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F24E4B7"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ins w:id="0" w:author="Steve Cook" w:date="2016-05-16T12:27:00Z">
        <w:r w:rsidR="00503AF4">
          <w:rPr>
            <w:rFonts w:ascii="Arial" w:hAnsi="Arial" w:cs="Arial"/>
            <w:i/>
            <w:sz w:val="28"/>
            <w:szCs w:val="28"/>
          </w:rPr>
          <w:t>2 with change bars</w:t>
        </w:r>
      </w:ins>
      <w:del w:id="1" w:author="Steve Cook" w:date="2016-05-16T12:27:00Z">
        <w:r w:rsidRPr="005F61CB" w:rsidDel="00503AF4">
          <w:rPr>
            <w:rFonts w:ascii="Arial" w:hAnsi="Arial" w:cs="Arial"/>
            <w:i/>
            <w:sz w:val="28"/>
            <w:szCs w:val="28"/>
          </w:rPr>
          <w:delText>1</w:delText>
        </w:r>
      </w:del>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5B1A47EE"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del w:id="2" w:author="Steve Cook" w:date="2016-05-16T12:27:00Z">
        <w:r w:rsidR="00413CF3" w:rsidRPr="000755A7" w:rsidDel="00503AF4">
          <w:rPr>
            <w:rFonts w:ascii="Arial" w:hAnsi="Arial" w:cs="Arial"/>
            <w:sz w:val="28"/>
            <w:szCs w:val="28"/>
          </w:rPr>
          <w:delText>2015</w:delText>
        </w:r>
      </w:del>
      <w:ins w:id="3" w:author="Steve Cook" w:date="2016-05-16T12:27:00Z">
        <w:r w:rsidR="00503AF4" w:rsidRPr="000755A7">
          <w:rPr>
            <w:rFonts w:ascii="Arial" w:hAnsi="Arial" w:cs="Arial"/>
            <w:sz w:val="28"/>
            <w:szCs w:val="28"/>
          </w:rPr>
          <w:t>201</w:t>
        </w:r>
        <w:r w:rsidR="00503AF4">
          <w:rPr>
            <w:rFonts w:ascii="Arial" w:hAnsi="Arial" w:cs="Arial"/>
            <w:sz w:val="28"/>
            <w:szCs w:val="28"/>
          </w:rPr>
          <w:t>6</w:t>
        </w:r>
      </w:ins>
      <w:r w:rsidR="00413CF3" w:rsidRPr="000755A7">
        <w:rPr>
          <w:rFonts w:ascii="Arial" w:hAnsi="Arial" w:cs="Arial"/>
          <w:sz w:val="28"/>
          <w:szCs w:val="28"/>
        </w:rPr>
        <w:t>-</w:t>
      </w:r>
      <w:del w:id="4" w:author="Steve Cook" w:date="2016-05-16T12:27:00Z">
        <w:r w:rsidR="004C16EA" w:rsidDel="00503AF4">
          <w:rPr>
            <w:rFonts w:ascii="Arial" w:hAnsi="Arial" w:cs="Arial"/>
            <w:sz w:val="28"/>
            <w:szCs w:val="28"/>
          </w:rPr>
          <w:delText>08</w:delText>
        </w:r>
      </w:del>
      <w:ins w:id="5" w:author="Steve Cook" w:date="2016-05-16T12:27:00Z">
        <w:r w:rsidR="00503AF4">
          <w:rPr>
            <w:rFonts w:ascii="Arial" w:hAnsi="Arial" w:cs="Arial"/>
            <w:sz w:val="28"/>
            <w:szCs w:val="28"/>
          </w:rPr>
          <w:t>0</w:t>
        </w:r>
      </w:ins>
      <w:ins w:id="6" w:author="Steve Cook" w:date="2016-06-09T14:23:00Z">
        <w:r w:rsidR="00A43E0F">
          <w:rPr>
            <w:rFonts w:ascii="Arial" w:hAnsi="Arial" w:cs="Arial"/>
            <w:sz w:val="28"/>
            <w:szCs w:val="28"/>
          </w:rPr>
          <w:t>6</w:t>
        </w:r>
      </w:ins>
      <w:r w:rsidR="004C16EA">
        <w:rPr>
          <w:rFonts w:ascii="Arial" w:hAnsi="Arial" w:cs="Arial"/>
          <w:sz w:val="28"/>
          <w:szCs w:val="28"/>
        </w:rPr>
        <w:t>-</w:t>
      </w:r>
      <w:del w:id="7" w:author="Steve Cook" w:date="2016-05-16T12:27:00Z">
        <w:r w:rsidR="004C16EA" w:rsidDel="00503AF4">
          <w:rPr>
            <w:rFonts w:ascii="Arial" w:hAnsi="Arial" w:cs="Arial"/>
            <w:sz w:val="28"/>
            <w:szCs w:val="28"/>
          </w:rPr>
          <w:delText>01</w:delText>
        </w:r>
      </w:del>
      <w:ins w:id="8" w:author="Steve Cook" w:date="2016-05-16T12:27:00Z">
        <w:r w:rsidR="00503AF4">
          <w:rPr>
            <w:rFonts w:ascii="Arial" w:hAnsi="Arial" w:cs="Arial"/>
            <w:sz w:val="28"/>
            <w:szCs w:val="28"/>
          </w:rPr>
          <w:t>0</w:t>
        </w:r>
      </w:ins>
      <w:ins w:id="9" w:author="Steve Cook" w:date="2016-06-09T14:23:00Z">
        <w:r w:rsidR="00A43E0F">
          <w:rPr>
            <w:rFonts w:ascii="Arial" w:hAnsi="Arial" w:cs="Arial"/>
            <w:sz w:val="28"/>
            <w:szCs w:val="28"/>
          </w:rPr>
          <w:t>4</w:t>
        </w:r>
      </w:ins>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bookmarkStart w:id="10" w:name="_GoBack"/>
      <w:bookmarkEnd w:id="10"/>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571730"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571730"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571730"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571730"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571730"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571730"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571730"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571730"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571730"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571730"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571730"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571730"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571730"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571730"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571730"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571730"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571730"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571730"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571730"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571730"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571730"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571730"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571730"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571730"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571730"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571730"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571730"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571730"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571730"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571730"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571730"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571730"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571730"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571730"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571730"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571730"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571730"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571730"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571730"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571730"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571730"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571730"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571730"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571730"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571730"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571730"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571730"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571730"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571730"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571730"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571730"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571730"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571730"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571730"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571730"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571730"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571730"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4DD6C50" w14:textId="20D0FFD8" w:rsidR="005F61CB" w:rsidDel="00503AF4" w:rsidRDefault="005F61CB" w:rsidP="005F61CB">
      <w:pPr>
        <w:pStyle w:val="Body"/>
        <w:rPr>
          <w:del w:id="11" w:author="Steve Cook" w:date="2016-05-16T12:29:00Z"/>
          <w:spacing w:val="2"/>
          <w:w w:val="100"/>
        </w:rPr>
      </w:pPr>
      <w:del w:id="12" w:author="Steve Cook" w:date="2016-05-16T12:29:00Z">
        <w:r w:rsidDel="00503AF4">
          <w:rPr>
            <w:spacing w:val="2"/>
            <w:w w:val="100"/>
          </w:rPr>
          <w:delText xml:space="preserve">This OMG document replaces the submission document (gov/2015-02-01, Alpha).  It is an OMG Adopted Beta Specification and is currently in the finalization phase. Comments on the content of this document are welcome, and should be directed to </w:delText>
        </w:r>
        <w:r w:rsidR="00503AF4" w:rsidDel="00503AF4">
          <w:fldChar w:fldCharType="begin"/>
        </w:r>
        <w:r w:rsidR="00503AF4" w:rsidDel="00503AF4">
          <w:delInstrText xml:space="preserve"> HYPERLINK "mailto:issues@omg.org" </w:delInstrText>
        </w:r>
        <w:r w:rsidR="00503AF4" w:rsidDel="00503AF4">
          <w:fldChar w:fldCharType="separate"/>
        </w:r>
        <w:r w:rsidDel="00503AF4">
          <w:rPr>
            <w:rStyle w:val="Hyperlink"/>
            <w:spacing w:val="2"/>
            <w:w w:val="100"/>
          </w:rPr>
          <w:delText>issues@omg.org</w:delText>
        </w:r>
        <w:r w:rsidR="00503AF4" w:rsidDel="00503AF4">
          <w:rPr>
            <w:rStyle w:val="Hyperlink"/>
            <w:spacing w:val="2"/>
          </w:rPr>
          <w:fldChar w:fldCharType="end"/>
        </w:r>
        <w:r w:rsidDel="00503AF4">
          <w:rPr>
            <w:spacing w:val="2"/>
            <w:w w:val="100"/>
          </w:rPr>
          <w:delText xml:space="preserve"> by March 3, 2016.</w:delText>
        </w:r>
      </w:del>
    </w:p>
    <w:p w14:paraId="1D911381" w14:textId="4FEDC206" w:rsidR="005F61CB" w:rsidDel="00503AF4" w:rsidRDefault="005F61CB" w:rsidP="005F61CB">
      <w:pPr>
        <w:pStyle w:val="Body"/>
        <w:rPr>
          <w:del w:id="13" w:author="Steve Cook" w:date="2016-05-16T12:29:00Z"/>
          <w:spacing w:val="2"/>
          <w:w w:val="100"/>
        </w:rPr>
      </w:pPr>
      <w:del w:id="14" w:author="Steve Cook" w:date="2016-05-16T12:29:00Z">
        <w:r w:rsidDel="00503AF4">
          <w:rPr>
            <w:spacing w:val="2"/>
            <w:w w:val="100"/>
          </w:rPr>
          <w:delText xml:space="preserve">You may view the pending issues for this specification from the OMG revision issues web page </w:delText>
        </w:r>
        <w:r w:rsidR="00503AF4" w:rsidDel="00503AF4">
          <w:fldChar w:fldCharType="begin"/>
        </w:r>
        <w:r w:rsidR="00503AF4" w:rsidDel="00503AF4">
          <w:delInstrText xml:space="preserve"> HYPERLINK "http://www.omg.org/issues/" </w:delInstrText>
        </w:r>
        <w:r w:rsidR="00503AF4" w:rsidDel="00503AF4">
          <w:fldChar w:fldCharType="separate"/>
        </w:r>
        <w:r w:rsidDel="00503AF4">
          <w:rPr>
            <w:rStyle w:val="Hyperlink"/>
            <w:spacing w:val="2"/>
            <w:w w:val="100"/>
          </w:rPr>
          <w:delText>http://www.omg.org/issues/</w:delText>
        </w:r>
        <w:r w:rsidR="00503AF4" w:rsidDel="00503AF4">
          <w:rPr>
            <w:rStyle w:val="Hyperlink"/>
            <w:spacing w:val="2"/>
          </w:rPr>
          <w:fldChar w:fldCharType="end"/>
        </w:r>
        <w:r w:rsidDel="00503AF4">
          <w:rPr>
            <w:spacing w:val="2"/>
            <w:w w:val="100"/>
          </w:rPr>
          <w:delText>.</w:delText>
        </w:r>
      </w:del>
    </w:p>
    <w:p w14:paraId="61A5F88E" w14:textId="6F395152" w:rsidR="005F61CB" w:rsidRDefault="005F61CB" w:rsidP="005F61CB">
      <w:pPr>
        <w:pStyle w:val="Body"/>
        <w:rPr>
          <w:spacing w:val="2"/>
          <w:w w:val="100"/>
        </w:rPr>
      </w:pPr>
      <w:del w:id="15" w:author="Steve Cook" w:date="2016-05-16T12:29:00Z">
        <w:r w:rsidDel="00503AF4">
          <w:rPr>
            <w:spacing w:val="2"/>
            <w:w w:val="100"/>
          </w:rPr>
          <w:delText>The FTF Recommendation and Report for this specification will be published on July 1, 2016. If you are reading this after that date, please download the available specification from the OMG Specifications Catalog.</w:delText>
        </w:r>
      </w:del>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571730">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571730">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571730">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571730">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571730">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571730">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571730">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571730">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571730">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571730">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571730">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571730">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571730">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571730">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571730">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571730">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571730">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571730">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571730">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571730">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571730">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571730">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571730">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571730">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571730">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571730">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571730">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571730">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571730">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571730">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571730">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571730">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571730">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571730">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571730">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571730">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571730">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571730">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571730">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571730">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571730">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571730">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571730">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571730">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571730">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571730">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571730">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571730">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571730">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571730">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571730">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571730">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571730">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571730">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571730">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571730">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571730">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571730">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571730">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571730">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571730">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571730">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571730">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571730">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571730">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571730">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571730">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571730">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571730">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571730">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571730">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571730">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571730">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571730">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571730">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571730">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571730">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571730">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571730">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571730">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571730">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571730">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571730">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571730">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571730">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571730">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571730">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571730">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571730">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571730">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571730">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571730">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571730">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571730">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571730">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571730">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571730">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571730">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571730">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571730">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571730">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571730">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571730">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571730">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571730">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571730">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571730">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571730">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571730">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571730">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571730">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571730">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571730">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571730">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571730">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571730">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571730">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571730">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571730">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571730">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571730">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571730">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571730">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571730">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571730">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571730">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57173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571730">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57173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6" w:name="_Toc364003669"/>
      <w:bookmarkStart w:id="17" w:name="_Toc426452177"/>
      <w:r>
        <w:lastRenderedPageBreak/>
        <w:t>Preface</w:t>
      </w:r>
      <w:bookmarkEnd w:id="16"/>
      <w:bookmarkEnd w:id="17"/>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18" w:name="_Toc364003670"/>
      <w:bookmarkStart w:id="19" w:name="_Toc426452178"/>
      <w:r w:rsidRPr="00713695">
        <w:lastRenderedPageBreak/>
        <w:t>Scope</w:t>
      </w:r>
      <w:bookmarkEnd w:id="18"/>
      <w:bookmarkEnd w:id="19"/>
    </w:p>
    <w:p w14:paraId="72988D8F" w14:textId="77777777" w:rsidR="00D60B22" w:rsidRPr="007B4D6D" w:rsidRDefault="00D60B22" w:rsidP="007B4D6D">
      <w:pPr>
        <w:pStyle w:val="Heading2"/>
      </w:pPr>
      <w:bookmarkStart w:id="20" w:name="_Toc364003671"/>
      <w:bookmarkStart w:id="21" w:name="_Toc426452179"/>
      <w:r w:rsidRPr="007B4D6D">
        <w:t>NIEM-UML Background</w:t>
      </w:r>
      <w:bookmarkEnd w:id="20"/>
      <w:bookmarkEnd w:id="21"/>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22" w:name="_Toc364003672"/>
      <w:bookmarkStart w:id="23" w:name="_Toc426452180"/>
      <w:r w:rsidRPr="007B4D6D">
        <w:t>Intended Users of NIEM-UML</w:t>
      </w:r>
      <w:bookmarkEnd w:id="22"/>
      <w:bookmarkEnd w:id="23"/>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commentRangeStart w:id="24"/>
      <w:ins w:id="25" w:author="Steve Cook" w:date="2016-05-16T12:38:00Z">
        <w:r w:rsidR="0011329E" w:rsidRPr="0011329E">
          <w:t>®</w:t>
        </w:r>
        <w:commentRangeEnd w:id="24"/>
        <w:r w:rsidR="0011329E">
          <w:rPr>
            <w:rStyle w:val="CommentReference"/>
          </w:rPr>
          <w:commentReference w:id="24"/>
        </w:r>
      </w:ins>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commentRangeStart w:id="26"/>
      <w:ins w:id="27" w:author="Steve Cook" w:date="2016-05-16T12:39:00Z">
        <w:r w:rsidR="0011329E" w:rsidRPr="0011329E">
          <w:t>®</w:t>
        </w:r>
        <w:commentRangeEnd w:id="26"/>
        <w:r w:rsidR="0011329E">
          <w:rPr>
            <w:rStyle w:val="CommentReference"/>
          </w:rPr>
          <w:commentReference w:id="26"/>
        </w:r>
      </w:ins>
      <w:r>
        <w:t xml:space="preserve"> tooling) while allowing the modeler to augment the PIM with PSM considerations as required.</w:t>
      </w:r>
    </w:p>
    <w:p w14:paraId="6FF823BE" w14:textId="77777777" w:rsidR="00D60B22" w:rsidRPr="007B4D6D" w:rsidRDefault="00D60B22" w:rsidP="007B4D6D">
      <w:pPr>
        <w:pStyle w:val="Heading2"/>
      </w:pPr>
      <w:bookmarkStart w:id="28" w:name="_Toc364003673"/>
      <w:bookmarkStart w:id="29" w:name="_Toc426452181"/>
      <w:r w:rsidRPr="007B4D6D">
        <w:lastRenderedPageBreak/>
        <w:t>NIEM-UML Profiles</w:t>
      </w:r>
      <w:bookmarkEnd w:id="28"/>
      <w:bookmarkEnd w:id="29"/>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B81ED7">
          <w:rPr>
            <w:noProof/>
          </w:rPr>
          <w:t>1</w:t>
        </w:r>
      </w:fldSimple>
      <w:r w:rsidR="00464209">
        <w:noBreakHyphen/>
      </w:r>
      <w:fldSimple w:instr=" SEQ Figure \* ARABIC \s 1 ">
        <w:r w:rsidR="00B81ED7">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0" w:name="_Toc364003674"/>
      <w:bookmarkStart w:id="31" w:name="_Toc426452182"/>
      <w:r w:rsidRPr="007B4D6D">
        <w:lastRenderedPageBreak/>
        <w:t>NIEM-UML Transformations</w:t>
      </w:r>
      <w:bookmarkEnd w:id="30"/>
      <w:bookmarkEnd w:id="31"/>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A7AD0CE" w:rsidR="000F582B" w:rsidRDefault="000F582B" w:rsidP="00D60B22">
      <w:pPr>
        <w:pStyle w:val="BodyText"/>
      </w:pPr>
      <w:commentRangeStart w:id="32"/>
      <w:del w:id="33" w:author="Steve Cook" w:date="2016-05-16T12:32:00Z">
        <w:r w:rsidDel="00503AF4">
          <w:delText>In addition to the above, NIEM-UML-3 includes transformations to assist in the process of converting from N</w:delText>
        </w:r>
        <w:r w:rsidR="002E32C1" w:rsidDel="00503AF4">
          <w:delText>IE</w:delText>
        </w:r>
        <w:r w:rsidDel="00503AF4">
          <w:delText>M-2 to NIEM-3</w:delText>
        </w:r>
      </w:del>
      <w:commentRangeEnd w:id="32"/>
      <w:r w:rsidR="00503AF4">
        <w:rPr>
          <w:rStyle w:val="CommentReference"/>
        </w:rPr>
        <w:commentReference w:id="32"/>
      </w:r>
      <w:del w:id="34" w:author="Steve Cook" w:date="2016-05-16T12:32:00Z">
        <w:r w:rsidDel="00503AF4">
          <w:delText>.</w:delText>
        </w:r>
      </w:del>
    </w:p>
    <w:p w14:paraId="5D8D6A83" w14:textId="77777777" w:rsidR="00D60B22" w:rsidRPr="007B4D6D" w:rsidRDefault="00D60B22" w:rsidP="007B4D6D">
      <w:pPr>
        <w:pStyle w:val="Heading2"/>
      </w:pPr>
      <w:bookmarkStart w:id="35" w:name="_Toc364003675"/>
      <w:bookmarkStart w:id="36" w:name="_Toc426452183"/>
      <w:r w:rsidRPr="007B4D6D">
        <w:t>NIEM-UML Libraries</w:t>
      </w:r>
      <w:bookmarkEnd w:id="35"/>
      <w:bookmarkEnd w:id="3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7" w:name="_Ref317235558"/>
      <w:bookmarkStart w:id="38" w:name="_Toc364003676"/>
      <w:bookmarkStart w:id="39" w:name="_Toc426452184"/>
      <w:r>
        <w:lastRenderedPageBreak/>
        <w:t>Conformance</w:t>
      </w:r>
      <w:bookmarkEnd w:id="37"/>
      <w:bookmarkEnd w:id="38"/>
      <w:bookmarkEnd w:id="39"/>
    </w:p>
    <w:p w14:paraId="2F860712" w14:textId="77777777" w:rsidR="00D60B22" w:rsidRPr="007B4D6D" w:rsidRDefault="00D60B22" w:rsidP="007B4D6D">
      <w:pPr>
        <w:pStyle w:val="Heading2"/>
      </w:pPr>
      <w:bookmarkStart w:id="40" w:name="_Toc309290648"/>
      <w:bookmarkStart w:id="41" w:name="_Toc364003677"/>
      <w:bookmarkStart w:id="42" w:name="_Toc426452185"/>
      <w:r w:rsidRPr="007B4D6D">
        <w:t>Conformance Points</w:t>
      </w:r>
      <w:bookmarkEnd w:id="40"/>
      <w:bookmarkEnd w:id="41"/>
      <w:bookmarkEnd w:id="42"/>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43" w:name="_Toc309290649"/>
      <w:bookmarkStart w:id="44" w:name="_Ref317084790"/>
      <w:bookmarkStart w:id="45" w:name="_Toc364003678"/>
      <w:bookmarkStart w:id="46" w:name="_Ref407098241"/>
      <w:bookmarkStart w:id="47" w:name="_Toc426452186"/>
      <w:r w:rsidRPr="007B4D6D">
        <w:t>NIEM Platform Independent Model</w:t>
      </w:r>
      <w:bookmarkEnd w:id="43"/>
      <w:bookmarkEnd w:id="44"/>
      <w:r w:rsidRPr="007B4D6D">
        <w:t xml:space="preserve"> (PIM)</w:t>
      </w:r>
      <w:bookmarkEnd w:id="45"/>
      <w:bookmarkEnd w:id="46"/>
      <w:bookmarkEnd w:id="47"/>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48" w:name="_Toc309290650"/>
      <w:bookmarkStart w:id="49" w:name="_Ref317084889"/>
      <w:bookmarkStart w:id="50" w:name="_Toc364003679"/>
      <w:bookmarkStart w:id="51" w:name="_Toc426452187"/>
      <w:r w:rsidRPr="007B4D6D">
        <w:t>NIEM Platform Specific Model</w:t>
      </w:r>
      <w:bookmarkEnd w:id="48"/>
      <w:r w:rsidRPr="007B4D6D">
        <w:t xml:space="preserve"> (PSM)</w:t>
      </w:r>
      <w:bookmarkEnd w:id="49"/>
      <w:bookmarkEnd w:id="50"/>
      <w:bookmarkEnd w:id="51"/>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52"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53" w:name="_Toc364003680"/>
      <w:bookmarkStart w:id="54" w:name="_Toc426452188"/>
      <w:r w:rsidRPr="007B4D6D">
        <w:lastRenderedPageBreak/>
        <w:t>NIEM Model Package Description (MPD) Model</w:t>
      </w:r>
      <w:bookmarkEnd w:id="53"/>
      <w:bookmarkEnd w:id="54"/>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29996C4E" w:rsidR="00D60B22" w:rsidRDefault="00503AF4" w:rsidP="00503AF4">
      <w:pPr>
        <w:pStyle w:val="BulletedText"/>
      </w:pPr>
      <w:commentRangeStart w:id="55"/>
      <w:ins w:id="56" w:author="Steve Cook" w:date="2016-05-16T12:36:00Z">
        <w:r w:rsidRPr="00503AF4">
          <w:t>The imported UML Packages with the NIEM PSM Profile applied and the NIEM PIM Profile not applied is a conforming NIEM PSM as defined in Subclause 2.3.</w:t>
        </w:r>
        <w:commentRangeEnd w:id="55"/>
        <w:r w:rsidR="0011329E">
          <w:rPr>
            <w:rStyle w:val="CommentReference"/>
          </w:rPr>
          <w:commentReference w:id="55"/>
        </w:r>
      </w:ins>
      <w:del w:id="57" w:author="Steve Cook" w:date="2016-05-16T12:36:00Z">
        <w:r w:rsidR="00D60B22" w:rsidDel="00503AF4">
          <w:delText xml:space="preserve">The imported UML Packages with </w:delText>
        </w:r>
        <w:r w:rsidR="00D60B22" w:rsidDel="00503AF4">
          <w:rPr>
            <w:i/>
          </w:rPr>
          <w:delText>only</w:delText>
        </w:r>
        <w:r w:rsidR="00D60B22" w:rsidDel="00503AF4">
          <w:delText xml:space="preserve"> the NIEM PSM Profile applied is a conforming NIEM PSM as defined in Subclause </w:delText>
        </w:r>
        <w:r w:rsidR="00D60B22" w:rsidDel="00503AF4">
          <w:fldChar w:fldCharType="begin"/>
        </w:r>
        <w:r w:rsidR="00D60B22" w:rsidDel="00503AF4">
          <w:delInstrText xml:space="preserve"> REF _Ref317084889 \r \h </w:delInstrText>
        </w:r>
        <w:r w:rsidR="00D60B22" w:rsidDel="00503AF4">
          <w:fldChar w:fldCharType="separate"/>
        </w:r>
        <w:r w:rsidR="00B81ED7" w:rsidDel="00503AF4">
          <w:delText>2.3</w:delText>
        </w:r>
        <w:r w:rsidR="00D60B22" w:rsidDel="00503AF4">
          <w:fldChar w:fldCharType="end"/>
        </w:r>
        <w:r w:rsidR="00D60B22" w:rsidDel="00503AF4">
          <w:delText>.</w:delText>
        </w:r>
      </w:del>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58" w:name="_Toc364003681"/>
      <w:bookmarkStart w:id="59" w:name="_Ref407098283"/>
      <w:bookmarkStart w:id="60" w:name="_Toc426452189"/>
      <w:r w:rsidRPr="007B4D6D">
        <w:t>NIEM PIM to NIEM PSM Transform</w:t>
      </w:r>
      <w:bookmarkEnd w:id="52"/>
      <w:bookmarkEnd w:id="58"/>
      <w:bookmarkEnd w:id="59"/>
      <w:bookmarkEnd w:id="60"/>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61" w:name="_Toc309290653"/>
      <w:bookmarkStart w:id="62" w:name="_Ref197410407"/>
      <w:bookmarkStart w:id="63" w:name="_Toc364003682"/>
      <w:bookmarkStart w:id="64" w:name="_Ref407098184"/>
      <w:bookmarkStart w:id="65" w:name="_Ref407098294"/>
      <w:bookmarkStart w:id="66" w:name="_Toc426452190"/>
      <w:r w:rsidRPr="007B4D6D">
        <w:t>NIEM PSM to NIEM-Conforming XML Schema Transform</w:t>
      </w:r>
      <w:bookmarkEnd w:id="61"/>
      <w:bookmarkEnd w:id="62"/>
      <w:bookmarkEnd w:id="63"/>
      <w:bookmarkEnd w:id="64"/>
      <w:bookmarkEnd w:id="65"/>
      <w:bookmarkEnd w:id="66"/>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67" w:name="_Toc364003683"/>
      <w:bookmarkStart w:id="68" w:name="_Ref407098339"/>
      <w:bookmarkStart w:id="69" w:name="_Toc426452191"/>
      <w:bookmarkStart w:id="70" w:name="_Toc309290654"/>
      <w:r w:rsidRPr="007B4D6D">
        <w:t>NIEM MPD Model to NIEM MPD Artifact Transform</w:t>
      </w:r>
      <w:bookmarkEnd w:id="67"/>
      <w:bookmarkEnd w:id="68"/>
      <w:bookmarkEnd w:id="69"/>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71" w:name="_Ref317086561"/>
      <w:bookmarkStart w:id="72" w:name="_Toc364003684"/>
      <w:bookmarkStart w:id="73" w:name="_Toc426452192"/>
      <w:r w:rsidRPr="007B4D6D">
        <w:t>NIEM MPD Artifact to NIEM MPD Model Transform</w:t>
      </w:r>
      <w:bookmarkEnd w:id="70"/>
      <w:bookmarkEnd w:id="71"/>
      <w:bookmarkEnd w:id="72"/>
      <w:bookmarkEnd w:id="73"/>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74" w:name="_Toc309290655"/>
      <w:bookmarkStart w:id="75" w:name="_Toc364003685"/>
      <w:bookmarkStart w:id="76" w:name="_Toc426452193"/>
      <w:r w:rsidRPr="007B4D6D">
        <w:t>Tool Conformance</w:t>
      </w:r>
      <w:bookmarkEnd w:id="74"/>
      <w:bookmarkEnd w:id="75"/>
      <w:bookmarkEnd w:id="76"/>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lastRenderedPageBreak/>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7C93E2E2" w:rsidR="00D60B22" w:rsidRPr="005A1F62" w:rsidRDefault="00D60B22" w:rsidP="00D60B22">
      <w:pPr>
        <w:pStyle w:val="BodyText"/>
      </w:pPr>
      <w:commentRangeStart w:id="77"/>
      <w:del w:id="78" w:author="Steve Cook" w:date="2016-05-16T14:19:00Z">
        <w:r w:rsidDel="00B95C8A">
          <w:delText xml:space="preserve">At some time in the future tools may be developed that can </w:delText>
        </w:r>
        <w:r w:rsidRPr="00226DA0" w:rsidDel="00B95C8A">
          <w:delText xml:space="preserve">verify these assertions with </w:delText>
        </w:r>
        <w:r w:rsidDel="00B95C8A">
          <w:delText xml:space="preserve">some degree of </w:delText>
        </w:r>
        <w:r w:rsidRPr="00226DA0" w:rsidDel="00B95C8A">
          <w:delText>confidence</w:delText>
        </w:r>
      </w:del>
      <w:commentRangeEnd w:id="77"/>
      <w:r w:rsidR="00B95C8A">
        <w:rPr>
          <w:rStyle w:val="CommentReference"/>
        </w:rPr>
        <w:commentReference w:id="77"/>
      </w:r>
      <w:del w:id="79" w:author="Steve Cook" w:date="2016-05-16T14:19:00Z">
        <w:r w:rsidRPr="00226DA0" w:rsidDel="00B95C8A">
          <w:delText>.</w:delText>
        </w:r>
      </w:del>
    </w:p>
    <w:p w14:paraId="179D31BC" w14:textId="77777777" w:rsidR="00D60B22" w:rsidRPr="005072E2" w:rsidRDefault="00D60B22" w:rsidP="00D60B22">
      <w:pPr>
        <w:pStyle w:val="Heading1"/>
      </w:pPr>
      <w:bookmarkStart w:id="80" w:name="_Toc309290656"/>
      <w:bookmarkStart w:id="81" w:name="_Toc364003686"/>
      <w:bookmarkStart w:id="82" w:name="_Toc426452194"/>
      <w:bookmarkStart w:id="83" w:name="_Toc309290661"/>
      <w:r w:rsidRPr="00BD0166">
        <w:lastRenderedPageBreak/>
        <w:t>Normative References</w:t>
      </w:r>
      <w:bookmarkEnd w:id="80"/>
      <w:bookmarkEnd w:id="81"/>
      <w:bookmarkEnd w:id="82"/>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CD15CA" w14:paraId="26C94E18" w14:textId="77777777" w:rsidTr="00D60B22">
        <w:trPr>
          <w:ins w:id="84" w:author="Steve Cook" w:date="2016-05-16T12:56:00Z"/>
        </w:trPr>
        <w:tc>
          <w:tcPr>
            <w:tcW w:w="3078" w:type="dxa"/>
          </w:tcPr>
          <w:p w14:paraId="008D7498" w14:textId="13C5C14B" w:rsidR="00CD15CA" w:rsidRDefault="00CD15CA" w:rsidP="00DC021E">
            <w:pPr>
              <w:pStyle w:val="BodyText"/>
              <w:spacing w:after="0"/>
              <w:rPr>
                <w:ins w:id="85" w:author="Steve Cook" w:date="2016-05-16T12:56:00Z"/>
              </w:rPr>
            </w:pPr>
            <w:ins w:id="86" w:author="Steve Cook" w:date="2016-05-16T12:56:00Z">
              <w:r>
                <w:t>[</w:t>
              </w:r>
              <w:commentRangeStart w:id="87"/>
              <w:r>
                <w:t>Schematron</w:t>
              </w:r>
            </w:ins>
            <w:commentRangeEnd w:id="87"/>
            <w:ins w:id="88" w:author="Steve Cook" w:date="2016-05-16T12:57:00Z">
              <w:r w:rsidR="0047241C">
                <w:rPr>
                  <w:rStyle w:val="CommentReference"/>
                </w:rPr>
                <w:commentReference w:id="87"/>
              </w:r>
            </w:ins>
            <w:ins w:id="89" w:author="Steve Cook" w:date="2016-05-16T12:56:00Z">
              <w:r>
                <w:t>]</w:t>
              </w:r>
            </w:ins>
          </w:p>
        </w:tc>
        <w:tc>
          <w:tcPr>
            <w:tcW w:w="6498" w:type="dxa"/>
          </w:tcPr>
          <w:p w14:paraId="4DBEAB95" w14:textId="181A9543" w:rsidR="00CD15CA" w:rsidRDefault="00CD15CA" w:rsidP="00DC021E">
            <w:pPr>
              <w:pStyle w:val="BodyText"/>
              <w:spacing w:after="0"/>
              <w:rPr>
                <w:ins w:id="90" w:author="Steve Cook" w:date="2016-05-16T12:56:00Z"/>
              </w:rPr>
            </w:pPr>
            <w:ins w:id="91" w:author="Steve Cook" w:date="2016-05-16T12:56:00Z">
              <w:r>
                <w:t>ISO Schematron (</w:t>
              </w:r>
            </w:ins>
            <w:ins w:id="92" w:author="Steve Cook" w:date="2016-05-16T12:57:00Z">
              <w:r>
                <w:fldChar w:fldCharType="begin"/>
              </w:r>
              <w:r>
                <w:instrText xml:space="preserve"> HYPERLINK "</w:instrText>
              </w:r>
            </w:ins>
            <w:ins w:id="93" w:author="Steve Cook" w:date="2016-05-16T12:56:00Z">
              <w:r>
                <w:instrText>http://www.schematron.com</w:instrText>
              </w:r>
            </w:ins>
            <w:ins w:id="94" w:author="Steve Cook" w:date="2016-05-16T12:57:00Z">
              <w:r>
                <w:instrText xml:space="preserve">" </w:instrText>
              </w:r>
              <w:r>
                <w:fldChar w:fldCharType="separate"/>
              </w:r>
            </w:ins>
            <w:ins w:id="95" w:author="Steve Cook" w:date="2016-05-16T12:56:00Z">
              <w:r w:rsidRPr="00AB16EC">
                <w:rPr>
                  <w:rStyle w:val="Hyperlink"/>
                </w:rPr>
                <w:t>http://www.schematron.com</w:t>
              </w:r>
            </w:ins>
            <w:ins w:id="96" w:author="Steve Cook" w:date="2016-05-16T12:57:00Z">
              <w:r>
                <w:fldChar w:fldCharType="end"/>
              </w:r>
            </w:ins>
            <w:ins w:id="97" w:author="Steve Cook" w:date="2016-05-16T12:56:00Z">
              <w:r w:rsidR="0047241C">
                <w:t>)</w:t>
              </w:r>
            </w:ins>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8" w:name="_Toc309290657"/>
      <w:bookmarkStart w:id="99" w:name="_Toc364003687"/>
      <w:bookmarkStart w:id="100" w:name="_Toc426452195"/>
      <w:r w:rsidRPr="00BD0166">
        <w:lastRenderedPageBreak/>
        <w:t>Terms and Definitions</w:t>
      </w:r>
      <w:bookmarkEnd w:id="98"/>
      <w:bookmarkEnd w:id="99"/>
      <w:bookmarkEnd w:id="100"/>
    </w:p>
    <w:p w14:paraId="0A99F563" w14:textId="77777777" w:rsidR="00D60B22" w:rsidRPr="007B4D6D" w:rsidRDefault="00D60B22" w:rsidP="007B4D6D">
      <w:pPr>
        <w:pStyle w:val="Heading2"/>
      </w:pPr>
      <w:bookmarkStart w:id="101" w:name="_Toc364003688"/>
      <w:bookmarkStart w:id="102" w:name="_Toc426452196"/>
      <w:r w:rsidRPr="007B4D6D">
        <w:t>Definitions</w:t>
      </w:r>
      <w:bookmarkEnd w:id="101"/>
      <w:bookmarkEnd w:id="102"/>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commentRangeStart w:id="103"/>
      <w:ins w:id="104" w:author="Steve Cook" w:date="2016-05-16T12:39:00Z">
        <w:r w:rsidR="0011329E" w:rsidRPr="0011329E">
          <w:t>®</w:t>
        </w:r>
        <w:commentRangeEnd w:id="103"/>
        <w:r w:rsidR="0011329E">
          <w:rPr>
            <w:rStyle w:val="CommentReference"/>
            <w:rFonts w:ascii="Times New Roman" w:hAnsi="Times New Roman"/>
            <w:b w:val="0"/>
            <w:bCs w:val="0"/>
            <w:iCs w:val="0"/>
          </w:rPr>
          <w:commentReference w:id="103"/>
        </w:r>
      </w:ins>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A7B6255" w:rsidR="000A64F7" w:rsidRPr="00C401C7" w:rsidRDefault="0047241C" w:rsidP="000A64F7">
      <w:pPr>
        <w:pStyle w:val="BodyText"/>
        <w:rPr>
          <w:highlight w:val="yellow"/>
        </w:rPr>
      </w:pPr>
      <w:commentRangeStart w:id="105"/>
      <w:ins w:id="106" w:author="Steve Cook" w:date="2016-05-16T12:58:00Z">
        <w:r w:rsidRPr="0047241C">
          <w:t>An ISO standard for making assertions about patterns found in XML documents</w:t>
        </w:r>
        <w:commentRangeEnd w:id="105"/>
        <w:r>
          <w:rPr>
            <w:rStyle w:val="CommentReference"/>
          </w:rPr>
          <w:commentReference w:id="105"/>
        </w:r>
      </w:ins>
      <w:del w:id="107" w:author="Steve Cook" w:date="2016-05-16T12:58:00Z">
        <w:r w:rsidR="000A64F7" w:rsidDel="0047241C">
          <w:delText>A specification of the constraints on XML instances based on the Schematron standard</w:delText>
        </w:r>
      </w:del>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8" w:name="_Toc364003689"/>
      <w:bookmarkStart w:id="109" w:name="_Toc426452197"/>
      <w:bookmarkStart w:id="110" w:name="_Toc309290658"/>
      <w:r w:rsidRPr="007B4D6D">
        <w:t>Acronyms</w:t>
      </w:r>
      <w:bookmarkEnd w:id="108"/>
      <w:bookmarkEnd w:id="10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commentRangeStart w:id="111"/>
            <w:ins w:id="112" w:author="Steve Cook" w:date="2016-05-16T12:41:00Z">
              <w:r w:rsidR="0011329E" w:rsidRPr="0011329E">
                <w:rPr>
                  <w:sz w:val="20"/>
                  <w:szCs w:val="20"/>
                </w:rPr>
                <w:t>®</w:t>
              </w:r>
              <w:commentRangeEnd w:id="111"/>
              <w:r w:rsidR="0011329E">
                <w:rPr>
                  <w:rStyle w:val="CommentReference"/>
                </w:rPr>
                <w:commentReference w:id="111"/>
              </w:r>
            </w:ins>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3" w:name="_Toc364003690"/>
      <w:bookmarkStart w:id="114" w:name="_Toc426452198"/>
      <w:r w:rsidRPr="00BD0166">
        <w:lastRenderedPageBreak/>
        <w:t>Symbols</w:t>
      </w:r>
      <w:bookmarkEnd w:id="110"/>
      <w:bookmarkEnd w:id="113"/>
      <w:bookmarkEnd w:id="11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5" w:name="_Ref317346336"/>
      <w:bookmarkStart w:id="116" w:name="_Toc364003691"/>
      <w:bookmarkStart w:id="117" w:name="_Toc426452199"/>
      <w:bookmarkEnd w:id="83"/>
      <w:r>
        <w:lastRenderedPageBreak/>
        <w:t>Additional Information</w:t>
      </w:r>
      <w:bookmarkEnd w:id="115"/>
      <w:bookmarkEnd w:id="116"/>
      <w:bookmarkEnd w:id="117"/>
    </w:p>
    <w:p w14:paraId="0AC74DBD" w14:textId="77777777" w:rsidR="00D60B22" w:rsidRPr="007B4D6D" w:rsidRDefault="00D60B22" w:rsidP="007B4D6D">
      <w:pPr>
        <w:pStyle w:val="Heading2"/>
      </w:pPr>
      <w:bookmarkStart w:id="118" w:name="_Toc309290662"/>
      <w:bookmarkStart w:id="119" w:name="_Toc364003692"/>
      <w:bookmarkStart w:id="120" w:name="_Toc426452200"/>
      <w:bookmarkStart w:id="121" w:name="_Toc309290663"/>
      <w:r w:rsidRPr="007B4D6D">
        <w:t>Acknowledgements</w:t>
      </w:r>
      <w:bookmarkEnd w:id="118"/>
      <w:bookmarkEnd w:id="119"/>
      <w:bookmarkEnd w:id="12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2" w:name="_Toc364003693"/>
      <w:bookmarkStart w:id="123" w:name="_Toc426452201"/>
      <w:r w:rsidRPr="007B4D6D">
        <w:t>Proof of Concept</w:t>
      </w:r>
      <w:bookmarkEnd w:id="121"/>
      <w:bookmarkEnd w:id="122"/>
      <w:bookmarkEnd w:id="12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4" w:name="_Toc309290664"/>
      <w:bookmarkStart w:id="125" w:name="_Toc364003694"/>
      <w:bookmarkStart w:id="126" w:name="_Toc426452202"/>
      <w:r w:rsidRPr="007B4D6D">
        <w:t>NIEM-UML</w:t>
      </w:r>
      <w:r w:rsidR="00E02F3C" w:rsidRPr="007B4D6D">
        <w:t xml:space="preserve"> </w:t>
      </w:r>
      <w:r w:rsidRPr="007B4D6D">
        <w:t>Introduction and Concepts</w:t>
      </w:r>
      <w:bookmarkEnd w:id="124"/>
      <w:bookmarkEnd w:id="125"/>
      <w:bookmarkEnd w:id="126"/>
    </w:p>
    <w:p w14:paraId="05F29BDF" w14:textId="77777777" w:rsidR="00D60B22" w:rsidRPr="00E52E79" w:rsidRDefault="00D60B22" w:rsidP="007B4D6D">
      <w:pPr>
        <w:pStyle w:val="Heading3"/>
      </w:pPr>
      <w:bookmarkStart w:id="127" w:name="_Toc309290665"/>
      <w:bookmarkStart w:id="128" w:name="_Toc364003695"/>
      <w:bookmarkStart w:id="129" w:name="_Toc426452203"/>
      <w:r w:rsidRPr="00E52E79">
        <w:t>Background</w:t>
      </w:r>
      <w:bookmarkEnd w:id="127"/>
      <w:bookmarkEnd w:id="128"/>
      <w:bookmarkEnd w:id="12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0" w:name="_Toc309290666"/>
      <w:bookmarkStart w:id="131" w:name="_Toc364003696"/>
      <w:bookmarkStart w:id="132" w:name="_Toc426452204"/>
      <w:r w:rsidRPr="00E52E79">
        <w:t>NIEM-UML</w:t>
      </w:r>
      <w:r>
        <w:t xml:space="preserve"> Goals</w:t>
      </w:r>
      <w:bookmarkEnd w:id="130"/>
      <w:bookmarkEnd w:id="131"/>
      <w:bookmarkEnd w:id="132"/>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commentRangeStart w:id="133"/>
      <w:ins w:id="134" w:author="Steve Cook" w:date="2016-05-16T12:42:00Z">
        <w:r w:rsidR="0011329E" w:rsidRPr="0011329E">
          <w:t>®</w:t>
        </w:r>
        <w:commentRangeEnd w:id="133"/>
        <w:r w:rsidR="0011329E">
          <w:rPr>
            <w:rStyle w:val="CommentReference"/>
          </w:rPr>
          <w:commentReference w:id="133"/>
        </w:r>
      </w:ins>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135" w:name="_Toc364003697"/>
      <w:bookmarkStart w:id="136" w:name="_Toc426452205"/>
      <w:r>
        <w:t>Understanding NIEM-UML and Model Driven Architecture (MDA)</w:t>
      </w:r>
      <w:bookmarkEnd w:id="135"/>
      <w:bookmarkEnd w:id="136"/>
      <w:commentRangeStart w:id="137"/>
      <w:ins w:id="138" w:author="Steve Cook" w:date="2016-05-16T12:42:00Z">
        <w:r w:rsidR="0011329E" w:rsidRPr="0011329E">
          <w:t>®</w:t>
        </w:r>
      </w:ins>
      <w:commentRangeEnd w:id="137"/>
      <w:ins w:id="139" w:author="Steve Cook" w:date="2016-05-16T12:43:00Z">
        <w:r w:rsidR="0011329E">
          <w:rPr>
            <w:rStyle w:val="CommentReference"/>
            <w:rFonts w:ascii="Times New Roman" w:hAnsi="Times New Roman" w:cs="Times New Roman"/>
            <w:b w:val="0"/>
            <w:bCs w:val="0"/>
          </w:rPr>
          <w:commentReference w:id="137"/>
        </w:r>
      </w:ins>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ins w:id="140" w:author="Steve Cook" w:date="2016-05-16T12:34:00Z">
        <w:r w:rsidR="00503AF4">
          <w:t xml:space="preserve"> </w:t>
        </w:r>
        <w:commentRangeStart w:id="141"/>
        <w:r w:rsidR="00503AF4" w:rsidRPr="00503AF4">
          <w:t>This specification contains numerous hyperlinks to URLs within the [NIEM-NDR] and [NIEM-MPD] normative specifications. These links provide additional detail and clarity to this specification</w:t>
        </w:r>
      </w:ins>
      <w:commentRangeEnd w:id="141"/>
      <w:ins w:id="142" w:author="Steve Cook" w:date="2016-05-16T12:35:00Z">
        <w:r w:rsidR="00503AF4">
          <w:rPr>
            <w:rStyle w:val="CommentReference"/>
          </w:rPr>
          <w:commentReference w:id="141"/>
        </w:r>
      </w:ins>
      <w:ins w:id="143" w:author="Steve Cook" w:date="2016-05-16T12:34:00Z">
        <w:r w:rsidR="00503AF4">
          <w:t>.</w:t>
        </w:r>
      </w:ins>
    </w:p>
    <w:p w14:paraId="4AE22EDB" w14:textId="72591933" w:rsidR="006637E5" w:rsidRPr="006637E5" w:rsidRDefault="006637E5" w:rsidP="006637E5">
      <w:pPr>
        <w:rPr>
          <w:sz w:val="20"/>
        </w:rPr>
      </w:pPr>
      <w:bookmarkStart w:id="144" w:name="__RefHeading__65130_1819109898"/>
      <w:bookmarkEnd w:id="14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commentRangeStart w:id="145"/>
      <w:ins w:id="146" w:author="Steve Cook" w:date="2016-05-16T12:43:00Z">
        <w:r w:rsidR="0011329E" w:rsidRPr="0011329E">
          <w:rPr>
            <w:sz w:val="20"/>
          </w:rPr>
          <w:t>®</w:t>
        </w:r>
        <w:commentRangeEnd w:id="145"/>
        <w:r w:rsidR="0011329E">
          <w:rPr>
            <w:rStyle w:val="CommentReference"/>
          </w:rPr>
          <w:commentReference w:id="145"/>
        </w:r>
      </w:ins>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commentRangeStart w:id="147"/>
      <w:ins w:id="148" w:author="Steve Cook" w:date="2016-05-16T12:47:00Z">
        <w:r w:rsidR="006050A7" w:rsidRPr="006050A7">
          <w:t>®</w:t>
        </w:r>
        <w:commentRangeEnd w:id="147"/>
        <w:r w:rsidR="006050A7">
          <w:rPr>
            <w:rStyle w:val="CommentReference"/>
          </w:rPr>
          <w:commentReference w:id="147"/>
        </w:r>
      </w:ins>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commentRangeStart w:id="149"/>
      <w:ins w:id="150" w:author="Steve Cook" w:date="2016-05-16T12:44:00Z">
        <w:r w:rsidR="0011329E" w:rsidRPr="0011329E">
          <w:t>®</w:t>
        </w:r>
        <w:commentRangeEnd w:id="149"/>
        <w:r w:rsidR="0011329E">
          <w:rPr>
            <w:rStyle w:val="CommentReference"/>
          </w:rPr>
          <w:commentReference w:id="149"/>
        </w:r>
      </w:ins>
      <w:r>
        <w:t xml:space="preserve"> standards of the Object Management Group (OMG).</w:t>
      </w:r>
    </w:p>
    <w:p w14:paraId="42EC3916" w14:textId="77777777" w:rsidR="00D60B22" w:rsidRDefault="00D60B22" w:rsidP="001964AF">
      <w:pPr>
        <w:pStyle w:val="Heading4"/>
      </w:pPr>
      <w:bookmarkStart w:id="151" w:name="__RefHeading__65132_1819109898"/>
      <w:bookmarkStart w:id="152" w:name="__RefHeading__65134_1819109898"/>
      <w:bookmarkEnd w:id="151"/>
      <w:bookmarkEnd w:id="15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53" w:name="__RefHeading__65138_1819109898"/>
      <w:bookmarkEnd w:id="153"/>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54" w:name="_Ref412021662"/>
      <w:r>
        <w:t xml:space="preserve">Figure </w:t>
      </w:r>
      <w:fldSimple w:instr=" STYLEREF 1 \s ">
        <w:r w:rsidR="00B81ED7">
          <w:rPr>
            <w:noProof/>
          </w:rPr>
          <w:t>6</w:t>
        </w:r>
      </w:fldSimple>
      <w:r w:rsidR="00464209">
        <w:noBreakHyphen/>
      </w:r>
      <w:fldSimple w:instr=" SEQ Figure \* ARABIC \s 1 ">
        <w:r w:rsidR="00B81ED7">
          <w:rPr>
            <w:noProof/>
          </w:rPr>
          <w:t>1</w:t>
        </w:r>
      </w:fldSimple>
      <w:bookmarkEnd w:id="154"/>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55" w:name="__RefHeading__7"/>
      <w:bookmarkEnd w:id="155"/>
      <w:r>
        <w:t xml:space="preserve"> It is important to note that the MDA</w:t>
      </w:r>
      <w:commentRangeStart w:id="156"/>
      <w:ins w:id="157" w:author="Steve Cook" w:date="2016-05-16T12:44:00Z">
        <w:r w:rsidR="0011329E" w:rsidRPr="0011329E">
          <w:t>®</w:t>
        </w:r>
      </w:ins>
      <w:commentRangeEnd w:id="156"/>
      <w:ins w:id="158" w:author="Steve Cook" w:date="2016-05-16T12:45:00Z">
        <w:r w:rsidR="0011329E">
          <w:rPr>
            <w:rStyle w:val="CommentReference"/>
          </w:rPr>
          <w:commentReference w:id="156"/>
        </w:r>
      </w:ins>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commentRangeStart w:id="159"/>
      <w:ins w:id="160" w:author="Steve Cook" w:date="2016-05-16T12:45:00Z">
        <w:r w:rsidR="0011329E" w:rsidRPr="0011329E">
          <w:t>®</w:t>
        </w:r>
        <w:commentRangeEnd w:id="159"/>
        <w:r w:rsidR="0011329E">
          <w:rPr>
            <w:rStyle w:val="CommentReference"/>
          </w:rPr>
          <w:commentReference w:id="159"/>
        </w:r>
      </w:ins>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61" w:name="_Toc364003698"/>
      <w:bookmarkStart w:id="162" w:name="_Toc426452206"/>
      <w:r>
        <w:lastRenderedPageBreak/>
        <w:t xml:space="preserve">NIEM-UML Modeling </w:t>
      </w:r>
      <w:r w:rsidR="0071219E">
        <w:t>Guide</w:t>
      </w:r>
      <w:bookmarkEnd w:id="161"/>
      <w:bookmarkEnd w:id="162"/>
    </w:p>
    <w:p w14:paraId="5340FE3F" w14:textId="77777777" w:rsidR="00FC5D58" w:rsidRPr="007B4D6D" w:rsidRDefault="00FC5D58" w:rsidP="007B4D6D">
      <w:pPr>
        <w:pStyle w:val="Heading2"/>
      </w:pPr>
      <w:bookmarkStart w:id="163" w:name="_Toc364003699"/>
      <w:bookmarkStart w:id="164" w:name="_Toc426452207"/>
      <w:bookmarkStart w:id="165" w:name="_Ref316485350"/>
      <w:bookmarkStart w:id="166" w:name="_Ref316894830"/>
      <w:bookmarkStart w:id="167" w:name="_Ref316921508"/>
      <w:r w:rsidRPr="007B4D6D">
        <w:t>Overview</w:t>
      </w:r>
      <w:bookmarkEnd w:id="163"/>
      <w:bookmarkEnd w:id="164"/>
    </w:p>
    <w:p w14:paraId="7F668E2D" w14:textId="77777777" w:rsidR="00FC5D58" w:rsidRPr="00653D21" w:rsidRDefault="00FC5D58" w:rsidP="007B4D6D">
      <w:pPr>
        <w:pStyle w:val="Heading3"/>
      </w:pPr>
      <w:bookmarkStart w:id="168" w:name="_Toc364003700"/>
      <w:bookmarkStart w:id="169" w:name="_Toc426452208"/>
      <w:r>
        <w:t>Introduction</w:t>
      </w:r>
      <w:bookmarkEnd w:id="168"/>
      <w:bookmarkEnd w:id="169"/>
    </w:p>
    <w:p w14:paraId="1C6945A4" w14:textId="2D21AA75" w:rsidR="00FC5D58" w:rsidRDefault="00FC5D58" w:rsidP="00FC5D58">
      <w:pPr>
        <w:pStyle w:val="BodyText"/>
      </w:pPr>
      <w:bookmarkStart w:id="17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71" w:name="_Ref316555165"/>
      <w:r>
        <w:t xml:space="preserve">Figure </w:t>
      </w:r>
      <w:fldSimple w:instr=" STYLEREF 1 \s ">
        <w:r w:rsidR="00B81ED7">
          <w:rPr>
            <w:noProof/>
          </w:rPr>
          <w:t>7</w:t>
        </w:r>
      </w:fldSimple>
      <w:r w:rsidR="00464209">
        <w:noBreakHyphen/>
      </w:r>
      <w:fldSimple w:instr=" SEQ Figure \* ARABIC \s 1 ">
        <w:r w:rsidR="00B81ED7">
          <w:rPr>
            <w:noProof/>
          </w:rPr>
          <w:t>1</w:t>
        </w:r>
      </w:fldSimple>
      <w:bookmarkEnd w:id="171"/>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72" w:name="_Toc364003701"/>
      <w:bookmarkStart w:id="173" w:name="_Toc426452209"/>
      <w:r>
        <w:lastRenderedPageBreak/>
        <w:t>Platform Independent Perspective</w:t>
      </w:r>
      <w:bookmarkEnd w:id="172"/>
      <w:bookmarkEnd w:id="17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74" w:name="_Ref317200839"/>
            <w:r>
              <w:t xml:space="preserve">Table </w:t>
            </w:r>
            <w:fldSimple w:instr=" STYLEREF 1 \s ">
              <w:r w:rsidR="00B81ED7">
                <w:rPr>
                  <w:noProof/>
                </w:rPr>
                <w:t>7</w:t>
              </w:r>
            </w:fldSimple>
            <w:r w:rsidR="000A71CF">
              <w:noBreakHyphen/>
            </w:r>
            <w:fldSimple w:instr=" SEQ Table \* ARABIC \s 1 ">
              <w:r w:rsidR="00B81ED7">
                <w:rPr>
                  <w:noProof/>
                </w:rPr>
                <w:t>1</w:t>
              </w:r>
            </w:fldSimple>
            <w:bookmarkEnd w:id="174"/>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75" w:name="_Toc364003702"/>
      <w:bookmarkStart w:id="176" w:name="_Toc426452210"/>
      <w:r>
        <w:lastRenderedPageBreak/>
        <w:t>Platform Specific Perspective</w:t>
      </w:r>
      <w:bookmarkEnd w:id="175"/>
      <w:bookmarkEnd w:id="17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77" w:name="_Ref317324446"/>
            <w:bookmarkStart w:id="178" w:name="_Ref317321981"/>
            <w:r>
              <w:t xml:space="preserve">Table </w:t>
            </w:r>
            <w:fldSimple w:instr=" STYLEREF 1 \s ">
              <w:r w:rsidR="00B81ED7">
                <w:rPr>
                  <w:noProof/>
                </w:rPr>
                <w:t>7</w:t>
              </w:r>
            </w:fldSimple>
            <w:r w:rsidR="000A71CF">
              <w:noBreakHyphen/>
            </w:r>
            <w:fldSimple w:instr=" SEQ Table \* ARABIC \s 1 ">
              <w:r w:rsidR="00B81ED7">
                <w:rPr>
                  <w:noProof/>
                </w:rPr>
                <w:t>2</w:t>
              </w:r>
            </w:fldSimple>
            <w:bookmarkEnd w:id="177"/>
            <w:r>
              <w:t xml:space="preserve"> Platform Specific Perspective</w:t>
            </w:r>
            <w:bookmarkEnd w:id="178"/>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9" w:name="_Toc364003703"/>
      <w:bookmarkStart w:id="180" w:name="_Toc426452211"/>
      <w:bookmarkStart w:id="181" w:name="_Ref451171567"/>
      <w:r>
        <w:t>Model Packaging Perspective</w:t>
      </w:r>
      <w:bookmarkEnd w:id="179"/>
      <w:bookmarkEnd w:id="180"/>
      <w:bookmarkEnd w:id="18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ins w:id="182" w:author="Steve Cook" w:date="2016-05-16T12:49:00Z">
        <w:r w:rsidR="006050A7">
          <w:rPr>
            <w:color w:val="000000"/>
          </w:rPr>
          <w:t xml:space="preserve"> </w:t>
        </w:r>
        <w:commentRangeStart w:id="183"/>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commentRangeEnd w:id="183"/>
        <w:r w:rsidR="006050A7">
          <w:rPr>
            <w:rStyle w:val="CommentReference"/>
          </w:rPr>
          <w:commentReference w:id="183"/>
        </w:r>
        <w:r w:rsidR="006050A7">
          <w:rPr>
            <w:color w:val="000000"/>
          </w:rPr>
          <w:t>.</w:t>
        </w:r>
      </w:ins>
    </w:p>
    <w:p w14:paraId="5CFC5CF7" w14:textId="77777777" w:rsidR="005633E1" w:rsidRDefault="005633E1" w:rsidP="00FC5D58">
      <w:pPr>
        <w:pStyle w:val="BodyText"/>
      </w:pPr>
    </w:p>
    <w:p w14:paraId="418D45B2" w14:textId="0925B018" w:rsidR="00FF56F6" w:rsidRDefault="00FF56F6" w:rsidP="009B15F2">
      <w:pPr>
        <w:pStyle w:val="Caption"/>
        <w:keepNext/>
      </w:pPr>
      <w:bookmarkStart w:id="184" w:name="_Ref410137250"/>
      <w:r>
        <w:t xml:space="preserve">Table </w:t>
      </w:r>
      <w:fldSimple w:instr=" STYLEREF 1 \s ">
        <w:r w:rsidR="00B81ED7">
          <w:rPr>
            <w:noProof/>
          </w:rPr>
          <w:t>7</w:t>
        </w:r>
      </w:fldSimple>
      <w:r w:rsidR="000A71CF">
        <w:noBreakHyphen/>
      </w:r>
      <w:fldSimple w:instr=" SEQ Table \* ARABIC \s 1 ">
        <w:r w:rsidR="00B81ED7">
          <w:rPr>
            <w:noProof/>
          </w:rPr>
          <w:t>3</w:t>
        </w:r>
      </w:fldSimple>
      <w:bookmarkEnd w:id="184"/>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4D91AF26" w:rsidR="009B15F2" w:rsidRPr="00695522" w:rsidRDefault="006050A7" w:rsidP="00FF56F6">
            <w:pPr>
              <w:pStyle w:val="BodyText"/>
              <w:rPr>
                <w:i/>
              </w:rPr>
            </w:pPr>
            <w:commentRangeStart w:id="185"/>
            <w:ins w:id="186" w:author="Steve Cook" w:date="2016-05-16T12:50:00Z">
              <w:r w:rsidRPr="006050A7">
                <w:t>A data concept for a file or file set in an MPD</w:t>
              </w:r>
              <w:commentRangeEnd w:id="185"/>
              <w:r>
                <w:rPr>
                  <w:rStyle w:val="CommentReference"/>
                </w:rPr>
                <w:commentReference w:id="185"/>
              </w:r>
            </w:ins>
            <w:ins w:id="187" w:author="Steve Cook" w:date="2016-05-16T12:51:00Z">
              <w:r>
                <w:t>.</w:t>
              </w:r>
            </w:ins>
            <w:del w:id="188" w:author="Steve Cook" w:date="2016-05-16T12:50:00Z">
              <w:r w:rsidR="009B15F2" w:rsidRPr="00695522" w:rsidDel="006050A7">
                <w:rPr>
                  <w:i/>
                </w:rPr>
                <w:delText>Abstract</w:delText>
              </w:r>
            </w:del>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3B9E939D" w:rsidR="009B15F2" w:rsidRPr="006050A7" w:rsidRDefault="006050A7" w:rsidP="00FF56F6">
            <w:pPr>
              <w:pStyle w:val="BulletedText"/>
              <w:numPr>
                <w:ilvl w:val="0"/>
                <w:numId w:val="0"/>
              </w:numPr>
            </w:pPr>
            <w:commentRangeStart w:id="189"/>
            <w:ins w:id="190" w:author="Steve Cook" w:date="2016-05-16T12:50:00Z">
              <w:r w:rsidRPr="006050A7">
                <w:t>Common supertype for NIEM MPD Catalog types which have descriptionText</w:t>
              </w:r>
            </w:ins>
            <w:commentRangeEnd w:id="189"/>
            <w:ins w:id="191" w:author="Steve Cook" w:date="2016-05-16T12:51:00Z">
              <w:r>
                <w:rPr>
                  <w:rStyle w:val="CommentReference"/>
                </w:rPr>
                <w:commentReference w:id="189"/>
              </w:r>
            </w:ins>
            <w:ins w:id="192" w:author="Steve Cook" w:date="2016-05-16T12:50:00Z">
              <w:r>
                <w:t>.</w:t>
              </w:r>
            </w:ins>
            <w:del w:id="193" w:author="Steve Cook" w:date="2016-05-16T12:50:00Z">
              <w:r w:rsidR="009B15F2" w:rsidRPr="006050A7" w:rsidDel="006050A7">
                <w:rPr>
                  <w:i/>
                </w:rPr>
                <w:delText>Abstract</w:delText>
              </w:r>
            </w:del>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3E9540EC" w:rsidR="009B15F2" w:rsidRPr="00695522" w:rsidRDefault="006050A7" w:rsidP="00FF56F6">
            <w:pPr>
              <w:pStyle w:val="BulletedText"/>
              <w:numPr>
                <w:ilvl w:val="0"/>
                <w:numId w:val="0"/>
              </w:numPr>
              <w:rPr>
                <w:i/>
              </w:rPr>
            </w:pPr>
            <w:commentRangeStart w:id="194"/>
            <w:ins w:id="195" w:author="Steve Cook" w:date="2016-05-16T12:52:00Z">
              <w:r w:rsidRPr="006050A7">
                <w:t>A data concept for a person, organization, or thing capable of bearing legal rights and responsibilities.</w:t>
              </w:r>
              <w:commentRangeEnd w:id="194"/>
              <w:r>
                <w:rPr>
                  <w:rStyle w:val="CommentReference"/>
                </w:rPr>
                <w:commentReference w:id="194"/>
              </w:r>
            </w:ins>
            <w:del w:id="196" w:author="Steve Cook" w:date="2016-05-16T12:52:00Z">
              <w:r w:rsidR="009B15F2" w:rsidRPr="00695522" w:rsidDel="006050A7">
                <w:rPr>
                  <w:i/>
                </w:rPr>
                <w:delText>Abstract</w:delText>
              </w:r>
            </w:del>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3C8EB2D2" w:rsidR="009B15F2" w:rsidRPr="00695522" w:rsidRDefault="006050A7" w:rsidP="00FF56F6">
            <w:pPr>
              <w:pStyle w:val="BulletedText"/>
              <w:numPr>
                <w:ilvl w:val="0"/>
                <w:numId w:val="0"/>
              </w:numPr>
              <w:rPr>
                <w:i/>
              </w:rPr>
            </w:pPr>
            <w:commentRangeStart w:id="197"/>
            <w:ins w:id="198" w:author="Steve Cook" w:date="2016-05-16T12:52:00Z">
              <w:r w:rsidRPr="006050A7">
                <w:t>A data type for a set of MPD file artifacts.</w:t>
              </w:r>
              <w:commentRangeEnd w:id="197"/>
              <w:r>
                <w:rPr>
                  <w:rStyle w:val="CommentReference"/>
                </w:rPr>
                <w:commentReference w:id="197"/>
              </w:r>
            </w:ins>
            <w:del w:id="199" w:author="Steve Cook" w:date="2016-05-16T12:52:00Z">
              <w:r w:rsidR="009B15F2" w:rsidRPr="00695522" w:rsidDel="006050A7">
                <w:rPr>
                  <w:i/>
                </w:rPr>
                <w:delText>Abstract</w:delText>
              </w:r>
            </w:del>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097AFD99" w:rsidR="009B15F2" w:rsidRPr="00695522" w:rsidRDefault="006050A7" w:rsidP="00FF56F6">
            <w:pPr>
              <w:pStyle w:val="BulletedText"/>
              <w:numPr>
                <w:ilvl w:val="0"/>
                <w:numId w:val="0"/>
              </w:numPr>
              <w:rPr>
                <w:i/>
              </w:rPr>
            </w:pPr>
            <w:commentRangeStart w:id="200"/>
            <w:ins w:id="201" w:author="Steve Cook" w:date="2016-05-16T12:53:00Z">
              <w:r w:rsidRPr="006050A7">
                <w:t>A data type for an MPD artifact set that may include subset schema documents, extension schema documents, and external schema documents or constraint schema documents.</w:t>
              </w:r>
              <w:commentRangeEnd w:id="200"/>
              <w:r>
                <w:rPr>
                  <w:rStyle w:val="CommentReference"/>
                </w:rPr>
                <w:commentReference w:id="200"/>
              </w:r>
            </w:ins>
            <w:del w:id="202" w:author="Steve Cook" w:date="2016-05-16T12:53:00Z">
              <w:r w:rsidR="009B15F2" w:rsidRPr="00695522" w:rsidDel="006050A7">
                <w:rPr>
                  <w:i/>
                </w:rPr>
                <w:delText>Abstract</w:delText>
              </w:r>
            </w:del>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7919AE26" w:rsidR="009B15F2" w:rsidRPr="00695522" w:rsidRDefault="006050A7" w:rsidP="00FF56F6">
            <w:pPr>
              <w:pStyle w:val="BulletedText"/>
              <w:numPr>
                <w:ilvl w:val="0"/>
                <w:numId w:val="0"/>
              </w:numPr>
              <w:rPr>
                <w:i/>
              </w:rPr>
            </w:pPr>
            <w:commentRangeStart w:id="203"/>
            <w:ins w:id="204" w:author="Steve Cook" w:date="2016-05-16T12:54:00Z">
              <w:r w:rsidRPr="006050A7">
                <w:t>A data concept for a rule or instructions for validating an IEP candidate.</w:t>
              </w:r>
              <w:commentRangeEnd w:id="203"/>
              <w:r>
                <w:rPr>
                  <w:rStyle w:val="CommentReference"/>
                </w:rPr>
                <w:commentReference w:id="203"/>
              </w:r>
            </w:ins>
            <w:del w:id="205" w:author="Steve Cook" w:date="2016-05-16T12:54:00Z">
              <w:r w:rsidR="009B15F2" w:rsidRPr="00695522" w:rsidDel="006050A7">
                <w:rPr>
                  <w:i/>
                </w:rPr>
                <w:delText>Abstract</w:delText>
              </w:r>
            </w:del>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75828D8E" w:rsidR="009B15F2" w:rsidRPr="00E84C09" w:rsidRDefault="006050A7" w:rsidP="00FF56F6">
            <w:pPr>
              <w:pStyle w:val="BulletedText"/>
              <w:numPr>
                <w:ilvl w:val="0"/>
                <w:numId w:val="0"/>
              </w:numPr>
              <w:rPr>
                <w:i/>
              </w:rPr>
            </w:pPr>
            <w:commentRangeStart w:id="206"/>
            <w:ins w:id="207" w:author="Steve Cook" w:date="2016-05-16T12:54:00Z">
              <w:r w:rsidRPr="006050A7">
                <w:t>A data concept for a rule or instructions for validating an IEP candidate (XML document) using some context within that XML document.</w:t>
              </w:r>
              <w:commentRangeEnd w:id="206"/>
              <w:r>
                <w:rPr>
                  <w:rStyle w:val="CommentReference"/>
                </w:rPr>
                <w:commentReference w:id="206"/>
              </w:r>
            </w:ins>
            <w:del w:id="208" w:author="Steve Cook" w:date="2016-05-16T12:54:00Z">
              <w:r w:rsidR="009B15F2" w:rsidRPr="00E84C09" w:rsidDel="006050A7">
                <w:rPr>
                  <w:i/>
                </w:rPr>
                <w:delText>Abstract</w:delText>
              </w:r>
            </w:del>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293BCBC" w:rsidR="009B15F2" w:rsidRDefault="00E84C09" w:rsidP="00361BD0">
            <w:pPr>
              <w:pStyle w:val="BulletedText"/>
              <w:numPr>
                <w:ilvl w:val="0"/>
                <w:numId w:val="0"/>
              </w:numPr>
            </w:pPr>
            <w:r>
              <w:rPr>
                <w:color w:val="000000"/>
              </w:rPr>
              <w:t xml:space="preserve">A data type for a validity constraint that </w:t>
            </w:r>
            <w:del w:id="209" w:author="Steve Cook" w:date="2016-05-16T14:28:00Z">
              <w:r w:rsidDel="00361BD0">
                <w:rPr>
                  <w:color w:val="000000"/>
                </w:rPr>
                <w:delText xml:space="preserve"> </w:delText>
              </w:r>
              <w:commentRangeStart w:id="210"/>
              <w:r w:rsidDel="00361BD0">
                <w:rPr>
                  <w:color w:val="000000"/>
                </w:rPr>
                <w:delText>indicating</w:delText>
              </w:r>
            </w:del>
            <w:commentRangeEnd w:id="210"/>
            <w:r w:rsidR="00361BD0">
              <w:rPr>
                <w:rStyle w:val="CommentReference"/>
              </w:rPr>
              <w:commentReference w:id="210"/>
            </w:r>
            <w:del w:id="211" w:author="Steve Cook" w:date="2016-05-16T14:28:00Z">
              <w:r w:rsidDel="00361BD0">
                <w:rPr>
                  <w:color w:val="000000"/>
                </w:rPr>
                <w:delText xml:space="preserve"> </w:delText>
              </w:r>
            </w:del>
            <w:ins w:id="212" w:author="Steve Cook" w:date="2016-05-16T14:28:00Z">
              <w:r w:rsidR="00361BD0">
                <w:rPr>
                  <w:color w:val="000000"/>
                </w:rPr>
                <w:t xml:space="preserve">indicates </w:t>
              </w:r>
            </w:ins>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213" w:name="_Ref317337321"/>
      <w:r>
        <w:t xml:space="preserve">Table </w:t>
      </w:r>
      <w:fldSimple w:instr=" STYLEREF 1 \s ">
        <w:r w:rsidR="00B81ED7">
          <w:rPr>
            <w:noProof/>
          </w:rPr>
          <w:t>7</w:t>
        </w:r>
      </w:fldSimple>
      <w:r w:rsidR="000A71CF">
        <w:noBreakHyphen/>
      </w:r>
      <w:fldSimple w:instr=" SEQ Table \* ARABIC \s 1 ">
        <w:r w:rsidR="00B81ED7">
          <w:rPr>
            <w:noProof/>
          </w:rPr>
          <w:t>4</w:t>
        </w:r>
      </w:fldSimple>
      <w:bookmarkEnd w:id="21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214" w:name="_Toc364003704"/>
      <w:bookmarkStart w:id="215" w:name="_Toc426452212"/>
      <w:bookmarkEnd w:id="170"/>
      <w:r w:rsidRPr="007B4D6D">
        <w:t>Modeling Namespaces</w:t>
      </w:r>
      <w:bookmarkEnd w:id="214"/>
      <w:bookmarkEnd w:id="215"/>
    </w:p>
    <w:p w14:paraId="3A67042C" w14:textId="77777777" w:rsidR="00396CAB" w:rsidRDefault="00396CAB" w:rsidP="007B4D6D">
      <w:pPr>
        <w:pStyle w:val="Heading3"/>
      </w:pPr>
      <w:bookmarkStart w:id="216" w:name="_Ref316834961"/>
      <w:bookmarkStart w:id="217" w:name="_Toc364003705"/>
      <w:bookmarkStart w:id="218" w:name="_Toc426452213"/>
      <w:r>
        <w:t>Namespaces</w:t>
      </w:r>
      <w:bookmarkEnd w:id="216"/>
      <w:bookmarkEnd w:id="217"/>
      <w:bookmarkEnd w:id="21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219" w:name="_Ref193435751"/>
      <w:r>
        <w:t>Representation</w:t>
      </w:r>
      <w:bookmarkEnd w:id="21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220" w:name="OLE_LINK1"/>
      <w:bookmarkStart w:id="221"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220"/>
      <w:bookmarkEnd w:id="22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222" w:name="_Ref316894907"/>
      <w:r>
        <w:t xml:space="preserve">Table </w:t>
      </w:r>
      <w:fldSimple w:instr=" STYLEREF 1 \s ">
        <w:r w:rsidR="00B81ED7">
          <w:rPr>
            <w:noProof/>
          </w:rPr>
          <w:t>7</w:t>
        </w:r>
      </w:fldSimple>
      <w:r w:rsidR="000A71CF">
        <w:noBreakHyphen/>
      </w:r>
      <w:fldSimple w:instr=" SEQ Table \* ARABIC \s 1 ">
        <w:r w:rsidR="00B81ED7">
          <w:rPr>
            <w:noProof/>
          </w:rPr>
          <w:t>5</w:t>
        </w:r>
      </w:fldSimple>
      <w:bookmarkEnd w:id="222"/>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2224192F" w:rsidR="00396CAB" w:rsidRDefault="00396CAB" w:rsidP="00B95C8A">
            <w:pPr>
              <w:pStyle w:val="BodyText"/>
              <w:keepNext/>
            </w:pPr>
            <w:r>
              <w:t>Class (see Subclause</w:t>
            </w:r>
            <w:del w:id="223" w:author="Steve Cook" w:date="2016-05-16T14:11:00Z">
              <w:r w:rsidDel="00B95C8A">
                <w:delText xml:space="preserve"> </w:delText>
              </w:r>
              <w:r w:rsidDel="00B95C8A">
                <w:fldChar w:fldCharType="begin"/>
              </w:r>
              <w:r w:rsidDel="00B95C8A">
                <w:delInstrText xml:space="preserve"> REF _Ref316894776 \r \h </w:delInstrText>
              </w:r>
              <w:r w:rsidDel="00B95C8A">
                <w:fldChar w:fldCharType="separate"/>
              </w:r>
              <w:r w:rsidR="00B81ED7" w:rsidDel="00B95C8A">
                <w:delText>7.2.3</w:delText>
              </w:r>
              <w:r w:rsidDel="00B95C8A">
                <w:fldChar w:fldCharType="end"/>
              </w:r>
            </w:del>
            <w:commentRangeStart w:id="224"/>
            <w:ins w:id="225" w:author="Steve Cook" w:date="2016-05-16T14:12:00Z">
              <w:r w:rsidR="00B95C8A">
                <w:fldChar w:fldCharType="begin"/>
              </w:r>
              <w:r w:rsidR="00B95C8A">
                <w:instrText xml:space="preserve"> REF _Ref407101509 \r \h </w:instrText>
              </w:r>
            </w:ins>
            <w:r w:rsidR="00B95C8A">
              <w:fldChar w:fldCharType="separate"/>
            </w:r>
            <w:ins w:id="226" w:author="Steve Cook" w:date="2016-05-16T14:12:00Z">
              <w:r w:rsidR="00B95C8A">
                <w:t>7.3</w:t>
              </w:r>
              <w:r w:rsidR="00B95C8A">
                <w:fldChar w:fldCharType="end"/>
              </w:r>
              <w:commentRangeEnd w:id="224"/>
              <w:r w:rsidR="00B95C8A">
                <w:rPr>
                  <w:rStyle w:val="CommentReference"/>
                </w:rPr>
                <w:commentReference w:id="224"/>
              </w:r>
            </w:ins>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227" w:name="_Ref317513784"/>
      <w:r>
        <w:t>Mapping Summary</w:t>
      </w:r>
      <w:bookmarkEnd w:id="227"/>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228" w:name="_Ref317076893"/>
      <w:r>
        <w:t xml:space="preserve">Table </w:t>
      </w:r>
      <w:fldSimple w:instr=" STYLEREF 1 \s ">
        <w:r w:rsidR="00B81ED7">
          <w:rPr>
            <w:noProof/>
          </w:rPr>
          <w:t>7</w:t>
        </w:r>
      </w:fldSimple>
      <w:r w:rsidR="000A71CF">
        <w:noBreakHyphen/>
      </w:r>
      <w:fldSimple w:instr=" SEQ Table \* ARABIC \s 1 ">
        <w:r w:rsidR="00B81ED7">
          <w:rPr>
            <w:noProof/>
          </w:rPr>
          <w:t>6</w:t>
        </w:r>
      </w:fldSimple>
      <w:bookmarkEnd w:id="228"/>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229"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230" w:name="_Ref317089724"/>
      <w:r>
        <w:t xml:space="preserve">Figure </w:t>
      </w:r>
      <w:fldSimple w:instr=" STYLEREF 1 \s ">
        <w:r w:rsidR="00B81ED7">
          <w:rPr>
            <w:noProof/>
          </w:rPr>
          <w:t>7</w:t>
        </w:r>
      </w:fldSimple>
      <w:r w:rsidR="00464209">
        <w:noBreakHyphen/>
      </w:r>
      <w:fldSimple w:instr=" SEQ Figure \* ARABIC \s 1 ">
        <w:r w:rsidR="00B81ED7">
          <w:rPr>
            <w:noProof/>
          </w:rPr>
          <w:t>2</w:t>
        </w:r>
      </w:fldSimple>
      <w:bookmarkEnd w:id="230"/>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231" w:name="_Ref317239469"/>
      <w:bookmarkStart w:id="232" w:name="_Toc364003706"/>
      <w:bookmarkStart w:id="233" w:name="_Toc426452214"/>
      <w:r>
        <w:t>NIEM Names</w:t>
      </w:r>
      <w:bookmarkEnd w:id="229"/>
      <w:bookmarkEnd w:id="231"/>
      <w:bookmarkEnd w:id="232"/>
      <w:bookmarkEnd w:id="233"/>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234" w:name="_Ref316898974"/>
      <w:bookmarkStart w:id="235" w:name="_Ref316898962"/>
      <w:r>
        <w:t xml:space="preserve">Figure </w:t>
      </w:r>
      <w:fldSimple w:instr=" STYLEREF 1 \s ">
        <w:r w:rsidR="00B81ED7">
          <w:rPr>
            <w:noProof/>
          </w:rPr>
          <w:t>7</w:t>
        </w:r>
      </w:fldSimple>
      <w:r w:rsidR="00464209">
        <w:noBreakHyphen/>
      </w:r>
      <w:fldSimple w:instr=" SEQ Figure \* ARABIC \s 1 ">
        <w:r w:rsidR="00B81ED7">
          <w:rPr>
            <w:noProof/>
          </w:rPr>
          <w:t>3</w:t>
        </w:r>
      </w:fldSimple>
      <w:bookmarkEnd w:id="234"/>
      <w:r>
        <w:t xml:space="preserve"> Specification of a NIEM name using the «ReferenceName» stereotype</w:t>
      </w:r>
      <w:bookmarkEnd w:id="235"/>
    </w:p>
    <w:p w14:paraId="3304F896" w14:textId="77777777" w:rsidR="00220C62" w:rsidRDefault="00220C62" w:rsidP="00220C62">
      <w:pPr>
        <w:pStyle w:val="Heading3"/>
      </w:pPr>
      <w:bookmarkStart w:id="236" w:name="_Ref366423116"/>
      <w:bookmarkStart w:id="237" w:name="_Toc426452215"/>
      <w:bookmarkStart w:id="238" w:name="_Ref316894776"/>
      <w:bookmarkStart w:id="239" w:name="_Toc364003707"/>
      <w:r>
        <w:t>Local Vocabularies</w:t>
      </w:r>
      <w:bookmarkEnd w:id="236"/>
      <w:bookmarkEnd w:id="237"/>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w:t>
      </w:r>
      <w:commentRangeStart w:id="240"/>
      <w:del w:id="241" w:author="Steve Cook" w:date="2016-05-16T14:24:00Z">
        <w:r w:rsidR="008C69D8" w:rsidDel="00361BD0">
          <w:delText>s</w:delText>
        </w:r>
      </w:del>
      <w:commentRangeEnd w:id="240"/>
      <w:r w:rsidR="00361BD0">
        <w:rPr>
          <w:rStyle w:val="CommentReference"/>
        </w:rPr>
        <w:commentReference w:id="240"/>
      </w:r>
      <w:r w:rsidR="008C69D8">
        <w:t>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B81ED7">
          <w:rPr>
            <w:noProof/>
          </w:rPr>
          <w:t>7</w:t>
        </w:r>
      </w:fldSimple>
      <w:r w:rsidR="00464209">
        <w:noBreakHyphen/>
      </w:r>
      <w:fldSimple w:instr=" SEQ Figure \* ARABIC \s 1 ">
        <w:r w:rsidR="00B81ED7">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242" w:name="_Ref407101509"/>
      <w:bookmarkStart w:id="243" w:name="_Ref407101531"/>
      <w:bookmarkStart w:id="244" w:name="_Toc426452216"/>
      <w:r w:rsidRPr="007B4D6D">
        <w:t>Modeling Complex Types</w:t>
      </w:r>
      <w:bookmarkEnd w:id="238"/>
      <w:bookmarkEnd w:id="239"/>
      <w:bookmarkEnd w:id="242"/>
      <w:bookmarkEnd w:id="243"/>
      <w:bookmarkEnd w:id="244"/>
    </w:p>
    <w:p w14:paraId="1DFA45A9" w14:textId="77777777" w:rsidR="00396CAB" w:rsidRDefault="00396CAB" w:rsidP="007B4D6D">
      <w:pPr>
        <w:pStyle w:val="Heading3"/>
      </w:pPr>
      <w:bookmarkStart w:id="245" w:name="_Ref317460462"/>
      <w:bookmarkStart w:id="246" w:name="_Toc364003708"/>
      <w:bookmarkStart w:id="247" w:name="_Toc426452217"/>
      <w:r>
        <w:t>Complex Types</w:t>
      </w:r>
      <w:bookmarkEnd w:id="245"/>
      <w:bookmarkEnd w:id="246"/>
      <w:bookmarkEnd w:id="24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248" w:name="_Ref316484540"/>
      <w:r>
        <w:lastRenderedPageBreak/>
        <w:t xml:space="preserve">Table </w:t>
      </w:r>
      <w:fldSimple w:instr=" STYLEREF 1 \s ">
        <w:r w:rsidR="00B81ED7">
          <w:rPr>
            <w:noProof/>
          </w:rPr>
          <w:t>7</w:t>
        </w:r>
      </w:fldSimple>
      <w:r w:rsidR="000A71CF">
        <w:noBreakHyphen/>
      </w:r>
      <w:fldSimple w:instr=" SEQ Table \* ARABIC \s 1 ">
        <w:r w:rsidR="00B81ED7">
          <w:rPr>
            <w:noProof/>
          </w:rPr>
          <w:t>7</w:t>
        </w:r>
      </w:fldSimple>
      <w:bookmarkEnd w:id="24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4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250" w:name="_Ref408319027"/>
      <w:r>
        <w:t>Mapping Summary</w:t>
      </w:r>
      <w:bookmarkEnd w:id="25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241B3EBC" w:rsidR="00396CAB" w:rsidRDefault="00396CAB" w:rsidP="00396CAB">
      <w:pPr>
        <w:pStyle w:val="BulletedText"/>
      </w:pPr>
      <w:r>
        <w:t>A class in a PSM with a «NIEMType» stereotype (i.e., one of the stereotypes listed in</w:t>
      </w:r>
      <w:del w:id="251" w:author="Steve Cook" w:date="2016-05-16T14:13:00Z">
        <w:r w:rsidDel="00B95C8A">
          <w:delText xml:space="preserve"> </w:delText>
        </w:r>
        <w:r w:rsidDel="00B95C8A">
          <w:fldChar w:fldCharType="begin"/>
        </w:r>
        <w:r w:rsidDel="00B95C8A">
          <w:delInstrText xml:space="preserve"> REF _Ref316894907 \h </w:delInstrText>
        </w:r>
        <w:r w:rsidDel="00B95C8A">
          <w:fldChar w:fldCharType="separate"/>
        </w:r>
        <w:r w:rsidR="00B81ED7" w:rsidDel="00B95C8A">
          <w:delText xml:space="preserve">Table </w:delText>
        </w:r>
        <w:r w:rsidR="00B81ED7" w:rsidDel="00B95C8A">
          <w:rPr>
            <w:noProof/>
          </w:rPr>
          <w:delText>7</w:delText>
        </w:r>
        <w:r w:rsidR="00B81ED7" w:rsidDel="00B95C8A">
          <w:noBreakHyphen/>
        </w:r>
        <w:r w:rsidR="00B81ED7" w:rsidDel="00B95C8A">
          <w:rPr>
            <w:noProof/>
          </w:rPr>
          <w:delText>5</w:delText>
        </w:r>
        <w:r w:rsidDel="00B95C8A">
          <w:fldChar w:fldCharType="end"/>
        </w:r>
      </w:del>
      <w:commentRangeStart w:id="252"/>
      <w:ins w:id="253" w:author="Steve Cook" w:date="2016-05-16T14:13:00Z">
        <w:r w:rsidR="00B95C8A">
          <w:fldChar w:fldCharType="begin"/>
        </w:r>
        <w:r w:rsidR="00B95C8A">
          <w:instrText xml:space="preserve"> REF _Ref316484540 \h </w:instrText>
        </w:r>
      </w:ins>
      <w:r w:rsidR="00B95C8A">
        <w:fldChar w:fldCharType="separate"/>
      </w:r>
      <w:ins w:id="254" w:author="Steve Cook" w:date="2016-05-16T14:13:00Z">
        <w:r w:rsidR="00B95C8A">
          <w:t xml:space="preserve">Table </w:t>
        </w:r>
        <w:r w:rsidR="00B95C8A">
          <w:rPr>
            <w:noProof/>
          </w:rPr>
          <w:t>7</w:t>
        </w:r>
        <w:r w:rsidR="00B95C8A">
          <w:noBreakHyphen/>
        </w:r>
        <w:r w:rsidR="00B95C8A">
          <w:rPr>
            <w:noProof/>
          </w:rPr>
          <w:t>7</w:t>
        </w:r>
        <w:r w:rsidR="00B95C8A">
          <w:fldChar w:fldCharType="end"/>
        </w:r>
      </w:ins>
      <w:commentRangeEnd w:id="252"/>
      <w:ins w:id="255" w:author="Steve Cook" w:date="2016-05-16T14:14:00Z">
        <w:r w:rsidR="00B95C8A">
          <w:rPr>
            <w:rStyle w:val="CommentReference"/>
          </w:rPr>
          <w:commentReference w:id="252"/>
        </w:r>
      </w:ins>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256" w:name="_Ref317152086"/>
      <w:bookmarkStart w:id="257"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56"/>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58" w:name="_Ref317155214"/>
      <w:bookmarkStart w:id="259" w:name="_Toc364003709"/>
      <w:bookmarkStart w:id="260" w:name="_Toc426452218"/>
      <w:r>
        <w:t>Object Types</w:t>
      </w:r>
      <w:bookmarkEnd w:id="249"/>
      <w:bookmarkEnd w:id="257"/>
      <w:bookmarkEnd w:id="258"/>
      <w:bookmarkEnd w:id="259"/>
      <w:bookmarkEnd w:id="260"/>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61" w:name="_Ref317346811"/>
      <w:r>
        <w:t>Representation</w:t>
      </w:r>
      <w:bookmarkEnd w:id="261"/>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262" w:name="_Ref317347137"/>
      <w:r>
        <w:t>Mapping Summary</w:t>
      </w:r>
      <w:bookmarkEnd w:id="262"/>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263"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264" w:name="_Ref317537263"/>
      <w:bookmarkStart w:id="265" w:name="_Ref317537259"/>
      <w:r>
        <w:t xml:space="preserve">Figure </w:t>
      </w:r>
      <w:fldSimple w:instr=" STYLEREF 1 \s ">
        <w:r w:rsidR="00B81ED7">
          <w:rPr>
            <w:noProof/>
          </w:rPr>
          <w:t>7</w:t>
        </w:r>
      </w:fldSimple>
      <w:r w:rsidR="00464209">
        <w:noBreakHyphen/>
      </w:r>
      <w:fldSimple w:instr=" SEQ Figure \* ARABIC \s 1 ">
        <w:r w:rsidR="00B81ED7">
          <w:rPr>
            <w:noProof/>
          </w:rPr>
          <w:t>5</w:t>
        </w:r>
      </w:fldSimple>
      <w:bookmarkEnd w:id="263"/>
      <w:bookmarkEnd w:id="264"/>
      <w:r>
        <w:t xml:space="preserve"> Representation of a NIEM object type as a UML class in a PIM</w:t>
      </w:r>
      <w:bookmarkEnd w:id="265"/>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266" w:name="_Ref317154286"/>
      <w:bookmarkStart w:id="267" w:name="_Ref317154283"/>
      <w:r>
        <w:t xml:space="preserve">Figure </w:t>
      </w:r>
      <w:fldSimple w:instr=" STYLEREF 1 \s ">
        <w:r w:rsidR="00B81ED7">
          <w:rPr>
            <w:noProof/>
          </w:rPr>
          <w:t>7</w:t>
        </w:r>
      </w:fldSimple>
      <w:r w:rsidR="00464209">
        <w:noBreakHyphen/>
      </w:r>
      <w:fldSimple w:instr=" SEQ Figure \* ARABIC \s 1 ">
        <w:r w:rsidR="00B81ED7">
          <w:rPr>
            <w:noProof/>
          </w:rPr>
          <w:t>6</w:t>
        </w:r>
      </w:fldSimple>
      <w:bookmarkEnd w:id="266"/>
      <w:r>
        <w:t xml:space="preserve"> Representation of a NIEM object type as a UML class in a PSM</w:t>
      </w:r>
      <w:bookmarkEnd w:id="267"/>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68" w:name="_Ref316483937"/>
      <w:bookmarkStart w:id="269" w:name="_Toc364003710"/>
      <w:bookmarkStart w:id="270" w:name="_Toc426452219"/>
      <w:r>
        <w:t>Role Types</w:t>
      </w:r>
      <w:bookmarkEnd w:id="268"/>
      <w:bookmarkEnd w:id="269"/>
      <w:bookmarkEnd w:id="270"/>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6E2D34E2" w:rsidR="00396CAB" w:rsidRDefault="00396CAB" w:rsidP="00396CAB">
      <w:pPr>
        <w:pStyle w:val="BodyText"/>
      </w:pPr>
      <w:r>
        <w:t xml:space="preserve">In a PSM, a role-of property is identified by having a naming beginning with </w:t>
      </w:r>
      <w:r w:rsidR="00C14211">
        <w:t>“</w:t>
      </w:r>
      <w:r>
        <w:t>RoleOf</w:t>
      </w:r>
      <w:r w:rsidR="00C14211">
        <w:t>”</w:t>
      </w:r>
      <w:r>
        <w:t xml:space="preserve">. </w:t>
      </w:r>
      <w:commentRangeStart w:id="271"/>
      <w:del w:id="272" w:author="Steve Cook" w:date="2016-05-16T14:32:00Z">
        <w:r w:rsidDel="00361BD0">
          <w:delText>Such a property must have aggregation=none</w:delText>
        </w:r>
      </w:del>
      <w:commentRangeEnd w:id="271"/>
      <w:r w:rsidR="00361BD0">
        <w:rPr>
          <w:rStyle w:val="CommentReference"/>
        </w:rPr>
        <w:commentReference w:id="271"/>
      </w:r>
      <w:del w:id="273" w:author="Steve Cook" w:date="2016-05-16T14:32:00Z">
        <w:r w:rsidDel="00361BD0">
          <w:delText xml:space="preserve">. </w:delText>
        </w:r>
      </w:del>
      <w:r>
        <w:t xml:space="preserve">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274" w:name="_Ref316489812"/>
      <w:r>
        <w:t xml:space="preserve">Figure </w:t>
      </w:r>
      <w:fldSimple w:instr=" STYLEREF 1 \s ">
        <w:r w:rsidR="00B81ED7">
          <w:rPr>
            <w:noProof/>
          </w:rPr>
          <w:t>7</w:t>
        </w:r>
      </w:fldSimple>
      <w:r w:rsidR="00464209">
        <w:noBreakHyphen/>
      </w:r>
      <w:fldSimple w:instr=" SEQ Figure \* ARABIC \s 1 ">
        <w:r w:rsidR="00B81ED7">
          <w:rPr>
            <w:noProof/>
          </w:rPr>
          <w:t>7</w:t>
        </w:r>
      </w:fldSimple>
      <w:bookmarkEnd w:id="274"/>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275" w:name="_Ref316490026"/>
      <w:r>
        <w:t xml:space="preserve">Figure </w:t>
      </w:r>
      <w:fldSimple w:instr=" STYLEREF 1 \s ">
        <w:r w:rsidR="00B81ED7">
          <w:rPr>
            <w:noProof/>
          </w:rPr>
          <w:t>7</w:t>
        </w:r>
      </w:fldSimple>
      <w:r w:rsidR="00464209">
        <w:noBreakHyphen/>
      </w:r>
      <w:fldSimple w:instr=" SEQ Figure \* ARABIC \s 1 ">
        <w:r w:rsidR="00B81ED7">
          <w:rPr>
            <w:noProof/>
          </w:rPr>
          <w:t>8</w:t>
        </w:r>
      </w:fldSimple>
      <w:bookmarkEnd w:id="275"/>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276" w:name="_Ref317342962"/>
      <w:r>
        <w:t xml:space="preserve">Figure </w:t>
      </w:r>
      <w:fldSimple w:instr=" STYLEREF 1 \s ">
        <w:r w:rsidR="00B81ED7">
          <w:rPr>
            <w:noProof/>
          </w:rPr>
          <w:t>7</w:t>
        </w:r>
      </w:fldSimple>
      <w:r w:rsidR="00464209">
        <w:noBreakHyphen/>
      </w:r>
      <w:fldSimple w:instr=" SEQ Figure \* ARABIC \s 1 ">
        <w:r w:rsidR="00B81ED7">
          <w:rPr>
            <w:noProof/>
          </w:rPr>
          <w:t>9</w:t>
        </w:r>
      </w:fldSimple>
      <w:bookmarkEnd w:id="276"/>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277" w:name="_Ref316483938"/>
      <w:bookmarkStart w:id="278"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79" w:name="_Ref317349742"/>
      <w:bookmarkStart w:id="280" w:name="_Toc364003711"/>
      <w:bookmarkStart w:id="281" w:name="_Toc426452220"/>
      <w:r>
        <w:lastRenderedPageBreak/>
        <w:t>Association Types</w:t>
      </w:r>
      <w:bookmarkEnd w:id="277"/>
      <w:bookmarkEnd w:id="278"/>
      <w:bookmarkEnd w:id="279"/>
      <w:bookmarkEnd w:id="280"/>
      <w:bookmarkEnd w:id="281"/>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82" w:name="_Ref316645722"/>
      <w:bookmarkStart w:id="283" w:name="_Ref316645717"/>
      <w:r>
        <w:t xml:space="preserve">Figure </w:t>
      </w:r>
      <w:fldSimple w:instr=" STYLEREF 1 \s ">
        <w:r w:rsidR="00B81ED7">
          <w:rPr>
            <w:noProof/>
          </w:rPr>
          <w:t>7</w:t>
        </w:r>
      </w:fldSimple>
      <w:r w:rsidR="00464209">
        <w:noBreakHyphen/>
      </w:r>
      <w:fldSimple w:instr=" SEQ Figure \* ARABIC \s 1 ">
        <w:r w:rsidR="00B81ED7">
          <w:rPr>
            <w:noProof/>
          </w:rPr>
          <w:t>10</w:t>
        </w:r>
      </w:fldSimple>
      <w:bookmarkEnd w:id="282"/>
      <w:r>
        <w:t xml:space="preserve"> Representation of a NIEM association type as a UML class</w:t>
      </w:r>
      <w:bookmarkEnd w:id="283"/>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84" w:name="_Ref316646118"/>
      <w:r>
        <w:t xml:space="preserve">Figure </w:t>
      </w:r>
      <w:fldSimple w:instr=" STYLEREF 1 \s ">
        <w:r w:rsidR="00B81ED7">
          <w:rPr>
            <w:noProof/>
          </w:rPr>
          <w:t>7</w:t>
        </w:r>
      </w:fldSimple>
      <w:r w:rsidR="00464209">
        <w:noBreakHyphen/>
      </w:r>
      <w:fldSimple w:instr=" SEQ Figure \* ARABIC \s 1 ">
        <w:r w:rsidR="00B81ED7">
          <w:rPr>
            <w:noProof/>
          </w:rPr>
          <w:t>11</w:t>
        </w:r>
      </w:fldSimple>
      <w:bookmarkEnd w:id="284"/>
      <w:r>
        <w:t xml:space="preserve"> Representation of a NIEM association type as a UML association class</w:t>
      </w:r>
    </w:p>
    <w:p w14:paraId="5057A81F" w14:textId="77777777" w:rsidR="00396CAB" w:rsidRPr="00720DB0" w:rsidRDefault="00396CAB" w:rsidP="00720DB0">
      <w:pPr>
        <w:pStyle w:val="Heading5"/>
      </w:pPr>
      <w:bookmarkStart w:id="285"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86" w:name="_Ref317342139"/>
      <w:r>
        <w:t xml:space="preserve">Figure </w:t>
      </w:r>
      <w:fldSimple w:instr=" STYLEREF 1 \s ">
        <w:r w:rsidR="00B81ED7">
          <w:rPr>
            <w:noProof/>
          </w:rPr>
          <w:t>7</w:t>
        </w:r>
      </w:fldSimple>
      <w:r w:rsidR="00464209">
        <w:noBreakHyphen/>
      </w:r>
      <w:fldSimple w:instr=" SEQ Figure \* ARABIC \s 1 ">
        <w:r w:rsidR="00B81ED7">
          <w:rPr>
            <w:noProof/>
          </w:rPr>
          <w:t>12</w:t>
        </w:r>
      </w:fldSimple>
      <w:bookmarkEnd w:id="286"/>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87"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88" w:name="_Ref317537187"/>
      <w:bookmarkStart w:id="289" w:name="_Ref317537190"/>
      <w:bookmarkStart w:id="290" w:name="_Ref193336555"/>
      <w:bookmarkStart w:id="291" w:name="_Toc364003712"/>
      <w:bookmarkStart w:id="292" w:name="_Toc426452221"/>
      <w:r>
        <w:t>Metadata Types</w:t>
      </w:r>
      <w:bookmarkEnd w:id="285"/>
      <w:bookmarkEnd w:id="287"/>
      <w:bookmarkEnd w:id="288"/>
      <w:bookmarkEnd w:id="289"/>
      <w:bookmarkEnd w:id="290"/>
      <w:bookmarkEnd w:id="291"/>
      <w:bookmarkEnd w:id="292"/>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93" w:name="_Ref317516172"/>
      <w:r>
        <w:t>Representation</w:t>
      </w:r>
      <w:bookmarkEnd w:id="293"/>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94" w:name="_Ref316647992"/>
      <w:r>
        <w:t xml:space="preserve">Figure </w:t>
      </w:r>
      <w:fldSimple w:instr=" STYLEREF 1 \s ">
        <w:r w:rsidR="00B81ED7">
          <w:rPr>
            <w:noProof/>
          </w:rPr>
          <w:t>7</w:t>
        </w:r>
      </w:fldSimple>
      <w:r w:rsidR="00464209">
        <w:noBreakHyphen/>
      </w:r>
      <w:fldSimple w:instr=" SEQ Figure \* ARABIC \s 1 ">
        <w:r w:rsidR="00B81ED7">
          <w:rPr>
            <w:noProof/>
          </w:rPr>
          <w:t>13</w:t>
        </w:r>
      </w:fldSimple>
      <w:bookmarkEnd w:id="294"/>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95" w:name="_Ref317344686"/>
      <w:r>
        <w:t xml:space="preserve">Figure </w:t>
      </w:r>
      <w:fldSimple w:instr=" STYLEREF 1 \s ">
        <w:r w:rsidR="00B81ED7">
          <w:rPr>
            <w:noProof/>
          </w:rPr>
          <w:t>7</w:t>
        </w:r>
      </w:fldSimple>
      <w:r w:rsidR="00464209">
        <w:noBreakHyphen/>
      </w:r>
      <w:fldSimple w:instr=" SEQ Figure \* ARABIC \s 1 ">
        <w:r w:rsidR="00B81ED7">
          <w:rPr>
            <w:noProof/>
          </w:rPr>
          <w:t>14</w:t>
        </w:r>
      </w:fldSimple>
      <w:bookmarkEnd w:id="295"/>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96" w:name="_Ref316483945"/>
      <w:bookmarkStart w:id="297" w:name="_Toc364003713"/>
      <w:bookmarkStart w:id="298" w:name="_Toc426452222"/>
      <w:r>
        <w:lastRenderedPageBreak/>
        <w:t>Augmentation Types</w:t>
      </w:r>
      <w:bookmarkEnd w:id="296"/>
      <w:bookmarkEnd w:id="297"/>
      <w:bookmarkEnd w:id="298"/>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99" w:name="_Ref316659427"/>
      <w:r>
        <w:t xml:space="preserve">Figure </w:t>
      </w:r>
      <w:fldSimple w:instr=" STYLEREF 1 \s ">
        <w:r w:rsidR="00B81ED7">
          <w:rPr>
            <w:noProof/>
          </w:rPr>
          <w:t>7</w:t>
        </w:r>
      </w:fldSimple>
      <w:r w:rsidR="00464209">
        <w:noBreakHyphen/>
      </w:r>
      <w:fldSimple w:instr=" SEQ Figure \* ARABIC \s 1 ">
        <w:r w:rsidR="00B81ED7">
          <w:rPr>
            <w:noProof/>
          </w:rPr>
          <w:t>15</w:t>
        </w:r>
      </w:fldSimple>
      <w:bookmarkEnd w:id="299"/>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300" w:name="_Ref316659848"/>
      <w:r>
        <w:t xml:space="preserve">Figure </w:t>
      </w:r>
      <w:fldSimple w:instr=" STYLEREF 1 \s ">
        <w:r w:rsidR="00B81ED7">
          <w:rPr>
            <w:noProof/>
          </w:rPr>
          <w:t>7</w:t>
        </w:r>
      </w:fldSimple>
      <w:r w:rsidR="00464209">
        <w:noBreakHyphen/>
      </w:r>
      <w:fldSimple w:instr=" SEQ Figure \* ARABIC \s 1 ">
        <w:r w:rsidR="00B81ED7">
          <w:rPr>
            <w:noProof/>
          </w:rPr>
          <w:t>16</w:t>
        </w:r>
      </w:fldSimple>
      <w:bookmarkEnd w:id="300"/>
      <w:r>
        <w:t xml:space="preserve"> Representation of augmentation in a PIM</w:t>
      </w:r>
    </w:p>
    <w:p w14:paraId="48AC2A29" w14:textId="77777777" w:rsidR="00D21F27" w:rsidRDefault="00D21F27" w:rsidP="00720DB0">
      <w:pPr>
        <w:pStyle w:val="Heading5"/>
      </w:pPr>
      <w:bookmarkStart w:id="301" w:name="_Ref317349755"/>
      <w:bookmarkStart w:id="302"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303" w:name="_Ref409528229"/>
      <w:r>
        <w:t xml:space="preserve">Figure </w:t>
      </w:r>
      <w:fldSimple w:instr=" STYLEREF 1 \s ">
        <w:r w:rsidR="00B81ED7">
          <w:rPr>
            <w:noProof/>
          </w:rPr>
          <w:t>7</w:t>
        </w:r>
      </w:fldSimple>
      <w:r w:rsidR="00464209">
        <w:noBreakHyphen/>
      </w:r>
      <w:fldSimple w:instr=" SEQ Figure \* ARABIC \s 1 ">
        <w:r w:rsidR="00B81ED7">
          <w:rPr>
            <w:noProof/>
          </w:rPr>
          <w:t>17</w:t>
        </w:r>
      </w:fldSimple>
      <w:bookmarkEnd w:id="303"/>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301"/>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304" w:name="_17_0_3_24a0131_1320573962559_38145_3593"/>
      <w:r w:rsidRPr="00AF4702">
        <w:t>&lt;/</w:t>
      </w:r>
      <w:r w:rsidR="00D60A14">
        <w:t>xs:</w:t>
      </w:r>
      <w:r w:rsidRPr="00AF4702">
        <w:t>element&gt;</w:t>
      </w:r>
      <w:bookmarkEnd w:id="304"/>
    </w:p>
    <w:p w14:paraId="7FC102FC" w14:textId="77777777" w:rsidR="00396CAB" w:rsidRDefault="00396CAB" w:rsidP="007B4D6D">
      <w:pPr>
        <w:pStyle w:val="Heading3"/>
      </w:pPr>
      <w:bookmarkStart w:id="305" w:name="_Ref317349757"/>
      <w:bookmarkStart w:id="306" w:name="_Toc364003714"/>
      <w:bookmarkStart w:id="307" w:name="_Toc426452223"/>
      <w:r>
        <w:t>Adapter Types</w:t>
      </w:r>
      <w:bookmarkEnd w:id="302"/>
      <w:bookmarkEnd w:id="305"/>
      <w:bookmarkEnd w:id="306"/>
      <w:bookmarkEnd w:id="307"/>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308" w:name="_Ref317347503"/>
      <w:r>
        <w:t xml:space="preserve">Figure </w:t>
      </w:r>
      <w:fldSimple w:instr=" STYLEREF 1 \s ">
        <w:r w:rsidR="00B81ED7">
          <w:rPr>
            <w:noProof/>
          </w:rPr>
          <w:t>7</w:t>
        </w:r>
      </w:fldSimple>
      <w:r w:rsidR="00464209">
        <w:noBreakHyphen/>
      </w:r>
      <w:fldSimple w:instr=" SEQ Figure \* ARABIC \s 1 ">
        <w:r w:rsidR="00B81ED7">
          <w:rPr>
            <w:noProof/>
          </w:rPr>
          <w:t>18</w:t>
        </w:r>
      </w:fldSimple>
      <w:bookmarkEnd w:id="308"/>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309" w:name="_Ref316894825"/>
      <w:bookmarkStart w:id="310" w:name="_Toc364003715"/>
      <w:bookmarkStart w:id="311" w:name="_Toc426452224"/>
      <w:r w:rsidRPr="007B4D6D">
        <w:t>Modeling Simple Types</w:t>
      </w:r>
      <w:bookmarkEnd w:id="309"/>
      <w:bookmarkEnd w:id="310"/>
      <w:bookmarkEnd w:id="311"/>
    </w:p>
    <w:p w14:paraId="4EE8E893" w14:textId="77777777" w:rsidR="00396CAB" w:rsidRDefault="00396CAB" w:rsidP="007B4D6D">
      <w:pPr>
        <w:pStyle w:val="Heading3"/>
      </w:pPr>
      <w:bookmarkStart w:id="312" w:name="_Ref317460498"/>
      <w:bookmarkStart w:id="313" w:name="_Toc364003716"/>
      <w:bookmarkStart w:id="314" w:name="_Toc426452225"/>
      <w:r>
        <w:t>Simple Types</w:t>
      </w:r>
      <w:bookmarkEnd w:id="312"/>
      <w:bookmarkEnd w:id="313"/>
      <w:bookmarkEnd w:id="314"/>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315" w:name="_Ref317370823"/>
      <w:r>
        <w:t>Representation</w:t>
      </w:r>
      <w:bookmarkEnd w:id="315"/>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316" w:name="_Ref317349984"/>
      <w:r>
        <w:t xml:space="preserve">Table </w:t>
      </w:r>
      <w:fldSimple w:instr=" STYLEREF 1 \s ">
        <w:r w:rsidR="00B81ED7">
          <w:rPr>
            <w:noProof/>
          </w:rPr>
          <w:t>7</w:t>
        </w:r>
      </w:fldSimple>
      <w:r w:rsidR="000A71CF">
        <w:noBreakHyphen/>
      </w:r>
      <w:fldSimple w:instr=" SEQ Table \* ARABIC \s 1 ">
        <w:r w:rsidR="00B81ED7">
          <w:rPr>
            <w:noProof/>
          </w:rPr>
          <w:t>8</w:t>
        </w:r>
      </w:fldSimple>
      <w:bookmarkEnd w:id="316"/>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317"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318" w:name="_Ref317460189"/>
      <w:bookmarkStart w:id="319" w:name="_Toc364003717"/>
      <w:bookmarkStart w:id="320" w:name="_Toc426452226"/>
      <w:r>
        <w:t>Primitive Types</w:t>
      </w:r>
      <w:bookmarkEnd w:id="317"/>
      <w:bookmarkEnd w:id="318"/>
      <w:bookmarkEnd w:id="319"/>
      <w:bookmarkEnd w:id="320"/>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321" w:name="_Ref317351149"/>
      <w:r>
        <w:t>Mapping Summary</w:t>
      </w:r>
      <w:bookmarkEnd w:id="321"/>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322" w:name="_Ref317351471"/>
      <w:r>
        <w:t xml:space="preserve">Figure </w:t>
      </w:r>
      <w:fldSimple w:instr=" STYLEREF 1 \s ">
        <w:r w:rsidR="00B81ED7">
          <w:rPr>
            <w:noProof/>
          </w:rPr>
          <w:t>7</w:t>
        </w:r>
      </w:fldSimple>
      <w:r w:rsidR="00464209">
        <w:noBreakHyphen/>
      </w:r>
      <w:fldSimple w:instr=" SEQ Figure \* ARABIC \s 1 ">
        <w:r w:rsidR="00B81ED7">
          <w:rPr>
            <w:noProof/>
          </w:rPr>
          <w:t>19</w:t>
        </w:r>
      </w:fldSimple>
      <w:bookmarkEnd w:id="322"/>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323" w:name="_Ref317352123"/>
      <w:r>
        <w:t xml:space="preserve">Figure </w:t>
      </w:r>
      <w:fldSimple w:instr=" STYLEREF 1 \s ">
        <w:r w:rsidR="00B81ED7">
          <w:rPr>
            <w:noProof/>
          </w:rPr>
          <w:t>7</w:t>
        </w:r>
      </w:fldSimple>
      <w:r w:rsidR="00464209">
        <w:noBreakHyphen/>
      </w:r>
      <w:fldSimple w:instr=" SEQ Figure \* ARABIC \s 1 ">
        <w:r w:rsidR="00B81ED7">
          <w:rPr>
            <w:noProof/>
          </w:rPr>
          <w:t>20</w:t>
        </w:r>
      </w:fldSimple>
      <w:bookmarkEnd w:id="323"/>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324" w:name="_Ref193360938"/>
      <w:bookmarkStart w:id="325" w:name="_Ref317527728"/>
      <w:bookmarkStart w:id="326" w:name="_Ref193360929"/>
      <w:bookmarkStart w:id="327" w:name="_Ref317372049"/>
      <w:bookmarkStart w:id="328" w:name="_Ref317372053"/>
      <w:r>
        <w:t xml:space="preserve">Figure </w:t>
      </w:r>
      <w:fldSimple w:instr=" STYLEREF 1 \s ">
        <w:r w:rsidR="00B81ED7">
          <w:rPr>
            <w:noProof/>
          </w:rPr>
          <w:t>7</w:t>
        </w:r>
      </w:fldSimple>
      <w:r w:rsidR="00464209">
        <w:noBreakHyphen/>
      </w:r>
      <w:fldSimple w:instr=" SEQ Figure \* ARABIC \s 1 ">
        <w:r w:rsidR="00B81ED7">
          <w:rPr>
            <w:noProof/>
          </w:rPr>
          <w:t>21</w:t>
        </w:r>
      </w:fldSimple>
      <w:bookmarkEnd w:id="324"/>
      <w:bookmarkEnd w:id="325"/>
      <w:r>
        <w:t xml:space="preserve"> Representation of primitive types in a PSM</w:t>
      </w:r>
      <w:bookmarkEnd w:id="326"/>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329" w:name="_Ref193361628"/>
      <w:bookmarkStart w:id="330" w:name="_Ref317249333"/>
      <w:bookmarkEnd w:id="327"/>
      <w:bookmarkEnd w:id="328"/>
      <w:r w:rsidRPr="00F17337">
        <w:t xml:space="preserve">Figure </w:t>
      </w:r>
      <w:fldSimple w:instr=" STYLEREF 1 \s ">
        <w:r w:rsidR="00B81ED7">
          <w:rPr>
            <w:noProof/>
          </w:rPr>
          <w:t>7</w:t>
        </w:r>
      </w:fldSimple>
      <w:r w:rsidR="00464209">
        <w:noBreakHyphen/>
      </w:r>
      <w:fldSimple w:instr=" SEQ Figure \* ARABIC \s 1 ">
        <w:r w:rsidR="00B81ED7">
          <w:rPr>
            <w:noProof/>
          </w:rPr>
          <w:t>22</w:t>
        </w:r>
      </w:fldSimple>
      <w:bookmarkEnd w:id="329"/>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331" w:name="_Ref317407971"/>
      <w:bookmarkStart w:id="332" w:name="_Toc364003718"/>
      <w:bookmarkStart w:id="333" w:name="_Toc426452227"/>
      <w:r>
        <w:t>Code Types</w:t>
      </w:r>
      <w:bookmarkEnd w:id="330"/>
      <w:bookmarkEnd w:id="331"/>
      <w:bookmarkEnd w:id="332"/>
      <w:bookmarkEnd w:id="333"/>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334" w:name="_Ref193361275"/>
      <w:bookmarkStart w:id="335" w:name="_Ref316821275"/>
      <w:r>
        <w:t xml:space="preserve">Figure </w:t>
      </w:r>
      <w:fldSimple w:instr=" STYLEREF 1 \s ">
        <w:r w:rsidR="00B81ED7">
          <w:rPr>
            <w:noProof/>
          </w:rPr>
          <w:t>7</w:t>
        </w:r>
      </w:fldSimple>
      <w:r w:rsidR="00464209">
        <w:noBreakHyphen/>
      </w:r>
      <w:fldSimple w:instr=" SEQ Figure \* ARABIC \s 1 ">
        <w:r w:rsidR="00B81ED7">
          <w:rPr>
            <w:noProof/>
          </w:rPr>
          <w:t>23</w:t>
        </w:r>
      </w:fldSimple>
      <w:bookmarkEnd w:id="334"/>
      <w:bookmarkEnd w:id="335"/>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336" w:name="_Ref193362734"/>
      <w:r>
        <w:lastRenderedPageBreak/>
        <w:t xml:space="preserve">Figure </w:t>
      </w:r>
      <w:fldSimple w:instr=" STYLEREF 1 \s ">
        <w:r w:rsidR="00B81ED7">
          <w:rPr>
            <w:noProof/>
          </w:rPr>
          <w:t>7</w:t>
        </w:r>
      </w:fldSimple>
      <w:r w:rsidR="00464209">
        <w:noBreakHyphen/>
      </w:r>
      <w:fldSimple w:instr=" SEQ Figure \* ARABIC \s 1 ">
        <w:r w:rsidR="00B81ED7">
          <w:rPr>
            <w:noProof/>
          </w:rPr>
          <w:t>24</w:t>
        </w:r>
      </w:fldSimple>
      <w:bookmarkEnd w:id="336"/>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337" w:name="_Ref317249029"/>
      <w:bookmarkStart w:id="338" w:name="_Toc364003719"/>
      <w:bookmarkStart w:id="339" w:name="_Toc426452228"/>
      <w:r>
        <w:t>Unions</w:t>
      </w:r>
      <w:bookmarkEnd w:id="337"/>
      <w:bookmarkEnd w:id="338"/>
      <w:bookmarkEnd w:id="339"/>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340" w:name="_Ref317368239"/>
      <w:r>
        <w:t xml:space="preserve">Figure </w:t>
      </w:r>
      <w:fldSimple w:instr=" STYLEREF 1 \s ">
        <w:r w:rsidR="00B81ED7">
          <w:rPr>
            <w:noProof/>
          </w:rPr>
          <w:t>7</w:t>
        </w:r>
      </w:fldSimple>
      <w:r w:rsidR="00464209">
        <w:noBreakHyphen/>
      </w:r>
      <w:fldSimple w:instr=" SEQ Figure \* ARABIC \s 1 ">
        <w:r w:rsidR="00B81ED7">
          <w:rPr>
            <w:noProof/>
          </w:rPr>
          <w:t>25</w:t>
        </w:r>
      </w:fldSimple>
      <w:bookmarkEnd w:id="340"/>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41" w:name="_Ref316823195"/>
      <w:bookmarkStart w:id="342" w:name="_Toc364003720"/>
      <w:bookmarkStart w:id="343" w:name="_Toc426452229"/>
      <w:r>
        <w:t>Lists</w:t>
      </w:r>
      <w:bookmarkEnd w:id="341"/>
      <w:bookmarkEnd w:id="342"/>
      <w:bookmarkEnd w:id="343"/>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344" w:name="_Ref198618630"/>
      <w:r>
        <w:t xml:space="preserve">Figure </w:t>
      </w:r>
      <w:fldSimple w:instr=" STYLEREF 1 \s ">
        <w:r w:rsidR="00B81ED7">
          <w:rPr>
            <w:noProof/>
          </w:rPr>
          <w:t>7</w:t>
        </w:r>
      </w:fldSimple>
      <w:r w:rsidR="00464209">
        <w:noBreakHyphen/>
      </w:r>
      <w:fldSimple w:instr=" SEQ Figure \* ARABIC \s 1 ">
        <w:r w:rsidR="00B81ED7">
          <w:rPr>
            <w:noProof/>
          </w:rPr>
          <w:t>26</w:t>
        </w:r>
      </w:fldSimple>
      <w:bookmarkEnd w:id="344"/>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345" w:name="_Ref198619179"/>
      <w:r>
        <w:t xml:space="preserve">Figure </w:t>
      </w:r>
      <w:fldSimple w:instr=" STYLEREF 1 \s ">
        <w:r w:rsidR="00B81ED7">
          <w:rPr>
            <w:noProof/>
          </w:rPr>
          <w:t>7</w:t>
        </w:r>
      </w:fldSimple>
      <w:r w:rsidR="00464209">
        <w:noBreakHyphen/>
      </w:r>
      <w:fldSimple w:instr=" SEQ Figure \* ARABIC \s 1 ">
        <w:r w:rsidR="00B81ED7">
          <w:rPr>
            <w:noProof/>
          </w:rPr>
          <w:t>27</w:t>
        </w:r>
      </w:fldSimple>
      <w:bookmarkEnd w:id="345"/>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46" w:name="_Toc364003721"/>
      <w:bookmarkStart w:id="347" w:name="_Ref408477121"/>
      <w:bookmarkStart w:id="348" w:name="_Ref408477163"/>
      <w:bookmarkStart w:id="349" w:name="_Ref408477232"/>
      <w:bookmarkStart w:id="350" w:name="_Ref408477264"/>
      <w:bookmarkStart w:id="351" w:name="_Ref408477290"/>
      <w:bookmarkStart w:id="352" w:name="_Ref408477312"/>
      <w:bookmarkStart w:id="353" w:name="_Ref409085482"/>
      <w:bookmarkStart w:id="354" w:name="_Toc426452230"/>
      <w:r w:rsidRPr="007B4D6D">
        <w:t xml:space="preserve">Modeling </w:t>
      </w:r>
      <w:r w:rsidR="00ED1E31" w:rsidRPr="007B4D6D">
        <w:t>Properties</w:t>
      </w:r>
      <w:bookmarkEnd w:id="165"/>
      <w:bookmarkEnd w:id="166"/>
      <w:bookmarkEnd w:id="167"/>
      <w:bookmarkEnd w:id="346"/>
      <w:bookmarkEnd w:id="347"/>
      <w:bookmarkEnd w:id="348"/>
      <w:bookmarkEnd w:id="349"/>
      <w:bookmarkEnd w:id="350"/>
      <w:bookmarkEnd w:id="351"/>
      <w:bookmarkEnd w:id="352"/>
      <w:bookmarkEnd w:id="353"/>
      <w:bookmarkEnd w:id="354"/>
    </w:p>
    <w:p w14:paraId="4A928251" w14:textId="77777777" w:rsidR="00ED1E31" w:rsidRDefault="00ED1E31" w:rsidP="007B4D6D">
      <w:pPr>
        <w:pStyle w:val="Heading3"/>
      </w:pPr>
      <w:bookmarkStart w:id="355" w:name="_Ref316644159"/>
      <w:bookmarkStart w:id="356" w:name="_Toc364003722"/>
      <w:bookmarkStart w:id="357" w:name="_Toc426452231"/>
      <w:r>
        <w:t>Properties</w:t>
      </w:r>
      <w:bookmarkEnd w:id="355"/>
      <w:bookmarkEnd w:id="356"/>
      <w:bookmarkEnd w:id="357"/>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58" w:name="_Ref198618973"/>
      <w:r>
        <w:t>Representation</w:t>
      </w:r>
      <w:bookmarkEnd w:id="358"/>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6C0BDC83" w:rsidR="000341A6" w:rsidRDefault="00361BD0" w:rsidP="001A2871">
      <w:pPr>
        <w:pStyle w:val="BodyText"/>
      </w:pPr>
      <w:commentRangeStart w:id="359"/>
      <w:ins w:id="360" w:author="Steve Cook" w:date="2016-05-16T14:34:00Z">
        <w:r w:rsidRPr="00361BD0">
          <w:t>If an «XSDProperty» property has kind=attribute, then its maximum multiplicity must be 1 and its type must be a data type representing a simple type</w:t>
        </w:r>
        <w:commentRangeEnd w:id="359"/>
        <w:r>
          <w:rPr>
            <w:rStyle w:val="CommentReference"/>
          </w:rPr>
          <w:commentReference w:id="359"/>
        </w:r>
      </w:ins>
      <w:del w:id="361" w:author="Steve Cook" w:date="2016-05-16T14:34:00Z">
        <w:r w:rsidR="00352ED9" w:rsidDel="00361BD0">
          <w:delText>If an «XSDProperty» property has kind=attribute, then its</w:delText>
        </w:r>
        <w:r w:rsidR="000341A6" w:rsidDel="00361BD0">
          <w:delText xml:space="preserve"> multiplicity must be 1..1, its aggregation must not be none and its type must be a data type representing a simple type</w:delText>
        </w:r>
      </w:del>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362" w:name="_Ref411417596"/>
      <w:r>
        <w:lastRenderedPageBreak/>
        <w:t>Mapping Summary</w:t>
      </w:r>
      <w:bookmarkEnd w:id="362"/>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63" w:name="_Ref317453990"/>
      <w:r>
        <w:t>Example</w:t>
      </w:r>
      <w:bookmarkEnd w:id="36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364" w:name="_Ref316829060"/>
      <w:r>
        <w:t xml:space="preserve">Figure </w:t>
      </w:r>
      <w:fldSimple w:instr=" STYLEREF 1 \s ">
        <w:r w:rsidR="00B81ED7">
          <w:rPr>
            <w:noProof/>
          </w:rPr>
          <w:t>7</w:t>
        </w:r>
      </w:fldSimple>
      <w:r w:rsidR="00464209">
        <w:noBreakHyphen/>
      </w:r>
      <w:fldSimple w:instr=" SEQ Figure \* ARABIC \s 1 ">
        <w:r w:rsidR="00B81ED7">
          <w:rPr>
            <w:noProof/>
          </w:rPr>
          <w:t>28</w:t>
        </w:r>
      </w:fldSimple>
      <w:bookmarkEnd w:id="36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365" w:name="_Ref316829322"/>
      <w:r>
        <w:t xml:space="preserve">Figure </w:t>
      </w:r>
      <w:fldSimple w:instr=" STYLEREF 1 \s ">
        <w:r w:rsidR="00B81ED7">
          <w:rPr>
            <w:noProof/>
          </w:rPr>
          <w:t>7</w:t>
        </w:r>
      </w:fldSimple>
      <w:r w:rsidR="00464209">
        <w:noBreakHyphen/>
      </w:r>
      <w:fldSimple w:instr=" SEQ Figure \* ARABIC \s 1 ">
        <w:r w:rsidR="00B81ED7">
          <w:rPr>
            <w:noProof/>
          </w:rPr>
          <w:t>29</w:t>
        </w:r>
      </w:fldSimple>
      <w:bookmarkEnd w:id="36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366" w:name="_Ref317428045"/>
      <w:r>
        <w:t xml:space="preserve">Figure </w:t>
      </w:r>
      <w:fldSimple w:instr=" STYLEREF 1 \s ">
        <w:r w:rsidR="00B81ED7">
          <w:rPr>
            <w:noProof/>
          </w:rPr>
          <w:t>7</w:t>
        </w:r>
      </w:fldSimple>
      <w:r w:rsidR="00464209">
        <w:noBreakHyphen/>
      </w:r>
      <w:fldSimple w:instr=" SEQ Figure \* ARABIC \s 1 ">
        <w:r w:rsidR="00B81ED7">
          <w:rPr>
            <w:noProof/>
          </w:rPr>
          <w:t>30</w:t>
        </w:r>
      </w:fldSimple>
      <w:bookmarkEnd w:id="36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lastRenderedPageBreak/>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67" w:name="_Ref316856575"/>
      <w:bookmarkStart w:id="368" w:name="_Toc364003723"/>
      <w:bookmarkStart w:id="369" w:name="_Toc426452232"/>
      <w:bookmarkStart w:id="370" w:name="_Ref316828262"/>
      <w:r>
        <w:t>Property Holders</w:t>
      </w:r>
      <w:r w:rsidR="00BF02E4">
        <w:t xml:space="preserve"> and Property References</w:t>
      </w:r>
      <w:bookmarkEnd w:id="367"/>
      <w:bookmarkEnd w:id="368"/>
      <w:bookmarkEnd w:id="369"/>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commentRangeStart w:id="371"/>
      <w:ins w:id="372" w:author="Steve Cook" w:date="2016-05-16T14:25:00Z">
        <w:r w:rsidR="00361BD0">
          <w:t>t</w:t>
        </w:r>
        <w:commentRangeEnd w:id="371"/>
        <w:r w:rsidR="00361BD0">
          <w:rPr>
            <w:rStyle w:val="CommentReference"/>
          </w:rPr>
          <w:commentReference w:id="371"/>
        </w:r>
      </w:ins>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373" w:name="_Ref316857149"/>
      <w:r>
        <w:t xml:space="preserve">Figure </w:t>
      </w:r>
      <w:fldSimple w:instr=" STYLEREF 1 \s ">
        <w:r w:rsidR="00B81ED7">
          <w:rPr>
            <w:noProof/>
          </w:rPr>
          <w:t>7</w:t>
        </w:r>
      </w:fldSimple>
      <w:r w:rsidR="00464209">
        <w:noBreakHyphen/>
      </w:r>
      <w:fldSimple w:instr=" SEQ Figure \* ARABIC \s 1 ">
        <w:r w:rsidR="00B81ED7">
          <w:rPr>
            <w:noProof/>
          </w:rPr>
          <w:t>31</w:t>
        </w:r>
      </w:fldSimple>
      <w:bookmarkEnd w:id="373"/>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 xml:space="preserve">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374" w:name="_Ref316915159"/>
      <w:r>
        <w:t xml:space="preserve">Figure </w:t>
      </w:r>
      <w:fldSimple w:instr=" STYLEREF 1 \s ">
        <w:r w:rsidR="00B81ED7">
          <w:rPr>
            <w:noProof/>
          </w:rPr>
          <w:t>7</w:t>
        </w:r>
      </w:fldSimple>
      <w:r w:rsidR="00464209">
        <w:noBreakHyphen/>
      </w:r>
      <w:fldSimple w:instr=" SEQ Figure \* ARABIC \s 1 ">
        <w:r w:rsidR="00B81ED7">
          <w:rPr>
            <w:noProof/>
          </w:rPr>
          <w:t>32</w:t>
        </w:r>
      </w:fldSimple>
      <w:bookmarkEnd w:id="374"/>
      <w:r>
        <w:t xml:space="preserve"> Alternative representation using «References» realizations between classes</w:t>
      </w:r>
    </w:p>
    <w:p w14:paraId="4A59678A" w14:textId="77777777" w:rsidR="00E42DD6" w:rsidRPr="00720DB0" w:rsidRDefault="00E42DD6" w:rsidP="00720DB0">
      <w:pPr>
        <w:pStyle w:val="Heading5"/>
      </w:pPr>
      <w:bookmarkStart w:id="375"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76" w:name="_Ref317460355"/>
      <w:bookmarkStart w:id="377" w:name="_Toc364003724"/>
      <w:bookmarkStart w:id="378" w:name="_Toc426452233"/>
      <w:r>
        <w:lastRenderedPageBreak/>
        <w:t>Substitution</w:t>
      </w:r>
      <w:r w:rsidR="000576A7">
        <w:t xml:space="preserve"> Groups</w:t>
      </w:r>
      <w:bookmarkEnd w:id="370"/>
      <w:bookmarkEnd w:id="375"/>
      <w:bookmarkEnd w:id="376"/>
      <w:bookmarkEnd w:id="377"/>
      <w:bookmarkEnd w:id="378"/>
    </w:p>
    <w:p w14:paraId="6BC03E86" w14:textId="77777777" w:rsidR="00A67002" w:rsidRDefault="00FA3145" w:rsidP="00C70C7F">
      <w:pPr>
        <w:pStyle w:val="Heading4"/>
      </w:pPr>
      <w:bookmarkStart w:id="379" w:name="_Ref409520398"/>
      <w:r>
        <w:t>Background</w:t>
      </w:r>
      <w:bookmarkEnd w:id="379"/>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380" w:name="_Ref316858188"/>
      <w:r>
        <w:t xml:space="preserve">Figure </w:t>
      </w:r>
      <w:fldSimple w:instr=" STYLEREF 1 \s ">
        <w:r w:rsidR="00B81ED7">
          <w:rPr>
            <w:noProof/>
          </w:rPr>
          <w:t>7</w:t>
        </w:r>
      </w:fldSimple>
      <w:r w:rsidR="00464209">
        <w:noBreakHyphen/>
      </w:r>
      <w:fldSimple w:instr=" SEQ Figure \* ARABIC \s 1 ">
        <w:r w:rsidR="00B81ED7">
          <w:rPr>
            <w:noProof/>
          </w:rPr>
          <w:t>33</w:t>
        </w:r>
      </w:fldSimple>
      <w:bookmarkEnd w:id="38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381" w:name="_Ref316858520"/>
      <w:r>
        <w:t xml:space="preserve">Figure </w:t>
      </w:r>
      <w:fldSimple w:instr=" STYLEREF 1 \s ">
        <w:r w:rsidR="00B81ED7">
          <w:rPr>
            <w:noProof/>
          </w:rPr>
          <w:t>7</w:t>
        </w:r>
      </w:fldSimple>
      <w:r w:rsidR="00464209">
        <w:noBreakHyphen/>
      </w:r>
      <w:fldSimple w:instr=" SEQ Figure \* ARABIC \s 1 ">
        <w:r w:rsidR="00B81ED7">
          <w:rPr>
            <w:noProof/>
          </w:rPr>
          <w:t>34</w:t>
        </w:r>
      </w:fldSimple>
      <w:bookmarkEnd w:id="38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82" w:name="_17_0_3_24a0131_1320667228023_594539_396"/>
      <w:bookmarkEnd w:id="382"/>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83" w:name="_Ref409443164"/>
      <w:bookmarkStart w:id="384" w:name="_Ref409443165"/>
      <w:bookmarkStart w:id="385" w:name="_Toc426452234"/>
      <w:bookmarkStart w:id="386" w:name="_Ref317248894"/>
      <w:bookmarkStart w:id="387" w:name="_Toc364003725"/>
      <w:r>
        <w:t>Representations</w:t>
      </w:r>
      <w:bookmarkEnd w:id="383"/>
      <w:bookmarkEnd w:id="384"/>
      <w:bookmarkEnd w:id="38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88"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89" w:name="_Ref409442418"/>
      <w:r>
        <w:t xml:space="preserve">Figure </w:t>
      </w:r>
      <w:fldSimple w:instr=" STYLEREF 1 \s ">
        <w:r w:rsidR="00B81ED7">
          <w:rPr>
            <w:noProof/>
          </w:rPr>
          <w:t>7</w:t>
        </w:r>
      </w:fldSimple>
      <w:r w:rsidR="00464209">
        <w:noBreakHyphen/>
      </w:r>
      <w:fldSimple w:instr=" SEQ Figure \* ARABIC \s 1 ">
        <w:r w:rsidR="00B81ED7">
          <w:rPr>
            <w:noProof/>
          </w:rPr>
          <w:t>35</w:t>
        </w:r>
      </w:fldSimple>
      <w:bookmarkEnd w:id="388"/>
      <w:bookmarkEnd w:id="389"/>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90" w:name="_Ref409443166"/>
      <w:bookmarkStart w:id="391" w:name="_Ref409443167"/>
      <w:bookmarkStart w:id="392" w:name="_Toc426452235"/>
      <w:r>
        <w:t>Choice</w:t>
      </w:r>
      <w:r w:rsidR="000576A7">
        <w:t xml:space="preserve"> Groups</w:t>
      </w:r>
      <w:bookmarkEnd w:id="386"/>
      <w:bookmarkEnd w:id="387"/>
      <w:bookmarkEnd w:id="390"/>
      <w:bookmarkEnd w:id="391"/>
      <w:bookmarkEnd w:id="392"/>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393"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94" w:name="_Ref317537029"/>
      <w:r>
        <w:t xml:space="preserve">Figure </w:t>
      </w:r>
      <w:fldSimple w:instr=" STYLEREF 1 \s ">
        <w:r w:rsidR="00B81ED7">
          <w:rPr>
            <w:noProof/>
          </w:rPr>
          <w:t>7</w:t>
        </w:r>
      </w:fldSimple>
      <w:r w:rsidR="00464209">
        <w:noBreakHyphen/>
      </w:r>
      <w:fldSimple w:instr=" SEQ Figure \* ARABIC \s 1 ">
        <w:r w:rsidR="00B81ED7">
          <w:rPr>
            <w:noProof/>
          </w:rPr>
          <w:t>36</w:t>
        </w:r>
      </w:fldSimple>
      <w:bookmarkEnd w:id="393"/>
      <w:bookmarkEnd w:id="394"/>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95" w:name="_Toc364003726"/>
      <w:bookmarkStart w:id="396" w:name="_Toc426452236"/>
      <w:r w:rsidRPr="007B4D6D">
        <w:t xml:space="preserve">Packaging </w:t>
      </w:r>
      <w:r w:rsidR="008A0E21" w:rsidRPr="007B4D6D">
        <w:t>Model</w:t>
      </w:r>
      <w:r w:rsidRPr="007B4D6D">
        <w:t>s</w:t>
      </w:r>
      <w:bookmarkEnd w:id="395"/>
      <w:bookmarkEnd w:id="396"/>
    </w:p>
    <w:p w14:paraId="085A53C3" w14:textId="77777777" w:rsidR="008A0E21" w:rsidRDefault="00FA3145" w:rsidP="007B4D6D">
      <w:pPr>
        <w:pStyle w:val="Heading3"/>
      </w:pPr>
      <w:bookmarkStart w:id="397" w:name="_Ref193258331"/>
      <w:bookmarkStart w:id="398" w:name="_Toc364003727"/>
      <w:bookmarkStart w:id="399" w:name="_Toc426452237"/>
      <w:r>
        <w:t>Reference and Subset Models</w:t>
      </w:r>
      <w:bookmarkEnd w:id="397"/>
      <w:bookmarkEnd w:id="398"/>
      <w:bookmarkEnd w:id="399"/>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400" w:name="_Ref193443505"/>
      <w:r>
        <w:t>Mapping Summary</w:t>
      </w:r>
      <w:bookmarkEnd w:id="400"/>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401" w:name="_Ref316916685"/>
      <w:bookmarkStart w:id="402" w:name="_Ref316916682"/>
      <w:r>
        <w:t xml:space="preserve">Figure </w:t>
      </w:r>
      <w:fldSimple w:instr=" STYLEREF 1 \s ">
        <w:r w:rsidR="00B81ED7">
          <w:rPr>
            <w:noProof/>
          </w:rPr>
          <w:t>7</w:t>
        </w:r>
      </w:fldSimple>
      <w:r w:rsidR="00464209">
        <w:noBreakHyphen/>
      </w:r>
      <w:fldSimple w:instr=" SEQ Figure \* ARABIC \s 1 ">
        <w:r w:rsidR="00B81ED7">
          <w:rPr>
            <w:noProof/>
          </w:rPr>
          <w:t>37</w:t>
        </w:r>
      </w:fldSimple>
      <w:bookmarkEnd w:id="401"/>
      <w:r>
        <w:t xml:space="preserve"> Representation of a subset model using «</w:t>
      </w:r>
      <w:r w:rsidR="00DF660F">
        <w:t>Subsets</w:t>
      </w:r>
      <w:r>
        <w:t>» realizations</w:t>
      </w:r>
      <w:bookmarkEnd w:id="402"/>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403" w:name="_Ref316916744"/>
      <w:r>
        <w:t xml:space="preserve">Figure </w:t>
      </w:r>
      <w:fldSimple w:instr=" STYLEREF 1 \s ">
        <w:r w:rsidR="00B81ED7">
          <w:rPr>
            <w:noProof/>
          </w:rPr>
          <w:t>7</w:t>
        </w:r>
      </w:fldSimple>
      <w:r w:rsidR="00464209">
        <w:noBreakHyphen/>
      </w:r>
      <w:fldSimple w:instr=" SEQ Figure \* ARABIC \s 1 ">
        <w:r w:rsidR="00B81ED7">
          <w:rPr>
            <w:noProof/>
          </w:rPr>
          <w:t>38</w:t>
        </w:r>
      </w:fldSimple>
      <w:bookmarkEnd w:id="403"/>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404" w:name="_Ref193335460"/>
      <w:bookmarkStart w:id="405" w:name="_Toc364003728"/>
      <w:bookmarkStart w:id="406" w:name="_Toc426452238"/>
      <w:r>
        <w:lastRenderedPageBreak/>
        <w:t>Model Package Descriptions</w:t>
      </w:r>
      <w:bookmarkEnd w:id="404"/>
      <w:bookmarkEnd w:id="405"/>
      <w:bookmarkEnd w:id="406"/>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407" w:name="d3e5831"/>
      <w:bookmarkEnd w:id="407"/>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commentRangeStart w:id="408"/>
      <w:ins w:id="409" w:author="Steve Cook" w:date="2016-05-16T14:25:00Z">
        <w:r w:rsidR="00361BD0">
          <w:t>ta</w:t>
        </w:r>
        <w:commentRangeEnd w:id="408"/>
        <w:r w:rsidR="00361BD0">
          <w:rPr>
            <w:rStyle w:val="CommentReference"/>
          </w:rPr>
          <w:commentReference w:id="408"/>
        </w:r>
      </w:ins>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410" w:name="_Ref198635993"/>
      <w:r>
        <w:t xml:space="preserve">Figure </w:t>
      </w:r>
      <w:fldSimple w:instr=" STYLEREF 1 \s ">
        <w:r w:rsidR="00B81ED7">
          <w:rPr>
            <w:noProof/>
          </w:rPr>
          <w:t>7</w:t>
        </w:r>
      </w:fldSimple>
      <w:r w:rsidR="00464209">
        <w:noBreakHyphen/>
      </w:r>
      <w:fldSimple w:instr=" SEQ Figure \* ARABIC \s 1 ">
        <w:r w:rsidR="00B81ED7">
          <w:rPr>
            <w:noProof/>
          </w:rPr>
          <w:t>39</w:t>
        </w:r>
      </w:fldSimple>
      <w:bookmarkEnd w:id="410"/>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411" w:name="_Ref410397971"/>
      <w:bookmarkStart w:id="412" w:name="_Ref410397950"/>
      <w:r>
        <w:t xml:space="preserve">Figure </w:t>
      </w:r>
      <w:fldSimple w:instr=" STYLEREF 1 \s ">
        <w:r w:rsidR="00B81ED7">
          <w:rPr>
            <w:noProof/>
          </w:rPr>
          <w:t>7</w:t>
        </w:r>
      </w:fldSimple>
      <w:r w:rsidR="00464209">
        <w:noBreakHyphen/>
      </w:r>
      <w:fldSimple w:instr=" SEQ Figure \* ARABIC \s 1 ">
        <w:r w:rsidR="00B81ED7">
          <w:rPr>
            <w:noProof/>
          </w:rPr>
          <w:t>40</w:t>
        </w:r>
      </w:fldSimple>
      <w:bookmarkEnd w:id="411"/>
      <w:r>
        <w:t xml:space="preserve"> An MPD referring to an extension model</w:t>
      </w:r>
      <w:bookmarkEnd w:id="412"/>
    </w:p>
    <w:p w14:paraId="27E37E6F" w14:textId="77777777" w:rsidR="00BC698D" w:rsidRDefault="00BC698D" w:rsidP="005C5938">
      <w:pPr>
        <w:pStyle w:val="BodyText"/>
      </w:pPr>
    </w:p>
    <w:p w14:paraId="212BFABF" w14:textId="1803EE29" w:rsidR="00D24735" w:rsidRDefault="00884A08" w:rsidP="00D24735">
      <w:pPr>
        <w:pStyle w:val="Heading2"/>
      </w:pPr>
      <w:bookmarkStart w:id="413" w:name="_Toc364003729"/>
      <w:bookmarkStart w:id="414" w:name="_Toc426452239"/>
      <w:r>
        <w:t>Detailed Modeling Design Rules</w:t>
      </w:r>
      <w:bookmarkEnd w:id="413"/>
      <w:bookmarkEnd w:id="414"/>
    </w:p>
    <w:p w14:paraId="4D0BFBF3" w14:textId="6B04D231" w:rsidR="00884A08" w:rsidRDefault="00884A08" w:rsidP="00D24735">
      <w:pPr>
        <w:pStyle w:val="Heading3"/>
      </w:pPr>
      <w:bookmarkStart w:id="415" w:name="_Toc364003730"/>
      <w:bookmarkStart w:id="416" w:name="_Toc426452240"/>
      <w:r>
        <w:t>Design Rules Rationale</w:t>
      </w:r>
      <w:bookmarkEnd w:id="415"/>
      <w:bookmarkEnd w:id="416"/>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417" w:name="_Toc364003731"/>
      <w:bookmarkStart w:id="418" w:name="_Toc426452241"/>
      <w:r>
        <w:t>Simple Restrictions</w:t>
      </w:r>
      <w:bookmarkEnd w:id="417"/>
      <w:bookmarkEnd w:id="41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419" w:name="key-typeDefinitionHierarchy"/>
      <w:bookmarkEnd w:id="419"/>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420" w:name="_Toc364003732"/>
      <w:bookmarkStart w:id="421" w:name="_Toc426452242"/>
      <w:r w:rsidRPr="00D24735">
        <w:t>Complex Restrictions</w:t>
      </w:r>
      <w:bookmarkEnd w:id="420"/>
      <w:bookmarkEnd w:id="42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422" w:name="_Toc364003735"/>
      <w:bookmarkStart w:id="423" w:name="_Toc426452243"/>
      <w:r>
        <w:t>Business Rules</w:t>
      </w:r>
      <w:bookmarkEnd w:id="422"/>
      <w:bookmarkEnd w:id="42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34C853C0" w:rsidR="00CE086A" w:rsidRDefault="00CE086A" w:rsidP="005C5938">
      <w:pPr>
        <w:pStyle w:val="BodyText"/>
      </w:pPr>
      <w:r>
        <w:t xml:space="preserve">As an alternative to constraint schemas, NIEM also allows other methods that do not use XML Schema, such as </w:t>
      </w:r>
      <w:del w:id="424" w:author="Steve Cook" w:date="2016-05-16T12:59:00Z">
        <w:r w:rsidDel="0047241C">
          <w:rPr>
            <w:b/>
            <w:bCs/>
          </w:rPr>
          <w:delText>[ISO-Schematron]</w:delText>
        </w:r>
      </w:del>
      <w:commentRangeStart w:id="425"/>
      <w:ins w:id="426" w:author="Steve Cook" w:date="2016-05-16T12:59:00Z">
        <w:r w:rsidR="0047241C" w:rsidRPr="0047241C">
          <w:rPr>
            <w:bCs/>
          </w:rPr>
          <w:t>Schematron</w:t>
        </w:r>
        <w:commentRangeEnd w:id="425"/>
        <w:r w:rsidR="0047241C">
          <w:rPr>
            <w:rStyle w:val="CommentReference"/>
          </w:rPr>
          <w:commentReference w:id="425"/>
        </w:r>
      </w:ins>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commentRangeStart w:id="427"/>
      <w:ins w:id="428" w:author="Steve Cook" w:date="2016-05-16T14:26:00Z">
        <w:r w:rsidR="00361BD0">
          <w:t xml:space="preserve"> </w:t>
        </w:r>
        <w:commentRangeEnd w:id="427"/>
        <w:r w:rsidR="00361BD0">
          <w:rPr>
            <w:rStyle w:val="CommentReference"/>
          </w:rPr>
          <w:commentReference w:id="427"/>
        </w:r>
      </w:ins>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29A23853" w:rsidR="00CE086A" w:rsidRDefault="00CE086A" w:rsidP="005C5938">
      <w:pPr>
        <w:pStyle w:val="BulletedText"/>
      </w:pPr>
      <w:r>
        <w:t xml:space="preserve">Some potential business rule specification languages, such as </w:t>
      </w:r>
      <w:commentRangeStart w:id="429"/>
      <w:del w:id="430" w:author="Steve Cook" w:date="2016-05-16T12:59:00Z">
        <w:r w:rsidDel="0047241C">
          <w:delText>ISO-</w:delText>
        </w:r>
      </w:del>
      <w:commentRangeEnd w:id="429"/>
      <w:r w:rsidR="0047241C">
        <w:rPr>
          <w:rStyle w:val="CommentReference"/>
        </w:rPr>
        <w:commentReference w:id="429"/>
      </w:r>
      <w:r>
        <w:t xml:space="preserve">Schematron, can be represented as a MOF model and consequently be the target artifacts for QVT.  In the case of </w:t>
      </w:r>
      <w:commentRangeStart w:id="431"/>
      <w:del w:id="432" w:author="Steve Cook" w:date="2016-05-16T13:00:00Z">
        <w:r w:rsidDel="0047241C">
          <w:delText>ISO-</w:delText>
        </w:r>
      </w:del>
      <w:commentRangeEnd w:id="431"/>
      <w:r w:rsidR="0047241C">
        <w:rPr>
          <w:rStyle w:val="CommentReference"/>
        </w:rPr>
        <w:commentReference w:id="431"/>
      </w:r>
      <w:r>
        <w:t>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33" w:name="_Ref317535815"/>
      <w:bookmarkStart w:id="434" w:name="_Toc364003736"/>
      <w:bookmarkStart w:id="435" w:name="_Toc426452244"/>
      <w:bookmarkStart w:id="436" w:name="_Ref317536753"/>
      <w:r>
        <w:lastRenderedPageBreak/>
        <w:t>NIEM-UML Profile Reference</w:t>
      </w:r>
      <w:bookmarkEnd w:id="433"/>
      <w:bookmarkEnd w:id="434"/>
      <w:bookmarkEnd w:id="435"/>
    </w:p>
    <w:p w14:paraId="7E0B909B" w14:textId="77777777" w:rsidR="007B4D6D" w:rsidRPr="007B4D6D" w:rsidRDefault="007B4D6D" w:rsidP="007B4D6D">
      <w:pPr>
        <w:pStyle w:val="Heading2"/>
      </w:pPr>
      <w:bookmarkStart w:id="437" w:name="aRefHeading80"/>
      <w:bookmarkStart w:id="438" w:name="_Toc364003737"/>
      <w:bookmarkStart w:id="439" w:name="_Toc426452245"/>
      <w:r w:rsidRPr="007B4D6D">
        <w:t>Overview</w:t>
      </w:r>
      <w:bookmarkStart w:id="440" w:name="a1701212e503d913359084112927654092272"/>
      <w:bookmarkEnd w:id="437"/>
      <w:bookmarkEnd w:id="438"/>
      <w:bookmarkEnd w:id="439"/>
      <w:bookmarkEnd w:id="44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441"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rPr>
          <w:ins w:id="442" w:author="Steve Cook" w:date="2016-05-16T14:16:00Z"/>
        </w:rPr>
      </w:pPr>
      <w:bookmarkStart w:id="443" w:name="_Ref325366210"/>
      <w:r>
        <w:t xml:space="preserve">Figure </w:t>
      </w:r>
      <w:fldSimple w:instr=" STYLEREF 1 \s ">
        <w:r w:rsidR="00B81ED7">
          <w:rPr>
            <w:noProof/>
          </w:rPr>
          <w:t>8</w:t>
        </w:r>
      </w:fldSimple>
      <w:r w:rsidR="00464209">
        <w:noBreakHyphen/>
      </w:r>
      <w:fldSimple w:instr=" SEQ Figure \* ARABIC \s 1 ">
        <w:r w:rsidR="00B81ED7">
          <w:rPr>
            <w:noProof/>
          </w:rPr>
          <w:t>1</w:t>
        </w:r>
      </w:fldSimple>
      <w:bookmarkEnd w:id="443"/>
      <w:r>
        <w:t xml:space="preserve"> </w:t>
      </w:r>
      <w:r w:rsidR="007B4D6D">
        <w:t>NIEM UML Profiles</w:t>
      </w:r>
      <w:bookmarkEnd w:id="441"/>
    </w:p>
    <w:p w14:paraId="15BCFCD7" w14:textId="425C1A18" w:rsidR="00B95C8A" w:rsidRDefault="00B95C8A" w:rsidP="00B95C8A">
      <w:pPr>
        <w:pStyle w:val="omg-body"/>
        <w:rPr>
          <w:ins w:id="444" w:author="Steve Cook" w:date="2016-05-16T14:17:00Z"/>
        </w:rPr>
      </w:pPr>
      <w:commentRangeStart w:id="445"/>
      <w:ins w:id="446" w:author="Steve Cook" w:date="2016-05-16T14:16:00Z">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ins>
      <w:ins w:id="447" w:author="Steve Cook" w:date="2016-05-16T14:17:00Z">
        <w:r>
          <w:fldChar w:fldCharType="begin"/>
        </w:r>
        <w:r>
          <w:instrText xml:space="preserve"> REF _Ref451171567 \r \h </w:instrText>
        </w:r>
      </w:ins>
      <w:r>
        <w:fldChar w:fldCharType="separate"/>
      </w:r>
      <w:ins w:id="448" w:author="Steve Cook" w:date="2016-05-16T14:17:00Z">
        <w:r>
          <w:t>7.1.4</w:t>
        </w:r>
        <w:r>
          <w:fldChar w:fldCharType="end"/>
        </w:r>
      </w:ins>
      <w:ins w:id="449" w:author="Steve Cook" w:date="2016-05-16T14:16:00Z">
        <w:r w:rsidRPr="00B95C8A">
          <w:t>. Each element is documented by a Description; a list of the elements that it generalizes or (for Stereotypes) extends; a list of its properties or (for Enumerations) literals; and a list of its constraints.</w:t>
        </w:r>
      </w:ins>
    </w:p>
    <w:p w14:paraId="6261EEE6" w14:textId="7B821B0A" w:rsidR="00B95C8A" w:rsidRDefault="00B95C8A" w:rsidP="00B95C8A">
      <w:pPr>
        <w:pStyle w:val="omg-body"/>
        <w:rPr>
          <w:ins w:id="450" w:author="Steve Cook" w:date="2016-05-16T14:17:00Z"/>
        </w:rPr>
      </w:pPr>
      <w:ins w:id="451" w:author="Steve Cook" w:date="2016-05-16T14:17:00Z">
        <w:r w:rsidRPr="00B95C8A">
          <w:t>Each constraint that corresponds to a rule in the [NIEM-NDR] or [NIEM-MPD] specification is documented with links to that rule and its explanation, and those links should be followed for clarification.</w:t>
        </w:r>
      </w:ins>
    </w:p>
    <w:p w14:paraId="49543C41" w14:textId="4C7AB31B" w:rsidR="00B95C8A" w:rsidRPr="00B95C8A" w:rsidRDefault="00B95C8A" w:rsidP="00B95C8A">
      <w:pPr>
        <w:pStyle w:val="omg-body"/>
      </w:pPr>
      <w:ins w:id="452" w:author="Steve Cook" w:date="2016-05-16T14:17:00Z">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ins>
      <w:commentRangeEnd w:id="445"/>
      <w:ins w:id="453" w:author="Steve Cook" w:date="2016-05-16T14:18:00Z">
        <w:r>
          <w:rPr>
            <w:rStyle w:val="CommentReference"/>
            <w:color w:val="auto"/>
          </w:rPr>
          <w:commentReference w:id="445"/>
        </w:r>
      </w:ins>
      <w:ins w:id="454" w:author="Steve Cook" w:date="2016-05-16T14:17:00Z">
        <w:r w:rsidRPr="00B95C8A">
          <w:t>.</w:t>
        </w:r>
      </w:ins>
    </w:p>
    <w:p w14:paraId="7EF9A03B" w14:textId="77777777" w:rsidR="001C65B1" w:rsidRPr="008147D4" w:rsidRDefault="001C65B1" w:rsidP="00902E74">
      <w:pPr>
        <w:pStyle w:val="Heading2"/>
        <w:pageBreakBefore/>
        <w:ind w:left="578" w:hanging="578"/>
      </w:pPr>
      <w:bookmarkStart w:id="455" w:name="_Toc426452246"/>
      <w:r>
        <w:lastRenderedPageBreak/>
        <w:t>Profile : NIEM_Common_Profile</w:t>
      </w:r>
      <w:bookmarkEnd w:id="455"/>
      <w:r>
        <w:t xml:space="preserve"> </w:t>
      </w:r>
    </w:p>
    <w:p w14:paraId="4984FE28" w14:textId="77777777" w:rsidR="001C65B1" w:rsidRDefault="001C65B1" w:rsidP="001C65B1">
      <w:pPr>
        <w:pStyle w:val="Heading3"/>
      </w:pPr>
      <w:bookmarkStart w:id="456" w:name="_Toc426452247"/>
      <w:r>
        <w:t>Overview</w:t>
      </w:r>
      <w:bookmarkEnd w:id="456"/>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B81ED7">
          <w:rPr>
            <w:noProof/>
          </w:rPr>
          <w:t>8</w:t>
        </w:r>
      </w:fldSimple>
      <w:r w:rsidR="00464209">
        <w:noBreakHyphen/>
      </w:r>
      <w:fldSimple w:instr=" SEQ Figure \* ARABIC \s 1 ">
        <w:r w:rsidR="00B81ED7">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457" w:name="_Toc426452248"/>
      <w:r w:rsidRPr="00792921">
        <w:t xml:space="preserve">&lt;Stereotype&gt; </w:t>
      </w:r>
      <w:bookmarkStart w:id="458" w:name="_f1dc99cf7a92fbe72e77380ed5c138c2"/>
      <w:r w:rsidRPr="00792921">
        <w:t>AdapterType</w:t>
      </w:r>
      <w:bookmarkEnd w:id="457"/>
      <w:bookmarkEnd w:id="458"/>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57173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571730"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571730"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571730"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571730"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571730"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459" w:name="_Toc426452249"/>
      <w:r w:rsidRPr="00792921">
        <w:t xml:space="preserve">&lt;Stereotype&gt; </w:t>
      </w:r>
      <w:bookmarkStart w:id="460" w:name="_837c9f834aece85a107a3143b6b5a0bc"/>
      <w:r w:rsidRPr="00792921">
        <w:t>AssociationType</w:t>
      </w:r>
      <w:bookmarkEnd w:id="459"/>
      <w:bookmarkEnd w:id="460"/>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57173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571730"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461" w:name="_Toc426452250"/>
      <w:r w:rsidRPr="00792921">
        <w:t xml:space="preserve">&lt;Stereotype&gt; </w:t>
      </w:r>
      <w:bookmarkStart w:id="462" w:name="_21c871b89ae2da4f5e1f1de3d639ddce"/>
      <w:r w:rsidRPr="00792921">
        <w:t>AugmentationType</w:t>
      </w:r>
      <w:bookmarkEnd w:id="461"/>
      <w:bookmarkEnd w:id="462"/>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57173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571730"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571730"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571730"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571730"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463" w:name="_Toc426452251"/>
      <w:r w:rsidRPr="00792921">
        <w:t xml:space="preserve">&lt;Stereotype&gt; </w:t>
      </w:r>
      <w:bookmarkStart w:id="464" w:name="_83d824155dc5d9ef7bf45a97ee8a5f7d"/>
      <w:r w:rsidRPr="00792921">
        <w:t>Choice</w:t>
      </w:r>
      <w:bookmarkEnd w:id="463"/>
      <w:bookmarkEnd w:id="464"/>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465" w:name="_Toc426452252"/>
      <w:r w:rsidRPr="00792921">
        <w:t xml:space="preserve">&lt;Stereotype&gt; </w:t>
      </w:r>
      <w:bookmarkStart w:id="466" w:name="_6bcaa350df5d4ba5a748782050a035c2"/>
      <w:r w:rsidRPr="00792921">
        <w:t>Deprecated</w:t>
      </w:r>
      <w:bookmarkEnd w:id="465"/>
      <w:bookmarkEnd w:id="466"/>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571730"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467" w:name="_Toc426452253"/>
      <w:r w:rsidRPr="00792921">
        <w:t xml:space="preserve">&lt;Stereotype&gt; </w:t>
      </w:r>
      <w:bookmarkStart w:id="468" w:name="_82bb1c940042ed82646c146a0dd34770"/>
      <w:r w:rsidRPr="00792921">
        <w:t>Documentation</w:t>
      </w:r>
      <w:bookmarkEnd w:id="467"/>
      <w:bookmarkEnd w:id="468"/>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469" w:name="_Toc426452254"/>
      <w:r w:rsidRPr="00792921">
        <w:t xml:space="preserve">&lt;Stereotype&gt; </w:t>
      </w:r>
      <w:bookmarkStart w:id="470" w:name="_e3b514eabd36c708392ea55009da0bb2"/>
      <w:r w:rsidRPr="00792921">
        <w:t>List</w:t>
      </w:r>
      <w:bookmarkEnd w:id="469"/>
      <w:bookmarkEnd w:id="470"/>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571730"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571730"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571730"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571730"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571730"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571730"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471" w:name="_Toc426452255"/>
      <w:r w:rsidRPr="00792921">
        <w:t xml:space="preserve">&lt;Stereotype&gt; </w:t>
      </w:r>
      <w:bookmarkStart w:id="472" w:name="_2a022f1bd464d869186dc4bf692bd4fb"/>
      <w:r w:rsidRPr="00792921">
        <w:t>LocalTerm</w:t>
      </w:r>
      <w:bookmarkEnd w:id="471"/>
      <w:bookmarkEnd w:id="472"/>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571730"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571730"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473" w:name="_Toc426452256"/>
      <w:r w:rsidRPr="00792921">
        <w:t xml:space="preserve">&lt;Stereotype&gt; </w:t>
      </w:r>
      <w:bookmarkStart w:id="474" w:name="_9202bf13120d24a7ef936bfc93532ad2"/>
      <w:r w:rsidRPr="00792921">
        <w:t>LocalVocabulary</w:t>
      </w:r>
      <w:bookmarkEnd w:id="473"/>
      <w:bookmarkEnd w:id="474"/>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475" w:name="_Toc426452257"/>
      <w:r w:rsidRPr="00792921">
        <w:t xml:space="preserve">&lt;Stereotype&gt; </w:t>
      </w:r>
      <w:bookmarkStart w:id="476" w:name="_4473e2b97744c5193c47a5dc388acabd"/>
      <w:r w:rsidRPr="00792921">
        <w:t>MetadataApplication</w:t>
      </w:r>
      <w:bookmarkEnd w:id="475"/>
      <w:bookmarkEnd w:id="476"/>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571730"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571730"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571730"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571730"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477" w:name="_Toc426452258"/>
      <w:r w:rsidRPr="00792921">
        <w:t xml:space="preserve">&lt;Stereotype&gt; </w:t>
      </w:r>
      <w:bookmarkStart w:id="478" w:name="_db312bed3254e2172249a43917fd4ab0"/>
      <w:r w:rsidRPr="00792921">
        <w:t>MetadataType</w:t>
      </w:r>
      <w:bookmarkEnd w:id="477"/>
      <w:bookmarkEnd w:id="478"/>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57173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571730"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571730"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571730"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479" w:name="_Toc426452259"/>
      <w:r w:rsidRPr="00792921">
        <w:t xml:space="preserve">&lt;Stereotype&gt; </w:t>
      </w:r>
      <w:bookmarkStart w:id="480" w:name="_a3b43d75feafe90b105d1a836eb3d6a2"/>
      <w:r w:rsidRPr="00792921">
        <w:t>Namespace</w:t>
      </w:r>
      <w:bookmarkEnd w:id="479"/>
      <w:bookmarkEnd w:id="480"/>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571730"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571730"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571730"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571730"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571730"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571730"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571730"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571730"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571730"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571730"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571730"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571730"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571730"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571730"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571730"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571730"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571730"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571730"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571730"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571730"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571730"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571730"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571730"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571730"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571730"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571730"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571730"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571730"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571730"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571730"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571730"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571730"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571730"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571730"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571730"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571730"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481" w:name="_Toc426452260"/>
      <w:r w:rsidRPr="00792921">
        <w:t xml:space="preserve">&lt;Stereotype&gt; </w:t>
      </w:r>
      <w:bookmarkStart w:id="482" w:name="_cddcf0aa38f9fb92183a65a83b2b548f"/>
      <w:r w:rsidRPr="00792921">
        <w:t>NIEMType</w:t>
      </w:r>
      <w:bookmarkEnd w:id="481"/>
      <w:bookmarkEnd w:id="482"/>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571730"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571730"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571730"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571730"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571730"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571730"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483" w:name="_Toc426452261"/>
      <w:r w:rsidRPr="00792921">
        <w:t xml:space="preserve">&lt;Stereotype&gt; </w:t>
      </w:r>
      <w:bookmarkStart w:id="484" w:name="_30b3ae28677385d6d198eae570b7a23a"/>
      <w:r w:rsidRPr="00792921">
        <w:t>ObjectType</w:t>
      </w:r>
      <w:bookmarkEnd w:id="483"/>
      <w:bookmarkEnd w:id="484"/>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57173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571730"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571730"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571730"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571730"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571730"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571730"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571730"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571730"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571730"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571730"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571730"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571730"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571730"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571730"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571730"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571730"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571730"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571730"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485" w:name="_Toc426452262"/>
      <w:r w:rsidRPr="00792921">
        <w:lastRenderedPageBreak/>
        <w:t xml:space="preserve">&lt;Stereotype&gt; </w:t>
      </w:r>
      <w:bookmarkStart w:id="486" w:name="_1b6d271c15434199db0d11d815b96d97"/>
      <w:r w:rsidRPr="00792921">
        <w:t>PropertyHolder</w:t>
      </w:r>
      <w:bookmarkEnd w:id="485"/>
      <w:bookmarkEnd w:id="486"/>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487" w:name="_Toc426452263"/>
      <w:r w:rsidRPr="00792921">
        <w:t xml:space="preserve">&lt;Stereotype&gt; </w:t>
      </w:r>
      <w:bookmarkStart w:id="488" w:name="_c7b8a68ef50d3d361f495647dd4876ec"/>
      <w:r w:rsidRPr="00792921">
        <w:t>References</w:t>
      </w:r>
      <w:bookmarkEnd w:id="487"/>
      <w:bookmarkEnd w:id="488"/>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489" w:name="_Toc426452264"/>
      <w:r w:rsidRPr="00792921">
        <w:t xml:space="preserve">&lt;Stereotype&gt; </w:t>
      </w:r>
      <w:bookmarkStart w:id="490" w:name="_d6f498351d650cdf2cbfc200d54cec79"/>
      <w:r w:rsidRPr="00792921">
        <w:t>Representation</w:t>
      </w:r>
      <w:bookmarkEnd w:id="489"/>
      <w:bookmarkEnd w:id="490"/>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571730"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571730"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491" w:name="_Toc426452265"/>
      <w:r w:rsidRPr="00792921">
        <w:lastRenderedPageBreak/>
        <w:t xml:space="preserve">&lt;Stereotype&gt; </w:t>
      </w:r>
      <w:bookmarkStart w:id="492" w:name="_5168057aef57b6169e0750b82ef3bdf8"/>
      <w:r w:rsidRPr="00792921">
        <w:t>Restriction</w:t>
      </w:r>
      <w:bookmarkEnd w:id="491"/>
      <w:bookmarkEnd w:id="492"/>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493" w:name="_Toc426452266"/>
      <w:r w:rsidRPr="00792921">
        <w:t xml:space="preserve">&lt;Stereotype&gt; </w:t>
      </w:r>
      <w:bookmarkStart w:id="494" w:name="_f70f8892e25db199be6f3858b52a6adf"/>
      <w:r w:rsidRPr="00792921">
        <w:t>Union</w:t>
      </w:r>
      <w:bookmarkEnd w:id="493"/>
      <w:bookmarkEnd w:id="494"/>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571730"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571730"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571730"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571730"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571730"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571730"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571730"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495" w:name="_Toc426452267"/>
      <w:r w:rsidRPr="00792921">
        <w:t xml:space="preserve">&lt;Stereotype&gt; </w:t>
      </w:r>
      <w:bookmarkStart w:id="496" w:name="_13919d689991d7b275167f98a0cd7bdd"/>
      <w:r w:rsidRPr="00792921">
        <w:t>UnionOf</w:t>
      </w:r>
      <w:bookmarkEnd w:id="495"/>
      <w:bookmarkEnd w:id="496"/>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497" w:name="_Ref411852818"/>
      <w:bookmarkStart w:id="498" w:name="_Toc426452268"/>
      <w:r>
        <w:lastRenderedPageBreak/>
        <w:t>Profile : NIEM_PIM_Profile</w:t>
      </w:r>
      <w:bookmarkEnd w:id="497"/>
      <w:bookmarkEnd w:id="498"/>
      <w:r>
        <w:t xml:space="preserve"> </w:t>
      </w:r>
    </w:p>
    <w:p w14:paraId="4F8C861E" w14:textId="77777777" w:rsidR="001C65B1" w:rsidRDefault="001C65B1" w:rsidP="001C65B1">
      <w:pPr>
        <w:pStyle w:val="Heading3"/>
      </w:pPr>
      <w:bookmarkStart w:id="499" w:name="_Toc426452269"/>
      <w:r>
        <w:t>Overview</w:t>
      </w:r>
      <w:bookmarkEnd w:id="499"/>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B81ED7">
          <w:rPr>
            <w:noProof/>
          </w:rPr>
          <w:t>8</w:t>
        </w:r>
      </w:fldSimple>
      <w:r w:rsidR="00464209">
        <w:noBreakHyphen/>
      </w:r>
      <w:fldSimple w:instr=" SEQ Figure \* ARABIC \s 1 ">
        <w:r w:rsidR="00B81ED7">
          <w:rPr>
            <w:noProof/>
          </w:rPr>
          <w:t>3</w:t>
        </w:r>
      </w:fldSimple>
      <w:r>
        <w:t xml:space="preserve"> NIEM PIM Profile</w:t>
      </w:r>
    </w:p>
    <w:p w14:paraId="0EDFE981" w14:textId="77777777" w:rsidR="001C65B1" w:rsidRPr="00792921" w:rsidRDefault="001C65B1" w:rsidP="001C65B1">
      <w:pPr>
        <w:pStyle w:val="Heading3"/>
      </w:pPr>
      <w:bookmarkStart w:id="500" w:name="_Toc426452270"/>
      <w:r w:rsidRPr="00792921">
        <w:t xml:space="preserve">&lt;Stereotype&gt; </w:t>
      </w:r>
      <w:bookmarkStart w:id="501" w:name="_2937b2c47cb1edf3656df071be47a7bc"/>
      <w:r w:rsidRPr="00792921">
        <w:t>Augments</w:t>
      </w:r>
      <w:bookmarkEnd w:id="500"/>
      <w:bookmarkEnd w:id="501"/>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502" w:name="_Toc426452271"/>
      <w:r w:rsidRPr="00792921">
        <w:t xml:space="preserve">&lt;Stereotype&gt; </w:t>
      </w:r>
      <w:bookmarkStart w:id="503" w:name="_1498be86b30971330c90f909c07d3938"/>
      <w:r w:rsidRPr="00792921">
        <w:t>InformationModel</w:t>
      </w:r>
      <w:bookmarkEnd w:id="502"/>
      <w:bookmarkEnd w:id="503"/>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571730"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571730"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571730"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571730"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571730"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571730"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571730"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571730"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571730"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571730"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571730"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571730"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571730"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571730"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571730"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571730"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571730"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571730"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571730"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571730"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571730"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571730"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571730"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571730"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571730"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571730"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571730"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571730"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571730"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571730"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571730"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571730"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571730"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571730"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571730"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571730"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571730"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571730"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571730"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571730"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571730"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571730"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571730"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571730"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571730"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571730"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571730"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571730"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571730"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571730"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571730"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571730"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571730"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571730"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571730"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571730"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571730"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571730"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571730"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571730"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571730"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571730"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571730"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571730"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571730"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571730"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571730"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571730"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571730"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571730"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571730"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571730"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571730"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571730"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571730"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571730"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571730"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571730"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571730"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571730"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571730"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571730"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571730"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571730"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571730"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571730"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571730"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571730"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571730"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571730"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571730"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571730"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571730"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571730"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571730"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571730"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571730"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504" w:name="_Toc426452272"/>
      <w:r w:rsidRPr="00792921">
        <w:t xml:space="preserve">&lt;Stereotype&gt; </w:t>
      </w:r>
      <w:bookmarkStart w:id="505" w:name="_2da26d153c0374af43f1186eb7b8bc65"/>
      <w:r w:rsidRPr="00792921">
        <w:t>ReferenceName</w:t>
      </w:r>
      <w:bookmarkEnd w:id="504"/>
      <w:bookmarkEnd w:id="505"/>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506" w:name="_Toc426452273"/>
      <w:r w:rsidRPr="00792921">
        <w:t xml:space="preserve">&lt;Stereotype&gt; </w:t>
      </w:r>
      <w:bookmarkStart w:id="507" w:name="_648c0d453d1db791aba631928aa50005"/>
      <w:r w:rsidRPr="00792921">
        <w:t>RoleOf</w:t>
      </w:r>
      <w:bookmarkEnd w:id="506"/>
      <w:bookmarkEnd w:id="507"/>
    </w:p>
    <w:p w14:paraId="64DA7CD5" w14:textId="77777777" w:rsidR="001C65B1" w:rsidRPr="00F21036" w:rsidRDefault="001C65B1" w:rsidP="001C65B1">
      <w:pPr>
        <w:pStyle w:val="Heading5"/>
      </w:pPr>
      <w:r>
        <w:t>Description</w:t>
      </w:r>
    </w:p>
    <w:p w14:paraId="2CF3D125" w14:textId="6C076716" w:rsidR="001C65B1" w:rsidRDefault="001C65B1" w:rsidP="001C65B1">
      <w:pPr>
        <w:pStyle w:val="omg-body"/>
      </w:pPr>
      <w:r>
        <w:t xml:space="preserve">The RoleOf stereotype is applied to a Property of a Class representing a NIEM role type, whose type identifies the base type of that role type. </w:t>
      </w:r>
      <w:commentRangeStart w:id="508"/>
      <w:del w:id="509" w:author="Steve Cook" w:date="2016-05-16T14:35:00Z">
        <w:r w:rsidDel="007437F3">
          <w:delText>A RoleOf Property must be a reference (i.e., have aggregation=none)</w:delText>
        </w:r>
      </w:del>
      <w:commentRangeEnd w:id="508"/>
      <w:r w:rsidR="007437F3">
        <w:rPr>
          <w:rStyle w:val="CommentReference"/>
          <w:color w:val="auto"/>
        </w:rPr>
        <w:commentReference w:id="508"/>
      </w:r>
      <w:del w:id="510" w:author="Steve Cook" w:date="2016-05-16T14:35:00Z">
        <w:r w:rsidDel="007437F3">
          <w:delText xml:space="preserve">. </w:delText>
        </w:r>
      </w:del>
      <w:r>
        <w:t>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571730"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511" w:name="_Toc426452274"/>
      <w:r w:rsidRPr="00792921">
        <w:t xml:space="preserve">&lt;Stereotype&gt; </w:t>
      </w:r>
      <w:bookmarkStart w:id="512" w:name="_8793a0f4acd9a4ae54c85323629be721"/>
      <w:r w:rsidRPr="00792921">
        <w:t>RolePlayedBy</w:t>
      </w:r>
      <w:bookmarkEnd w:id="511"/>
      <w:bookmarkEnd w:id="512"/>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571730"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513" w:name="_Toc426452275"/>
      <w:r w:rsidRPr="00792921">
        <w:t xml:space="preserve">&lt;Stereotype&gt; </w:t>
      </w:r>
      <w:bookmarkStart w:id="514" w:name="_9c82075d00d9b39547d9afa6c913ef7f"/>
      <w:r w:rsidRPr="00792921">
        <w:t>Subsets</w:t>
      </w:r>
      <w:bookmarkEnd w:id="513"/>
      <w:bookmarkEnd w:id="514"/>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571730"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515" w:name="_Toc426452276"/>
      <w:r>
        <w:t>&lt;Enumeration&gt;</w:t>
      </w:r>
      <w:r w:rsidRPr="00792921">
        <w:t xml:space="preserve"> </w:t>
      </w:r>
      <w:bookmarkStart w:id="516" w:name="_4b2f5b68c9069dda1904776486664fb6"/>
      <w:r w:rsidRPr="00792921">
        <w:t>DefaultPurposeCode</w:t>
      </w:r>
      <w:bookmarkEnd w:id="515"/>
      <w:bookmarkEnd w:id="516"/>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517" w:name="_Ref411852785"/>
      <w:bookmarkStart w:id="518" w:name="_Toc426452277"/>
      <w:r>
        <w:lastRenderedPageBreak/>
        <w:t>Profile : NIEM_PSM_Profile</w:t>
      </w:r>
      <w:bookmarkEnd w:id="517"/>
      <w:bookmarkEnd w:id="518"/>
      <w:r>
        <w:t xml:space="preserve"> </w:t>
      </w:r>
    </w:p>
    <w:p w14:paraId="4DE2AE08" w14:textId="77777777" w:rsidR="00A119F7" w:rsidRDefault="00A119F7" w:rsidP="00A119F7">
      <w:pPr>
        <w:pStyle w:val="Heading3"/>
      </w:pPr>
      <w:bookmarkStart w:id="519" w:name="_Toc426452278"/>
      <w:r>
        <w:t>Overview</w:t>
      </w:r>
      <w:bookmarkEnd w:id="519"/>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B81ED7">
          <w:rPr>
            <w:noProof/>
          </w:rPr>
          <w:t>8</w:t>
        </w:r>
      </w:fldSimple>
      <w:r w:rsidR="00464209">
        <w:noBreakHyphen/>
      </w:r>
      <w:fldSimple w:instr=" SEQ Figure \* ARABIC \s 1 ">
        <w:r w:rsidR="00B81ED7">
          <w:rPr>
            <w:noProof/>
          </w:rPr>
          <w:t>4</w:t>
        </w:r>
      </w:fldSimple>
      <w:r>
        <w:t xml:space="preserve"> NIEM PSM Profile</w:t>
      </w:r>
    </w:p>
    <w:p w14:paraId="33BA9E2D" w14:textId="77777777" w:rsidR="00A119F7" w:rsidRPr="00792921" w:rsidRDefault="00A119F7" w:rsidP="00A119F7">
      <w:pPr>
        <w:pStyle w:val="Heading3"/>
      </w:pPr>
      <w:bookmarkStart w:id="520" w:name="_Toc426452279"/>
      <w:r w:rsidRPr="00792921">
        <w:t xml:space="preserve">&lt;Stereotype&gt; </w:t>
      </w:r>
      <w:bookmarkStart w:id="521" w:name="_592b854febaf5d00d830ef91173335e3"/>
      <w:r w:rsidRPr="00792921">
        <w:t>XSDAnyProperty</w:t>
      </w:r>
      <w:bookmarkEnd w:id="520"/>
      <w:bookmarkEnd w:id="521"/>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522" w:name="_Toc426452280"/>
      <w:r w:rsidRPr="00792921">
        <w:t xml:space="preserve">&lt;Stereotype&gt; </w:t>
      </w:r>
      <w:bookmarkStart w:id="523" w:name="_fe37b7788f1a1dcf7c9a73e489c79423"/>
      <w:r w:rsidRPr="00792921">
        <w:t>XSDDeclaration</w:t>
      </w:r>
      <w:bookmarkEnd w:id="522"/>
      <w:bookmarkEnd w:id="523"/>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571730"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524" w:name="_Toc426452281"/>
      <w:r w:rsidRPr="00792921">
        <w:t xml:space="preserve">&lt;Stereotype&gt; </w:t>
      </w:r>
      <w:bookmarkStart w:id="525" w:name="_ef2da866bc4fca08abc4202c19cac9e0"/>
      <w:r w:rsidRPr="00792921">
        <w:t>XSDProperty</w:t>
      </w:r>
      <w:bookmarkEnd w:id="524"/>
      <w:bookmarkEnd w:id="525"/>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571730"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571730"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571730"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571730"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571730"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571730"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571730"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571730"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571730"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571730"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571730"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571730"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571730"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571730"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571730"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571730"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571730"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571730"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571730"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571730"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571730"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571730"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571730"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571730"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571730"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571730"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571730"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571730"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571730"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571730"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571730"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571730"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571730"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571730"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571730"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571730"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571730"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571730"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571730"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571730"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571730"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571730"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571730"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571730"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571730"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526" w:name="_Toc426452282"/>
      <w:r w:rsidRPr="00792921">
        <w:t xml:space="preserve">&lt;Stereotype&gt; </w:t>
      </w:r>
      <w:bookmarkStart w:id="527" w:name="_c8fef7fb3c39b93b2966597e780b26b2"/>
      <w:r w:rsidRPr="00792921">
        <w:t>XSDRepresentationRestriction</w:t>
      </w:r>
      <w:bookmarkEnd w:id="526"/>
      <w:bookmarkEnd w:id="527"/>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528" w:name="_Toc426452283"/>
      <w:r w:rsidRPr="00792921">
        <w:t xml:space="preserve">&lt;Stereotype&gt; </w:t>
      </w:r>
      <w:bookmarkStart w:id="529" w:name="_2382969db62499e782e09fe85837f61b"/>
      <w:r w:rsidRPr="00792921">
        <w:t>XSDSimpleContent</w:t>
      </w:r>
      <w:bookmarkEnd w:id="528"/>
      <w:bookmarkEnd w:id="529"/>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530" w:name="_Toc426452284"/>
      <w:r>
        <w:t>&lt;Enumeration&gt;</w:t>
      </w:r>
      <w:r w:rsidRPr="00792921">
        <w:t xml:space="preserve"> </w:t>
      </w:r>
      <w:bookmarkStart w:id="531" w:name="_6057dd3a5a78e3c24dd275e3132ced75"/>
      <w:r w:rsidRPr="00792921">
        <w:t>XSDProcessContentsCode</w:t>
      </w:r>
      <w:bookmarkEnd w:id="530"/>
      <w:bookmarkEnd w:id="531"/>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532" w:name="_Toc426452285"/>
      <w:r>
        <w:t>&lt;Enumeration&gt;</w:t>
      </w:r>
      <w:r w:rsidRPr="00792921">
        <w:t xml:space="preserve"> </w:t>
      </w:r>
      <w:bookmarkStart w:id="533" w:name="_c99713ce9776ea74e37055d9ba6c7754"/>
      <w:r w:rsidRPr="00792921">
        <w:t>XSDPropertyKindCode</w:t>
      </w:r>
      <w:bookmarkEnd w:id="532"/>
      <w:bookmarkEnd w:id="533"/>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534" w:name="_Toc426452286"/>
      <w:r>
        <w:t>&lt;Enumeration&gt;</w:t>
      </w:r>
      <w:r w:rsidRPr="00792921">
        <w:t xml:space="preserve"> </w:t>
      </w:r>
      <w:bookmarkStart w:id="535" w:name="_7b3de59b6bd2d58d0e6f7cf6d38f5a89"/>
      <w:r w:rsidRPr="00792921">
        <w:t>XSDWhiteSpaceCode</w:t>
      </w:r>
      <w:bookmarkEnd w:id="534"/>
      <w:bookmarkEnd w:id="535"/>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536" w:name="_Ref411852845"/>
      <w:bookmarkStart w:id="537" w:name="_Toc426452287"/>
      <w:r>
        <w:lastRenderedPageBreak/>
        <w:t>Profile : Model_Package_Description_Profile</w:t>
      </w:r>
      <w:bookmarkEnd w:id="536"/>
      <w:bookmarkEnd w:id="537"/>
      <w:r>
        <w:t xml:space="preserve"> </w:t>
      </w:r>
    </w:p>
    <w:p w14:paraId="18082F74" w14:textId="77777777" w:rsidR="001C65B1" w:rsidRDefault="001C65B1" w:rsidP="001C65B1">
      <w:pPr>
        <w:pStyle w:val="Heading3"/>
      </w:pPr>
      <w:bookmarkStart w:id="538" w:name="_Toc426452288"/>
      <w:r>
        <w:t>Overview</w:t>
      </w:r>
      <w:bookmarkEnd w:id="538"/>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B81ED7">
          <w:rPr>
            <w:noProof/>
          </w:rPr>
          <w:t>8</w:t>
        </w:r>
      </w:fldSimple>
      <w:r w:rsidR="00464209">
        <w:noBreakHyphen/>
      </w:r>
      <w:fldSimple w:instr=" SEQ Figure \* ARABIC \s 1 ">
        <w:r w:rsidR="00B81ED7">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B81ED7">
          <w:rPr>
            <w:noProof/>
          </w:rPr>
          <w:t>8</w:t>
        </w:r>
      </w:fldSimple>
      <w:r w:rsidR="00464209">
        <w:noBreakHyphen/>
      </w:r>
      <w:fldSimple w:instr=" SEQ Figure \* ARABIC \s 1 ">
        <w:r w:rsidR="00B81ED7">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B81ED7">
          <w:rPr>
            <w:noProof/>
          </w:rPr>
          <w:t>8</w:t>
        </w:r>
      </w:fldSimple>
      <w:r w:rsidR="00464209">
        <w:noBreakHyphen/>
      </w:r>
      <w:fldSimple w:instr=" SEQ Figure \* ARABIC \s 1 ">
        <w:r w:rsidR="00B81ED7">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539" w:name="_Toc426452289"/>
      <w:r w:rsidRPr="00792921">
        <w:t xml:space="preserve">&lt;Stereotype&gt; </w:t>
      </w:r>
      <w:bookmarkStart w:id="540" w:name="_e5ec7e3e9d1d1d1d3b6e0dfe82c98d0f"/>
      <w:r w:rsidRPr="00792921">
        <w:t>ApplicationInfo</w:t>
      </w:r>
      <w:bookmarkEnd w:id="539"/>
      <w:bookmarkEnd w:id="540"/>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541" w:name="_Toc426452290"/>
      <w:r w:rsidRPr="00792921">
        <w:t xml:space="preserve">&lt;Stereotype&gt; </w:t>
      </w:r>
      <w:bookmarkStart w:id="542" w:name="_a87115cbcc21d0c435988ee891218e74"/>
      <w:r w:rsidRPr="00792921">
        <w:t>BusinessRulesArtifact</w:t>
      </w:r>
      <w:bookmarkEnd w:id="541"/>
      <w:bookmarkEnd w:id="542"/>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543" w:name="_Toc426452291"/>
      <w:r w:rsidRPr="00792921">
        <w:lastRenderedPageBreak/>
        <w:t xml:space="preserve">&lt;Stereotype&gt; </w:t>
      </w:r>
      <w:bookmarkStart w:id="544" w:name="_d7f0afacf8acfe2a0ea2d846197421e4"/>
      <w:r w:rsidRPr="00792921">
        <w:t>ChangeInformationType</w:t>
      </w:r>
      <w:bookmarkEnd w:id="543"/>
      <w:bookmarkEnd w:id="544"/>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545" w:name="_Toc426452292"/>
      <w:r w:rsidRPr="00792921">
        <w:t xml:space="preserve">&lt;Stereotype&gt; </w:t>
      </w:r>
      <w:bookmarkStart w:id="546" w:name="_e3caf14bcc1716f393a7ba2f5642f78d"/>
      <w:r w:rsidRPr="00792921">
        <w:t>ChangeLogType</w:t>
      </w:r>
      <w:bookmarkEnd w:id="545"/>
      <w:bookmarkEnd w:id="546"/>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547" w:name="_Toc426452293"/>
      <w:r w:rsidRPr="00792921">
        <w:t xml:space="preserve">&lt;Stereotype&gt; </w:t>
      </w:r>
      <w:bookmarkStart w:id="548" w:name="_3eccbf35ee76685007d7e674d56bc322"/>
      <w:r w:rsidRPr="00792921">
        <w:t>ConformanceAssertion</w:t>
      </w:r>
      <w:bookmarkEnd w:id="547"/>
      <w:bookmarkEnd w:id="548"/>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549" w:name="_Toc426452294"/>
      <w:r w:rsidRPr="00792921">
        <w:t xml:space="preserve">&lt;Stereotype&gt; </w:t>
      </w:r>
      <w:bookmarkStart w:id="550" w:name="_73c4286659ba2418e50e7e7b2925c53a"/>
      <w:r w:rsidRPr="00792921">
        <w:t>ConformanceReport</w:t>
      </w:r>
      <w:bookmarkEnd w:id="549"/>
      <w:bookmarkEnd w:id="550"/>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551" w:name="_Toc426452295"/>
      <w:r w:rsidRPr="00792921">
        <w:t xml:space="preserve">&lt;Stereotype&gt; </w:t>
      </w:r>
      <w:bookmarkStart w:id="552" w:name="_7f60db331c02abe2c1ece306f640a550"/>
      <w:r w:rsidRPr="00792921">
        <w:t>Documentation</w:t>
      </w:r>
      <w:bookmarkEnd w:id="551"/>
      <w:bookmarkEnd w:id="552"/>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553" w:name="_Toc426452296"/>
      <w:r w:rsidRPr="00792921">
        <w:t xml:space="preserve">&lt;Stereotype&gt; </w:t>
      </w:r>
      <w:bookmarkStart w:id="554" w:name="_a359a1e478997f8e27994502878bf6db"/>
      <w:r w:rsidRPr="00792921">
        <w:t>ExtensionSchemaDocument</w:t>
      </w:r>
      <w:bookmarkEnd w:id="553"/>
      <w:bookmarkEnd w:id="554"/>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57173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555" w:name="_Toc426452297"/>
      <w:r w:rsidRPr="00792921">
        <w:lastRenderedPageBreak/>
        <w:t xml:space="preserve">&lt;Stereotype&gt; </w:t>
      </w:r>
      <w:bookmarkStart w:id="556" w:name="_2b4a400e6fc31f5a6947a6896141e605"/>
      <w:r w:rsidRPr="00792921">
        <w:t>ExternalSchemaDocument</w:t>
      </w:r>
      <w:bookmarkEnd w:id="555"/>
      <w:bookmarkEnd w:id="556"/>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57173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557" w:name="_Toc426452298"/>
      <w:r w:rsidRPr="00792921">
        <w:t xml:space="preserve">&lt;Stereotype&gt; </w:t>
      </w:r>
      <w:bookmarkStart w:id="558" w:name="_101c1dbd4d8fec57fc8c836e27ba2008"/>
      <w:r w:rsidRPr="00792921">
        <w:t>File</w:t>
      </w:r>
      <w:bookmarkEnd w:id="557"/>
      <w:bookmarkEnd w:id="558"/>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559" w:name="_Toc426452299"/>
      <w:r w:rsidRPr="00792921">
        <w:t xml:space="preserve">&lt;Stereotype&gt; </w:t>
      </w:r>
      <w:bookmarkStart w:id="560" w:name="_1adfac21ca9bec3d93546a3277176cea"/>
      <w:r w:rsidRPr="00792921">
        <w:t>FileType</w:t>
      </w:r>
      <w:bookmarkEnd w:id="559"/>
      <w:bookmarkEnd w:id="560"/>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561" w:name="_Toc426452300"/>
      <w:r w:rsidRPr="00792921">
        <w:lastRenderedPageBreak/>
        <w:t xml:space="preserve">&lt;Stereotype&gt; </w:t>
      </w:r>
      <w:bookmarkStart w:id="562" w:name="_0b065f020b6b1c58eef43ec5340783b8"/>
      <w:r w:rsidRPr="00792921">
        <w:t>IEPSampleXMLDocument</w:t>
      </w:r>
      <w:bookmarkEnd w:id="561"/>
      <w:bookmarkEnd w:id="562"/>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563" w:name="_Toc426452301"/>
      <w:r w:rsidRPr="00792921">
        <w:t xml:space="preserve">&lt;Stereotype&gt; </w:t>
      </w:r>
      <w:bookmarkStart w:id="564" w:name="_6631c2d4ec13321e24b2860a929aeed1"/>
      <w:r w:rsidRPr="00792921">
        <w:t>ModelPackageDescriptionRelationship</w:t>
      </w:r>
      <w:bookmarkEnd w:id="563"/>
      <w:bookmarkEnd w:id="564"/>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565" w:name="_Toc426452302"/>
      <w:r w:rsidRPr="00792921">
        <w:t xml:space="preserve">&lt;Stereotype&gt; </w:t>
      </w:r>
      <w:bookmarkStart w:id="566" w:name="_9e604fe0a2af271aa458b2d5e936b76d"/>
      <w:r w:rsidRPr="00792921">
        <w:t>MPDChangeLog</w:t>
      </w:r>
      <w:bookmarkEnd w:id="565"/>
      <w:bookmarkEnd w:id="566"/>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567" w:name="_Toc426452303"/>
      <w:r w:rsidRPr="00792921">
        <w:t xml:space="preserve">&lt;Stereotype&gt; </w:t>
      </w:r>
      <w:bookmarkStart w:id="568" w:name="_b0bf4f77ddc6d1a16bdfc679a5d772fb"/>
      <w:r w:rsidRPr="00792921">
        <w:t>qualifiedName</w:t>
      </w:r>
      <w:bookmarkEnd w:id="567"/>
      <w:bookmarkEnd w:id="568"/>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571730"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569" w:name="_Toc426452304"/>
      <w:r w:rsidRPr="00792921">
        <w:t xml:space="preserve">&lt;Stereotype&gt; </w:t>
      </w:r>
      <w:bookmarkStart w:id="570" w:name="_38627e1c300a22a5b6feea21e20a588f"/>
      <w:r w:rsidRPr="00792921">
        <w:t>ReadMe</w:t>
      </w:r>
      <w:bookmarkEnd w:id="569"/>
      <w:bookmarkEnd w:id="570"/>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571" w:name="_Toc426452305"/>
      <w:r w:rsidRPr="00792921">
        <w:lastRenderedPageBreak/>
        <w:t xml:space="preserve">&lt;Stereotype&gt; </w:t>
      </w:r>
      <w:bookmarkStart w:id="572" w:name="_aa336ea37aec2bf19d8fca590d898258"/>
      <w:r w:rsidRPr="00792921">
        <w:t>ReferenceSchemaDocument</w:t>
      </w:r>
      <w:bookmarkEnd w:id="571"/>
      <w:bookmarkEnd w:id="572"/>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57173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573" w:name="_Toc426452306"/>
      <w:r w:rsidRPr="00792921">
        <w:t xml:space="preserve">&lt;Stereotype&gt; </w:t>
      </w:r>
      <w:bookmarkStart w:id="574" w:name="_3e6f2893d6456f759d2d79c2851d9e36"/>
      <w:r w:rsidRPr="00792921">
        <w:t>RelaxNGSchema</w:t>
      </w:r>
      <w:bookmarkEnd w:id="573"/>
      <w:bookmarkEnd w:id="574"/>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575" w:name="_Toc426452307"/>
      <w:r w:rsidRPr="00792921">
        <w:t xml:space="preserve">&lt;Stereotype&gt; </w:t>
      </w:r>
      <w:bookmarkStart w:id="576" w:name="_eeb8344a90187b9895263f3d68de6591"/>
      <w:r w:rsidRPr="00792921">
        <w:t>RequiredFile</w:t>
      </w:r>
      <w:bookmarkEnd w:id="575"/>
      <w:bookmarkEnd w:id="576"/>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577" w:name="_Toc426452308"/>
      <w:r w:rsidRPr="00792921">
        <w:t xml:space="preserve">&lt;Stereotype&gt; </w:t>
      </w:r>
      <w:bookmarkStart w:id="578" w:name="_8f9fefb70f4508be82a701ff1c5d584f"/>
      <w:r w:rsidRPr="00792921">
        <w:t>SchematronSchema</w:t>
      </w:r>
      <w:bookmarkEnd w:id="577"/>
      <w:bookmarkEnd w:id="578"/>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579" w:name="_Toc426452309"/>
      <w:r w:rsidRPr="00792921">
        <w:t xml:space="preserve">&lt;Stereotype&gt; </w:t>
      </w:r>
      <w:bookmarkStart w:id="580" w:name="_217d779dd71fb99067a76ecd975a1d3b"/>
      <w:r w:rsidRPr="00792921">
        <w:t>SubsetSchemaDocument</w:t>
      </w:r>
      <w:bookmarkEnd w:id="579"/>
      <w:bookmarkEnd w:id="580"/>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57173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581" w:name="_Toc426452310"/>
      <w:r w:rsidRPr="00792921">
        <w:lastRenderedPageBreak/>
        <w:t xml:space="preserve">&lt;Stereotype&gt; </w:t>
      </w:r>
      <w:bookmarkStart w:id="582" w:name="_3d2e6f85c03cd167477627b5151affef"/>
      <w:r w:rsidRPr="00792921">
        <w:t>Wantlist</w:t>
      </w:r>
      <w:bookmarkEnd w:id="581"/>
      <w:bookmarkEnd w:id="582"/>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583" w:name="_Toc426452311"/>
      <w:r w:rsidRPr="00792921">
        <w:t xml:space="preserve">&lt;Stereotype&gt; </w:t>
      </w:r>
      <w:bookmarkStart w:id="584" w:name="_781c1f78e93c2aecd3d28c5abeddd019"/>
      <w:r w:rsidRPr="00792921">
        <w:t>XMLCatalog</w:t>
      </w:r>
      <w:bookmarkEnd w:id="583"/>
      <w:bookmarkEnd w:id="584"/>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585" w:name="_Toc426452312"/>
      <w:r w:rsidRPr="00792921">
        <w:t xml:space="preserve">&lt;Stereotype&gt; </w:t>
      </w:r>
      <w:bookmarkStart w:id="586" w:name="_b02fa05d43cb5f5cace47c9181b17443"/>
      <w:r w:rsidRPr="00792921">
        <w:t>XMLSchemaDocument</w:t>
      </w:r>
      <w:bookmarkEnd w:id="585"/>
      <w:bookmarkEnd w:id="586"/>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57173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587" w:name="_Toc426452313"/>
      <w:r>
        <w:t>&lt;Artifact&gt;</w:t>
      </w:r>
      <w:r w:rsidRPr="00792921">
        <w:t xml:space="preserve"> </w:t>
      </w:r>
      <w:bookmarkStart w:id="588" w:name="_db7585560e9f04d9f4eaefd6a5b723fc"/>
      <w:r w:rsidRPr="00792921">
        <w:t>ArtifactOrArtifactSet</w:t>
      </w:r>
      <w:bookmarkEnd w:id="587"/>
      <w:bookmarkEnd w:id="588"/>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589" w:name="_Toc426452314"/>
      <w:r>
        <w:t>&lt;Artifact&gt;</w:t>
      </w:r>
      <w:r w:rsidRPr="00792921">
        <w:t xml:space="preserve"> </w:t>
      </w:r>
      <w:bookmarkStart w:id="590" w:name="_a50ba294484866fba55ab0c5578e47e8"/>
      <w:r w:rsidRPr="00792921">
        <w:t>ConformanceTargetType</w:t>
      </w:r>
      <w:bookmarkEnd w:id="589"/>
      <w:bookmarkEnd w:id="590"/>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591" w:name="_Toc426452315"/>
      <w:r>
        <w:t>&lt;Artifact&gt;</w:t>
      </w:r>
      <w:r w:rsidRPr="00792921">
        <w:t xml:space="preserve"> </w:t>
      </w:r>
      <w:bookmarkStart w:id="592" w:name="_7f9b0d0490e59a1f3dd8335ee3079827"/>
      <w:r w:rsidRPr="00792921">
        <w:t>ConstraintSchemaDocumentSet</w:t>
      </w:r>
      <w:bookmarkEnd w:id="591"/>
      <w:bookmarkEnd w:id="592"/>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57173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593" w:name="_Toc426452316"/>
      <w:r>
        <w:t>&lt;Artifact&gt;</w:t>
      </w:r>
      <w:r w:rsidRPr="00792921">
        <w:t xml:space="preserve"> </w:t>
      </w:r>
      <w:bookmarkStart w:id="594" w:name="_7dae1480fbe360bd468c61d841d9ded7"/>
      <w:r w:rsidRPr="00792921">
        <w:t>ContactInformationType</w:t>
      </w:r>
      <w:bookmarkEnd w:id="593"/>
      <w:bookmarkEnd w:id="594"/>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595" w:name="_Toc426452317"/>
      <w:r>
        <w:t>&lt;Artifact&gt;</w:t>
      </w:r>
      <w:r w:rsidRPr="00792921">
        <w:t xml:space="preserve"> </w:t>
      </w:r>
      <w:bookmarkStart w:id="596" w:name="_decd4bb0486b2d193f0fe691f9f3e96f"/>
      <w:r w:rsidRPr="00792921">
        <w:t>DescribedType</w:t>
      </w:r>
      <w:bookmarkEnd w:id="595"/>
      <w:bookmarkEnd w:id="596"/>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597" w:name="_Toc426452318"/>
      <w:r>
        <w:t>&lt;Artifact&gt;</w:t>
      </w:r>
      <w:r w:rsidRPr="00792921">
        <w:t xml:space="preserve"> </w:t>
      </w:r>
      <w:bookmarkStart w:id="598" w:name="_b5992f81868b11b29878271a69332828"/>
      <w:r w:rsidRPr="00792921">
        <w:t>EntityRepresentation</w:t>
      </w:r>
      <w:bookmarkEnd w:id="597"/>
      <w:bookmarkEnd w:id="598"/>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599" w:name="_Toc426452319"/>
      <w:r>
        <w:t>&lt;Artifact&gt;</w:t>
      </w:r>
      <w:r w:rsidRPr="00792921">
        <w:t xml:space="preserve"> </w:t>
      </w:r>
      <w:bookmarkStart w:id="600" w:name="_98143a7f2c08dc26cca7b7eaf80061ac"/>
      <w:r w:rsidRPr="00792921">
        <w:t>EXIXMLSchemaType</w:t>
      </w:r>
      <w:bookmarkEnd w:id="599"/>
      <w:bookmarkEnd w:id="600"/>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57173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601" w:name="_Toc426452320"/>
      <w:r>
        <w:t>&lt;Artifact&gt;</w:t>
      </w:r>
      <w:r w:rsidRPr="00792921">
        <w:t xml:space="preserve"> </w:t>
      </w:r>
      <w:bookmarkStart w:id="602" w:name="_30030dcd7015232d13e92ab474c42ed5"/>
      <w:r w:rsidRPr="00792921">
        <w:t>FileSet</w:t>
      </w:r>
      <w:bookmarkEnd w:id="601"/>
      <w:bookmarkEnd w:id="602"/>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57173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603" w:name="_Toc426452321"/>
      <w:r>
        <w:t>&lt;Artifact&gt;</w:t>
      </w:r>
      <w:r w:rsidRPr="00792921">
        <w:t xml:space="preserve"> </w:t>
      </w:r>
      <w:bookmarkStart w:id="604" w:name="_f9ab110d19d406069517dfa76824683e"/>
      <w:r w:rsidRPr="00792921">
        <w:t>FileSetType</w:t>
      </w:r>
      <w:bookmarkEnd w:id="603"/>
      <w:bookmarkEnd w:id="604"/>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57173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605" w:name="_Toc426452322"/>
      <w:r>
        <w:t>&lt;Artifact&gt;</w:t>
      </w:r>
      <w:r w:rsidRPr="00792921">
        <w:t xml:space="preserve"> </w:t>
      </w:r>
      <w:bookmarkStart w:id="606" w:name="_d9384fc253b8677c36bd42a24a6e670a"/>
      <w:r w:rsidRPr="00792921">
        <w:t>IEPConformanceTargetType</w:t>
      </w:r>
      <w:bookmarkEnd w:id="605"/>
      <w:bookmarkEnd w:id="606"/>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57173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571730"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607" w:name="_Toc426452323"/>
      <w:r>
        <w:t>&lt;Artifact&gt;</w:t>
      </w:r>
      <w:r w:rsidRPr="00792921">
        <w:t xml:space="preserve"> </w:t>
      </w:r>
      <w:bookmarkStart w:id="608" w:name="_cb5967a836f94243e179329cb199a401"/>
      <w:r w:rsidRPr="00792921">
        <w:t>ModelPackageDescription</w:t>
      </w:r>
      <w:bookmarkEnd w:id="607"/>
      <w:bookmarkEnd w:id="608"/>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571730"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571730"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571730"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571730"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571730"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571730"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571730"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571730"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571730"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571730"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571730"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571730"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571730"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571730"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571730"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571730"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571730"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571730"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571730"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571730"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571730"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571730"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571730"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571730"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571730"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571730"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571730"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571730"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571730"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571730"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571730"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571730"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571730"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571730"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571730"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571730"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571730"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571730"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571730"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571730"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571730"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571730"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571730"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571730"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571730"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571730"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571730"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571730"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571730"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571730"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571730"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571730"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571730"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571730"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609" w:name="_Toc426452324"/>
      <w:r>
        <w:lastRenderedPageBreak/>
        <w:t>&lt;Artifact&gt;</w:t>
      </w:r>
      <w:r w:rsidRPr="00792921">
        <w:t xml:space="preserve"> </w:t>
      </w:r>
      <w:bookmarkStart w:id="610" w:name="_9e5e3792b05eaa89037072cf187ea5a3"/>
      <w:r w:rsidRPr="00792921">
        <w:t>OrganizationType</w:t>
      </w:r>
      <w:bookmarkEnd w:id="609"/>
      <w:bookmarkEnd w:id="610"/>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57173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611" w:name="_Toc426452325"/>
      <w:r>
        <w:t>&lt;Artifact&gt;</w:t>
      </w:r>
      <w:r w:rsidRPr="00792921">
        <w:t xml:space="preserve"> </w:t>
      </w:r>
      <w:bookmarkStart w:id="612" w:name="_c13d446160fd08efc7b471ace1b401f2"/>
      <w:r w:rsidRPr="00792921">
        <w:t>PersonType</w:t>
      </w:r>
      <w:bookmarkEnd w:id="611"/>
      <w:bookmarkEnd w:id="612"/>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57173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613" w:name="_Toc426452326"/>
      <w:r>
        <w:t>&lt;Artifact&gt;</w:t>
      </w:r>
      <w:r w:rsidRPr="00792921">
        <w:t xml:space="preserve"> </w:t>
      </w:r>
      <w:bookmarkStart w:id="614" w:name="_791eceae6b47d8ad81d2fe6c4dfccc60"/>
      <w:r w:rsidRPr="00792921">
        <w:t>QualifiedNamesType</w:t>
      </w:r>
      <w:bookmarkEnd w:id="613"/>
      <w:bookmarkEnd w:id="614"/>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57173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615" w:name="_Toc426452327"/>
      <w:r>
        <w:t>&lt;Artifact&gt;</w:t>
      </w:r>
      <w:r w:rsidRPr="00792921">
        <w:t xml:space="preserve"> </w:t>
      </w:r>
      <w:bookmarkStart w:id="616" w:name="_f27689b94a45f8fa6e44dbf83830f403"/>
      <w:r w:rsidRPr="00792921">
        <w:t>RelaxNGValidationType</w:t>
      </w:r>
      <w:bookmarkEnd w:id="615"/>
      <w:bookmarkEnd w:id="616"/>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617" w:name="_Toc426452328"/>
      <w:r>
        <w:t>&lt;Artifact&gt;</w:t>
      </w:r>
      <w:r w:rsidRPr="00792921">
        <w:t xml:space="preserve"> </w:t>
      </w:r>
      <w:bookmarkStart w:id="618" w:name="_655c98e4012da39f545c761c140df3a5"/>
      <w:r w:rsidRPr="00792921">
        <w:t>SchemaDocumentSet</w:t>
      </w:r>
      <w:bookmarkEnd w:id="617"/>
      <w:bookmarkEnd w:id="618"/>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57173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619" w:name="_Toc426452329"/>
      <w:r>
        <w:t>&lt;Artifact&gt;</w:t>
      </w:r>
      <w:r w:rsidRPr="00792921">
        <w:t xml:space="preserve"> </w:t>
      </w:r>
      <w:bookmarkStart w:id="620" w:name="_03c988919690710762e6cd5069e6c488"/>
      <w:r w:rsidRPr="00792921">
        <w:t>SchemaDocumentSetType</w:t>
      </w:r>
      <w:bookmarkEnd w:id="619"/>
      <w:bookmarkEnd w:id="620"/>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571730"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571730"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621" w:name="_Toc426452330"/>
      <w:r>
        <w:t>&lt;Artifact&gt;</w:t>
      </w:r>
      <w:r w:rsidRPr="00792921">
        <w:t xml:space="preserve"> </w:t>
      </w:r>
      <w:bookmarkStart w:id="622" w:name="_872765b097ba96ae7fbfa6a1033c18f7"/>
      <w:r w:rsidRPr="00792921">
        <w:t>SchematronValidationType</w:t>
      </w:r>
      <w:bookmarkEnd w:id="621"/>
      <w:bookmarkEnd w:id="622"/>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623" w:name="_Toc426452331"/>
      <w:r>
        <w:lastRenderedPageBreak/>
        <w:t>&lt;Artifact&gt;</w:t>
      </w:r>
      <w:r w:rsidRPr="00792921">
        <w:t xml:space="preserve"> </w:t>
      </w:r>
      <w:bookmarkStart w:id="624" w:name="_cba3cc9d607874f9cf56eb2d996e7440"/>
      <w:r w:rsidRPr="00792921">
        <w:t>TextRuleType</w:t>
      </w:r>
      <w:bookmarkEnd w:id="623"/>
      <w:bookmarkEnd w:id="624"/>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625" w:name="_Toc426452332"/>
      <w:r>
        <w:t>&lt;Artifact&gt;</w:t>
      </w:r>
      <w:r w:rsidRPr="00792921">
        <w:t xml:space="preserve"> </w:t>
      </w:r>
      <w:bookmarkStart w:id="626" w:name="_9863680455d9ae6e5de2db10c1a2edbc"/>
      <w:r w:rsidRPr="00792921">
        <w:t>ValidityConstraintType</w:t>
      </w:r>
      <w:bookmarkEnd w:id="625"/>
      <w:bookmarkEnd w:id="626"/>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57173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627" w:name="_Toc426452333"/>
      <w:r>
        <w:t>&lt;Artifact&gt;</w:t>
      </w:r>
      <w:r w:rsidRPr="00792921">
        <w:t xml:space="preserve"> </w:t>
      </w:r>
      <w:bookmarkStart w:id="628" w:name="_dc6a1ac72032832f049a1273df5c4b46"/>
      <w:r w:rsidRPr="00792921">
        <w:t>ValidityConstraintWithContextType</w:t>
      </w:r>
      <w:bookmarkEnd w:id="627"/>
      <w:bookmarkEnd w:id="628"/>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57173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629" w:name="_Toc426452334"/>
      <w:r>
        <w:t>&lt;Artifact&gt;</w:t>
      </w:r>
      <w:r w:rsidRPr="00792921">
        <w:t xml:space="preserve"> </w:t>
      </w:r>
      <w:bookmarkStart w:id="630" w:name="_7edeea2403c320db2be8b8f5239f6642"/>
      <w:r w:rsidRPr="00792921">
        <w:t>ValidityContextType</w:t>
      </w:r>
      <w:bookmarkEnd w:id="629"/>
      <w:bookmarkEnd w:id="630"/>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57173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631" w:name="_Toc426452335"/>
      <w:r>
        <w:t>&lt;Artifact&gt;</w:t>
      </w:r>
      <w:r w:rsidRPr="00792921">
        <w:t xml:space="preserve"> </w:t>
      </w:r>
      <w:bookmarkStart w:id="632" w:name="_5e48a7ce22c2dd0be5cc1ed17c6e3f38"/>
      <w:r w:rsidRPr="00792921">
        <w:t>XMLSchemaType</w:t>
      </w:r>
      <w:bookmarkEnd w:id="631"/>
      <w:bookmarkEnd w:id="632"/>
    </w:p>
    <w:p w14:paraId="4411F25D" w14:textId="77777777" w:rsidR="001C65B1" w:rsidRPr="00F21036" w:rsidRDefault="001C65B1" w:rsidP="001C65B1">
      <w:pPr>
        <w:pStyle w:val="Heading5"/>
      </w:pPr>
      <w:r>
        <w:t>Description</w:t>
      </w:r>
    </w:p>
    <w:p w14:paraId="7F8BC1A2" w14:textId="7B421028" w:rsidR="001C65B1" w:rsidRDefault="001C65B1" w:rsidP="001C65B1">
      <w:pPr>
        <w:pStyle w:val="omg-body"/>
      </w:pPr>
      <w:r>
        <w:t xml:space="preserve">A data type for a validity constraint that </w:t>
      </w:r>
      <w:commentRangeStart w:id="633"/>
      <w:del w:id="634" w:author="Steve Cook" w:date="2016-05-16T14:27:00Z">
        <w:r w:rsidDel="00361BD0">
          <w:delText>indicating</w:delText>
        </w:r>
      </w:del>
      <w:commentRangeEnd w:id="633"/>
      <w:r w:rsidR="00361BD0">
        <w:rPr>
          <w:rStyle w:val="CommentReference"/>
          <w:color w:val="auto"/>
        </w:rPr>
        <w:commentReference w:id="633"/>
      </w:r>
      <w:del w:id="635" w:author="Steve Cook" w:date="2016-05-16T14:27:00Z">
        <w:r w:rsidDel="00361BD0">
          <w:delText xml:space="preserve"> </w:delText>
        </w:r>
      </w:del>
      <w:ins w:id="636" w:author="Steve Cook" w:date="2016-05-16T14:27:00Z">
        <w:r w:rsidR="00361BD0">
          <w:t xml:space="preserve">indicates </w:t>
        </w:r>
      </w:ins>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637" w:name="_Toc426452336"/>
      <w:r>
        <w:t>&lt;Artifact&gt;</w:t>
      </w:r>
      <w:r w:rsidRPr="00792921">
        <w:t xml:space="preserve"> </w:t>
      </w:r>
      <w:bookmarkStart w:id="638" w:name="_d9cef304ec90b0b2215e77012b9a3829"/>
      <w:r w:rsidRPr="00792921">
        <w:t>XPathType</w:t>
      </w:r>
      <w:bookmarkEnd w:id="637"/>
      <w:bookmarkEnd w:id="638"/>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57173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639" w:name="_Toc426452337"/>
      <w:r>
        <w:t>&lt;Enumeration&gt;</w:t>
      </w:r>
      <w:r w:rsidRPr="00792921">
        <w:t xml:space="preserve"> </w:t>
      </w:r>
      <w:bookmarkStart w:id="640" w:name="_4da536014dc3338ea6d5abb73de4cfd6"/>
      <w:r w:rsidRPr="00792921">
        <w:t>ChangeCodeSimpleType</w:t>
      </w:r>
      <w:bookmarkEnd w:id="639"/>
      <w:bookmarkEnd w:id="640"/>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641" w:name="_Toc426452338"/>
      <w:r>
        <w:lastRenderedPageBreak/>
        <w:t>&lt;Enumeration&gt;</w:t>
      </w:r>
      <w:r w:rsidRPr="00792921">
        <w:t xml:space="preserve"> </w:t>
      </w:r>
      <w:bookmarkStart w:id="642" w:name="_ed6920419309a280640605a48ca910a1"/>
      <w:r w:rsidRPr="00792921">
        <w:t>ModelPackageDescriptionClassCode</w:t>
      </w:r>
      <w:bookmarkEnd w:id="641"/>
      <w:bookmarkEnd w:id="642"/>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643" w:name="_Toc426452339"/>
      <w:r>
        <w:t>&lt;Enumeration&gt;</w:t>
      </w:r>
      <w:r w:rsidRPr="00792921">
        <w:t xml:space="preserve"> </w:t>
      </w:r>
      <w:bookmarkStart w:id="644" w:name="_9fa33413ed68ab4977db181d70e0d689"/>
      <w:r w:rsidRPr="00792921">
        <w:t>RelationshipCode</w:t>
      </w:r>
      <w:bookmarkEnd w:id="643"/>
      <w:bookmarkEnd w:id="644"/>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645" w:name="_Ref325073644"/>
      <w:bookmarkStart w:id="646" w:name="_Toc364003793"/>
      <w:bookmarkStart w:id="647" w:name="_Toc426452340"/>
      <w:r>
        <w:lastRenderedPageBreak/>
        <w:t>NIEM-UML Transformation Reference</w:t>
      </w:r>
      <w:bookmarkEnd w:id="645"/>
      <w:bookmarkEnd w:id="646"/>
      <w:bookmarkEnd w:id="647"/>
    </w:p>
    <w:p w14:paraId="0E96334E" w14:textId="77777777" w:rsidR="000A71CF" w:rsidRPr="007B4D6D" w:rsidRDefault="000A71CF" w:rsidP="000A71CF">
      <w:pPr>
        <w:pStyle w:val="Heading2"/>
      </w:pPr>
      <w:bookmarkStart w:id="648" w:name="aRefHeading91"/>
      <w:bookmarkStart w:id="649" w:name="_Toc364003794"/>
      <w:bookmarkStart w:id="650" w:name="_Toc426452341"/>
      <w:r w:rsidRPr="007B4D6D">
        <w:t>Introduction</w:t>
      </w:r>
      <w:bookmarkStart w:id="651" w:name="a170324a0131132731629974487333307743"/>
      <w:bookmarkEnd w:id="648"/>
      <w:bookmarkEnd w:id="649"/>
      <w:bookmarkEnd w:id="650"/>
      <w:bookmarkEnd w:id="651"/>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652" w:name="aRefHeading911"/>
      <w:bookmarkStart w:id="653" w:name="_Toc198724010"/>
      <w:bookmarkStart w:id="654" w:name="_Toc364003795"/>
      <w:bookmarkStart w:id="655" w:name="_Ref407180085"/>
      <w:bookmarkStart w:id="656" w:name="_Ref407180588"/>
      <w:bookmarkStart w:id="657" w:name="_Toc426452342"/>
      <w:bookmarkStart w:id="658" w:name="aRefHeading95"/>
      <w:r w:rsidRPr="00E041D4">
        <w:t xml:space="preserve">NIEM </w:t>
      </w:r>
      <w:bookmarkStart w:id="659" w:name="a170324a01311329677689454545336120"/>
      <w:bookmarkEnd w:id="652"/>
      <w:bookmarkEnd w:id="659"/>
      <w:r>
        <w:t>Provisioning Context</w:t>
      </w:r>
      <w:bookmarkEnd w:id="653"/>
      <w:bookmarkEnd w:id="654"/>
      <w:bookmarkEnd w:id="655"/>
      <w:bookmarkEnd w:id="656"/>
      <w:bookmarkEnd w:id="657"/>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660" w:name="d3e13136"/>
      <w:bookmarkEnd w:id="660"/>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commentRangeStart w:id="661"/>
      <w:ins w:id="662" w:author="Steve Cook" w:date="2016-05-16T14:26:00Z">
        <w:r w:rsidR="00361BD0">
          <w:rPr>
            <w:rFonts w:eastAsia="Times"/>
          </w:rPr>
          <w:t>i</w:t>
        </w:r>
        <w:commentRangeEnd w:id="661"/>
        <w:r w:rsidR="00361BD0">
          <w:rPr>
            <w:rStyle w:val="CommentReference"/>
          </w:rPr>
          <w:commentReference w:id="661"/>
        </w:r>
      </w:ins>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663" w:name="_Ref325072186"/>
      <w:r>
        <w:t xml:space="preserve">Figure </w:t>
      </w:r>
      <w:fldSimple w:instr=" STYLEREF 1 \s ">
        <w:r w:rsidR="00B81ED7">
          <w:rPr>
            <w:noProof/>
          </w:rPr>
          <w:t>9</w:t>
        </w:r>
      </w:fldSimple>
      <w:r w:rsidR="00464209">
        <w:noBreakHyphen/>
      </w:r>
      <w:fldSimple w:instr=" SEQ Figure \* ARABIC \s 1 ">
        <w:r w:rsidR="00B81ED7">
          <w:rPr>
            <w:noProof/>
          </w:rPr>
          <w:t>1</w:t>
        </w:r>
      </w:fldSimple>
      <w:bookmarkEnd w:id="663"/>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B81ED7">
          <w:rPr>
            <w:noProof/>
          </w:rPr>
          <w:t>9</w:t>
        </w:r>
      </w:fldSimple>
      <w:r w:rsidR="00464209">
        <w:noBreakHyphen/>
      </w:r>
      <w:fldSimple w:instr=" SEQ Figure \* ARABIC \s 1 ">
        <w:r w:rsidR="00B81ED7">
          <w:rPr>
            <w:noProof/>
          </w:rPr>
          <w:t>2</w:t>
        </w:r>
      </w:fldSimple>
      <w:r w:rsidRPr="00744E1A">
        <w:t xml:space="preserve"> NIEM Transformations</w:t>
      </w:r>
    </w:p>
    <w:p w14:paraId="3586F521" w14:textId="77777777" w:rsidR="000A71CF" w:rsidRPr="00E041D4" w:rsidRDefault="000A71CF" w:rsidP="000A71CF">
      <w:pPr>
        <w:pStyle w:val="Heading3"/>
      </w:pPr>
      <w:bookmarkStart w:id="664" w:name="_Toc325071365"/>
      <w:bookmarkStart w:id="665" w:name="_Toc325071366"/>
      <w:bookmarkStart w:id="666" w:name="_Toc325071367"/>
      <w:bookmarkStart w:id="667" w:name="_Toc325071375"/>
      <w:bookmarkStart w:id="668" w:name="_Toc325071384"/>
      <w:bookmarkStart w:id="669" w:name="_Toc325071385"/>
      <w:bookmarkStart w:id="670" w:name="_Toc325071386"/>
      <w:bookmarkStart w:id="671" w:name="aRefHeading912"/>
      <w:bookmarkStart w:id="672" w:name="_Toc198724011"/>
      <w:bookmarkStart w:id="673" w:name="_Toc364003796"/>
      <w:bookmarkStart w:id="674" w:name="_Toc426452343"/>
      <w:bookmarkEnd w:id="664"/>
      <w:bookmarkEnd w:id="665"/>
      <w:bookmarkEnd w:id="666"/>
      <w:bookmarkEnd w:id="667"/>
      <w:bookmarkEnd w:id="668"/>
      <w:bookmarkEnd w:id="669"/>
      <w:bookmarkEnd w:id="670"/>
      <w:r w:rsidRPr="00E041D4">
        <w:t>Transformation Notation</w:t>
      </w:r>
      <w:bookmarkStart w:id="675" w:name="a170324a013113296778780172006536250"/>
      <w:bookmarkEnd w:id="671"/>
      <w:bookmarkEnd w:id="672"/>
      <w:bookmarkEnd w:id="673"/>
      <w:bookmarkEnd w:id="674"/>
      <w:bookmarkEnd w:id="675"/>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76" w:name="a170324a013113290568561369935507246"/>
    </w:p>
    <w:p w14:paraId="49A7301C" w14:textId="1827FC7E" w:rsidR="000A71CF" w:rsidRDefault="000A71CF" w:rsidP="000A71CF">
      <w:pPr>
        <w:pStyle w:val="Caption"/>
      </w:pPr>
      <w:bookmarkStart w:id="677" w:name="_Ref193446611"/>
      <w:r>
        <w:t xml:space="preserve">Figure </w:t>
      </w:r>
      <w:fldSimple w:instr=" STYLEREF 1 \s ">
        <w:r w:rsidR="00B81ED7">
          <w:rPr>
            <w:noProof/>
          </w:rPr>
          <w:t>9</w:t>
        </w:r>
      </w:fldSimple>
      <w:r w:rsidR="00464209">
        <w:noBreakHyphen/>
      </w:r>
      <w:fldSimple w:instr=" SEQ Figure \* ARABIC \s 1 ">
        <w:r w:rsidR="00B81ED7">
          <w:rPr>
            <w:noProof/>
          </w:rPr>
          <w:t>3</w:t>
        </w:r>
      </w:fldSimple>
      <w:bookmarkEnd w:id="677"/>
      <w:r>
        <w:t xml:space="preserve"> NIEM Transformation Disjunction and Inheritance</w:t>
      </w:r>
      <w:bookmarkEnd w:id="676"/>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78" w:name="a170324a013113291523573893743826886"/>
    </w:p>
    <w:p w14:paraId="40DACAD2" w14:textId="5181C0BF" w:rsidR="000A71CF" w:rsidRDefault="000A71CF" w:rsidP="000A71CF">
      <w:pPr>
        <w:pStyle w:val="Caption"/>
      </w:pPr>
      <w:bookmarkStart w:id="679" w:name="_Ref193446673"/>
      <w:r>
        <w:t xml:space="preserve">Figure </w:t>
      </w:r>
      <w:fldSimple w:instr=" STYLEREF 1 \s ">
        <w:r w:rsidR="00B81ED7">
          <w:rPr>
            <w:noProof/>
          </w:rPr>
          <w:t>9</w:t>
        </w:r>
      </w:fldSimple>
      <w:r w:rsidR="00464209">
        <w:noBreakHyphen/>
      </w:r>
      <w:fldSimple w:instr=" SEQ Figure \* ARABIC \s 1 ">
        <w:r w:rsidR="00B81ED7">
          <w:rPr>
            <w:noProof/>
          </w:rPr>
          <w:t>4</w:t>
        </w:r>
      </w:fldSimple>
      <w:bookmarkEnd w:id="679"/>
      <w:r>
        <w:t xml:space="preserve"> NIEM Transformation Mapping Notation Overviews</w:t>
      </w:r>
      <w:bookmarkEnd w:id="678"/>
    </w:p>
    <w:p w14:paraId="24A3C18B" w14:textId="77777777" w:rsidR="000A71CF" w:rsidRPr="00E041D4" w:rsidRDefault="000A71CF" w:rsidP="000A71CF">
      <w:pPr>
        <w:pStyle w:val="Heading3"/>
      </w:pPr>
      <w:bookmarkStart w:id="680" w:name="aRefHeading913"/>
      <w:bookmarkStart w:id="681" w:name="_Toc198724012"/>
      <w:bookmarkStart w:id="682" w:name="_Toc364003797"/>
      <w:bookmarkStart w:id="683" w:name="_Toc426452344"/>
      <w:r w:rsidRPr="00E041D4">
        <w:lastRenderedPageBreak/>
        <w:t>Platf</w:t>
      </w:r>
      <w:r>
        <w:t>o</w:t>
      </w:r>
      <w:r w:rsidRPr="00E041D4">
        <w:t>rm</w:t>
      </w:r>
      <w:r>
        <w:t xml:space="preserve"> </w:t>
      </w:r>
      <w:r w:rsidRPr="00E041D4">
        <w:t>Binding</w:t>
      </w:r>
      <w:bookmarkStart w:id="684" w:name="a170324a013113296780126887883706251"/>
      <w:bookmarkEnd w:id="680"/>
      <w:bookmarkEnd w:id="681"/>
      <w:bookmarkEnd w:id="682"/>
      <w:bookmarkEnd w:id="683"/>
      <w:bookmarkEnd w:id="684"/>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685" w:name="aRefHeading92"/>
      <w:bookmarkStart w:id="686" w:name="_Toc198724013"/>
      <w:bookmarkStart w:id="687" w:name="_Toc364003798"/>
      <w:bookmarkStart w:id="688" w:name="_Toc426452345"/>
      <w:r w:rsidRPr="00E041D4">
        <w:t>NIEM PIM to NIEM PSM</w:t>
      </w:r>
      <w:bookmarkStart w:id="689" w:name="a170324a01311327235795617629748300100"/>
      <w:bookmarkEnd w:id="685"/>
      <w:bookmarkEnd w:id="686"/>
      <w:bookmarkEnd w:id="687"/>
      <w:bookmarkEnd w:id="688"/>
      <w:bookmarkEnd w:id="689"/>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690"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691" w:name="_Ref193447000"/>
      <w:r>
        <w:t xml:space="preserve">Figure </w:t>
      </w:r>
      <w:fldSimple w:instr=" STYLEREF 1 \s ">
        <w:r w:rsidR="00B81ED7">
          <w:rPr>
            <w:noProof/>
          </w:rPr>
          <w:t>9</w:t>
        </w:r>
      </w:fldSimple>
      <w:r w:rsidR="00464209">
        <w:noBreakHyphen/>
      </w:r>
      <w:fldSimple w:instr=" SEQ Figure \* ARABIC \s 1 ">
        <w:r w:rsidR="00B81ED7">
          <w:rPr>
            <w:noProof/>
          </w:rPr>
          <w:t>5</w:t>
        </w:r>
      </w:fldSimple>
      <w:bookmarkEnd w:id="691"/>
      <w:r>
        <w:t xml:space="preserve"> NIEM PIM to NIEM PSM - Model Package Description Profile Mapping Overview</w:t>
      </w:r>
      <w:bookmarkEnd w:id="690"/>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692"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693" w:name="_Ref193447048"/>
      <w:r>
        <w:t xml:space="preserve">Figure </w:t>
      </w:r>
      <w:fldSimple w:instr=" STYLEREF 1 \s ">
        <w:r w:rsidR="00B81ED7">
          <w:rPr>
            <w:noProof/>
          </w:rPr>
          <w:t>9</w:t>
        </w:r>
      </w:fldSimple>
      <w:r w:rsidR="00464209">
        <w:noBreakHyphen/>
      </w:r>
      <w:fldSimple w:instr=" SEQ Figure \* ARABIC \s 1 ">
        <w:r w:rsidR="00B81ED7">
          <w:rPr>
            <w:noProof/>
          </w:rPr>
          <w:t>6</w:t>
        </w:r>
      </w:fldSimple>
      <w:bookmarkEnd w:id="693"/>
      <w:r>
        <w:t xml:space="preserve"> NIEM PIM to NIEM PSM - PSM Profile Mapping Overview</w:t>
      </w:r>
      <w:bookmarkEnd w:id="692"/>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694"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695" w:name="_Ref193447091"/>
      <w:r>
        <w:t xml:space="preserve">Figure </w:t>
      </w:r>
      <w:fldSimple w:instr=" STYLEREF 1 \s ">
        <w:r w:rsidR="00B81ED7">
          <w:rPr>
            <w:noProof/>
          </w:rPr>
          <w:t>9</w:t>
        </w:r>
      </w:fldSimple>
      <w:r w:rsidR="00464209">
        <w:noBreakHyphen/>
      </w:r>
      <w:fldSimple w:instr=" SEQ Figure \* ARABIC \s 1 ">
        <w:r w:rsidR="00B81ED7">
          <w:rPr>
            <w:noProof/>
          </w:rPr>
          <w:t>7</w:t>
        </w:r>
      </w:fldSimple>
      <w:bookmarkEnd w:id="695"/>
      <w:r>
        <w:t xml:space="preserve"> NIEM PIM to NIEM PSM - PSM Profile Mapping Overview</w:t>
      </w:r>
      <w:bookmarkEnd w:id="694"/>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696"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8</w:t>
        </w:r>
      </w:fldSimple>
      <w:r>
        <w:t xml:space="preserve"> NIEM PIM to NIEM PSM - PIM Profile Mapping Overview</w:t>
      </w:r>
      <w:bookmarkEnd w:id="696"/>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697"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9</w:t>
        </w:r>
      </w:fldSimple>
      <w:r>
        <w:t xml:space="preserve"> NIEM PIM to NIEM PSM - Common Profile Mapping Overview</w:t>
      </w:r>
      <w:bookmarkEnd w:id="697"/>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698"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699" w:name="_Ref193447343"/>
      <w:r>
        <w:t xml:space="preserve">Figure </w:t>
      </w:r>
      <w:fldSimple w:instr=" STYLEREF 1 \s ">
        <w:r w:rsidR="00B81ED7">
          <w:rPr>
            <w:noProof/>
          </w:rPr>
          <w:t>9</w:t>
        </w:r>
      </w:fldSimple>
      <w:r w:rsidR="00464209">
        <w:noBreakHyphen/>
      </w:r>
      <w:fldSimple w:instr=" SEQ Figure \* ARABIC \s 1 ">
        <w:r w:rsidR="00B81ED7">
          <w:rPr>
            <w:noProof/>
          </w:rPr>
          <w:t>10</w:t>
        </w:r>
      </w:fldSimple>
      <w:bookmarkEnd w:id="699"/>
      <w:r>
        <w:t xml:space="preserve"> NIEM PIM to NIEM PSM Disjunction</w:t>
      </w:r>
      <w:bookmarkEnd w:id="698"/>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700"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701" w:name="_Ref193447482"/>
      <w:r>
        <w:t xml:space="preserve">Figure </w:t>
      </w:r>
      <w:fldSimple w:instr=" STYLEREF 1 \s ">
        <w:r w:rsidR="00B81ED7">
          <w:rPr>
            <w:noProof/>
          </w:rPr>
          <w:t>9</w:t>
        </w:r>
      </w:fldSimple>
      <w:r w:rsidR="00464209">
        <w:noBreakHyphen/>
      </w:r>
      <w:fldSimple w:instr=" SEQ Figure \* ARABIC \s 1 ">
        <w:r w:rsidR="00B81ED7">
          <w:rPr>
            <w:noProof/>
          </w:rPr>
          <w:t>11</w:t>
        </w:r>
      </w:fldSimple>
      <w:bookmarkEnd w:id="701"/>
      <w:r>
        <w:t xml:space="preserve"> NIEM PIM to NIEM PSM Inheritance</w:t>
      </w:r>
      <w:bookmarkEnd w:id="700"/>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702"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703" w:name="_Ref193447484"/>
      <w:r>
        <w:t xml:space="preserve">Figure </w:t>
      </w:r>
      <w:fldSimple w:instr=" STYLEREF 1 \s ">
        <w:r w:rsidR="00B81ED7">
          <w:rPr>
            <w:noProof/>
          </w:rPr>
          <w:t>9</w:t>
        </w:r>
      </w:fldSimple>
      <w:r w:rsidR="00464209">
        <w:noBreakHyphen/>
      </w:r>
      <w:fldSimple w:instr=" SEQ Figure \* ARABIC \s 1 ">
        <w:r w:rsidR="00B81ED7">
          <w:rPr>
            <w:noProof/>
          </w:rPr>
          <w:t>12</w:t>
        </w:r>
      </w:fldSimple>
      <w:bookmarkEnd w:id="703"/>
      <w:r>
        <w:t xml:space="preserve"> NIEM PIM to NIEM PSM Inheritance (</w:t>
      </w:r>
      <w:bookmarkEnd w:id="702"/>
      <w:r>
        <w:t>2)</w:t>
      </w:r>
    </w:p>
    <w:p w14:paraId="5285F81B" w14:textId="77777777" w:rsidR="000A71CF" w:rsidRPr="00E041D4" w:rsidRDefault="000A71CF" w:rsidP="000A71CF">
      <w:pPr>
        <w:pStyle w:val="Heading2"/>
      </w:pPr>
      <w:bookmarkStart w:id="704" w:name="aRefHeading93"/>
      <w:bookmarkStart w:id="705" w:name="_Toc198724014"/>
      <w:bookmarkStart w:id="706" w:name="_Toc364003799"/>
      <w:bookmarkStart w:id="707" w:name="_Toc426452346"/>
      <w:r w:rsidRPr="00E041D4">
        <w:t>NIEM PSM to NIEM-Conforming XML Schema</w:t>
      </w:r>
      <w:bookmarkStart w:id="708" w:name="a170324a013113281219487652032451790"/>
      <w:bookmarkEnd w:id="704"/>
      <w:bookmarkEnd w:id="705"/>
      <w:bookmarkEnd w:id="706"/>
      <w:bookmarkEnd w:id="707"/>
      <w:bookmarkEnd w:id="708"/>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709" w:name="_Ref325072655"/>
      <w:r>
        <w:t xml:space="preserve">Figure </w:t>
      </w:r>
      <w:fldSimple w:instr=" STYLEREF 1 \s ">
        <w:r w:rsidR="00B81ED7">
          <w:rPr>
            <w:noProof/>
          </w:rPr>
          <w:t>9</w:t>
        </w:r>
      </w:fldSimple>
      <w:r w:rsidR="00464209">
        <w:noBreakHyphen/>
      </w:r>
      <w:fldSimple w:instr=" SEQ Figure \* ARABIC \s 1 ">
        <w:r w:rsidR="00B81ED7">
          <w:rPr>
            <w:noProof/>
          </w:rPr>
          <w:t>13</w:t>
        </w:r>
      </w:fldSimple>
      <w:bookmarkEnd w:id="709"/>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710" w:name="_Ref325072729"/>
      <w:r>
        <w:t xml:space="preserve">Figure </w:t>
      </w:r>
      <w:fldSimple w:instr=" STYLEREF 1 \s ">
        <w:r w:rsidR="00B81ED7">
          <w:rPr>
            <w:noProof/>
          </w:rPr>
          <w:t>9</w:t>
        </w:r>
      </w:fldSimple>
      <w:r w:rsidR="00464209">
        <w:noBreakHyphen/>
      </w:r>
      <w:fldSimple w:instr=" SEQ Figure \* ARABIC \s 1 ">
        <w:r w:rsidR="00B81ED7">
          <w:rPr>
            <w:noProof/>
          </w:rPr>
          <w:t>14</w:t>
        </w:r>
      </w:fldSimple>
      <w:bookmarkEnd w:id="710"/>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711" w:name="_Ref325072833"/>
      <w:r>
        <w:t xml:space="preserve">Figure </w:t>
      </w:r>
      <w:fldSimple w:instr=" STYLEREF 1 \s ">
        <w:r w:rsidR="00B81ED7">
          <w:rPr>
            <w:noProof/>
          </w:rPr>
          <w:t>9</w:t>
        </w:r>
      </w:fldSimple>
      <w:r w:rsidR="00464209">
        <w:noBreakHyphen/>
      </w:r>
      <w:fldSimple w:instr=" SEQ Figure \* ARABIC \s 1 ">
        <w:r w:rsidR="00B81ED7">
          <w:rPr>
            <w:noProof/>
          </w:rPr>
          <w:t>15</w:t>
        </w:r>
      </w:fldSimple>
      <w:bookmarkEnd w:id="711"/>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712" w:name="_Ref325068674"/>
      <w:bookmarkStart w:id="713" w:name="_Ref325068649"/>
      <w:r>
        <w:t xml:space="preserve">Figure </w:t>
      </w:r>
      <w:fldSimple w:instr=" STYLEREF 1 \s ">
        <w:r w:rsidR="00B81ED7">
          <w:rPr>
            <w:noProof/>
          </w:rPr>
          <w:t>9</w:t>
        </w:r>
      </w:fldSimple>
      <w:r w:rsidR="00464209">
        <w:noBreakHyphen/>
      </w:r>
      <w:fldSimple w:instr=" SEQ Figure \* ARABIC \s 1 ">
        <w:r w:rsidR="00B81ED7">
          <w:rPr>
            <w:noProof/>
          </w:rPr>
          <w:t>16</w:t>
        </w:r>
      </w:fldSimple>
      <w:bookmarkEnd w:id="712"/>
      <w:r>
        <w:t xml:space="preserve"> NIEM PSM to MPD Schema Artifacts - Common Profile Facet Mapping Overview</w:t>
      </w:r>
      <w:bookmarkEnd w:id="713"/>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714" w:name="_Ref325068704"/>
      <w:r>
        <w:t xml:space="preserve">Figure </w:t>
      </w:r>
      <w:fldSimple w:instr=" STYLEREF 1 \s ">
        <w:r w:rsidR="00B81ED7">
          <w:rPr>
            <w:noProof/>
          </w:rPr>
          <w:t>9</w:t>
        </w:r>
      </w:fldSimple>
      <w:r w:rsidR="00464209">
        <w:noBreakHyphen/>
      </w:r>
      <w:fldSimple w:instr=" SEQ Figure \* ARABIC \s 1 ">
        <w:r w:rsidR="00B81ED7">
          <w:rPr>
            <w:noProof/>
          </w:rPr>
          <w:t>17</w:t>
        </w:r>
      </w:fldSimple>
      <w:bookmarkEnd w:id="714"/>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715" w:name="_Ref325068751"/>
      <w:r>
        <w:t xml:space="preserve">Figure </w:t>
      </w:r>
      <w:fldSimple w:instr=" STYLEREF 1 \s ">
        <w:r w:rsidR="00B81ED7">
          <w:rPr>
            <w:noProof/>
          </w:rPr>
          <w:t>9</w:t>
        </w:r>
      </w:fldSimple>
      <w:r w:rsidR="00464209">
        <w:noBreakHyphen/>
      </w:r>
      <w:fldSimple w:instr=" SEQ Figure \* ARABIC \s 1 ">
        <w:r w:rsidR="00B81ED7">
          <w:rPr>
            <w:noProof/>
          </w:rPr>
          <w:t>18</w:t>
        </w:r>
      </w:fldSimple>
      <w:bookmarkEnd w:id="715"/>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716" w:name="_Ref325068770"/>
      <w:r>
        <w:t xml:space="preserve">Figure </w:t>
      </w:r>
      <w:fldSimple w:instr=" STYLEREF 1 \s ">
        <w:r w:rsidR="00B81ED7">
          <w:rPr>
            <w:noProof/>
          </w:rPr>
          <w:t>9</w:t>
        </w:r>
      </w:fldSimple>
      <w:r w:rsidR="00464209">
        <w:noBreakHyphen/>
      </w:r>
      <w:fldSimple w:instr=" SEQ Figure \* ARABIC \s 1 ">
        <w:r w:rsidR="00B81ED7">
          <w:rPr>
            <w:noProof/>
          </w:rPr>
          <w:t>19</w:t>
        </w:r>
      </w:fldSimple>
      <w:bookmarkEnd w:id="716"/>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717" w:name="_Ref325070855"/>
      <w:r>
        <w:t xml:space="preserve">Figure </w:t>
      </w:r>
      <w:fldSimple w:instr=" STYLEREF 1 \s ">
        <w:r w:rsidR="00B81ED7">
          <w:rPr>
            <w:noProof/>
          </w:rPr>
          <w:t>9</w:t>
        </w:r>
      </w:fldSimple>
      <w:r w:rsidR="00464209">
        <w:noBreakHyphen/>
      </w:r>
      <w:fldSimple w:instr=" SEQ Figure \* ARABIC \s 1 ">
        <w:r w:rsidR="00B81ED7">
          <w:rPr>
            <w:noProof/>
          </w:rPr>
          <w:t>20</w:t>
        </w:r>
      </w:fldSimple>
      <w:bookmarkEnd w:id="717"/>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718" w:name="_Ref325070858"/>
      <w:r>
        <w:t xml:space="preserve">Figure </w:t>
      </w:r>
      <w:fldSimple w:instr=" STYLEREF 1 \s ">
        <w:r w:rsidR="00B81ED7">
          <w:rPr>
            <w:noProof/>
          </w:rPr>
          <w:t>9</w:t>
        </w:r>
      </w:fldSimple>
      <w:r w:rsidR="00464209">
        <w:noBreakHyphen/>
      </w:r>
      <w:fldSimple w:instr=" SEQ Figure \* ARABIC \s 1 ">
        <w:r w:rsidR="00B81ED7">
          <w:rPr>
            <w:noProof/>
          </w:rPr>
          <w:t>21</w:t>
        </w:r>
      </w:fldSimple>
      <w:bookmarkEnd w:id="718"/>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719" w:name="_Ref325071114"/>
      <w:r>
        <w:t xml:space="preserve">Figure </w:t>
      </w:r>
      <w:fldSimple w:instr=" STYLEREF 1 \s ">
        <w:r w:rsidR="00B81ED7">
          <w:rPr>
            <w:noProof/>
          </w:rPr>
          <w:t>9</w:t>
        </w:r>
      </w:fldSimple>
      <w:r w:rsidR="00464209">
        <w:noBreakHyphen/>
      </w:r>
      <w:fldSimple w:instr=" SEQ Figure \* ARABIC \s 1 ">
        <w:r w:rsidR="00B81ED7">
          <w:rPr>
            <w:noProof/>
          </w:rPr>
          <w:t>22</w:t>
        </w:r>
      </w:fldSimple>
      <w:bookmarkEnd w:id="719"/>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720" w:name="aRefHeading94"/>
      <w:bookmarkStart w:id="721" w:name="_Toc198724015"/>
      <w:bookmarkStart w:id="722" w:name="_Toc364003800"/>
      <w:bookmarkStart w:id="723" w:name="_Toc426452347"/>
      <w:r w:rsidRPr="00E041D4">
        <w:t>NIEM MPD Model to N</w:t>
      </w:r>
      <w:r>
        <w:t>IEM MPD A</w:t>
      </w:r>
      <w:r w:rsidRPr="00E041D4">
        <w:t>rtifact</w:t>
      </w:r>
      <w:bookmarkStart w:id="724" w:name="a170324a013113294848758137885425944"/>
      <w:bookmarkEnd w:id="720"/>
      <w:bookmarkEnd w:id="721"/>
      <w:bookmarkEnd w:id="722"/>
      <w:bookmarkEnd w:id="723"/>
      <w:bookmarkEnd w:id="724"/>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725" w:name="_Ref325071463"/>
      <w:r>
        <w:t xml:space="preserve">Figure </w:t>
      </w:r>
      <w:fldSimple w:instr=" STYLEREF 1 \s ">
        <w:r w:rsidR="00B81ED7">
          <w:rPr>
            <w:noProof/>
          </w:rPr>
          <w:t>9</w:t>
        </w:r>
      </w:fldSimple>
      <w:r w:rsidR="00464209">
        <w:noBreakHyphen/>
      </w:r>
      <w:fldSimple w:instr=" SEQ Figure \* ARABIC \s 1 ">
        <w:r w:rsidR="00B81ED7">
          <w:rPr>
            <w:noProof/>
          </w:rPr>
          <w:t>23</w:t>
        </w:r>
      </w:fldSimple>
      <w:r>
        <w:t xml:space="preserve"> NIEM MPD Model to NIEM MPD Artifact Mapping Overview</w:t>
      </w:r>
      <w:bookmarkEnd w:id="725"/>
    </w:p>
    <w:p w14:paraId="1B3B7866" w14:textId="77777777" w:rsidR="000A71CF" w:rsidRPr="00E041D4" w:rsidRDefault="000A71CF" w:rsidP="000A71CF">
      <w:pPr>
        <w:pStyle w:val="Heading2"/>
      </w:pPr>
      <w:bookmarkStart w:id="726" w:name="_Toc193452023"/>
      <w:bookmarkStart w:id="727" w:name="_Toc364003801"/>
      <w:bookmarkStart w:id="728" w:name="_Ref410728718"/>
      <w:bookmarkStart w:id="729" w:name="_Toc426452348"/>
      <w:r w:rsidRPr="00E041D4">
        <w:lastRenderedPageBreak/>
        <w:t xml:space="preserve">NIEM MPD </w:t>
      </w:r>
      <w:r>
        <w:t>Artifact</w:t>
      </w:r>
      <w:r w:rsidRPr="00E041D4">
        <w:t xml:space="preserve"> to NIEM </w:t>
      </w:r>
      <w:bookmarkEnd w:id="726"/>
      <w:r>
        <w:t>MPD Model</w:t>
      </w:r>
      <w:bookmarkEnd w:id="727"/>
      <w:bookmarkEnd w:id="728"/>
      <w:bookmarkEnd w:id="729"/>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730" w:name="_Ref325071397"/>
      <w:r>
        <w:t xml:space="preserve">Figure </w:t>
      </w:r>
      <w:fldSimple w:instr=" STYLEREF 1 \s ">
        <w:r w:rsidR="00B81ED7">
          <w:rPr>
            <w:noProof/>
          </w:rPr>
          <w:t>9</w:t>
        </w:r>
      </w:fldSimple>
      <w:r w:rsidR="00464209">
        <w:noBreakHyphen/>
      </w:r>
      <w:fldSimple w:instr=" SEQ Figure \* ARABIC \s 1 ">
        <w:r w:rsidR="00B81ED7">
          <w:rPr>
            <w:noProof/>
          </w:rPr>
          <w:t>24</w:t>
        </w:r>
      </w:fldSimple>
      <w:bookmarkEnd w:id="730"/>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731" w:name="_Ref325071575"/>
      <w:r>
        <w:t xml:space="preserve">Figure </w:t>
      </w:r>
      <w:fldSimple w:instr=" STYLEREF 1 \s ">
        <w:r w:rsidR="00B81ED7">
          <w:rPr>
            <w:noProof/>
          </w:rPr>
          <w:t>9</w:t>
        </w:r>
      </w:fldSimple>
      <w:r w:rsidR="00464209">
        <w:noBreakHyphen/>
      </w:r>
      <w:fldSimple w:instr=" SEQ Figure \* ARABIC \s 1 ">
        <w:r w:rsidR="00B81ED7">
          <w:rPr>
            <w:noProof/>
          </w:rPr>
          <w:t>25</w:t>
        </w:r>
      </w:fldSimple>
      <w:bookmarkEnd w:id="731"/>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732" w:name="_Ref325071607"/>
      <w:r>
        <w:t xml:space="preserve">Figure </w:t>
      </w:r>
      <w:fldSimple w:instr=" STYLEREF 1 \s ">
        <w:r w:rsidR="00B81ED7">
          <w:rPr>
            <w:noProof/>
          </w:rPr>
          <w:t>9</w:t>
        </w:r>
      </w:fldSimple>
      <w:r w:rsidR="00464209">
        <w:noBreakHyphen/>
      </w:r>
      <w:fldSimple w:instr=" SEQ Figure \* ARABIC \s 1 ">
        <w:r w:rsidR="00B81ED7">
          <w:rPr>
            <w:noProof/>
          </w:rPr>
          <w:t>26</w:t>
        </w:r>
      </w:fldSimple>
      <w:bookmarkEnd w:id="732"/>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733" w:name="_Ref325071631"/>
      <w:r>
        <w:t xml:space="preserve">Figure </w:t>
      </w:r>
      <w:fldSimple w:instr=" STYLEREF 1 \s ">
        <w:r w:rsidR="00B81ED7">
          <w:rPr>
            <w:noProof/>
          </w:rPr>
          <w:t>9</w:t>
        </w:r>
      </w:fldSimple>
      <w:r w:rsidR="00464209">
        <w:noBreakHyphen/>
      </w:r>
      <w:fldSimple w:instr=" SEQ Figure \* ARABIC \s 1 ">
        <w:r w:rsidR="00B81ED7">
          <w:rPr>
            <w:noProof/>
          </w:rPr>
          <w:t>27</w:t>
        </w:r>
      </w:fldSimple>
      <w:bookmarkEnd w:id="733"/>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734" w:name="_Ref325071643"/>
      <w:r>
        <w:t xml:space="preserve">Figure </w:t>
      </w:r>
      <w:fldSimple w:instr=" STYLEREF 1 \s ">
        <w:r w:rsidR="00B81ED7">
          <w:rPr>
            <w:noProof/>
          </w:rPr>
          <w:t>9</w:t>
        </w:r>
      </w:fldSimple>
      <w:r w:rsidR="00464209">
        <w:noBreakHyphen/>
      </w:r>
      <w:fldSimple w:instr=" SEQ Figure \* ARABIC \s 1 ">
        <w:r w:rsidR="00B81ED7">
          <w:rPr>
            <w:noProof/>
          </w:rPr>
          <w:t>28</w:t>
        </w:r>
      </w:fldSimple>
      <w:bookmarkEnd w:id="734"/>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735" w:name="_Ref325073025"/>
      <w:r>
        <w:t xml:space="preserve">Figure </w:t>
      </w:r>
      <w:fldSimple w:instr=" STYLEREF 1 \s ">
        <w:r w:rsidR="00B81ED7">
          <w:rPr>
            <w:noProof/>
          </w:rPr>
          <w:t>9</w:t>
        </w:r>
      </w:fldSimple>
      <w:r w:rsidR="00464209">
        <w:noBreakHyphen/>
      </w:r>
      <w:fldSimple w:instr=" SEQ Figure \* ARABIC \s 1 ">
        <w:r w:rsidR="00B81ED7">
          <w:rPr>
            <w:noProof/>
          </w:rPr>
          <w:t>29</w:t>
        </w:r>
      </w:fldSimple>
      <w:bookmarkEnd w:id="735"/>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736" w:name="_Ref325073086"/>
      <w:r w:rsidRPr="00806BCC">
        <w:t xml:space="preserve">Figure </w:t>
      </w:r>
      <w:fldSimple w:instr=" STYLEREF 1 \s ">
        <w:r w:rsidR="00B81ED7">
          <w:rPr>
            <w:noProof/>
          </w:rPr>
          <w:t>9</w:t>
        </w:r>
      </w:fldSimple>
      <w:r w:rsidR="00464209">
        <w:noBreakHyphen/>
      </w:r>
      <w:fldSimple w:instr=" SEQ Figure \* ARABIC \s 1 ">
        <w:r w:rsidR="00B81ED7">
          <w:rPr>
            <w:noProof/>
          </w:rPr>
          <w:t>30</w:t>
        </w:r>
      </w:fldSimple>
      <w:bookmarkEnd w:id="736"/>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737" w:name="_Ref325073160"/>
      <w:r w:rsidRPr="006274DD">
        <w:t xml:space="preserve">Figure </w:t>
      </w:r>
      <w:fldSimple w:instr=" STYLEREF 1 \s ">
        <w:r w:rsidR="00B81ED7">
          <w:rPr>
            <w:noProof/>
          </w:rPr>
          <w:t>9</w:t>
        </w:r>
      </w:fldSimple>
      <w:r w:rsidR="00464209" w:rsidRPr="006274DD">
        <w:noBreakHyphen/>
      </w:r>
      <w:fldSimple w:instr=" SEQ Figure \* ARABIC \s 1 ">
        <w:r w:rsidR="00B81ED7">
          <w:rPr>
            <w:noProof/>
          </w:rPr>
          <w:t>31</w:t>
        </w:r>
      </w:fldSimple>
      <w:bookmarkEnd w:id="737"/>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738" w:name="_Ref325071654"/>
      <w:r>
        <w:t xml:space="preserve">Figure </w:t>
      </w:r>
      <w:fldSimple w:instr=" STYLEREF 1 \s ">
        <w:r w:rsidR="00B81ED7">
          <w:rPr>
            <w:noProof/>
          </w:rPr>
          <w:t>9</w:t>
        </w:r>
      </w:fldSimple>
      <w:r w:rsidR="00464209">
        <w:noBreakHyphen/>
      </w:r>
      <w:fldSimple w:instr=" SEQ Figure \* ARABIC \s 1 ">
        <w:r w:rsidR="00B81ED7">
          <w:rPr>
            <w:noProof/>
          </w:rPr>
          <w:t>32</w:t>
        </w:r>
      </w:fldSimple>
      <w:bookmarkEnd w:id="738"/>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739" w:name="_Ref325073227"/>
      <w:bookmarkStart w:id="740" w:name="_Ref325073210"/>
      <w:r>
        <w:t xml:space="preserve">Figure </w:t>
      </w:r>
      <w:fldSimple w:instr=" STYLEREF 1 \s ">
        <w:r w:rsidR="00B81ED7">
          <w:rPr>
            <w:noProof/>
          </w:rPr>
          <w:t>9</w:t>
        </w:r>
      </w:fldSimple>
      <w:r w:rsidR="00464209">
        <w:noBreakHyphen/>
      </w:r>
      <w:fldSimple w:instr=" SEQ Figure \* ARABIC \s 1 ">
        <w:r w:rsidR="00B81ED7">
          <w:rPr>
            <w:noProof/>
          </w:rPr>
          <w:t>33</w:t>
        </w:r>
      </w:fldSimple>
      <w:bookmarkEnd w:id="739"/>
      <w:r>
        <w:t xml:space="preserve"> NIEM MPD Artifact to NIEM MPD Model - Inheritance</w:t>
      </w:r>
      <w:bookmarkEnd w:id="740"/>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741" w:name="_Ref325073252"/>
      <w:r>
        <w:t xml:space="preserve">Figure </w:t>
      </w:r>
      <w:fldSimple w:instr=" STYLEREF 1 \s ">
        <w:r w:rsidR="00B81ED7">
          <w:rPr>
            <w:noProof/>
          </w:rPr>
          <w:t>9</w:t>
        </w:r>
      </w:fldSimple>
      <w:r w:rsidR="00464209">
        <w:noBreakHyphen/>
      </w:r>
      <w:fldSimple w:instr=" SEQ Figure \* ARABIC \s 1 ">
        <w:r w:rsidR="00B81ED7">
          <w:rPr>
            <w:noProof/>
          </w:rPr>
          <w:t>34</w:t>
        </w:r>
      </w:fldSimple>
      <w:bookmarkEnd w:id="741"/>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81ED7">
          <w:rPr>
            <w:noProof/>
          </w:rPr>
          <w:t>9</w:t>
        </w:r>
      </w:fldSimple>
      <w:r>
        <w:noBreakHyphen/>
      </w:r>
      <w:fldSimple w:instr=" SEQ Table \* ARABIC \s 1 ">
        <w:r w:rsidR="00B81ED7">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742" w:name="a170324a013113286276757665564742690"/>
      <w:bookmarkEnd w:id="658"/>
      <w:bookmarkEnd w:id="742"/>
    </w:p>
    <w:p w14:paraId="72340281" w14:textId="252BAC81" w:rsidR="00A034BE" w:rsidRDefault="00A034BE" w:rsidP="00625D3A">
      <w:pPr>
        <w:pStyle w:val="Heading1"/>
      </w:pPr>
      <w:bookmarkStart w:id="743" w:name="_Ref317510614"/>
      <w:bookmarkStart w:id="744" w:name="_Toc364003802"/>
      <w:bookmarkStart w:id="745" w:name="_Toc426452349"/>
      <w:bookmarkEnd w:id="436"/>
      <w:r>
        <w:lastRenderedPageBreak/>
        <w:t>NIEM-UML PIM Example</w:t>
      </w:r>
      <w:r w:rsidR="007215BD">
        <w:t xml:space="preserve"> (informative)</w:t>
      </w:r>
      <w:bookmarkEnd w:id="743"/>
      <w:bookmarkEnd w:id="744"/>
      <w:bookmarkEnd w:id="745"/>
    </w:p>
    <w:p w14:paraId="4319991C" w14:textId="77777777" w:rsidR="00421202" w:rsidRDefault="00421202" w:rsidP="00625D3A">
      <w:pPr>
        <w:pStyle w:val="Heading2"/>
      </w:pPr>
      <w:bookmarkStart w:id="746" w:name="_Toc426452350"/>
      <w:bookmarkStart w:id="747" w:name="_Ref317510635"/>
      <w:r>
        <w:t>Example Description</w:t>
      </w:r>
      <w:bookmarkEnd w:id="746"/>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748" w:name="_Toc426452351"/>
      <w:r>
        <w:t>Organization of NIEM Information Models and Classes</w:t>
      </w:r>
      <w:bookmarkEnd w:id="748"/>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749" w:name="_Ref410726842"/>
      <w:bookmarkStart w:id="750" w:name="_Ref317434330"/>
      <w:r>
        <w:t xml:space="preserve">Figure </w:t>
      </w:r>
      <w:fldSimple w:instr=" STYLEREF 1 \s ">
        <w:r w:rsidR="00B81ED7">
          <w:rPr>
            <w:noProof/>
          </w:rPr>
          <w:t>10</w:t>
        </w:r>
      </w:fldSimple>
      <w:r w:rsidR="00464209">
        <w:noBreakHyphen/>
      </w:r>
      <w:fldSimple w:instr=" SEQ Figure \* ARABIC \s 1 ">
        <w:r w:rsidR="00B81ED7">
          <w:rPr>
            <w:noProof/>
          </w:rPr>
          <w:t>1</w:t>
        </w:r>
      </w:fldSimple>
      <w:bookmarkEnd w:id="749"/>
      <w:r>
        <w:t xml:space="preserve"> Namespace Organization</w:t>
      </w:r>
    </w:p>
    <w:bookmarkEnd w:id="750"/>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751" w:name="_Toc426452352"/>
      <w:r>
        <w:t>High-</w:t>
      </w:r>
      <w:r w:rsidR="0015038C">
        <w:t>L</w:t>
      </w:r>
      <w:r>
        <w:t xml:space="preserve">evel </w:t>
      </w:r>
      <w:r w:rsidR="0015038C">
        <w:t>D</w:t>
      </w:r>
      <w:r>
        <w:t>esign</w:t>
      </w:r>
      <w:bookmarkEnd w:id="751"/>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B81ED7">
          <w:rPr>
            <w:noProof/>
          </w:rPr>
          <w:t>10</w:t>
        </w:r>
      </w:fldSimple>
      <w:r w:rsidR="00464209">
        <w:noBreakHyphen/>
      </w:r>
      <w:fldSimple w:instr=" SEQ Figure \* ARABIC \s 1 ">
        <w:r w:rsidR="00B81ED7">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752" w:name="_Toc426452353"/>
      <w:r>
        <w:t>Documenting Elements</w:t>
      </w:r>
      <w:bookmarkEnd w:id="752"/>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753" w:name="_Ref410651192"/>
      <w:r>
        <w:t xml:space="preserve">Figure </w:t>
      </w:r>
      <w:fldSimple w:instr=" STYLEREF 1 \s ">
        <w:r w:rsidR="00B81ED7">
          <w:rPr>
            <w:noProof/>
          </w:rPr>
          <w:t>10</w:t>
        </w:r>
      </w:fldSimple>
      <w:r w:rsidR="00464209">
        <w:noBreakHyphen/>
      </w:r>
      <w:fldSimple w:instr=" SEQ Figure \* ARABIC \s 1 ">
        <w:r w:rsidR="00B81ED7">
          <w:rPr>
            <w:noProof/>
          </w:rPr>
          <w:t>3</w:t>
        </w:r>
      </w:fldSimple>
      <w:bookmarkEnd w:id="753"/>
      <w:r>
        <w:t xml:space="preserve"> Documenting Elements</w:t>
      </w:r>
    </w:p>
    <w:p w14:paraId="4066B1B8" w14:textId="77777777" w:rsidR="00421202" w:rsidRDefault="00421202" w:rsidP="00625D3A">
      <w:pPr>
        <w:pStyle w:val="Heading2"/>
      </w:pPr>
      <w:bookmarkStart w:id="754" w:name="_Toc426452354"/>
      <w:r>
        <w:t>UML Associations Defining NIEM Properties</w:t>
      </w:r>
      <w:bookmarkEnd w:id="754"/>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755" w:name="_Toc426452355"/>
      <w:r>
        <w:t>UML Enumerations Defining NIEM Code Types</w:t>
      </w:r>
      <w:bookmarkEnd w:id="755"/>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756" w:name="_Ref317435359"/>
      <w:r>
        <w:t xml:space="preserve">Figure </w:t>
      </w:r>
      <w:fldSimple w:instr=" STYLEREF 1 \s ">
        <w:r w:rsidR="00B81ED7">
          <w:rPr>
            <w:noProof/>
          </w:rPr>
          <w:t>10</w:t>
        </w:r>
      </w:fldSimple>
      <w:r w:rsidR="00464209">
        <w:noBreakHyphen/>
      </w:r>
      <w:fldSimple w:instr=" SEQ Figure \* ARABIC \s 1 ">
        <w:r w:rsidR="00B81ED7">
          <w:rPr>
            <w:noProof/>
          </w:rPr>
          <w:t>4</w:t>
        </w:r>
      </w:fldSimple>
      <w:bookmarkEnd w:id="756"/>
      <w:r>
        <w:t xml:space="preserve"> Enumeration</w:t>
      </w:r>
    </w:p>
    <w:p w14:paraId="0FA1A371" w14:textId="77777777" w:rsidR="00421202" w:rsidRDefault="00421202" w:rsidP="00625D3A">
      <w:pPr>
        <w:pStyle w:val="Heading2"/>
      </w:pPr>
      <w:bookmarkStart w:id="757" w:name="_Toc426452356"/>
      <w:r>
        <w:t>Properties of Pet</w:t>
      </w:r>
      <w:bookmarkEnd w:id="757"/>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758" w:name="_Toc426452357"/>
      <w:r>
        <w:t>Properties Using Classes as Their Types</w:t>
      </w:r>
      <w:bookmarkEnd w:id="758"/>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759" w:name="_Ref317435419"/>
      <w:r>
        <w:t xml:space="preserve">Figure </w:t>
      </w:r>
      <w:fldSimple w:instr=" STYLEREF 1 \s ">
        <w:r w:rsidR="00B81ED7">
          <w:rPr>
            <w:noProof/>
          </w:rPr>
          <w:t>10</w:t>
        </w:r>
      </w:fldSimple>
      <w:r w:rsidR="00464209">
        <w:noBreakHyphen/>
      </w:r>
      <w:fldSimple w:instr=" SEQ Figure \* ARABIC \s 1 ">
        <w:r w:rsidR="00B81ED7">
          <w:rPr>
            <w:noProof/>
          </w:rPr>
          <w:t>6</w:t>
        </w:r>
      </w:fldSimple>
      <w:bookmarkEnd w:id="759"/>
      <w:r>
        <w:t xml:space="preserve"> Properties Using Identification Class</w:t>
      </w:r>
    </w:p>
    <w:p w14:paraId="2E50D95A" w14:textId="77777777" w:rsidR="00421202" w:rsidRDefault="00421202" w:rsidP="00625D3A">
      <w:pPr>
        <w:pStyle w:val="Heading2"/>
      </w:pPr>
      <w:bookmarkStart w:id="760" w:name="_Toc426452358"/>
      <w:r>
        <w:t>Finding Classes in Reference Namespaces</w:t>
      </w:r>
      <w:bookmarkEnd w:id="760"/>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761" w:name="_Ref317435436"/>
      <w:r>
        <w:t xml:space="preserve">Figure </w:t>
      </w:r>
      <w:fldSimple w:instr=" STYLEREF 1 \s ">
        <w:r w:rsidR="00B81ED7">
          <w:rPr>
            <w:noProof/>
          </w:rPr>
          <w:t>10</w:t>
        </w:r>
      </w:fldSimple>
      <w:r w:rsidR="00464209">
        <w:noBreakHyphen/>
      </w:r>
      <w:fldSimple w:instr=" SEQ Figure \* ARABIC \s 1 ">
        <w:r w:rsidR="00B81ED7">
          <w:rPr>
            <w:noProof/>
          </w:rPr>
          <w:t>7</w:t>
        </w:r>
      </w:fldSimple>
      <w:bookmarkEnd w:id="761"/>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762" w:name="_Ref317435458"/>
      <w:r>
        <w:t xml:space="preserve">Figure </w:t>
      </w:r>
      <w:fldSimple w:instr=" STYLEREF 1 \s ">
        <w:r w:rsidR="00B81ED7">
          <w:rPr>
            <w:noProof/>
          </w:rPr>
          <w:t>10</w:t>
        </w:r>
      </w:fldSimple>
      <w:r w:rsidR="00464209">
        <w:noBreakHyphen/>
      </w:r>
      <w:fldSimple w:instr=" SEQ Figure \* ARABIC \s 1 ">
        <w:r w:rsidR="00B81ED7">
          <w:rPr>
            <w:noProof/>
          </w:rPr>
          <w:t>9</w:t>
        </w:r>
      </w:fldSimple>
      <w:bookmarkEnd w:id="762"/>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763" w:name="_Toc426452359"/>
      <w:r>
        <w:t xml:space="preserve">Defining a subset namespace with </w:t>
      </w:r>
      <w:r w:rsidR="006517CE">
        <w:rPr>
          <w:rFonts w:eastAsia="Times"/>
        </w:rPr>
        <w:t>«</w:t>
      </w:r>
      <w:r w:rsidR="000B0BC3">
        <w:t>Subsets</w:t>
      </w:r>
      <w:r w:rsidR="00C82FA9">
        <w:rPr>
          <w:rFonts w:eastAsia="Times"/>
        </w:rPr>
        <w:t>»</w:t>
      </w:r>
      <w:bookmarkEnd w:id="763"/>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764" w:name="_Ref410655213"/>
      <w:r>
        <w:t xml:space="preserve">Figure </w:t>
      </w:r>
      <w:fldSimple w:instr=" STYLEREF 1 \s ">
        <w:r w:rsidR="00B81ED7">
          <w:rPr>
            <w:noProof/>
          </w:rPr>
          <w:t>10</w:t>
        </w:r>
      </w:fldSimple>
      <w:r w:rsidR="00464209">
        <w:noBreakHyphen/>
      </w:r>
      <w:fldSimple w:instr=" SEQ Figure \* ARABIC \s 1 ">
        <w:r w:rsidR="00B81ED7">
          <w:rPr>
            <w:noProof/>
          </w:rPr>
          <w:t>12</w:t>
        </w:r>
      </w:fldSimple>
      <w:bookmarkEnd w:id="764"/>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765" w:name="_Toc426452360"/>
      <w:r>
        <w:t>Reusing Person</w:t>
      </w:r>
      <w:bookmarkEnd w:id="765"/>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766" w:name="_Ref317435525"/>
      <w:r>
        <w:t xml:space="preserve">Figure </w:t>
      </w:r>
      <w:fldSimple w:instr=" STYLEREF 1 \s ">
        <w:r w:rsidR="00B81ED7">
          <w:rPr>
            <w:noProof/>
          </w:rPr>
          <w:t>10</w:t>
        </w:r>
      </w:fldSimple>
      <w:r w:rsidR="00464209">
        <w:noBreakHyphen/>
      </w:r>
      <w:fldSimple w:instr=" SEQ Figure \* ARABIC \s 1 ">
        <w:r w:rsidR="00B81ED7">
          <w:rPr>
            <w:noProof/>
          </w:rPr>
          <w:t>14</w:t>
        </w:r>
      </w:fldSimple>
      <w:bookmarkEnd w:id="766"/>
      <w:r>
        <w:t xml:space="preserve"> Reuse of Person Class</w:t>
      </w:r>
    </w:p>
    <w:p w14:paraId="476AA757" w14:textId="77777777" w:rsidR="00421202" w:rsidRDefault="00421202" w:rsidP="00625D3A">
      <w:pPr>
        <w:pStyle w:val="Heading2"/>
      </w:pPr>
      <w:bookmarkStart w:id="767" w:name="_Toc426452361"/>
      <w:r>
        <w:t>Reusing Person Name</w:t>
      </w:r>
      <w:bookmarkEnd w:id="767"/>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15</w:t>
        </w:r>
      </w:fldSimple>
      <w:r>
        <w:t xml:space="preserve"> Reusing Person Name</w:t>
      </w:r>
    </w:p>
    <w:p w14:paraId="658F86AE" w14:textId="77777777" w:rsidR="00421202" w:rsidRDefault="00421202" w:rsidP="00625D3A">
      <w:pPr>
        <w:pStyle w:val="Heading2"/>
      </w:pPr>
      <w:bookmarkStart w:id="768" w:name="_Toc426452362"/>
      <w:r>
        <w:t>Contact Infor</w:t>
      </w:r>
      <w:r w:rsidRPr="00625D3A">
        <w:rPr>
          <w:rStyle w:val="Heading2Char"/>
        </w:rPr>
        <w:t>m</w:t>
      </w:r>
      <w:r>
        <w:t>ation</w:t>
      </w:r>
      <w:bookmarkEnd w:id="768"/>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769" w:name="_Ref317435559"/>
      <w:bookmarkStart w:id="770" w:name="_Ref317434312"/>
      <w:r>
        <w:t xml:space="preserve">Figure </w:t>
      </w:r>
      <w:fldSimple w:instr=" STYLEREF 1 \s ">
        <w:r w:rsidR="00B81ED7">
          <w:rPr>
            <w:noProof/>
          </w:rPr>
          <w:t>10</w:t>
        </w:r>
      </w:fldSimple>
      <w:r w:rsidR="00464209">
        <w:noBreakHyphen/>
      </w:r>
      <w:fldSimple w:instr=" SEQ Figure \* ARABIC \s 1 ">
        <w:r w:rsidR="00B81ED7">
          <w:rPr>
            <w:noProof/>
          </w:rPr>
          <w:t>16</w:t>
        </w:r>
      </w:fldSimple>
      <w:bookmarkEnd w:id="769"/>
      <w:r>
        <w:t xml:space="preserve"> Referencing Contact Information</w:t>
      </w:r>
      <w:bookmarkEnd w:id="770"/>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771" w:name="_Ref317435617"/>
      <w:r>
        <w:t xml:space="preserve">Figure </w:t>
      </w:r>
      <w:fldSimple w:instr=" STYLEREF 1 \s ">
        <w:r w:rsidR="00B81ED7">
          <w:rPr>
            <w:noProof/>
          </w:rPr>
          <w:t>10</w:t>
        </w:r>
      </w:fldSimple>
      <w:r w:rsidR="00464209">
        <w:noBreakHyphen/>
      </w:r>
      <w:fldSimple w:instr=" SEQ Figure \* ARABIC \s 1 ">
        <w:r w:rsidR="00B81ED7">
          <w:rPr>
            <w:noProof/>
          </w:rPr>
          <w:t>17</w:t>
        </w:r>
      </w:fldSimple>
      <w:bookmarkEnd w:id="771"/>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772" w:name="_Toc426452363"/>
      <w:r>
        <w:lastRenderedPageBreak/>
        <w:t>Augmenting Telephone Number</w:t>
      </w:r>
      <w:bookmarkEnd w:id="772"/>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773" w:name="_Ref317435699"/>
      <w:r>
        <w:t xml:space="preserve">Figure </w:t>
      </w:r>
      <w:fldSimple w:instr=" STYLEREF 1 \s ">
        <w:r w:rsidR="00B81ED7">
          <w:rPr>
            <w:noProof/>
          </w:rPr>
          <w:t>10</w:t>
        </w:r>
      </w:fldSimple>
      <w:r w:rsidR="00464209">
        <w:noBreakHyphen/>
      </w:r>
      <w:fldSimple w:instr=" SEQ Figure \* ARABIC \s 1 ">
        <w:r w:rsidR="00B81ED7">
          <w:rPr>
            <w:noProof/>
          </w:rPr>
          <w:t>18</w:t>
        </w:r>
      </w:fldSimple>
      <w:bookmarkEnd w:id="773"/>
      <w:r>
        <w:t xml:space="preserve"> Augmenting Telephone Number</w:t>
      </w:r>
    </w:p>
    <w:p w14:paraId="099D7E8F" w14:textId="77777777" w:rsidR="00421202" w:rsidRDefault="00421202" w:rsidP="00625D3A">
      <w:pPr>
        <w:pStyle w:val="Heading2"/>
      </w:pPr>
      <w:bookmarkStart w:id="774" w:name="_Toc426452364"/>
      <w:r>
        <w:t>Using a NIEM Association for Contact Information</w:t>
      </w:r>
      <w:bookmarkEnd w:id="774"/>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775" w:name="_Ref317435722"/>
      <w:r>
        <w:t xml:space="preserve">Figure </w:t>
      </w:r>
      <w:fldSimple w:instr=" STYLEREF 1 \s ">
        <w:r w:rsidR="00B81ED7">
          <w:rPr>
            <w:noProof/>
          </w:rPr>
          <w:t>10</w:t>
        </w:r>
      </w:fldSimple>
      <w:r w:rsidR="00464209">
        <w:noBreakHyphen/>
      </w:r>
      <w:fldSimple w:instr=" SEQ Figure \* ARABIC \s 1 ">
        <w:r w:rsidR="00B81ED7">
          <w:rPr>
            <w:noProof/>
          </w:rPr>
          <w:t>19</w:t>
        </w:r>
      </w:fldSimple>
      <w:bookmarkEnd w:id="775"/>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776" w:name="_Toc426452365"/>
      <w:r>
        <w:t xml:space="preserve">Pet Adoptions as a </w:t>
      </w:r>
      <w:r w:rsidR="002015E6">
        <w:t>K</w:t>
      </w:r>
      <w:r>
        <w:t xml:space="preserve">ind of </w:t>
      </w:r>
      <w:r w:rsidR="002015E6">
        <w:t>A</w:t>
      </w:r>
      <w:r>
        <w:t>ctivity</w:t>
      </w:r>
      <w:bookmarkEnd w:id="776"/>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777" w:name="_Ref317435771"/>
      <w:r>
        <w:t xml:space="preserve">Figure </w:t>
      </w:r>
      <w:fldSimple w:instr=" STYLEREF 1 \s ">
        <w:r w:rsidR="00B81ED7">
          <w:rPr>
            <w:noProof/>
          </w:rPr>
          <w:t>10</w:t>
        </w:r>
      </w:fldSimple>
      <w:r w:rsidR="00464209">
        <w:noBreakHyphen/>
      </w:r>
      <w:fldSimple w:instr=" SEQ Figure \* ARABIC \s 1 ">
        <w:r w:rsidR="00B81ED7">
          <w:rPr>
            <w:noProof/>
          </w:rPr>
          <w:t>20</w:t>
        </w:r>
      </w:fldSimple>
      <w:bookmarkEnd w:id="777"/>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778" w:name="_Toc426452366"/>
      <w:r>
        <w:t xml:space="preserve">Pet Adoption Centers as a </w:t>
      </w:r>
      <w:r w:rsidR="002015E6">
        <w:t>R</w:t>
      </w:r>
      <w:r>
        <w:t xml:space="preserve">ole of an </w:t>
      </w:r>
      <w:r w:rsidR="002015E6">
        <w:t>O</w:t>
      </w:r>
      <w:r>
        <w:t>rganization</w:t>
      </w:r>
      <w:bookmarkEnd w:id="778"/>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779" w:name="_Ref317435815"/>
      <w:r>
        <w:t xml:space="preserve">Figure </w:t>
      </w:r>
      <w:fldSimple w:instr=" STYLEREF 1 \s ">
        <w:r w:rsidR="00B81ED7">
          <w:rPr>
            <w:noProof/>
          </w:rPr>
          <w:t>10</w:t>
        </w:r>
      </w:fldSimple>
      <w:r w:rsidR="00464209">
        <w:noBreakHyphen/>
      </w:r>
      <w:fldSimple w:instr=" SEQ Figure \* ARABIC \s 1 ">
        <w:r w:rsidR="00B81ED7">
          <w:rPr>
            <w:noProof/>
          </w:rPr>
          <w:t>22</w:t>
        </w:r>
      </w:fldSimple>
      <w:bookmarkEnd w:id="77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780" w:name="_Ref317435840"/>
      <w:r>
        <w:t xml:space="preserve">Figure </w:t>
      </w:r>
      <w:fldSimple w:instr=" STYLEREF 1 \s ">
        <w:r w:rsidR="00B81ED7">
          <w:rPr>
            <w:noProof/>
          </w:rPr>
          <w:t>10</w:t>
        </w:r>
      </w:fldSimple>
      <w:r w:rsidR="00464209">
        <w:noBreakHyphen/>
      </w:r>
      <w:fldSimple w:instr=" SEQ Figure \* ARABIC \s 1 ">
        <w:r w:rsidR="00B81ED7">
          <w:rPr>
            <w:noProof/>
          </w:rPr>
          <w:t>23</w:t>
        </w:r>
      </w:fldSimple>
      <w:bookmarkEnd w:id="780"/>
      <w:r>
        <w:t xml:space="preserve"> Adoption Centers as a R</w:t>
      </w:r>
      <w:r w:rsidR="002015E6">
        <w:t xml:space="preserve">ole </w:t>
      </w:r>
      <w:r>
        <w:t>of an Organization</w:t>
      </w:r>
    </w:p>
    <w:p w14:paraId="07399D5F" w14:textId="644779C5" w:rsidR="00421202" w:rsidRDefault="00421202" w:rsidP="00625D3A">
      <w:pPr>
        <w:pStyle w:val="Heading2"/>
      </w:pPr>
      <w:bookmarkStart w:id="781"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781"/>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782" w:name="_Ref204672128"/>
      <w:bookmarkStart w:id="783" w:name="_Ref204672124"/>
      <w:r>
        <w:t xml:space="preserve">Figure </w:t>
      </w:r>
      <w:fldSimple w:instr=" STYLEREF 1 \s ">
        <w:r w:rsidR="00B81ED7">
          <w:rPr>
            <w:noProof/>
          </w:rPr>
          <w:t>10</w:t>
        </w:r>
      </w:fldSimple>
      <w:r w:rsidR="00464209">
        <w:noBreakHyphen/>
      </w:r>
      <w:fldSimple w:instr=" SEQ Figure \* ARABIC \s 1 ">
        <w:r w:rsidR="00B81ED7">
          <w:rPr>
            <w:noProof/>
          </w:rPr>
          <w:t>24</w:t>
        </w:r>
      </w:fldSimple>
      <w:bookmarkEnd w:id="782"/>
      <w:r>
        <w:t xml:space="preserve"> Completed High Level Picture</w:t>
      </w:r>
      <w:bookmarkEnd w:id="783"/>
    </w:p>
    <w:p w14:paraId="4F5A9A2C" w14:textId="72273A15" w:rsidR="00213F5B" w:rsidRDefault="00213F5B" w:rsidP="00625D3A">
      <w:pPr>
        <w:pStyle w:val="Heading2"/>
      </w:pPr>
      <w:bookmarkStart w:id="784" w:name="_Toc426452368"/>
      <w:r>
        <w:t>Exchange Message</w:t>
      </w:r>
      <w:bookmarkEnd w:id="784"/>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B81ED7">
          <w:rPr>
            <w:noProof/>
          </w:rPr>
          <w:t>10</w:t>
        </w:r>
      </w:fldSimple>
      <w:r w:rsidR="00464209">
        <w:noBreakHyphen/>
      </w:r>
      <w:fldSimple w:instr=" SEQ Figure \* ARABIC \s 1 ">
        <w:r w:rsidR="00B81ED7">
          <w:rPr>
            <w:noProof/>
          </w:rPr>
          <w:t>25</w:t>
        </w:r>
      </w:fldSimple>
      <w:r>
        <w:t xml:space="preserve"> Exchange message type</w:t>
      </w:r>
    </w:p>
    <w:p w14:paraId="1B808565" w14:textId="77777777" w:rsidR="00421202" w:rsidRDefault="00421202" w:rsidP="00625D3A">
      <w:pPr>
        <w:pStyle w:val="Heading2"/>
      </w:pPr>
      <w:bookmarkStart w:id="785" w:name="_Toc426452369"/>
      <w:r>
        <w:t>Primitive types</w:t>
      </w:r>
      <w:bookmarkEnd w:id="785"/>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786" w:name="_Ref317340377"/>
      <w:bookmarkStart w:id="787" w:name="_Toc426452370"/>
      <w:r>
        <w:t>The Pet Adoption IEPD Model</w:t>
      </w:r>
      <w:bookmarkEnd w:id="786"/>
      <w:bookmarkEnd w:id="787"/>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788" w:name="_Ref317435967"/>
      <w:r>
        <w:t xml:space="preserve">Figure </w:t>
      </w:r>
      <w:fldSimple w:instr=" STYLEREF 1 \s ">
        <w:r w:rsidR="00B81ED7">
          <w:rPr>
            <w:noProof/>
          </w:rPr>
          <w:t>10</w:t>
        </w:r>
      </w:fldSimple>
      <w:r w:rsidR="00464209">
        <w:noBreakHyphen/>
      </w:r>
      <w:fldSimple w:instr=" SEQ Figure \* ARABIC \s 1 ">
        <w:r w:rsidR="00B81ED7">
          <w:rPr>
            <w:noProof/>
          </w:rPr>
          <w:t>27</w:t>
        </w:r>
      </w:fldSimple>
      <w:bookmarkEnd w:id="788"/>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1934276D" w:rsidR="00CB7557" w:rsidRDefault="00030B13" w:rsidP="00625D3A">
      <w:pPr>
        <w:pStyle w:val="Heading1-Annex"/>
        <w:ind w:right="-421"/>
      </w:pPr>
      <w:bookmarkStart w:id="789" w:name="_Toc364003810"/>
      <w:bookmarkStart w:id="790" w:name="_Ref193374192"/>
      <w:bookmarkStart w:id="791" w:name="_Ref193445333"/>
      <w:bookmarkStart w:id="792" w:name="_Ref193445340"/>
      <w:bookmarkStart w:id="793" w:name="_Toc364003812"/>
      <w:bookmarkStart w:id="794" w:name="_Toc426452371"/>
      <w:bookmarkEnd w:id="747"/>
      <w:bookmarkEnd w:id="789"/>
      <w:commentRangeStart w:id="795"/>
      <w:ins w:id="796" w:author="Steve Cook" w:date="2016-06-09T11:57:00Z">
        <w:r>
          <w:lastRenderedPageBreak/>
          <w:t>Normative</w:t>
        </w:r>
        <w:commentRangeEnd w:id="795"/>
        <w:r>
          <w:rPr>
            <w:rStyle w:val="CommentReference"/>
            <w:rFonts w:ascii="Times New Roman" w:hAnsi="Times New Roman" w:cs="Times New Roman"/>
            <w:b w:val="0"/>
            <w:bCs w:val="0"/>
            <w:kern w:val="0"/>
          </w:rPr>
          <w:commentReference w:id="795"/>
        </w:r>
        <w:r>
          <w:t xml:space="preserve"> </w:t>
        </w:r>
      </w:ins>
      <w:r w:rsidR="00CB7557">
        <w:t>Machine Readable Artifacts</w:t>
      </w:r>
      <w:bookmarkEnd w:id="790"/>
      <w:bookmarkEnd w:id="791"/>
      <w:bookmarkEnd w:id="792"/>
      <w:bookmarkEnd w:id="793"/>
      <w:bookmarkEnd w:id="794"/>
    </w:p>
    <w:p w14:paraId="54514E57" w14:textId="0371D8A2" w:rsidR="00CB7557" w:rsidDel="00030B13" w:rsidRDefault="00A13E16" w:rsidP="00A13E16">
      <w:pPr>
        <w:pStyle w:val="Heading2-Annex"/>
        <w:rPr>
          <w:del w:id="797" w:author="Steve Cook" w:date="2016-06-09T11:56:00Z"/>
        </w:rPr>
      </w:pPr>
      <w:bookmarkStart w:id="798" w:name="_Ref197411113"/>
      <w:bookmarkStart w:id="799" w:name="_Toc426452372"/>
      <w:commentRangeStart w:id="800"/>
      <w:del w:id="801" w:author="Steve Cook" w:date="2016-06-09T11:56:00Z">
        <w:r w:rsidDel="00030B13">
          <w:delText>Normative</w:delText>
        </w:r>
      </w:del>
      <w:bookmarkEnd w:id="798"/>
      <w:bookmarkEnd w:id="799"/>
      <w:commentRangeEnd w:id="800"/>
      <w:r w:rsidR="00030B13">
        <w:rPr>
          <w:rStyle w:val="CommentReference"/>
          <w:rFonts w:ascii="Times New Roman" w:hAnsi="Times New Roman" w:cs="Times New Roman"/>
          <w:b w:val="0"/>
          <w:bCs w:val="0"/>
          <w:iCs w:val="0"/>
        </w:rPr>
        <w:commentReference w:id="800"/>
      </w:r>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7"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4B66B6E5" w:rsidR="00A13E16" w:rsidRDefault="00361BD0" w:rsidP="00A13E16">
      <w:pPr>
        <w:pStyle w:val="BodyText"/>
      </w:pPr>
      <w:commentRangeStart w:id="802"/>
      <w:ins w:id="803" w:author="Steve Cook" w:date="2016-05-16T14:29:00Z">
        <w:r w:rsidRPr="00361BD0">
          <w:t xml:space="preserve">The NIEM-UML-Profile.xmi file contains the overall NIEM_UML_Profile, the NIEM-Common_Profile, and the three sub-profiles, as specified in Clause </w:t>
        </w:r>
      </w:ins>
      <w:ins w:id="804" w:author="Steve Cook" w:date="2016-05-16T14:30:00Z">
        <w:r>
          <w:fldChar w:fldCharType="begin"/>
        </w:r>
        <w:r>
          <w:instrText xml:space="preserve"> REF aRefHeading80 \r \h </w:instrText>
        </w:r>
      </w:ins>
      <w:r>
        <w:fldChar w:fldCharType="separate"/>
      </w:r>
      <w:ins w:id="805" w:author="Steve Cook" w:date="2016-05-16T14:30:00Z">
        <w:r>
          <w:t>8.1</w:t>
        </w:r>
        <w:r>
          <w:fldChar w:fldCharType="end"/>
        </w:r>
        <w:commentRangeEnd w:id="802"/>
        <w:r>
          <w:rPr>
            <w:rStyle w:val="CommentReference"/>
          </w:rPr>
          <w:commentReference w:id="802"/>
        </w:r>
      </w:ins>
      <w:del w:id="806" w:author="Steve Cook" w:date="2016-05-16T14:29:00Z">
        <w:r w:rsidR="00A13E16" w:rsidDel="00361BD0">
          <w:delText xml:space="preserve">The NIEM UML Profile model contains the overall NIEM UML Profile and the three sub-profiles, as specified in Clause </w:delText>
        </w:r>
        <w:r w:rsidR="00A13E16" w:rsidDel="00361BD0">
          <w:fldChar w:fldCharType="begin"/>
        </w:r>
        <w:r w:rsidR="00A13E16" w:rsidDel="00361BD0">
          <w:delInstrText xml:space="preserve"> REF _Ref317535815 \r \h </w:delInstrText>
        </w:r>
        <w:r w:rsidR="00A13E16" w:rsidDel="00361BD0">
          <w:fldChar w:fldCharType="separate"/>
        </w:r>
        <w:r w:rsidR="00B81ED7" w:rsidDel="00361BD0">
          <w:delText>8</w:delText>
        </w:r>
        <w:r w:rsidR="00A13E16" w:rsidDel="00361BD0">
          <w:fldChar w:fldCharType="end"/>
        </w:r>
      </w:del>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8"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3"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5"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6"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7"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8"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9"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0"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1"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2"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3"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4"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5"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6"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7"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8"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9"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0"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1"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2"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3"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5"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6"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9"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0"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1"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730A855B" w:rsidR="00A13E16" w:rsidDel="00030B13" w:rsidRDefault="008C1008" w:rsidP="006647A5">
      <w:pPr>
        <w:pStyle w:val="Heading2-Annex"/>
        <w:rPr>
          <w:del w:id="807" w:author="Steve Cook" w:date="2016-06-09T11:53:00Z"/>
        </w:rPr>
      </w:pPr>
      <w:bookmarkStart w:id="808" w:name="_Toc426452373"/>
      <w:commentRangeStart w:id="809"/>
      <w:del w:id="810" w:author="Steve Cook" w:date="2016-06-09T11:53:00Z">
        <w:r w:rsidDel="00030B13">
          <w:delText>Informative</w:delText>
        </w:r>
      </w:del>
      <w:bookmarkEnd w:id="808"/>
      <w:commentRangeEnd w:id="809"/>
      <w:r w:rsidR="00030B13">
        <w:rPr>
          <w:rStyle w:val="CommentReference"/>
          <w:rFonts w:ascii="Times New Roman" w:hAnsi="Times New Roman" w:cs="Times New Roman"/>
          <w:b w:val="0"/>
          <w:bCs w:val="0"/>
          <w:iCs w:val="0"/>
        </w:rPr>
        <w:commentReference w:id="809"/>
      </w:r>
    </w:p>
    <w:p w14:paraId="6CE87EB9" w14:textId="3F84FEE0" w:rsidR="006647A5" w:rsidDel="00030B13" w:rsidRDefault="006647A5" w:rsidP="006647A5">
      <w:pPr>
        <w:pStyle w:val="BodyText"/>
        <w:rPr>
          <w:del w:id="811" w:author="Steve Cook" w:date="2016-06-09T11:53:00Z"/>
        </w:rPr>
      </w:pPr>
      <w:del w:id="812" w:author="Steve Cook" w:date="2016-06-09T11:53:00Z">
        <w:r w:rsidDel="00030B13">
          <w:delText>The following artifacts</w:delText>
        </w:r>
        <w:r w:rsidR="008C1008" w:rsidDel="00030B13">
          <w:delText xml:space="preserve"> are MagicDraw files that may help with understanding and maintenance of this specification</w:delText>
        </w:r>
        <w:r w:rsidDel="00030B13">
          <w:delText>.</w:delText>
        </w:r>
      </w:del>
    </w:p>
    <w:p w14:paraId="2E526124" w14:textId="6EABA953" w:rsidR="006647A5" w:rsidRPr="00F06A1A" w:rsidDel="00030B13" w:rsidRDefault="008C1008" w:rsidP="008C1008">
      <w:pPr>
        <w:pStyle w:val="BulletedText"/>
        <w:rPr>
          <w:del w:id="813" w:author="Steve Cook" w:date="2016-06-09T11:53:00Z"/>
          <w:i/>
        </w:rPr>
      </w:pPr>
      <w:del w:id="814" w:author="Steve Cook" w:date="2016-06-09T11:53:00Z">
        <w:r w:rsidRPr="008C1008" w:rsidDel="00030B13">
          <w:rPr>
            <w:i/>
          </w:rPr>
          <w:delText>MagicDraw implementation of NIEM-UML profile</w:delText>
        </w:r>
      </w:del>
    </w:p>
    <w:p w14:paraId="29656524" w14:textId="2FE6ACD6" w:rsidR="006647A5" w:rsidRPr="00A13E16" w:rsidDel="00030B13" w:rsidRDefault="006647A5" w:rsidP="00720DB0">
      <w:pPr>
        <w:pStyle w:val="CodeText"/>
        <w:rPr>
          <w:del w:id="815" w:author="Steve Cook" w:date="2016-06-09T11:53:00Z"/>
        </w:rPr>
      </w:pPr>
      <w:del w:id="816" w:author="Steve Cook" w:date="2016-06-09T11:53:00Z">
        <w:r w:rsidRPr="00A13E16" w:rsidDel="00030B13">
          <w:tab/>
        </w:r>
        <w:r w:rsidR="00333F36" w:rsidDel="00030B13">
          <w:fldChar w:fldCharType="begin"/>
        </w:r>
        <w:r w:rsidR="00333F36" w:rsidDel="00030B13">
          <w:delInstrText xml:space="preserve"> HYPERLINK "http://www.omg.org/spec/NIEM-UML/20150201/NIEM-UML-Profile.mdzip" </w:delInstrText>
        </w:r>
        <w:r w:rsidR="00333F36" w:rsidDel="00030B13">
          <w:fldChar w:fldCharType="separate"/>
        </w:r>
        <w:r w:rsidR="008C1008" w:rsidDel="00030B13">
          <w:rPr>
            <w:rStyle w:val="Hyperlink"/>
          </w:rPr>
          <w:delText>http://www.omg.org/spec/NIEM-UML/20150201/NIEM-UML-Profile.mdzip</w:delText>
        </w:r>
        <w:r w:rsidR="00333F36" w:rsidDel="00030B13">
          <w:rPr>
            <w:rStyle w:val="Hyperlink"/>
          </w:rPr>
          <w:fldChar w:fldCharType="end"/>
        </w:r>
        <w:r w:rsidDel="00030B13">
          <w:delText xml:space="preserve"> </w:delText>
        </w:r>
      </w:del>
    </w:p>
    <w:p w14:paraId="31E5DF5C" w14:textId="28D9032A" w:rsidR="006647A5" w:rsidRPr="00F06A1A" w:rsidDel="00030B13" w:rsidRDefault="008C1008" w:rsidP="008C1008">
      <w:pPr>
        <w:pStyle w:val="BulletedText"/>
        <w:rPr>
          <w:del w:id="817" w:author="Steve Cook" w:date="2016-06-09T11:53:00Z"/>
          <w:i/>
        </w:rPr>
      </w:pPr>
      <w:del w:id="818" w:author="Steve Cook" w:date="2016-06-09T11:53:00Z">
        <w:r w:rsidRPr="008C1008" w:rsidDel="00030B13">
          <w:rPr>
            <w:i/>
          </w:rPr>
          <w:delText>MagicDraw implementation of NIEM-UML libraries</w:delText>
        </w:r>
      </w:del>
    </w:p>
    <w:p w14:paraId="5AB6989F" w14:textId="621F26C6" w:rsidR="006647A5" w:rsidRPr="00A13E16" w:rsidDel="00030B13" w:rsidRDefault="006647A5" w:rsidP="00720DB0">
      <w:pPr>
        <w:pStyle w:val="CodeText"/>
        <w:rPr>
          <w:del w:id="819" w:author="Steve Cook" w:date="2016-06-09T11:53:00Z"/>
        </w:rPr>
      </w:pPr>
      <w:del w:id="820" w:author="Steve Cook" w:date="2016-06-09T11:53:00Z">
        <w:r w:rsidRPr="00A13E16" w:rsidDel="00030B13">
          <w:tab/>
        </w:r>
        <w:r w:rsidR="00333F36" w:rsidDel="00030B13">
          <w:fldChar w:fldCharType="begin"/>
        </w:r>
        <w:r w:rsidR="00333F36" w:rsidDel="00030B13">
          <w:delInstrText xml:space="preserve"> HYPERLINK "http://www.omg.org/spec/NIEM-UML/20150201/ModelLibraryMD.zip" </w:delInstrText>
        </w:r>
        <w:r w:rsidR="00333F36" w:rsidDel="00030B13">
          <w:fldChar w:fldCharType="separate"/>
        </w:r>
        <w:r w:rsidR="008C1008" w:rsidDel="00030B13">
          <w:rPr>
            <w:rStyle w:val="Hyperlink"/>
          </w:rPr>
          <w:delText>http://www.omg.org/spec/NIEM-UML/20150201/ModelLibraryMD.zip</w:delText>
        </w:r>
        <w:r w:rsidR="00333F36" w:rsidDel="00030B13">
          <w:rPr>
            <w:rStyle w:val="Hyperlink"/>
          </w:rPr>
          <w:fldChar w:fldCharType="end"/>
        </w:r>
      </w:del>
    </w:p>
    <w:p w14:paraId="291A58C7" w14:textId="2CA137F5" w:rsidR="008C1008" w:rsidRPr="00F06A1A" w:rsidDel="00030B13" w:rsidRDefault="008C1008" w:rsidP="008C1008">
      <w:pPr>
        <w:pStyle w:val="BulletedText"/>
        <w:rPr>
          <w:del w:id="821" w:author="Steve Cook" w:date="2016-06-09T11:53:00Z"/>
          <w:i/>
        </w:rPr>
      </w:pPr>
      <w:del w:id="822" w:author="Steve Cook" w:date="2016-06-09T11:53:00Z">
        <w:r w:rsidRPr="008C1008" w:rsidDel="00030B13">
          <w:rPr>
            <w:i/>
          </w:rPr>
          <w:delText>MagicDraw implementation of PetAdoption example</w:delText>
        </w:r>
      </w:del>
    </w:p>
    <w:p w14:paraId="3548A0D4" w14:textId="13326D3C" w:rsidR="00AA22B9" w:rsidRPr="00A13E16" w:rsidDel="00030B13" w:rsidRDefault="008C1008" w:rsidP="008C1008">
      <w:pPr>
        <w:pStyle w:val="CodeText"/>
        <w:rPr>
          <w:del w:id="823" w:author="Steve Cook" w:date="2016-06-09T11:53:00Z"/>
        </w:rPr>
      </w:pPr>
      <w:del w:id="824" w:author="Steve Cook" w:date="2016-06-09T11:53:00Z">
        <w:r w:rsidRPr="00A13E16" w:rsidDel="00030B13">
          <w:tab/>
        </w:r>
        <w:r w:rsidR="00333F36" w:rsidDel="00030B13">
          <w:fldChar w:fldCharType="begin"/>
        </w:r>
        <w:r w:rsidR="00333F36" w:rsidDel="00030B13">
          <w:delInstrText xml:space="preserve"> HYPERLINK "http://www.omg.org/spec/NIEM-UML/20150201/PetExample.mdzip" </w:delInstrText>
        </w:r>
        <w:r w:rsidR="00333F36" w:rsidDel="00030B13">
          <w:fldChar w:fldCharType="separate"/>
        </w:r>
        <w:r w:rsidDel="00030B13">
          <w:rPr>
            <w:rStyle w:val="Hyperlink"/>
          </w:rPr>
          <w:delText>http://www.omg.org/spec/NIEM-UML/20150201/PetExample.mdzip</w:delText>
        </w:r>
        <w:r w:rsidR="00333F36" w:rsidDel="00030B13">
          <w:rPr>
            <w:rStyle w:val="Hyperlink"/>
          </w:rPr>
          <w:fldChar w:fldCharType="end"/>
        </w:r>
      </w:del>
    </w:p>
    <w:p w14:paraId="1BD5AF62" w14:textId="77777777" w:rsidR="00B9481F" w:rsidRDefault="00B9481F">
      <w:pPr>
        <w:pStyle w:val="CodeText"/>
      </w:pPr>
    </w:p>
    <w:p w14:paraId="47B51B20" w14:textId="1B054ADE" w:rsidR="008C1008" w:rsidDel="00E74852" w:rsidRDefault="008C1008" w:rsidP="008C1008">
      <w:pPr>
        <w:pStyle w:val="Heading2-Annex"/>
        <w:rPr>
          <w:del w:id="825" w:author="Steve Cook" w:date="2016-05-18T15:51:00Z"/>
        </w:rPr>
      </w:pPr>
      <w:bookmarkStart w:id="826" w:name="_Toc426452374"/>
      <w:del w:id="827" w:author="Steve Cook" w:date="2016-05-18T15:51:00Z">
        <w:r w:rsidDel="00E74852">
          <w:lastRenderedPageBreak/>
          <w:delText>Ancillary</w:delText>
        </w:r>
        <w:bookmarkEnd w:id="826"/>
      </w:del>
    </w:p>
    <w:p w14:paraId="09DE6BC7" w14:textId="7E0AA438" w:rsidR="008C1008" w:rsidDel="00E74852" w:rsidRDefault="008C1008" w:rsidP="008C1008">
      <w:pPr>
        <w:pStyle w:val="BodyText"/>
        <w:rPr>
          <w:del w:id="828" w:author="Steve Cook" w:date="2016-05-18T15:51:00Z"/>
        </w:rPr>
      </w:pPr>
      <w:del w:id="829" w:author="Steve Cook" w:date="2016-05-18T15:51:00Z">
        <w:r w:rsidDel="00E74852">
          <w:delText>The following artifact is a MagicDraw file that may assist with future maintenance of this specification.</w:delText>
        </w:r>
      </w:del>
    </w:p>
    <w:p w14:paraId="28E3E285" w14:textId="1DD90F5D" w:rsidR="008C1008" w:rsidRPr="00F06A1A" w:rsidDel="00E74852" w:rsidRDefault="008C1008" w:rsidP="008C1008">
      <w:pPr>
        <w:pStyle w:val="BulletedText"/>
        <w:rPr>
          <w:del w:id="830" w:author="Steve Cook" w:date="2016-05-18T15:51:00Z"/>
          <w:i/>
        </w:rPr>
      </w:pPr>
      <w:del w:id="831" w:author="Steve Cook" w:date="2016-05-18T15:51:00Z">
        <w:r w:rsidRPr="008C1008" w:rsidDel="00E74852">
          <w:rPr>
            <w:i/>
          </w:rPr>
          <w:delText>MagicDraw implementation of Clause 7 examples</w:delText>
        </w:r>
      </w:del>
    </w:p>
    <w:p w14:paraId="370E917A" w14:textId="473BFB7E" w:rsidR="008C1008" w:rsidRPr="00A13E16" w:rsidRDefault="008C1008">
      <w:pPr>
        <w:pStyle w:val="CodeText"/>
      </w:pPr>
      <w:del w:id="832" w:author="Steve Cook" w:date="2016-05-18T15:51:00Z">
        <w:r w:rsidRPr="00A13E16" w:rsidDel="00E74852">
          <w:tab/>
        </w:r>
        <w:r w:rsidR="00C53113" w:rsidDel="00E74852">
          <w:fldChar w:fldCharType="begin"/>
        </w:r>
        <w:r w:rsidR="00C53113" w:rsidDel="00E74852">
          <w:delInstrText xml:space="preserve"> HYPERLINK "http://www.omg.org/spec/NIEM-UML/20150201/Examples-Clause7.mdzip" </w:delInstrText>
        </w:r>
        <w:r w:rsidR="00C53113" w:rsidDel="00E74852">
          <w:fldChar w:fldCharType="separate"/>
        </w:r>
        <w:r w:rsidDel="00E74852">
          <w:rPr>
            <w:rStyle w:val="Hyperlink"/>
          </w:rPr>
          <w:delText>http://www.omg.org/spec/NIEM-UML/20150201/Examples-Clause7.mdzip</w:delText>
        </w:r>
        <w:r w:rsidR="00C53113" w:rsidDel="00E74852">
          <w:rPr>
            <w:rStyle w:val="Hyperlink"/>
          </w:rPr>
          <w:fldChar w:fldCharType="end"/>
        </w:r>
        <w:r w:rsidDel="00E74852">
          <w:delText xml:space="preserve"> </w:delText>
        </w:r>
      </w:del>
    </w:p>
    <w:sectPr w:rsidR="008C1008" w:rsidRPr="00A13E16" w:rsidSect="00305589">
      <w:headerReference w:type="default" r:id="rId902"/>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Steve Cook" w:date="2016-05-16T12:38:00Z" w:initials="SC">
    <w:p w14:paraId="59CA9FC7" w14:textId="093ACA04" w:rsidR="0011329E" w:rsidRDefault="0011329E">
      <w:pPr>
        <w:pStyle w:val="CommentText"/>
      </w:pPr>
      <w:r>
        <w:rPr>
          <w:rStyle w:val="CommentReference"/>
        </w:rPr>
        <w:annotationRef/>
      </w:r>
      <w:r>
        <w:t>UMLNIEM3-10</w:t>
      </w:r>
    </w:p>
  </w:comment>
  <w:comment w:id="26" w:author="Steve Cook" w:date="2016-05-16T12:39:00Z" w:initials="SC">
    <w:p w14:paraId="2B0419B0" w14:textId="3B933C3D" w:rsidR="0011329E" w:rsidRDefault="0011329E">
      <w:pPr>
        <w:pStyle w:val="CommentText"/>
      </w:pPr>
      <w:r>
        <w:rPr>
          <w:rStyle w:val="CommentReference"/>
        </w:rPr>
        <w:annotationRef/>
      </w:r>
      <w:r>
        <w:t>UMLNIEM3-10</w:t>
      </w:r>
    </w:p>
  </w:comment>
  <w:comment w:id="32" w:author="Steve Cook" w:date="2016-05-16T12:33:00Z" w:initials="SC">
    <w:p w14:paraId="718EB5E4" w14:textId="130F3B7F" w:rsidR="00503AF4" w:rsidRDefault="00503AF4">
      <w:pPr>
        <w:pStyle w:val="CommentText"/>
      </w:pPr>
      <w:r>
        <w:rPr>
          <w:rStyle w:val="CommentReference"/>
        </w:rPr>
        <w:annotationRef/>
      </w:r>
      <w:r>
        <w:t>UMLNIEM3-8</w:t>
      </w:r>
    </w:p>
  </w:comment>
  <w:comment w:id="55" w:author="Steve Cook" w:date="2016-05-16T12:36:00Z" w:initials="SC">
    <w:p w14:paraId="0394F841" w14:textId="1B8D37B3" w:rsidR="0011329E" w:rsidRDefault="0011329E">
      <w:pPr>
        <w:pStyle w:val="CommentText"/>
      </w:pPr>
      <w:r>
        <w:rPr>
          <w:rStyle w:val="CommentReference"/>
        </w:rPr>
        <w:annotationRef/>
      </w:r>
      <w:r>
        <w:t>UMLNIEM3-9</w:t>
      </w:r>
    </w:p>
  </w:comment>
  <w:comment w:id="77" w:author="Steve Cook" w:date="2016-05-16T14:19:00Z" w:initials="SC">
    <w:p w14:paraId="5073E306" w14:textId="114B7F0B" w:rsidR="00B95C8A" w:rsidRDefault="00B95C8A">
      <w:pPr>
        <w:pStyle w:val="CommentText"/>
      </w:pPr>
      <w:r>
        <w:rPr>
          <w:rStyle w:val="CommentReference"/>
        </w:rPr>
        <w:annotationRef/>
      </w:r>
      <w:r>
        <w:t>UMLNIEM3-17</w:t>
      </w:r>
    </w:p>
  </w:comment>
  <w:comment w:id="87" w:author="Steve Cook" w:date="2016-05-16T12:57:00Z" w:initials="SC">
    <w:p w14:paraId="4EDCEAA7" w14:textId="342426B3" w:rsidR="0047241C" w:rsidRDefault="0047241C">
      <w:pPr>
        <w:pStyle w:val="CommentText"/>
      </w:pPr>
      <w:r>
        <w:rPr>
          <w:rStyle w:val="CommentReference"/>
        </w:rPr>
        <w:annotationRef/>
      </w:r>
      <w:r>
        <w:t>UMLNIEM3-13</w:t>
      </w:r>
    </w:p>
  </w:comment>
  <w:comment w:id="103" w:author="Steve Cook" w:date="2016-05-16T12:39:00Z" w:initials="SC">
    <w:p w14:paraId="6909878D" w14:textId="3FB4D89C" w:rsidR="0011329E" w:rsidRDefault="0011329E">
      <w:pPr>
        <w:pStyle w:val="CommentText"/>
      </w:pPr>
      <w:r>
        <w:rPr>
          <w:rStyle w:val="CommentReference"/>
        </w:rPr>
        <w:annotationRef/>
      </w:r>
      <w:r>
        <w:t>UMLNIEM3-10</w:t>
      </w:r>
    </w:p>
  </w:comment>
  <w:comment w:id="105" w:author="Steve Cook" w:date="2016-05-16T12:58:00Z" w:initials="SC">
    <w:p w14:paraId="4A784313" w14:textId="04D5FC8F" w:rsidR="0047241C" w:rsidRDefault="0047241C">
      <w:pPr>
        <w:pStyle w:val="CommentText"/>
      </w:pPr>
      <w:r>
        <w:rPr>
          <w:rStyle w:val="CommentReference"/>
        </w:rPr>
        <w:annotationRef/>
      </w:r>
      <w:r>
        <w:t>UMLNIEM3-13</w:t>
      </w:r>
    </w:p>
  </w:comment>
  <w:comment w:id="111" w:author="Steve Cook" w:date="2016-05-16T12:41:00Z" w:initials="SC">
    <w:p w14:paraId="7302767F" w14:textId="5F8922E2" w:rsidR="0011329E" w:rsidRDefault="0011329E">
      <w:pPr>
        <w:pStyle w:val="CommentText"/>
      </w:pPr>
      <w:r>
        <w:rPr>
          <w:rStyle w:val="CommentReference"/>
        </w:rPr>
        <w:annotationRef/>
      </w:r>
      <w:r>
        <w:t>UMLNIEM3-10</w:t>
      </w:r>
    </w:p>
  </w:comment>
  <w:comment w:id="133" w:author="Steve Cook" w:date="2016-05-16T12:42:00Z" w:initials="SC">
    <w:p w14:paraId="1807FA72" w14:textId="2CF83B4A" w:rsidR="0011329E" w:rsidRDefault="0011329E">
      <w:pPr>
        <w:pStyle w:val="CommentText"/>
      </w:pPr>
      <w:r>
        <w:rPr>
          <w:rStyle w:val="CommentReference"/>
        </w:rPr>
        <w:annotationRef/>
      </w:r>
      <w:r>
        <w:t>UMLNIEM3-10</w:t>
      </w:r>
    </w:p>
  </w:comment>
  <w:comment w:id="137" w:author="Steve Cook" w:date="2016-05-16T12:43:00Z" w:initials="SC">
    <w:p w14:paraId="39C14A32" w14:textId="37425CEB" w:rsidR="0011329E" w:rsidRDefault="0011329E">
      <w:pPr>
        <w:pStyle w:val="CommentText"/>
      </w:pPr>
      <w:r>
        <w:rPr>
          <w:rStyle w:val="CommentReference"/>
        </w:rPr>
        <w:annotationRef/>
      </w:r>
      <w:r>
        <w:t>UMLNIEM3-10</w:t>
      </w:r>
    </w:p>
  </w:comment>
  <w:comment w:id="141" w:author="Steve Cook" w:date="2016-05-16T12:35:00Z" w:initials="SC">
    <w:p w14:paraId="673C9EEA" w14:textId="4DCDF59E" w:rsidR="00503AF4" w:rsidRDefault="00503AF4">
      <w:pPr>
        <w:pStyle w:val="CommentText"/>
      </w:pPr>
      <w:r>
        <w:rPr>
          <w:rStyle w:val="CommentReference"/>
        </w:rPr>
        <w:annotationRef/>
      </w:r>
      <w:r>
        <w:t>UMLNIEM3-7</w:t>
      </w:r>
    </w:p>
  </w:comment>
  <w:comment w:id="145" w:author="Steve Cook" w:date="2016-05-16T12:43:00Z" w:initials="SC">
    <w:p w14:paraId="5F28A666" w14:textId="347E97C7" w:rsidR="0011329E" w:rsidRDefault="0011329E">
      <w:pPr>
        <w:pStyle w:val="CommentText"/>
      </w:pPr>
      <w:r>
        <w:rPr>
          <w:rStyle w:val="CommentReference"/>
        </w:rPr>
        <w:annotationRef/>
      </w:r>
      <w:r>
        <w:t>UMLNIEM3-10</w:t>
      </w:r>
    </w:p>
  </w:comment>
  <w:comment w:id="147" w:author="Steve Cook" w:date="2016-05-16T12:47:00Z" w:initials="SC">
    <w:p w14:paraId="4A0FADCD" w14:textId="3EAEE194" w:rsidR="006050A7" w:rsidRDefault="006050A7">
      <w:pPr>
        <w:pStyle w:val="CommentText"/>
      </w:pPr>
      <w:r>
        <w:rPr>
          <w:rStyle w:val="CommentReference"/>
        </w:rPr>
        <w:annotationRef/>
      </w:r>
      <w:r>
        <w:t>UMLNIEM3-10</w:t>
      </w:r>
    </w:p>
  </w:comment>
  <w:comment w:id="149" w:author="Steve Cook" w:date="2016-05-16T12:44:00Z" w:initials="SC">
    <w:p w14:paraId="39E5D294" w14:textId="7AF30700" w:rsidR="0011329E" w:rsidRDefault="0011329E">
      <w:pPr>
        <w:pStyle w:val="CommentText"/>
      </w:pPr>
      <w:r>
        <w:rPr>
          <w:rStyle w:val="CommentReference"/>
        </w:rPr>
        <w:annotationRef/>
      </w:r>
      <w:r>
        <w:t>UMLNIEM3-10</w:t>
      </w:r>
    </w:p>
  </w:comment>
  <w:comment w:id="156" w:author="Steve Cook" w:date="2016-05-16T12:45:00Z" w:initials="SC">
    <w:p w14:paraId="249FA195" w14:textId="65D1CC31" w:rsidR="0011329E" w:rsidRDefault="0011329E">
      <w:pPr>
        <w:pStyle w:val="CommentText"/>
      </w:pPr>
      <w:r>
        <w:rPr>
          <w:rStyle w:val="CommentReference"/>
        </w:rPr>
        <w:annotationRef/>
      </w:r>
      <w:r>
        <w:t>UMLNIEM3-10</w:t>
      </w:r>
    </w:p>
  </w:comment>
  <w:comment w:id="159" w:author="Steve Cook" w:date="2016-05-16T12:45:00Z" w:initials="SC">
    <w:p w14:paraId="24EC22C8" w14:textId="019AC102" w:rsidR="0011329E" w:rsidRDefault="0011329E">
      <w:pPr>
        <w:pStyle w:val="CommentText"/>
      </w:pPr>
      <w:r>
        <w:rPr>
          <w:rStyle w:val="CommentReference"/>
        </w:rPr>
        <w:annotationRef/>
      </w:r>
      <w:r>
        <w:t>UMLNIEM3-10</w:t>
      </w:r>
    </w:p>
  </w:comment>
  <w:comment w:id="183" w:author="Steve Cook" w:date="2016-05-16T12:49:00Z" w:initials="SC">
    <w:p w14:paraId="46533C6A" w14:textId="29ECEF6A" w:rsidR="006050A7" w:rsidRDefault="006050A7">
      <w:pPr>
        <w:pStyle w:val="CommentText"/>
      </w:pPr>
      <w:r>
        <w:rPr>
          <w:rStyle w:val="CommentReference"/>
        </w:rPr>
        <w:annotationRef/>
      </w:r>
      <w:r>
        <w:t>UMLNIEM3-11</w:t>
      </w:r>
    </w:p>
  </w:comment>
  <w:comment w:id="185" w:author="Steve Cook" w:date="2016-05-16T12:50:00Z" w:initials="SC">
    <w:p w14:paraId="56533F8D" w14:textId="435A3183" w:rsidR="006050A7" w:rsidRDefault="006050A7">
      <w:pPr>
        <w:pStyle w:val="CommentText"/>
      </w:pPr>
      <w:r>
        <w:rPr>
          <w:rStyle w:val="CommentReference"/>
        </w:rPr>
        <w:annotationRef/>
      </w:r>
      <w:r>
        <w:t>UMLNIEM3-11</w:t>
      </w:r>
    </w:p>
  </w:comment>
  <w:comment w:id="189" w:author="Steve Cook" w:date="2016-05-16T12:51:00Z" w:initials="SC">
    <w:p w14:paraId="68F918B9" w14:textId="3B6DC010" w:rsidR="006050A7" w:rsidRDefault="006050A7">
      <w:pPr>
        <w:pStyle w:val="CommentText"/>
      </w:pPr>
      <w:r>
        <w:rPr>
          <w:rStyle w:val="CommentReference"/>
        </w:rPr>
        <w:annotationRef/>
      </w:r>
      <w:r>
        <w:t>UMLNIEM3-11</w:t>
      </w:r>
    </w:p>
  </w:comment>
  <w:comment w:id="194" w:author="Steve Cook" w:date="2016-05-16T12:52:00Z" w:initials="SC">
    <w:p w14:paraId="7EE87A0B" w14:textId="67629CC2" w:rsidR="006050A7" w:rsidRDefault="006050A7">
      <w:pPr>
        <w:pStyle w:val="CommentText"/>
      </w:pPr>
      <w:r>
        <w:rPr>
          <w:rStyle w:val="CommentReference"/>
        </w:rPr>
        <w:annotationRef/>
      </w:r>
      <w:r>
        <w:t>UMLNIEM3-11</w:t>
      </w:r>
    </w:p>
  </w:comment>
  <w:comment w:id="197" w:author="Steve Cook" w:date="2016-05-16T12:52:00Z" w:initials="SC">
    <w:p w14:paraId="496EFFF3" w14:textId="27C2F836" w:rsidR="006050A7" w:rsidRDefault="006050A7">
      <w:pPr>
        <w:pStyle w:val="CommentText"/>
      </w:pPr>
      <w:r>
        <w:rPr>
          <w:rStyle w:val="CommentReference"/>
        </w:rPr>
        <w:annotationRef/>
      </w:r>
      <w:r>
        <w:t>UMLNIEM3-11</w:t>
      </w:r>
    </w:p>
  </w:comment>
  <w:comment w:id="200" w:author="Steve Cook" w:date="2016-05-16T12:53:00Z" w:initials="SC">
    <w:p w14:paraId="4E5F9BF7" w14:textId="27B2E185" w:rsidR="006050A7" w:rsidRDefault="006050A7">
      <w:pPr>
        <w:pStyle w:val="CommentText"/>
      </w:pPr>
      <w:r>
        <w:rPr>
          <w:rStyle w:val="CommentReference"/>
        </w:rPr>
        <w:annotationRef/>
      </w:r>
      <w:r>
        <w:t>UMLNIEM3-11</w:t>
      </w:r>
    </w:p>
  </w:comment>
  <w:comment w:id="203" w:author="Steve Cook" w:date="2016-05-16T12:54:00Z" w:initials="SC">
    <w:p w14:paraId="693AE53C" w14:textId="25B4A23C" w:rsidR="006050A7" w:rsidRDefault="006050A7">
      <w:pPr>
        <w:pStyle w:val="CommentText"/>
      </w:pPr>
      <w:r>
        <w:rPr>
          <w:rStyle w:val="CommentReference"/>
        </w:rPr>
        <w:annotationRef/>
      </w:r>
      <w:r>
        <w:t>UMLNIEM£-11</w:t>
      </w:r>
    </w:p>
  </w:comment>
  <w:comment w:id="206" w:author="Steve Cook" w:date="2016-05-16T12:54:00Z" w:initials="SC">
    <w:p w14:paraId="2C7D73D4" w14:textId="714EEA79" w:rsidR="006050A7" w:rsidRDefault="006050A7">
      <w:pPr>
        <w:pStyle w:val="CommentText"/>
      </w:pPr>
      <w:r>
        <w:rPr>
          <w:rStyle w:val="CommentReference"/>
        </w:rPr>
        <w:annotationRef/>
      </w:r>
      <w:r>
        <w:t>UMLNIEM3-11</w:t>
      </w:r>
    </w:p>
  </w:comment>
  <w:comment w:id="210" w:author="Steve Cook" w:date="2016-05-16T14:28:00Z" w:initials="SC">
    <w:p w14:paraId="48BC3285" w14:textId="2CD1CBCB" w:rsidR="00361BD0" w:rsidRDefault="00361BD0">
      <w:pPr>
        <w:pStyle w:val="CommentText"/>
      </w:pPr>
      <w:r>
        <w:rPr>
          <w:rStyle w:val="CommentReference"/>
        </w:rPr>
        <w:annotationRef/>
      </w:r>
      <w:r>
        <w:t>UMLNIEM3-18</w:t>
      </w:r>
    </w:p>
  </w:comment>
  <w:comment w:id="224" w:author="Steve Cook" w:date="2016-05-16T14:12:00Z" w:initials="SC">
    <w:p w14:paraId="5DE6E169" w14:textId="4255455B" w:rsidR="00B95C8A" w:rsidRDefault="00B95C8A">
      <w:pPr>
        <w:pStyle w:val="CommentText"/>
      </w:pPr>
      <w:r>
        <w:rPr>
          <w:rStyle w:val="CommentReference"/>
        </w:rPr>
        <w:annotationRef/>
      </w:r>
      <w:r>
        <w:t>UMLNIEM3-12</w:t>
      </w:r>
    </w:p>
  </w:comment>
  <w:comment w:id="240" w:author="Steve Cook" w:date="2016-05-16T14:24:00Z" w:initials="SC">
    <w:p w14:paraId="3AAC71D5" w14:textId="4FAA9D0A" w:rsidR="00361BD0" w:rsidRDefault="00361BD0">
      <w:pPr>
        <w:pStyle w:val="CommentText"/>
      </w:pPr>
      <w:r>
        <w:rPr>
          <w:rStyle w:val="CommentReference"/>
        </w:rPr>
        <w:annotationRef/>
      </w:r>
      <w:r>
        <w:t>UMLNIEM3-18</w:t>
      </w:r>
    </w:p>
  </w:comment>
  <w:comment w:id="252" w:author="Steve Cook" w:date="2016-05-16T14:14:00Z" w:initials="SC">
    <w:p w14:paraId="44428ADD" w14:textId="79FA6336" w:rsidR="00B95C8A" w:rsidRDefault="00B95C8A">
      <w:pPr>
        <w:pStyle w:val="CommentText"/>
      </w:pPr>
      <w:r>
        <w:rPr>
          <w:rStyle w:val="CommentReference"/>
        </w:rPr>
        <w:annotationRef/>
      </w:r>
      <w:r>
        <w:t>UMLNIEM3-12</w:t>
      </w:r>
    </w:p>
  </w:comment>
  <w:comment w:id="271" w:author="Steve Cook" w:date="2016-05-16T14:32:00Z" w:initials="SC">
    <w:p w14:paraId="5752B411" w14:textId="2534FAC3" w:rsidR="00361BD0" w:rsidRDefault="00361BD0">
      <w:pPr>
        <w:pStyle w:val="CommentText"/>
      </w:pPr>
      <w:r>
        <w:rPr>
          <w:rStyle w:val="CommentReference"/>
        </w:rPr>
        <w:annotationRef/>
      </w:r>
      <w:r>
        <w:t>UMLNIEM3-36</w:t>
      </w:r>
    </w:p>
  </w:comment>
  <w:comment w:id="359" w:author="Steve Cook" w:date="2016-05-16T14:34:00Z" w:initials="SC">
    <w:p w14:paraId="1E178268" w14:textId="33C6C885" w:rsidR="00361BD0" w:rsidRDefault="00361BD0">
      <w:pPr>
        <w:pStyle w:val="CommentText"/>
      </w:pPr>
      <w:r>
        <w:rPr>
          <w:rStyle w:val="CommentReference"/>
        </w:rPr>
        <w:annotationRef/>
      </w:r>
      <w:r w:rsidR="007437F3">
        <w:t>UMLNIEM3-36</w:t>
      </w:r>
    </w:p>
  </w:comment>
  <w:comment w:id="371" w:author="Steve Cook" w:date="2016-05-16T14:25:00Z" w:initials="SC">
    <w:p w14:paraId="39634B5C" w14:textId="378AB5B3" w:rsidR="00361BD0" w:rsidRDefault="00361BD0">
      <w:pPr>
        <w:pStyle w:val="CommentText"/>
      </w:pPr>
      <w:r>
        <w:rPr>
          <w:rStyle w:val="CommentReference"/>
        </w:rPr>
        <w:annotationRef/>
      </w:r>
      <w:r>
        <w:t>UMLNIEM3-18</w:t>
      </w:r>
    </w:p>
  </w:comment>
  <w:comment w:id="408" w:author="Steve Cook" w:date="2016-05-16T14:25:00Z" w:initials="SC">
    <w:p w14:paraId="66AC3D3B" w14:textId="743898F3" w:rsidR="00361BD0" w:rsidRDefault="00361BD0">
      <w:pPr>
        <w:pStyle w:val="CommentText"/>
      </w:pPr>
      <w:r>
        <w:rPr>
          <w:rStyle w:val="CommentReference"/>
        </w:rPr>
        <w:annotationRef/>
      </w:r>
      <w:r>
        <w:t>UMLNIEM3-18</w:t>
      </w:r>
    </w:p>
  </w:comment>
  <w:comment w:id="425" w:author="Steve Cook" w:date="2016-05-16T12:59:00Z" w:initials="SC">
    <w:p w14:paraId="0441BB47" w14:textId="4F377EF1" w:rsidR="0047241C" w:rsidRDefault="0047241C">
      <w:pPr>
        <w:pStyle w:val="CommentText"/>
      </w:pPr>
      <w:r>
        <w:rPr>
          <w:rStyle w:val="CommentReference"/>
        </w:rPr>
        <w:annotationRef/>
      </w:r>
      <w:r>
        <w:t>UMLNIEM3-13</w:t>
      </w:r>
    </w:p>
  </w:comment>
  <w:comment w:id="427" w:author="Steve Cook" w:date="2016-05-16T14:26:00Z" w:initials="SC">
    <w:p w14:paraId="2A09CB4B" w14:textId="36C16790" w:rsidR="00361BD0" w:rsidRDefault="00361BD0">
      <w:pPr>
        <w:pStyle w:val="CommentText"/>
      </w:pPr>
      <w:r>
        <w:rPr>
          <w:rStyle w:val="CommentReference"/>
        </w:rPr>
        <w:annotationRef/>
      </w:r>
      <w:r>
        <w:t>UMLNIEM3-18</w:t>
      </w:r>
    </w:p>
  </w:comment>
  <w:comment w:id="429" w:author="Steve Cook" w:date="2016-05-16T12:59:00Z" w:initials="SC">
    <w:p w14:paraId="39683BED" w14:textId="33E1F147" w:rsidR="0047241C" w:rsidRDefault="0047241C">
      <w:pPr>
        <w:pStyle w:val="CommentText"/>
      </w:pPr>
      <w:r>
        <w:rPr>
          <w:rStyle w:val="CommentReference"/>
        </w:rPr>
        <w:annotationRef/>
      </w:r>
      <w:r>
        <w:t>UMLNIEM3-13</w:t>
      </w:r>
    </w:p>
  </w:comment>
  <w:comment w:id="431" w:author="Steve Cook" w:date="2016-05-16T13:00:00Z" w:initials="SC">
    <w:p w14:paraId="4F577F60" w14:textId="23AA29D2" w:rsidR="0047241C" w:rsidRDefault="0047241C">
      <w:pPr>
        <w:pStyle w:val="CommentText"/>
      </w:pPr>
      <w:r>
        <w:rPr>
          <w:rStyle w:val="CommentReference"/>
        </w:rPr>
        <w:annotationRef/>
      </w:r>
      <w:r>
        <w:t>UMLNIEM3-13</w:t>
      </w:r>
    </w:p>
  </w:comment>
  <w:comment w:id="445" w:author="Steve Cook" w:date="2016-05-16T14:18:00Z" w:initials="SC">
    <w:p w14:paraId="1A35FB69" w14:textId="63EB65AB" w:rsidR="00B95C8A" w:rsidRDefault="00B95C8A">
      <w:pPr>
        <w:pStyle w:val="CommentText"/>
      </w:pPr>
      <w:r>
        <w:rPr>
          <w:rStyle w:val="CommentReference"/>
        </w:rPr>
        <w:annotationRef/>
      </w:r>
      <w:r>
        <w:t>UMLNIEM3-15</w:t>
      </w:r>
    </w:p>
  </w:comment>
  <w:comment w:id="508" w:author="Steve Cook" w:date="2016-05-16T14:35:00Z" w:initials="SC">
    <w:p w14:paraId="730AAFD9" w14:textId="03DAA3CC" w:rsidR="007437F3" w:rsidRDefault="007437F3">
      <w:pPr>
        <w:pStyle w:val="CommentText"/>
      </w:pPr>
      <w:r>
        <w:rPr>
          <w:rStyle w:val="CommentReference"/>
        </w:rPr>
        <w:annotationRef/>
      </w:r>
      <w:r>
        <w:t>UMLNIEM3-36</w:t>
      </w:r>
    </w:p>
  </w:comment>
  <w:comment w:id="633" w:author="Steve Cook" w:date="2016-05-16T14:27:00Z" w:initials="SC">
    <w:p w14:paraId="3072C4B2" w14:textId="54051D01" w:rsidR="00361BD0" w:rsidRDefault="00361BD0">
      <w:pPr>
        <w:pStyle w:val="CommentText"/>
      </w:pPr>
      <w:r>
        <w:rPr>
          <w:rStyle w:val="CommentReference"/>
        </w:rPr>
        <w:annotationRef/>
      </w:r>
      <w:r>
        <w:t>UMLNIEM3-18</w:t>
      </w:r>
    </w:p>
  </w:comment>
  <w:comment w:id="661" w:author="Steve Cook" w:date="2016-05-16T14:26:00Z" w:initials="SC">
    <w:p w14:paraId="320FC760" w14:textId="6CB643FA" w:rsidR="00361BD0" w:rsidRDefault="00361BD0">
      <w:pPr>
        <w:pStyle w:val="CommentText"/>
      </w:pPr>
      <w:r>
        <w:rPr>
          <w:rStyle w:val="CommentReference"/>
        </w:rPr>
        <w:annotationRef/>
      </w:r>
      <w:r>
        <w:t>UMLNIEM3-18</w:t>
      </w:r>
    </w:p>
  </w:comment>
  <w:comment w:id="795" w:author="Steve Cook" w:date="2016-06-09T11:57:00Z" w:initials="SC">
    <w:p w14:paraId="00D94CA7" w14:textId="5F3522EE" w:rsidR="00030B13" w:rsidRDefault="00030B13">
      <w:pPr>
        <w:pStyle w:val="CommentText"/>
      </w:pPr>
      <w:r>
        <w:rPr>
          <w:rStyle w:val="CommentReference"/>
        </w:rPr>
        <w:annotationRef/>
      </w:r>
      <w:r>
        <w:t>UMLNIEM3-59</w:t>
      </w:r>
    </w:p>
  </w:comment>
  <w:comment w:id="800" w:author="Steve Cook" w:date="2016-06-09T11:56:00Z" w:initials="SC">
    <w:p w14:paraId="2563E781" w14:textId="2F24288B" w:rsidR="00030B13" w:rsidRDefault="00030B13">
      <w:pPr>
        <w:pStyle w:val="CommentText"/>
      </w:pPr>
      <w:r>
        <w:rPr>
          <w:rStyle w:val="CommentReference"/>
        </w:rPr>
        <w:annotationRef/>
      </w:r>
      <w:r>
        <w:t>UMLNIEM3-59</w:t>
      </w:r>
    </w:p>
  </w:comment>
  <w:comment w:id="802" w:author="Steve Cook" w:date="2016-05-16T14:30:00Z" w:initials="SC">
    <w:p w14:paraId="3E8341B0" w14:textId="45D742DF" w:rsidR="00361BD0" w:rsidRDefault="00361BD0">
      <w:pPr>
        <w:pStyle w:val="CommentText"/>
      </w:pPr>
      <w:r>
        <w:rPr>
          <w:rStyle w:val="CommentReference"/>
        </w:rPr>
        <w:annotationRef/>
      </w:r>
      <w:r>
        <w:t>UMLNIEM3-20</w:t>
      </w:r>
    </w:p>
  </w:comment>
  <w:comment w:id="809" w:author="Steve Cook" w:date="2016-06-09T11:55:00Z" w:initials="SC">
    <w:p w14:paraId="10954242" w14:textId="43AD4989" w:rsidR="00030B13" w:rsidRDefault="00030B13">
      <w:pPr>
        <w:pStyle w:val="CommentText"/>
      </w:pPr>
      <w:r>
        <w:rPr>
          <w:rStyle w:val="CommentReference"/>
        </w:rPr>
        <w:annotationRef/>
      </w:r>
      <w:r>
        <w:t>UMLNIEM3-59</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CA9FC7" w15:done="0"/>
  <w15:commentEx w15:paraId="2B0419B0" w15:done="0"/>
  <w15:commentEx w15:paraId="718EB5E4" w15:done="0"/>
  <w15:commentEx w15:paraId="0394F841" w15:done="0"/>
  <w15:commentEx w15:paraId="5073E306" w15:done="0"/>
  <w15:commentEx w15:paraId="4EDCEAA7" w15:done="0"/>
  <w15:commentEx w15:paraId="6909878D" w15:done="0"/>
  <w15:commentEx w15:paraId="4A784313" w15:done="0"/>
  <w15:commentEx w15:paraId="7302767F" w15:done="0"/>
  <w15:commentEx w15:paraId="1807FA72" w15:done="0"/>
  <w15:commentEx w15:paraId="39C14A32" w15:done="0"/>
  <w15:commentEx w15:paraId="673C9EEA" w15:done="0"/>
  <w15:commentEx w15:paraId="5F28A666" w15:done="0"/>
  <w15:commentEx w15:paraId="4A0FADCD" w15:done="0"/>
  <w15:commentEx w15:paraId="39E5D294" w15:done="0"/>
  <w15:commentEx w15:paraId="249FA195" w15:done="0"/>
  <w15:commentEx w15:paraId="24EC22C8" w15:done="0"/>
  <w15:commentEx w15:paraId="46533C6A" w15:done="0"/>
  <w15:commentEx w15:paraId="56533F8D" w15:done="0"/>
  <w15:commentEx w15:paraId="68F918B9" w15:done="0"/>
  <w15:commentEx w15:paraId="7EE87A0B" w15:done="0"/>
  <w15:commentEx w15:paraId="496EFFF3" w15:done="0"/>
  <w15:commentEx w15:paraId="4E5F9BF7" w15:done="0"/>
  <w15:commentEx w15:paraId="693AE53C" w15:done="0"/>
  <w15:commentEx w15:paraId="2C7D73D4" w15:done="0"/>
  <w15:commentEx w15:paraId="48BC3285" w15:done="0"/>
  <w15:commentEx w15:paraId="5DE6E169" w15:done="0"/>
  <w15:commentEx w15:paraId="3AAC71D5" w15:done="0"/>
  <w15:commentEx w15:paraId="44428ADD" w15:done="0"/>
  <w15:commentEx w15:paraId="5752B411" w15:done="0"/>
  <w15:commentEx w15:paraId="1E178268" w15:done="0"/>
  <w15:commentEx w15:paraId="39634B5C" w15:done="0"/>
  <w15:commentEx w15:paraId="66AC3D3B" w15:done="0"/>
  <w15:commentEx w15:paraId="0441BB47" w15:done="0"/>
  <w15:commentEx w15:paraId="2A09CB4B" w15:done="0"/>
  <w15:commentEx w15:paraId="39683BED" w15:done="0"/>
  <w15:commentEx w15:paraId="4F577F60" w15:done="0"/>
  <w15:commentEx w15:paraId="1A35FB69" w15:done="0"/>
  <w15:commentEx w15:paraId="730AAFD9" w15:done="0"/>
  <w15:commentEx w15:paraId="3072C4B2" w15:done="0"/>
  <w15:commentEx w15:paraId="320FC760" w15:done="0"/>
  <w15:commentEx w15:paraId="00D94CA7" w15:done="0"/>
  <w15:commentEx w15:paraId="2563E781" w15:done="0"/>
  <w15:commentEx w15:paraId="3E8341B0" w15:done="0"/>
  <w15:commentEx w15:paraId="109542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1ACFCF" w14:textId="77777777" w:rsidR="00571730" w:rsidRDefault="00571730" w:rsidP="00287160">
      <w:pPr>
        <w:pStyle w:val="BodyText"/>
      </w:pPr>
      <w:r>
        <w:separator/>
      </w:r>
    </w:p>
  </w:endnote>
  <w:endnote w:type="continuationSeparator" w:id="0">
    <w:p w14:paraId="68631011" w14:textId="77777777" w:rsidR="00571730" w:rsidRDefault="00571730"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A43E0F">
      <w:rPr>
        <w:rFonts w:ascii="Arial" w:hAnsi="Arial" w:cs="Arial"/>
        <w:b/>
        <w:noProof/>
      </w:rPr>
      <w:t>13</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3BA07F" w14:textId="77777777" w:rsidR="00571730" w:rsidRDefault="00571730" w:rsidP="00287160">
      <w:pPr>
        <w:pStyle w:val="BodyText"/>
      </w:pPr>
      <w:r>
        <w:separator/>
      </w:r>
    </w:p>
  </w:footnote>
  <w:footnote w:type="continuationSeparator" w:id="0">
    <w:p w14:paraId="2ACD291D" w14:textId="77777777" w:rsidR="00571730" w:rsidRDefault="00571730"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0B13"/>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3B9A"/>
    <w:rsid w:val="00124D81"/>
    <w:rsid w:val="001277BA"/>
    <w:rsid w:val="00133505"/>
    <w:rsid w:val="001336D8"/>
    <w:rsid w:val="001343F0"/>
    <w:rsid w:val="001344CD"/>
    <w:rsid w:val="00136319"/>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3F36"/>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1730"/>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3E0F"/>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2B9"/>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3113"/>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4852"/>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fontTable" Target="fontTable.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Common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SM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atalog/3.0/"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NIEM-UML/20150201/NIEMplatformBinding.qvto"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NIEM-UML/20150201/NIEMpim2psm.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niem.gov/niem/wantlist/2.2"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www.eclipse.org/xsd/2002/XSD"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NIEM-UML/20150201/NIEMpsm2xsd.qvto"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eclipse.org/xsd/2002/XSD"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urn:oasis:names:tc:entity:xmlns:xml:catalog"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atalog/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XMLPrimitiveTypes.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eclipse.org/xsd/2002/XSD"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eader" Target="header3.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comments" Target="comments.xm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omg.org/spec/UML/20131001"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release.niem.gov/niem/niem-core/3.0/"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omg.org/spec/UML/20131001"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NIEM-UML/20150201/NIEMglobals.qvto" TargetMode="External"/><Relationship Id="rId904" Type="http://schemas.microsoft.com/office/2011/relationships/people" Target="people.xm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I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lease.niem.gov/niem/proxy/xsd/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eclipse.org/xsd/2002/XSD"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Model_Package_Description_Profile"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reference.niem.gov/niem/resource/mpd/changelog/1.1/"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http://release.niem.gov/niem/niem-core/3.0/"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lease.niem.gov/niem/proxy/xsd/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UML/20150201/NIEM-UML-Profile.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omg.org/spec/UML/20131001"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s://www.oasis-open.org/committees/entity/spec-2001-08-06.html"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NIEM-UML/20150201/NIEMmpdartifact2model.qvto"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hangelog/1.1/"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NIEMReference/"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NIEMmpdmodel2artifact.qvto"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microsoft.com/office/2011/relationships/commentsExtended" Target="commentsExtended.xm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eclipse.org/xsd/2002/XSD"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eclipse.org/xsd/2002/XSD"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UML/20131001" TargetMode="External"/><Relationship Id="rId905" Type="http://schemas.openxmlformats.org/officeDocument/2006/relationships/theme" Target="theme/theme1.xm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EF62A-B610-471F-B5EB-912D822E3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6682</TotalTime>
  <Pages>1</Pages>
  <Words>100072</Words>
  <Characters>570413</Characters>
  <Application>Microsoft Office Word</Application>
  <DocSecurity>0</DocSecurity>
  <Lines>4753</Lines>
  <Paragraphs>1338</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669147</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193</cp:revision>
  <cp:lastPrinted>2015-08-04T13:07:00Z</cp:lastPrinted>
  <dcterms:created xsi:type="dcterms:W3CDTF">2014-05-27T11:13:00Z</dcterms:created>
  <dcterms:modified xsi:type="dcterms:W3CDTF">2016-06-09T13:24:00Z</dcterms:modified>
</cp:coreProperties>
</file>