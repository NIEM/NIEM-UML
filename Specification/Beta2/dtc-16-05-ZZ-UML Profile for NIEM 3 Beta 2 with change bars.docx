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B2EFEB" w14:textId="77777777" w:rsidR="00000F87" w:rsidRDefault="00000F87" w:rsidP="00000F87">
      <w:pPr>
        <w:rPr>
          <w:rFonts w:ascii="Arial" w:hAnsi="Arial" w:cs="Arial"/>
        </w:rPr>
      </w:pPr>
    </w:p>
    <w:p w14:paraId="77AB0B78" w14:textId="77777777" w:rsidR="00000F87" w:rsidRDefault="00000F87" w:rsidP="00000F87"/>
    <w:p w14:paraId="77E3F998" w14:textId="77777777" w:rsidR="00000F87" w:rsidRDefault="00000F87" w:rsidP="00000F87"/>
    <w:p w14:paraId="7FEB37EC" w14:textId="77777777" w:rsidR="00000F87" w:rsidRDefault="00000F87" w:rsidP="00000F87"/>
    <w:p w14:paraId="7DCD54BD" w14:textId="77777777" w:rsidR="00000F87" w:rsidRDefault="00000F87" w:rsidP="00000F87"/>
    <w:p w14:paraId="4938C82D" w14:textId="3D962FD0" w:rsidR="00000F87" w:rsidRDefault="00000F87" w:rsidP="00000F87">
      <w:pPr>
        <w:pStyle w:val="Title"/>
        <w:jc w:val="left"/>
        <w:rPr>
          <w:rFonts w:ascii="Arial" w:hAnsi="Arial" w:cs="Arial"/>
          <w:sz w:val="48"/>
          <w:szCs w:val="48"/>
        </w:rPr>
      </w:pPr>
      <w:r>
        <w:rPr>
          <w:rFonts w:ascii="Arial" w:hAnsi="Arial" w:cs="Arial"/>
          <w:sz w:val="48"/>
          <w:szCs w:val="48"/>
        </w:rPr>
        <w:t>UML Profile for NIEM</w:t>
      </w:r>
      <w:r w:rsidR="004A0553">
        <w:rPr>
          <w:rFonts w:ascii="Arial" w:hAnsi="Arial" w:cs="Arial"/>
          <w:sz w:val="48"/>
          <w:szCs w:val="48"/>
        </w:rPr>
        <w:t xml:space="preserve"> 3</w:t>
      </w:r>
      <w:r>
        <w:rPr>
          <w:rFonts w:ascii="Arial" w:hAnsi="Arial" w:cs="Arial"/>
          <w:sz w:val="48"/>
          <w:szCs w:val="48"/>
        </w:rPr>
        <w:t xml:space="preserve"> (NIEM-UML</w:t>
      </w:r>
      <w:r w:rsidR="00FD3D31">
        <w:rPr>
          <w:rFonts w:ascii="Arial" w:hAnsi="Arial" w:cs="Arial"/>
          <w:sz w:val="48"/>
          <w:szCs w:val="48"/>
        </w:rPr>
        <w:t>-3</w:t>
      </w:r>
      <w:r>
        <w:rPr>
          <w:rFonts w:ascii="Arial" w:hAnsi="Arial" w:cs="Arial"/>
          <w:sz w:val="48"/>
          <w:szCs w:val="48"/>
        </w:rPr>
        <w:t>)</w:t>
      </w:r>
    </w:p>
    <w:p w14:paraId="22644762" w14:textId="77777777" w:rsidR="00000F87" w:rsidRDefault="00000F87" w:rsidP="00000F87"/>
    <w:p w14:paraId="7C1336B1" w14:textId="77777777" w:rsidR="00000F87" w:rsidRDefault="00000F87" w:rsidP="00000F87">
      <w:pPr>
        <w:rPr>
          <w:rFonts w:ascii="Arial" w:hAnsi="Arial" w:cs="Arial"/>
          <w:i/>
          <w:iCs/>
          <w:sz w:val="28"/>
          <w:szCs w:val="28"/>
        </w:rPr>
      </w:pPr>
    </w:p>
    <w:p w14:paraId="38761014" w14:textId="4F24E4B7" w:rsidR="00000F87" w:rsidRPr="005F61CB" w:rsidRDefault="005F61CB" w:rsidP="005F61CB">
      <w:pPr>
        <w:rPr>
          <w:rFonts w:ascii="Arial" w:hAnsi="Arial" w:cs="Arial"/>
          <w:i/>
          <w:sz w:val="28"/>
          <w:szCs w:val="28"/>
        </w:rPr>
      </w:pPr>
      <w:r w:rsidRPr="005F61CB">
        <w:rPr>
          <w:rFonts w:ascii="Arial" w:hAnsi="Arial" w:cs="Arial"/>
          <w:i/>
          <w:sz w:val="28"/>
          <w:szCs w:val="28"/>
        </w:rPr>
        <w:t xml:space="preserve">FTF Beta </w:t>
      </w:r>
      <w:ins w:id="0" w:author="Steve Cook" w:date="2016-05-16T12:27:00Z">
        <w:r w:rsidR="00503AF4">
          <w:rPr>
            <w:rFonts w:ascii="Arial" w:hAnsi="Arial" w:cs="Arial"/>
            <w:i/>
            <w:sz w:val="28"/>
            <w:szCs w:val="28"/>
          </w:rPr>
          <w:t>2 with change bars</w:t>
        </w:r>
      </w:ins>
      <w:del w:id="1" w:author="Steve Cook" w:date="2016-05-16T12:27:00Z">
        <w:r w:rsidRPr="005F61CB" w:rsidDel="00503AF4">
          <w:rPr>
            <w:rFonts w:ascii="Arial" w:hAnsi="Arial" w:cs="Arial"/>
            <w:i/>
            <w:sz w:val="28"/>
            <w:szCs w:val="28"/>
          </w:rPr>
          <w:delText>1</w:delText>
        </w:r>
      </w:del>
    </w:p>
    <w:p w14:paraId="388E225A" w14:textId="77777777" w:rsidR="00000F87" w:rsidRDefault="00000F87" w:rsidP="005C5938"/>
    <w:p w14:paraId="3FC8ABF7" w14:textId="77777777" w:rsidR="00000F87" w:rsidRDefault="00000F87" w:rsidP="00000F87"/>
    <w:p w14:paraId="1079F155" w14:textId="77777777" w:rsidR="00000F87" w:rsidRDefault="00000F87" w:rsidP="00F51E82">
      <w:pPr>
        <w:rPr>
          <w:rFonts w:ascii="Arial" w:hAnsi="Arial" w:cs="Arial"/>
        </w:rPr>
      </w:pPr>
    </w:p>
    <w:p w14:paraId="312C121C" w14:textId="0670FD73" w:rsidR="00000F87" w:rsidRPr="000755A7" w:rsidRDefault="00000F87" w:rsidP="000755A7">
      <w:pPr>
        <w:rPr>
          <w:rFonts w:ascii="Arial" w:hAnsi="Arial" w:cs="Arial"/>
          <w:sz w:val="28"/>
          <w:szCs w:val="28"/>
        </w:rPr>
      </w:pPr>
      <w:r w:rsidRPr="000755A7">
        <w:rPr>
          <w:rFonts w:ascii="Arial" w:hAnsi="Arial" w:cs="Arial"/>
          <w:b/>
          <w:sz w:val="28"/>
          <w:szCs w:val="28"/>
        </w:rPr>
        <w:t>OMG Document Number:</w:t>
      </w:r>
      <w:r w:rsidRPr="000755A7">
        <w:rPr>
          <w:rFonts w:ascii="Arial" w:hAnsi="Arial" w:cs="Arial"/>
          <w:sz w:val="28"/>
          <w:szCs w:val="28"/>
        </w:rPr>
        <w:t xml:space="preserve"> </w:t>
      </w:r>
      <w:r w:rsidR="004C16EA">
        <w:rPr>
          <w:rFonts w:ascii="Arial" w:hAnsi="Arial" w:cs="Arial"/>
          <w:sz w:val="28"/>
          <w:szCs w:val="28"/>
        </w:rPr>
        <w:t>dtc</w:t>
      </w:r>
      <w:r w:rsidRPr="000755A7">
        <w:rPr>
          <w:rFonts w:ascii="Arial" w:hAnsi="Arial" w:cs="Arial"/>
          <w:sz w:val="28"/>
          <w:szCs w:val="28"/>
        </w:rPr>
        <w:t>/</w:t>
      </w:r>
      <w:del w:id="2" w:author="Steve Cook" w:date="2016-05-16T12:27:00Z">
        <w:r w:rsidR="00413CF3" w:rsidRPr="000755A7" w:rsidDel="00503AF4">
          <w:rPr>
            <w:rFonts w:ascii="Arial" w:hAnsi="Arial" w:cs="Arial"/>
            <w:sz w:val="28"/>
            <w:szCs w:val="28"/>
          </w:rPr>
          <w:delText>2015</w:delText>
        </w:r>
      </w:del>
      <w:ins w:id="3" w:author="Steve Cook" w:date="2016-05-16T12:27:00Z">
        <w:r w:rsidR="00503AF4" w:rsidRPr="000755A7">
          <w:rPr>
            <w:rFonts w:ascii="Arial" w:hAnsi="Arial" w:cs="Arial"/>
            <w:sz w:val="28"/>
            <w:szCs w:val="28"/>
          </w:rPr>
          <w:t>201</w:t>
        </w:r>
        <w:r w:rsidR="00503AF4">
          <w:rPr>
            <w:rFonts w:ascii="Arial" w:hAnsi="Arial" w:cs="Arial"/>
            <w:sz w:val="28"/>
            <w:szCs w:val="28"/>
          </w:rPr>
          <w:t>6</w:t>
        </w:r>
      </w:ins>
      <w:r w:rsidR="00413CF3" w:rsidRPr="000755A7">
        <w:rPr>
          <w:rFonts w:ascii="Arial" w:hAnsi="Arial" w:cs="Arial"/>
          <w:sz w:val="28"/>
          <w:szCs w:val="28"/>
        </w:rPr>
        <w:t>-</w:t>
      </w:r>
      <w:del w:id="4" w:author="Steve Cook" w:date="2016-05-16T12:27:00Z">
        <w:r w:rsidR="004C16EA" w:rsidDel="00503AF4">
          <w:rPr>
            <w:rFonts w:ascii="Arial" w:hAnsi="Arial" w:cs="Arial"/>
            <w:sz w:val="28"/>
            <w:szCs w:val="28"/>
          </w:rPr>
          <w:delText>08</w:delText>
        </w:r>
      </w:del>
      <w:ins w:id="5" w:author="Steve Cook" w:date="2016-05-16T12:27:00Z">
        <w:r w:rsidR="00503AF4">
          <w:rPr>
            <w:rFonts w:ascii="Arial" w:hAnsi="Arial" w:cs="Arial"/>
            <w:sz w:val="28"/>
            <w:szCs w:val="28"/>
          </w:rPr>
          <w:t>05</w:t>
        </w:r>
      </w:ins>
      <w:r w:rsidR="004C16EA">
        <w:rPr>
          <w:rFonts w:ascii="Arial" w:hAnsi="Arial" w:cs="Arial"/>
          <w:sz w:val="28"/>
          <w:szCs w:val="28"/>
        </w:rPr>
        <w:t>-</w:t>
      </w:r>
      <w:del w:id="6" w:author="Steve Cook" w:date="2016-05-16T12:27:00Z">
        <w:r w:rsidR="004C16EA" w:rsidDel="00503AF4">
          <w:rPr>
            <w:rFonts w:ascii="Arial" w:hAnsi="Arial" w:cs="Arial"/>
            <w:sz w:val="28"/>
            <w:szCs w:val="28"/>
          </w:rPr>
          <w:delText>01</w:delText>
        </w:r>
      </w:del>
      <w:ins w:id="7" w:author="Steve Cook" w:date="2016-05-16T12:27:00Z">
        <w:r w:rsidR="00503AF4">
          <w:rPr>
            <w:rFonts w:ascii="Arial" w:hAnsi="Arial" w:cs="Arial"/>
            <w:sz w:val="28"/>
            <w:szCs w:val="28"/>
          </w:rPr>
          <w:t>03</w:t>
        </w:r>
      </w:ins>
    </w:p>
    <w:p w14:paraId="02BF99E9" w14:textId="39398F67" w:rsidR="00000F87" w:rsidRDefault="002F7B0B" w:rsidP="00F51E82">
      <w:pPr>
        <w:rPr>
          <w:rFonts w:ascii="Arial" w:hAnsi="Arial" w:cs="Arial"/>
          <w:sz w:val="28"/>
          <w:szCs w:val="28"/>
        </w:rPr>
      </w:pPr>
      <w:r>
        <w:rPr>
          <w:rFonts w:ascii="Arial" w:hAnsi="Arial" w:cs="Arial"/>
          <w:b/>
          <w:bCs/>
          <w:sz w:val="28"/>
          <w:szCs w:val="28"/>
        </w:rPr>
        <w:t xml:space="preserve">Normative </w:t>
      </w:r>
      <w:r w:rsidR="00000F87">
        <w:rPr>
          <w:rFonts w:ascii="Arial" w:hAnsi="Arial" w:cs="Arial"/>
          <w:b/>
          <w:bCs/>
          <w:sz w:val="28"/>
          <w:szCs w:val="28"/>
        </w:rPr>
        <w:t>Machine Consumable Files:</w:t>
      </w:r>
      <w:r w:rsidR="00000F87">
        <w:rPr>
          <w:rFonts w:ascii="Arial" w:hAnsi="Arial" w:cs="Arial"/>
          <w:sz w:val="28"/>
          <w:szCs w:val="28"/>
        </w:rPr>
        <w:t xml:space="preserve"> </w:t>
      </w:r>
    </w:p>
    <w:p w14:paraId="5EDCA5ED" w14:textId="77777777" w:rsidR="00FF742D" w:rsidRDefault="00FF742D" w:rsidP="002F7B0B">
      <w:pPr>
        <w:pBdr>
          <w:bottom w:val="single" w:sz="4" w:space="1" w:color="auto"/>
        </w:pBdr>
        <w:rPr>
          <w:rFonts w:ascii="Arial" w:hAnsi="Arial" w:cs="Arial"/>
          <w:sz w:val="28"/>
          <w:szCs w:val="28"/>
        </w:rPr>
      </w:pPr>
    </w:p>
    <w:p w14:paraId="703F453F" w14:textId="77777777" w:rsidR="002F7B0B" w:rsidRDefault="002F7B0B" w:rsidP="002F7B0B">
      <w:pPr>
        <w:ind w:right="-1272"/>
        <w:rPr>
          <w:rFonts w:ascii="Arial" w:hAnsi="Arial" w:cs="Arial"/>
          <w:sz w:val="18"/>
          <w:szCs w:val="18"/>
        </w:rPr>
      </w:pPr>
    </w:p>
    <w:p w14:paraId="3D145B10" w14:textId="7C4EB785" w:rsidR="00000F87" w:rsidRPr="002F7B0B" w:rsidRDefault="00333F36" w:rsidP="002F7B0B">
      <w:pPr>
        <w:ind w:right="-1272"/>
        <w:rPr>
          <w:rStyle w:val="Hyperlink"/>
          <w:rFonts w:ascii="Arial" w:hAnsi="Arial" w:cs="Arial"/>
          <w:sz w:val="18"/>
          <w:szCs w:val="18"/>
        </w:rPr>
      </w:pPr>
      <w:hyperlink r:id="rId8" w:history="1">
        <w:r w:rsidR="00F51E82" w:rsidRPr="002F7B0B">
          <w:rPr>
            <w:rStyle w:val="Hyperlink"/>
            <w:rFonts w:ascii="Arial" w:hAnsi="Arial" w:cs="Arial"/>
            <w:sz w:val="18"/>
            <w:szCs w:val="18"/>
          </w:rPr>
          <w:t>http://www.omg.org/spec/NIEM-UML/20150201/NIEM-UML-Profile.xmi</w:t>
        </w:r>
      </w:hyperlink>
    </w:p>
    <w:p w14:paraId="72E35D01" w14:textId="015EFBF7" w:rsidR="00F51E82" w:rsidRPr="002F7B0B" w:rsidRDefault="00333F36" w:rsidP="002F7B0B">
      <w:pPr>
        <w:ind w:right="-1272"/>
        <w:rPr>
          <w:rFonts w:ascii="Arial" w:hAnsi="Arial" w:cs="Arial"/>
          <w:sz w:val="18"/>
          <w:szCs w:val="18"/>
        </w:rPr>
      </w:pPr>
      <w:hyperlink r:id="rId9" w:history="1">
        <w:r w:rsidR="00F51E82" w:rsidRPr="002F7B0B">
          <w:rPr>
            <w:rStyle w:val="Hyperlink"/>
            <w:rFonts w:ascii="Arial" w:hAnsi="Arial" w:cs="Arial"/>
            <w:sz w:val="18"/>
            <w:szCs w:val="18"/>
          </w:rPr>
          <w:t>http://www.omg.org/spec/NIEM-UML/20150201/XmlPrimitiveTypes.xmi</w:t>
        </w:r>
      </w:hyperlink>
    </w:p>
    <w:p w14:paraId="3EA20520" w14:textId="232656C9" w:rsidR="00F51E82" w:rsidRPr="002F7B0B" w:rsidRDefault="00333F36" w:rsidP="002F7B0B">
      <w:pPr>
        <w:ind w:right="-1272"/>
        <w:rPr>
          <w:rFonts w:ascii="Arial" w:hAnsi="Arial" w:cs="Arial"/>
          <w:color w:val="000000"/>
          <w:sz w:val="18"/>
          <w:szCs w:val="18"/>
        </w:rPr>
      </w:pPr>
      <w:hyperlink r:id="rId10" w:history="1">
        <w:r w:rsidR="00F51E82" w:rsidRPr="002F7B0B">
          <w:rPr>
            <w:rStyle w:val="Hyperlink"/>
            <w:rFonts w:ascii="Arial" w:hAnsi="Arial" w:cs="Arial"/>
            <w:sz w:val="18"/>
            <w:szCs w:val="18"/>
          </w:rPr>
          <w:t>http://www.omg.org/spec/NIEM-UML/20150201/NIEMReference/NIEM-Reference-adapters-edxl-cap.xmi</w:t>
        </w:r>
      </w:hyperlink>
    </w:p>
    <w:p w14:paraId="75D021EC" w14:textId="4F305EC5" w:rsidR="00F51E82" w:rsidRPr="002F7B0B" w:rsidRDefault="00333F36" w:rsidP="002F7B0B">
      <w:pPr>
        <w:ind w:right="-1272"/>
        <w:rPr>
          <w:rFonts w:ascii="Arial" w:hAnsi="Arial" w:cs="Arial"/>
          <w:color w:val="000000"/>
          <w:sz w:val="18"/>
          <w:szCs w:val="18"/>
        </w:rPr>
      </w:pPr>
      <w:hyperlink r:id="rId11" w:history="1">
        <w:r w:rsidR="00F51E82" w:rsidRPr="002F7B0B">
          <w:rPr>
            <w:rStyle w:val="Hyperlink"/>
            <w:rFonts w:ascii="Arial" w:hAnsi="Arial" w:cs="Arial"/>
            <w:sz w:val="18"/>
            <w:szCs w:val="18"/>
          </w:rPr>
          <w:t>http://www.omg.org/spec/NIEM-UML/20150201/NIEMReference/NIEM-Reference-adapters-edxl-de.xmi</w:t>
        </w:r>
      </w:hyperlink>
    </w:p>
    <w:p w14:paraId="464E6BB9" w14:textId="04C80232" w:rsidR="00F51E82" w:rsidRPr="002F7B0B" w:rsidRDefault="00333F36" w:rsidP="002F7B0B">
      <w:pPr>
        <w:ind w:right="-1272"/>
        <w:rPr>
          <w:rFonts w:ascii="Arial" w:hAnsi="Arial" w:cs="Arial"/>
          <w:color w:val="000000"/>
          <w:sz w:val="18"/>
          <w:szCs w:val="18"/>
        </w:rPr>
      </w:pPr>
      <w:hyperlink r:id="rId12" w:history="1">
        <w:r w:rsidR="00F51E82" w:rsidRPr="002F7B0B">
          <w:rPr>
            <w:rStyle w:val="Hyperlink"/>
            <w:rFonts w:ascii="Arial" w:hAnsi="Arial" w:cs="Arial"/>
            <w:sz w:val="18"/>
            <w:szCs w:val="18"/>
          </w:rPr>
          <w:t>http://www.omg.org/spec/NIEM-UML/20150201/NIEMReference/NIEM-Reference-adapters-edxl-have.xmi</w:t>
        </w:r>
      </w:hyperlink>
    </w:p>
    <w:p w14:paraId="23919F21" w14:textId="306A3484" w:rsidR="002F7B0B" w:rsidRPr="002F7B0B" w:rsidRDefault="00333F36" w:rsidP="002F7B0B">
      <w:pPr>
        <w:ind w:right="-1272"/>
        <w:rPr>
          <w:rFonts w:ascii="Arial" w:hAnsi="Arial" w:cs="Arial"/>
          <w:color w:val="000000"/>
          <w:sz w:val="18"/>
          <w:szCs w:val="18"/>
        </w:rPr>
      </w:pPr>
      <w:hyperlink r:id="rId13" w:history="1">
        <w:r w:rsidR="002F7B0B" w:rsidRPr="002F7B0B">
          <w:rPr>
            <w:rStyle w:val="Hyperlink"/>
            <w:rFonts w:ascii="Arial" w:hAnsi="Arial" w:cs="Arial"/>
            <w:sz w:val="18"/>
            <w:szCs w:val="18"/>
          </w:rPr>
          <w:t>http://www.omg.org/spec/NIEM-UML/20150201/NIEMReference/NIEM-Reference-adapters-geospatial.xmi</w:t>
        </w:r>
      </w:hyperlink>
    </w:p>
    <w:p w14:paraId="04FD7692" w14:textId="335EB653" w:rsidR="002F7B0B" w:rsidRPr="002F7B0B" w:rsidRDefault="00333F36" w:rsidP="002F7B0B">
      <w:pPr>
        <w:ind w:right="-1272"/>
        <w:rPr>
          <w:rFonts w:ascii="Arial" w:hAnsi="Arial" w:cs="Arial"/>
          <w:color w:val="000000"/>
          <w:sz w:val="18"/>
          <w:szCs w:val="18"/>
        </w:rPr>
      </w:pPr>
      <w:hyperlink r:id="rId14" w:history="1">
        <w:r w:rsidR="002F7B0B" w:rsidRPr="002F7B0B">
          <w:rPr>
            <w:rStyle w:val="Hyperlink"/>
            <w:rFonts w:ascii="Arial" w:hAnsi="Arial" w:cs="Arial"/>
            <w:sz w:val="18"/>
            <w:szCs w:val="18"/>
          </w:rPr>
          <w:t>http://www.omg.org/spec/NIEM-UML/20150201/NIEMReference/NIEM-Reference-codes-ansi_d20.xmi</w:t>
        </w:r>
      </w:hyperlink>
    </w:p>
    <w:p w14:paraId="3F4114F7" w14:textId="6D2D373C" w:rsidR="002F7B0B" w:rsidRPr="002F7B0B" w:rsidRDefault="00333F36" w:rsidP="002F7B0B">
      <w:pPr>
        <w:ind w:right="-1272"/>
        <w:rPr>
          <w:rFonts w:ascii="Arial" w:hAnsi="Arial" w:cs="Arial"/>
          <w:color w:val="000000"/>
          <w:sz w:val="18"/>
          <w:szCs w:val="18"/>
        </w:rPr>
      </w:pPr>
      <w:hyperlink r:id="rId15" w:history="1">
        <w:r w:rsidR="002F7B0B" w:rsidRPr="002F7B0B">
          <w:rPr>
            <w:rStyle w:val="Hyperlink"/>
            <w:rFonts w:ascii="Arial" w:hAnsi="Arial" w:cs="Arial"/>
            <w:sz w:val="18"/>
            <w:szCs w:val="18"/>
          </w:rPr>
          <w:t>http://www.omg.org/spec/NIEM-UML/20150201/NIEMReference/NIEM-Reference-codes-apco_event.xmi</w:t>
        </w:r>
      </w:hyperlink>
    </w:p>
    <w:p w14:paraId="57C832F5" w14:textId="041360CD" w:rsidR="002F7B0B" w:rsidRPr="002F7B0B" w:rsidRDefault="00333F36" w:rsidP="002F7B0B">
      <w:pPr>
        <w:ind w:right="-1272"/>
        <w:rPr>
          <w:rFonts w:ascii="Arial" w:hAnsi="Arial" w:cs="Arial"/>
          <w:color w:val="000000"/>
          <w:sz w:val="18"/>
          <w:szCs w:val="18"/>
        </w:rPr>
      </w:pPr>
      <w:hyperlink r:id="rId16" w:history="1">
        <w:r w:rsidR="002F7B0B" w:rsidRPr="002F7B0B">
          <w:rPr>
            <w:rStyle w:val="Hyperlink"/>
            <w:rFonts w:ascii="Arial" w:hAnsi="Arial" w:cs="Arial"/>
            <w:sz w:val="18"/>
            <w:szCs w:val="18"/>
          </w:rPr>
          <w:t>http://www.omg.org/spec/NIEM-UML/20150201/NIEMReference/NIEM-Reference-codes-atf.xmi</w:t>
        </w:r>
      </w:hyperlink>
    </w:p>
    <w:p w14:paraId="0A8856A1" w14:textId="2DE2FBFB" w:rsidR="002F7B0B" w:rsidRPr="002F7B0B" w:rsidRDefault="00333F36" w:rsidP="002F7B0B">
      <w:pPr>
        <w:ind w:right="-1272"/>
        <w:rPr>
          <w:rFonts w:ascii="Arial" w:hAnsi="Arial" w:cs="Arial"/>
          <w:color w:val="000000"/>
          <w:sz w:val="18"/>
          <w:szCs w:val="18"/>
        </w:rPr>
      </w:pPr>
      <w:hyperlink r:id="rId17" w:history="1">
        <w:r w:rsidR="002F7B0B" w:rsidRPr="002F7B0B">
          <w:rPr>
            <w:rStyle w:val="Hyperlink"/>
            <w:rFonts w:ascii="Arial" w:hAnsi="Arial" w:cs="Arial"/>
            <w:sz w:val="18"/>
            <w:szCs w:val="18"/>
          </w:rPr>
          <w:t>http://www.omg.org/spec/NIEM-UML/20150201/NIEMReference/NIEM-Reference-codes-canada_post.xmi</w:t>
        </w:r>
      </w:hyperlink>
    </w:p>
    <w:p w14:paraId="55E15066" w14:textId="5C62B753" w:rsidR="002F7B0B" w:rsidRPr="002F7B0B" w:rsidRDefault="00333F36" w:rsidP="002F7B0B">
      <w:pPr>
        <w:ind w:right="-1272"/>
        <w:rPr>
          <w:rFonts w:ascii="Arial" w:hAnsi="Arial" w:cs="Arial"/>
          <w:color w:val="000000"/>
          <w:sz w:val="18"/>
          <w:szCs w:val="18"/>
        </w:rPr>
      </w:pPr>
      <w:hyperlink r:id="rId18" w:history="1">
        <w:r w:rsidR="002F7B0B" w:rsidRPr="002F7B0B">
          <w:rPr>
            <w:rStyle w:val="Hyperlink"/>
            <w:rFonts w:ascii="Arial" w:hAnsi="Arial" w:cs="Arial"/>
            <w:sz w:val="18"/>
            <w:szCs w:val="18"/>
          </w:rPr>
          <w:t>http://www.omg.org/spec/NIEM-UML/20150201/NIEMReference/NIEM-Reference-codes-cbrncl.xmi</w:t>
        </w:r>
      </w:hyperlink>
    </w:p>
    <w:p w14:paraId="271D1E39" w14:textId="2D09615F" w:rsidR="002F7B0B" w:rsidRPr="002F7B0B" w:rsidRDefault="00333F36" w:rsidP="002F7B0B">
      <w:pPr>
        <w:ind w:right="-1272"/>
        <w:rPr>
          <w:rFonts w:ascii="Arial" w:hAnsi="Arial" w:cs="Arial"/>
          <w:color w:val="000000"/>
          <w:sz w:val="18"/>
          <w:szCs w:val="18"/>
        </w:rPr>
      </w:pPr>
      <w:hyperlink r:id="rId19" w:history="1">
        <w:r w:rsidR="002F7B0B" w:rsidRPr="002F7B0B">
          <w:rPr>
            <w:rStyle w:val="Hyperlink"/>
            <w:rFonts w:ascii="Arial" w:hAnsi="Arial" w:cs="Arial"/>
            <w:sz w:val="18"/>
            <w:szCs w:val="18"/>
          </w:rPr>
          <w:t>http://www.omg.org/spec/NIEM-UML/20150201/NIEMReference/NIEM-Reference-codes-census_commodity.xmi</w:t>
        </w:r>
      </w:hyperlink>
    </w:p>
    <w:p w14:paraId="1E24786B" w14:textId="68CE0074" w:rsidR="002F7B0B" w:rsidRPr="002F7B0B" w:rsidRDefault="00333F36" w:rsidP="002F7B0B">
      <w:pPr>
        <w:ind w:right="-1272"/>
        <w:rPr>
          <w:rFonts w:ascii="Arial" w:hAnsi="Arial" w:cs="Arial"/>
          <w:color w:val="000000"/>
          <w:sz w:val="18"/>
          <w:szCs w:val="18"/>
        </w:rPr>
      </w:pPr>
      <w:hyperlink r:id="rId20" w:history="1">
        <w:r w:rsidR="002F7B0B" w:rsidRPr="002F7B0B">
          <w:rPr>
            <w:rStyle w:val="Hyperlink"/>
            <w:rFonts w:ascii="Arial" w:hAnsi="Arial" w:cs="Arial"/>
            <w:sz w:val="18"/>
            <w:szCs w:val="18"/>
          </w:rPr>
          <w:t>http://www.omg.org/spec/NIEM-UML/20150201/NIEMReference/NIEM-Reference-codes-census_uscounty.xmi</w:t>
        </w:r>
      </w:hyperlink>
    </w:p>
    <w:p w14:paraId="551D84AB" w14:textId="7C2100BD" w:rsidR="002F7B0B" w:rsidRPr="002F7B0B" w:rsidRDefault="00333F36" w:rsidP="002F7B0B">
      <w:pPr>
        <w:ind w:right="-1272"/>
        <w:rPr>
          <w:rFonts w:ascii="Arial" w:hAnsi="Arial" w:cs="Arial"/>
          <w:color w:val="000000"/>
          <w:sz w:val="18"/>
          <w:szCs w:val="18"/>
        </w:rPr>
      </w:pPr>
      <w:hyperlink r:id="rId21" w:history="1">
        <w:r w:rsidR="002F7B0B" w:rsidRPr="002F7B0B">
          <w:rPr>
            <w:rStyle w:val="Hyperlink"/>
            <w:rFonts w:ascii="Arial" w:hAnsi="Arial" w:cs="Arial"/>
            <w:sz w:val="18"/>
            <w:szCs w:val="18"/>
          </w:rPr>
          <w:t>http://www.omg.org/spec/NIEM-UML/20150201/NIEMReference/NIEM-Reference-codes-core_misc.xmi</w:t>
        </w:r>
      </w:hyperlink>
    </w:p>
    <w:p w14:paraId="6C5FEFF6" w14:textId="428F1984" w:rsidR="002F7B0B" w:rsidRPr="002F7B0B" w:rsidRDefault="00333F36" w:rsidP="002F7B0B">
      <w:pPr>
        <w:ind w:right="-1272"/>
        <w:rPr>
          <w:rFonts w:ascii="Arial" w:hAnsi="Arial" w:cs="Arial"/>
          <w:color w:val="000000"/>
          <w:sz w:val="18"/>
          <w:szCs w:val="18"/>
        </w:rPr>
      </w:pPr>
      <w:hyperlink r:id="rId22" w:history="1">
        <w:r w:rsidR="002F7B0B" w:rsidRPr="002F7B0B">
          <w:rPr>
            <w:rStyle w:val="Hyperlink"/>
            <w:rFonts w:ascii="Arial" w:hAnsi="Arial" w:cs="Arial"/>
            <w:sz w:val="18"/>
            <w:szCs w:val="18"/>
          </w:rPr>
          <w:t>http://www.omg.org/spec/NIEM-UML/20150201/NIEMReference/NIEM-Reference-codes-dea_ctlsub.xmi</w:t>
        </w:r>
      </w:hyperlink>
    </w:p>
    <w:p w14:paraId="5A73D5AB" w14:textId="22B7CCD5" w:rsidR="002F7B0B" w:rsidRPr="002F7B0B" w:rsidRDefault="00333F36" w:rsidP="002F7B0B">
      <w:pPr>
        <w:ind w:right="-1272"/>
        <w:rPr>
          <w:rFonts w:ascii="Arial" w:hAnsi="Arial" w:cs="Arial"/>
          <w:color w:val="000000"/>
          <w:sz w:val="18"/>
          <w:szCs w:val="18"/>
        </w:rPr>
      </w:pPr>
      <w:hyperlink r:id="rId23" w:history="1">
        <w:r w:rsidR="002F7B0B" w:rsidRPr="002F7B0B">
          <w:rPr>
            <w:rStyle w:val="Hyperlink"/>
            <w:rFonts w:ascii="Arial" w:hAnsi="Arial" w:cs="Arial"/>
            <w:sz w:val="18"/>
            <w:szCs w:val="18"/>
          </w:rPr>
          <w:t>http://www.omg.org/spec/NIEM-UML/20150201/NIEMReference/NIEM-Reference-codes-dod_jcs-pub2.0.xmi</w:t>
        </w:r>
      </w:hyperlink>
    </w:p>
    <w:p w14:paraId="45DE45E6" w14:textId="5C694932" w:rsidR="002F7B0B" w:rsidRPr="002F7B0B" w:rsidRDefault="00333F36" w:rsidP="002F7B0B">
      <w:pPr>
        <w:ind w:right="-1272"/>
        <w:rPr>
          <w:rFonts w:ascii="Arial" w:hAnsi="Arial" w:cs="Arial"/>
          <w:color w:val="000000"/>
          <w:sz w:val="18"/>
          <w:szCs w:val="18"/>
        </w:rPr>
      </w:pPr>
      <w:hyperlink r:id="rId24" w:history="1">
        <w:r w:rsidR="002F7B0B" w:rsidRPr="002F7B0B">
          <w:rPr>
            <w:rStyle w:val="Hyperlink"/>
            <w:rFonts w:ascii="Arial" w:hAnsi="Arial" w:cs="Arial"/>
            <w:sz w:val="18"/>
            <w:szCs w:val="18"/>
          </w:rPr>
          <w:t>http://www.omg.org/spec/NIEM-UML/20150201/NIEMReference/NIEM-Reference-codes-dol_soc.xmi</w:t>
        </w:r>
      </w:hyperlink>
    </w:p>
    <w:p w14:paraId="3A37FCB2" w14:textId="7CA2B97E" w:rsidR="002F7B0B" w:rsidRPr="002F7B0B" w:rsidRDefault="00333F36" w:rsidP="002F7B0B">
      <w:pPr>
        <w:ind w:right="-1272"/>
        <w:rPr>
          <w:rFonts w:ascii="Arial" w:hAnsi="Arial" w:cs="Arial"/>
          <w:color w:val="000000"/>
          <w:sz w:val="18"/>
          <w:szCs w:val="18"/>
        </w:rPr>
      </w:pPr>
      <w:hyperlink r:id="rId25" w:history="1">
        <w:r w:rsidR="002F7B0B" w:rsidRPr="002F7B0B">
          <w:rPr>
            <w:rStyle w:val="Hyperlink"/>
            <w:rFonts w:ascii="Arial" w:hAnsi="Arial" w:cs="Arial"/>
            <w:sz w:val="18"/>
            <w:szCs w:val="18"/>
          </w:rPr>
          <w:t>http://www.omg.org/spec/NIEM-UML/20150201/NIEMReference/NIEM-Reference-codes-dot_hazmat.xmi</w:t>
        </w:r>
      </w:hyperlink>
    </w:p>
    <w:p w14:paraId="3884EF8C" w14:textId="1751BF22" w:rsidR="002F7B0B" w:rsidRPr="002F7B0B" w:rsidRDefault="00333F36" w:rsidP="002F7B0B">
      <w:pPr>
        <w:ind w:right="-1272"/>
        <w:rPr>
          <w:rFonts w:ascii="Arial" w:hAnsi="Arial" w:cs="Arial"/>
          <w:color w:val="000000"/>
          <w:sz w:val="18"/>
          <w:szCs w:val="18"/>
        </w:rPr>
      </w:pPr>
      <w:hyperlink r:id="rId26" w:history="1">
        <w:r w:rsidR="002F7B0B" w:rsidRPr="002F7B0B">
          <w:rPr>
            <w:rStyle w:val="Hyperlink"/>
            <w:rFonts w:ascii="Arial" w:hAnsi="Arial" w:cs="Arial"/>
            <w:sz w:val="18"/>
            <w:szCs w:val="18"/>
          </w:rPr>
          <w:t>http://www.omg.org/spec/NIEM-UML/20150201/NIEMReference/NIEM-Reference-codes-edxl_have.xmi</w:t>
        </w:r>
      </w:hyperlink>
    </w:p>
    <w:p w14:paraId="3EDD6DDA" w14:textId="73FC0F15" w:rsidR="002F7B0B" w:rsidRPr="002F7B0B" w:rsidRDefault="00333F36" w:rsidP="002F7B0B">
      <w:pPr>
        <w:ind w:right="-1272"/>
        <w:rPr>
          <w:rFonts w:ascii="Arial" w:hAnsi="Arial" w:cs="Arial"/>
          <w:color w:val="000000"/>
          <w:sz w:val="18"/>
          <w:szCs w:val="18"/>
        </w:rPr>
      </w:pPr>
      <w:hyperlink r:id="rId27" w:history="1">
        <w:r w:rsidR="002F7B0B" w:rsidRPr="002F7B0B">
          <w:rPr>
            <w:rStyle w:val="Hyperlink"/>
            <w:rFonts w:ascii="Arial" w:hAnsi="Arial" w:cs="Arial"/>
            <w:sz w:val="18"/>
            <w:szCs w:val="18"/>
          </w:rPr>
          <w:t>http://www.omg.org/spec/NIEM-UML/20150201/NIEMReference/NIEM-Reference-codes-edxl_rm.xmi</w:t>
        </w:r>
      </w:hyperlink>
    </w:p>
    <w:p w14:paraId="2E4C5782" w14:textId="29A3985C" w:rsidR="002F7B0B" w:rsidRPr="002F7B0B" w:rsidRDefault="00333F36" w:rsidP="002F7B0B">
      <w:pPr>
        <w:ind w:right="-1272"/>
        <w:rPr>
          <w:rFonts w:ascii="Arial" w:hAnsi="Arial" w:cs="Arial"/>
          <w:color w:val="000000"/>
          <w:sz w:val="18"/>
          <w:szCs w:val="18"/>
        </w:rPr>
      </w:pPr>
      <w:hyperlink r:id="rId28" w:history="1">
        <w:r w:rsidR="002F7B0B" w:rsidRPr="002F7B0B">
          <w:rPr>
            <w:rStyle w:val="Hyperlink"/>
            <w:rFonts w:ascii="Arial" w:hAnsi="Arial" w:cs="Arial"/>
            <w:sz w:val="18"/>
            <w:szCs w:val="18"/>
          </w:rPr>
          <w:t>http://www.omg.org/spec/NIEM-UML/20150201/NIEMReference/NIEM-Reference-codes-fbi_ncic.xmi</w:t>
        </w:r>
      </w:hyperlink>
    </w:p>
    <w:p w14:paraId="43B84387" w14:textId="1B1245B4" w:rsidR="002F7B0B" w:rsidRPr="002F7B0B" w:rsidRDefault="00333F36" w:rsidP="002F7B0B">
      <w:pPr>
        <w:ind w:right="-1272"/>
        <w:rPr>
          <w:rFonts w:ascii="Arial" w:hAnsi="Arial" w:cs="Arial"/>
          <w:color w:val="000000"/>
          <w:sz w:val="18"/>
          <w:szCs w:val="18"/>
        </w:rPr>
      </w:pPr>
      <w:hyperlink r:id="rId29" w:history="1">
        <w:r w:rsidR="002F7B0B" w:rsidRPr="002F7B0B">
          <w:rPr>
            <w:rStyle w:val="Hyperlink"/>
            <w:rFonts w:ascii="Arial" w:hAnsi="Arial" w:cs="Arial"/>
            <w:sz w:val="18"/>
            <w:szCs w:val="18"/>
          </w:rPr>
          <w:t>http://www.omg.org/spec/NIEM-UML/20150201/NIEMReference/NIEM-Reference-codes-fbi_ndex.xmi</w:t>
        </w:r>
      </w:hyperlink>
    </w:p>
    <w:p w14:paraId="19F7CAD1" w14:textId="3AFD2113" w:rsidR="002F7B0B" w:rsidRPr="002F7B0B" w:rsidRDefault="00333F36" w:rsidP="002F7B0B">
      <w:pPr>
        <w:ind w:right="-1272"/>
        <w:rPr>
          <w:rFonts w:ascii="Arial" w:hAnsi="Arial" w:cs="Arial"/>
          <w:color w:val="000000"/>
          <w:sz w:val="18"/>
          <w:szCs w:val="18"/>
        </w:rPr>
      </w:pPr>
      <w:hyperlink r:id="rId30" w:history="1">
        <w:r w:rsidR="002F7B0B" w:rsidRPr="002F7B0B">
          <w:rPr>
            <w:rStyle w:val="Hyperlink"/>
            <w:rFonts w:ascii="Arial" w:hAnsi="Arial" w:cs="Arial"/>
            <w:sz w:val="18"/>
            <w:szCs w:val="18"/>
          </w:rPr>
          <w:t>http://www.omg.org/spec/NIEM-UML/20150201/NIEMReference/NIEM-Reference-codes-fbi_ucr.xmi</w:t>
        </w:r>
      </w:hyperlink>
    </w:p>
    <w:p w14:paraId="1636B442" w14:textId="668A9652" w:rsidR="002F7B0B" w:rsidRPr="002F7B0B" w:rsidRDefault="00333F36" w:rsidP="002F7B0B">
      <w:pPr>
        <w:ind w:right="-1272"/>
        <w:rPr>
          <w:rFonts w:ascii="Arial" w:hAnsi="Arial" w:cs="Arial"/>
          <w:color w:val="000000"/>
          <w:sz w:val="18"/>
          <w:szCs w:val="18"/>
        </w:rPr>
      </w:pPr>
      <w:hyperlink r:id="rId31" w:history="1">
        <w:r w:rsidR="002F7B0B" w:rsidRPr="002F7B0B">
          <w:rPr>
            <w:rStyle w:val="Hyperlink"/>
            <w:rFonts w:ascii="Arial" w:hAnsi="Arial" w:cs="Arial"/>
            <w:sz w:val="18"/>
            <w:szCs w:val="18"/>
          </w:rPr>
          <w:t>http://www.omg.org/spec/NIEM-UML/20150201/NIEMReference/NIEM-Reference-codes-fips_10-4.xmi</w:t>
        </w:r>
      </w:hyperlink>
    </w:p>
    <w:p w14:paraId="7186EFCA" w14:textId="2B6C1356" w:rsidR="002F7B0B" w:rsidRPr="002F7B0B" w:rsidRDefault="00333F36" w:rsidP="002F7B0B">
      <w:pPr>
        <w:ind w:right="-1272"/>
        <w:rPr>
          <w:rFonts w:ascii="Arial" w:hAnsi="Arial" w:cs="Arial"/>
          <w:color w:val="000000"/>
          <w:sz w:val="18"/>
          <w:szCs w:val="18"/>
        </w:rPr>
      </w:pPr>
      <w:hyperlink r:id="rId32" w:history="1">
        <w:r w:rsidR="002F7B0B" w:rsidRPr="002F7B0B">
          <w:rPr>
            <w:rStyle w:val="Hyperlink"/>
            <w:rFonts w:ascii="Arial" w:hAnsi="Arial" w:cs="Arial"/>
            <w:sz w:val="18"/>
            <w:szCs w:val="18"/>
          </w:rPr>
          <w:t>http://www.omg.org/spec/NIEM-UML/20150201/NIEMReference/NIEM-Reference-codes-fips_5-2.xmi</w:t>
        </w:r>
      </w:hyperlink>
    </w:p>
    <w:p w14:paraId="4F82A30A" w14:textId="6E8C069E" w:rsidR="002F7B0B" w:rsidRPr="002F7B0B" w:rsidRDefault="00333F36" w:rsidP="002F7B0B">
      <w:pPr>
        <w:ind w:right="-1272"/>
        <w:rPr>
          <w:rFonts w:ascii="Arial" w:hAnsi="Arial" w:cs="Arial"/>
          <w:color w:val="000000"/>
          <w:sz w:val="18"/>
          <w:szCs w:val="18"/>
        </w:rPr>
      </w:pPr>
      <w:hyperlink r:id="rId33" w:history="1">
        <w:r w:rsidR="002F7B0B" w:rsidRPr="002F7B0B">
          <w:rPr>
            <w:rStyle w:val="Hyperlink"/>
            <w:rFonts w:ascii="Arial" w:hAnsi="Arial" w:cs="Arial"/>
            <w:sz w:val="18"/>
            <w:szCs w:val="18"/>
          </w:rPr>
          <w:t>http://www.omg.org/spec/NIEM-UML/20150201/NIEMReference/NIEM-Reference-codes-fips_6-4.xmi</w:t>
        </w:r>
      </w:hyperlink>
    </w:p>
    <w:p w14:paraId="0B0E481D" w14:textId="2B011AB8" w:rsidR="002F7B0B" w:rsidRPr="002F7B0B" w:rsidRDefault="00333F36" w:rsidP="002F7B0B">
      <w:pPr>
        <w:ind w:right="-1272"/>
        <w:rPr>
          <w:rFonts w:ascii="Arial" w:hAnsi="Arial" w:cs="Arial"/>
          <w:color w:val="000000"/>
          <w:sz w:val="18"/>
          <w:szCs w:val="18"/>
        </w:rPr>
      </w:pPr>
      <w:hyperlink r:id="rId34" w:history="1">
        <w:r w:rsidR="002F7B0B" w:rsidRPr="002F7B0B">
          <w:rPr>
            <w:rStyle w:val="Hyperlink"/>
            <w:rFonts w:ascii="Arial" w:hAnsi="Arial" w:cs="Arial"/>
            <w:sz w:val="18"/>
            <w:szCs w:val="18"/>
          </w:rPr>
          <w:t>http://www.omg.org/spec/NIEM-UML/20150201/NIEMReference/NIEM-Reference-codes-hl7.xmi</w:t>
        </w:r>
      </w:hyperlink>
    </w:p>
    <w:p w14:paraId="72E231C3" w14:textId="1A9554CF" w:rsidR="002F7B0B" w:rsidRPr="002F7B0B" w:rsidRDefault="00333F36" w:rsidP="002F7B0B">
      <w:pPr>
        <w:ind w:right="-1272"/>
        <w:rPr>
          <w:rFonts w:ascii="Arial" w:hAnsi="Arial" w:cs="Arial"/>
          <w:color w:val="000000"/>
          <w:sz w:val="18"/>
          <w:szCs w:val="18"/>
        </w:rPr>
      </w:pPr>
      <w:hyperlink r:id="rId35" w:history="1">
        <w:r w:rsidR="002F7B0B" w:rsidRPr="002F7B0B">
          <w:rPr>
            <w:rStyle w:val="Hyperlink"/>
            <w:rFonts w:ascii="Arial" w:hAnsi="Arial" w:cs="Arial"/>
            <w:sz w:val="18"/>
            <w:szCs w:val="18"/>
          </w:rPr>
          <w:t>http://www.omg.org/spec/NIEM-UML/20150201/NIEMReference/NIEM-Reference-codes-iso_3166-1.xmi</w:t>
        </w:r>
      </w:hyperlink>
    </w:p>
    <w:p w14:paraId="42DA9C2A" w14:textId="49A51DE7" w:rsidR="002F7B0B" w:rsidRPr="002F7B0B" w:rsidRDefault="00333F36" w:rsidP="002F7B0B">
      <w:pPr>
        <w:ind w:right="-1272"/>
        <w:rPr>
          <w:rFonts w:ascii="Arial" w:hAnsi="Arial" w:cs="Arial"/>
          <w:color w:val="000000"/>
          <w:sz w:val="18"/>
          <w:szCs w:val="18"/>
        </w:rPr>
      </w:pPr>
      <w:hyperlink r:id="rId36" w:history="1">
        <w:r w:rsidR="002F7B0B" w:rsidRPr="002F7B0B">
          <w:rPr>
            <w:rStyle w:val="Hyperlink"/>
            <w:rFonts w:ascii="Arial" w:hAnsi="Arial" w:cs="Arial"/>
            <w:sz w:val="18"/>
            <w:szCs w:val="18"/>
          </w:rPr>
          <w:t>http://www.omg.org/spec/NIEM-UML/20150201/NIEMReference/NIEM-Reference-codes-iso_4217.xmi</w:t>
        </w:r>
      </w:hyperlink>
    </w:p>
    <w:p w14:paraId="661B81BF" w14:textId="7ED08B3D" w:rsidR="002F7B0B" w:rsidRPr="002F7B0B" w:rsidRDefault="00333F36" w:rsidP="002F7B0B">
      <w:pPr>
        <w:ind w:right="-1272"/>
        <w:rPr>
          <w:rFonts w:ascii="Arial" w:hAnsi="Arial" w:cs="Arial"/>
          <w:color w:val="000000"/>
          <w:sz w:val="18"/>
          <w:szCs w:val="18"/>
        </w:rPr>
      </w:pPr>
      <w:hyperlink r:id="rId37" w:history="1">
        <w:r w:rsidR="002F7B0B" w:rsidRPr="002F7B0B">
          <w:rPr>
            <w:rStyle w:val="Hyperlink"/>
            <w:rFonts w:ascii="Arial" w:hAnsi="Arial" w:cs="Arial"/>
            <w:sz w:val="18"/>
            <w:szCs w:val="18"/>
          </w:rPr>
          <w:t>http://www.omg.org/spec/NIEM-UML/20150201/NIEMReference/NIEM-Reference-codes-iso_639-3.xmi</w:t>
        </w:r>
      </w:hyperlink>
    </w:p>
    <w:p w14:paraId="79C2CDFA" w14:textId="78BF363F" w:rsidR="002F7B0B" w:rsidRPr="002F7B0B" w:rsidRDefault="00333F36" w:rsidP="002F7B0B">
      <w:pPr>
        <w:ind w:right="-1272"/>
        <w:rPr>
          <w:rFonts w:ascii="Arial" w:hAnsi="Arial" w:cs="Arial"/>
          <w:color w:val="000000"/>
          <w:sz w:val="18"/>
          <w:szCs w:val="18"/>
        </w:rPr>
      </w:pPr>
      <w:hyperlink r:id="rId38" w:history="1">
        <w:r w:rsidR="002F7B0B" w:rsidRPr="002F7B0B">
          <w:rPr>
            <w:rStyle w:val="Hyperlink"/>
            <w:rFonts w:ascii="Arial" w:hAnsi="Arial" w:cs="Arial"/>
            <w:sz w:val="18"/>
            <w:szCs w:val="18"/>
          </w:rPr>
          <w:t>http://www.omg.org/spec/NIEM-UML/20150201/NIEMReference/NIEM-Reference-codes-it_codes.xmi</w:t>
        </w:r>
      </w:hyperlink>
    </w:p>
    <w:p w14:paraId="0A2D94D5" w14:textId="3EE917F3" w:rsidR="002F7B0B" w:rsidRPr="002F7B0B" w:rsidRDefault="00333F36" w:rsidP="002F7B0B">
      <w:pPr>
        <w:ind w:right="-1272"/>
        <w:rPr>
          <w:rFonts w:ascii="Arial" w:hAnsi="Arial" w:cs="Arial"/>
          <w:color w:val="000000"/>
          <w:sz w:val="18"/>
          <w:szCs w:val="18"/>
        </w:rPr>
      </w:pPr>
      <w:hyperlink r:id="rId39" w:history="1">
        <w:r w:rsidR="002F7B0B" w:rsidRPr="002F7B0B">
          <w:rPr>
            <w:rStyle w:val="Hyperlink"/>
            <w:rFonts w:ascii="Arial" w:hAnsi="Arial" w:cs="Arial"/>
            <w:sz w:val="18"/>
            <w:szCs w:val="18"/>
          </w:rPr>
          <w:t>http://www.omg.org/spec/NIEM-UML/20150201/NIEMReference/NIEM-Reference-codes-mmucc.xmi</w:t>
        </w:r>
      </w:hyperlink>
    </w:p>
    <w:p w14:paraId="6CF69722" w14:textId="3330E8D0" w:rsidR="002F7B0B" w:rsidRPr="002F7B0B" w:rsidRDefault="00333F36" w:rsidP="002F7B0B">
      <w:pPr>
        <w:ind w:right="-1272"/>
        <w:rPr>
          <w:rFonts w:ascii="Arial" w:hAnsi="Arial" w:cs="Arial"/>
          <w:color w:val="000000"/>
          <w:sz w:val="18"/>
          <w:szCs w:val="18"/>
        </w:rPr>
      </w:pPr>
      <w:hyperlink r:id="rId40" w:history="1">
        <w:r w:rsidR="002F7B0B" w:rsidRPr="002F7B0B">
          <w:rPr>
            <w:rStyle w:val="Hyperlink"/>
            <w:rFonts w:ascii="Arial" w:hAnsi="Arial" w:cs="Arial"/>
            <w:sz w:val="18"/>
            <w:szCs w:val="18"/>
          </w:rPr>
          <w:t>http://www.omg.org/spec/NIEM-UML/20150201/NIEMReference/NIEM-Reference-codes-nga_datum.xmi</w:t>
        </w:r>
      </w:hyperlink>
    </w:p>
    <w:p w14:paraId="655E52EB" w14:textId="3B39F3AA" w:rsidR="002F7B0B" w:rsidRDefault="00333F36" w:rsidP="002F7B0B">
      <w:pPr>
        <w:ind w:right="-1272"/>
        <w:rPr>
          <w:rStyle w:val="Hyperlink"/>
          <w:rFonts w:ascii="Arial" w:hAnsi="Arial" w:cs="Arial"/>
          <w:sz w:val="18"/>
          <w:szCs w:val="18"/>
        </w:rPr>
      </w:pPr>
      <w:hyperlink r:id="rId41" w:history="1">
        <w:r w:rsidR="002F7B0B" w:rsidRPr="002F7B0B">
          <w:rPr>
            <w:rStyle w:val="Hyperlink"/>
            <w:rFonts w:ascii="Arial" w:hAnsi="Arial" w:cs="Arial"/>
            <w:sz w:val="18"/>
            <w:szCs w:val="18"/>
          </w:rPr>
          <w:t>http://www.omg.org/spec/NIEM-UML/20150201/NIEMReference/NIEM-Reference-codes-nga_genc.xmi</w:t>
        </w:r>
      </w:hyperlink>
    </w:p>
    <w:p w14:paraId="2ED8ADA1" w14:textId="50F182B8" w:rsidR="001041EB" w:rsidRPr="002F7B0B" w:rsidRDefault="00333F36" w:rsidP="002F7B0B">
      <w:pPr>
        <w:ind w:right="-1272"/>
        <w:rPr>
          <w:rFonts w:ascii="Arial" w:hAnsi="Arial" w:cs="Arial"/>
          <w:color w:val="000000"/>
          <w:sz w:val="18"/>
          <w:szCs w:val="18"/>
        </w:rPr>
      </w:pPr>
      <w:hyperlink r:id="rId42" w:history="1">
        <w:r w:rsidR="001041EB" w:rsidRPr="005A3BEA">
          <w:rPr>
            <w:rStyle w:val="Hyperlink"/>
            <w:rFonts w:ascii="Arial" w:hAnsi="Arial" w:cs="Arial"/>
            <w:sz w:val="18"/>
            <w:szCs w:val="18"/>
          </w:rPr>
          <w:t>http://www.omg.org/spec/NIEM-UML/20150201/NIEMReference/NIEM-Reference-codes-nga_vdatum.xmi</w:t>
        </w:r>
      </w:hyperlink>
      <w:r w:rsidR="001041EB">
        <w:rPr>
          <w:rFonts w:ascii="Arial" w:hAnsi="Arial" w:cs="Arial"/>
          <w:color w:val="000000"/>
          <w:sz w:val="18"/>
          <w:szCs w:val="18"/>
        </w:rPr>
        <w:t xml:space="preserve"> </w:t>
      </w:r>
    </w:p>
    <w:p w14:paraId="3B4C13A8" w14:textId="79CEA80F" w:rsidR="002F7B0B" w:rsidRPr="002F7B0B" w:rsidRDefault="00333F36" w:rsidP="002F7B0B">
      <w:pPr>
        <w:ind w:right="-1272"/>
        <w:rPr>
          <w:rFonts w:ascii="Arial" w:hAnsi="Arial" w:cs="Arial"/>
          <w:color w:val="000000"/>
          <w:sz w:val="18"/>
          <w:szCs w:val="18"/>
        </w:rPr>
      </w:pPr>
      <w:hyperlink r:id="rId43" w:history="1">
        <w:r w:rsidR="002F7B0B" w:rsidRPr="002F7B0B">
          <w:rPr>
            <w:rStyle w:val="Hyperlink"/>
            <w:rFonts w:ascii="Arial" w:hAnsi="Arial" w:cs="Arial"/>
            <w:sz w:val="18"/>
            <w:szCs w:val="18"/>
          </w:rPr>
          <w:t>http://www.omg.org/spec/NIEM-UML/20150201/NIEMReference/NIEM-Reference-codes-nlets.xmi</w:t>
        </w:r>
      </w:hyperlink>
    </w:p>
    <w:p w14:paraId="41A6D428" w14:textId="0C725854" w:rsidR="002F7B0B" w:rsidRPr="002F7B0B" w:rsidRDefault="00333F36" w:rsidP="002F7B0B">
      <w:pPr>
        <w:ind w:right="-1272"/>
        <w:rPr>
          <w:rFonts w:ascii="Arial" w:hAnsi="Arial" w:cs="Arial"/>
          <w:color w:val="000000"/>
          <w:sz w:val="18"/>
          <w:szCs w:val="18"/>
        </w:rPr>
      </w:pPr>
      <w:hyperlink r:id="rId44" w:history="1">
        <w:r w:rsidR="002F7B0B" w:rsidRPr="002F7B0B">
          <w:rPr>
            <w:rStyle w:val="Hyperlink"/>
            <w:rFonts w:ascii="Arial" w:hAnsi="Arial" w:cs="Arial"/>
            <w:sz w:val="18"/>
            <w:szCs w:val="18"/>
          </w:rPr>
          <w:t>http://www.omg.org/spec/NIEM-UML/20150201/NIEMReference/NIEM-Reference-codes-occs_facility.xmi</w:t>
        </w:r>
      </w:hyperlink>
    </w:p>
    <w:p w14:paraId="0E72EDE1" w14:textId="59B6651D" w:rsidR="002F7B0B" w:rsidRPr="002F7B0B" w:rsidRDefault="00333F36" w:rsidP="002F7B0B">
      <w:pPr>
        <w:ind w:right="-1272"/>
        <w:rPr>
          <w:rFonts w:ascii="Arial" w:hAnsi="Arial" w:cs="Arial"/>
          <w:color w:val="000000"/>
          <w:sz w:val="18"/>
          <w:szCs w:val="18"/>
        </w:rPr>
      </w:pPr>
      <w:hyperlink r:id="rId45" w:history="1">
        <w:r w:rsidR="002F7B0B" w:rsidRPr="002F7B0B">
          <w:rPr>
            <w:rStyle w:val="Hyperlink"/>
            <w:rFonts w:ascii="Arial" w:hAnsi="Arial" w:cs="Arial"/>
            <w:sz w:val="18"/>
            <w:szCs w:val="18"/>
          </w:rPr>
          <w:t>http://www.omg.org/spec/NIEM-UML/20150201/NIEMReference/NIEM-Reference-codes-pmise_sar.xmi</w:t>
        </w:r>
      </w:hyperlink>
    </w:p>
    <w:p w14:paraId="715EAD9D" w14:textId="2E009918" w:rsidR="002F7B0B" w:rsidRPr="002F7B0B" w:rsidRDefault="00333F36" w:rsidP="002F7B0B">
      <w:pPr>
        <w:ind w:right="-1272"/>
        <w:rPr>
          <w:rFonts w:ascii="Arial" w:hAnsi="Arial" w:cs="Arial"/>
          <w:color w:val="000000"/>
          <w:sz w:val="18"/>
          <w:szCs w:val="18"/>
        </w:rPr>
      </w:pPr>
      <w:hyperlink r:id="rId46" w:history="1">
        <w:r w:rsidR="002F7B0B" w:rsidRPr="002F7B0B">
          <w:rPr>
            <w:rStyle w:val="Hyperlink"/>
            <w:rFonts w:ascii="Arial" w:hAnsi="Arial" w:cs="Arial"/>
            <w:sz w:val="18"/>
            <w:szCs w:val="18"/>
          </w:rPr>
          <w:t>http://www.omg.org/spec/NIEM-UML/20150201/NIEMReference/NIEM-Reference-codes-unece_rec20.xmi</w:t>
        </w:r>
      </w:hyperlink>
    </w:p>
    <w:p w14:paraId="156C8208" w14:textId="02148040" w:rsidR="002F7B0B" w:rsidRPr="002F7B0B" w:rsidRDefault="00333F36" w:rsidP="002F7B0B">
      <w:pPr>
        <w:ind w:right="-1272"/>
        <w:rPr>
          <w:rFonts w:ascii="Arial" w:hAnsi="Arial" w:cs="Arial"/>
          <w:color w:val="000000"/>
          <w:sz w:val="18"/>
          <w:szCs w:val="18"/>
        </w:rPr>
      </w:pPr>
      <w:hyperlink r:id="rId47" w:history="1">
        <w:r w:rsidR="002F7B0B" w:rsidRPr="002F7B0B">
          <w:rPr>
            <w:rStyle w:val="Hyperlink"/>
            <w:rFonts w:ascii="Arial" w:hAnsi="Arial" w:cs="Arial"/>
            <w:sz w:val="18"/>
            <w:szCs w:val="18"/>
          </w:rPr>
          <w:t>http://www.omg.org/spec/NIEM-UML/20150201/NIEMReference/NIEM-Reference-codes-usps_states.xmi</w:t>
        </w:r>
      </w:hyperlink>
    </w:p>
    <w:p w14:paraId="04B3C04F" w14:textId="342682D9" w:rsidR="002F7B0B" w:rsidRPr="002F7B0B" w:rsidRDefault="00333F36" w:rsidP="002F7B0B">
      <w:pPr>
        <w:ind w:right="-1272"/>
        <w:rPr>
          <w:rFonts w:ascii="Arial" w:hAnsi="Arial" w:cs="Arial"/>
          <w:color w:val="000000"/>
          <w:sz w:val="18"/>
          <w:szCs w:val="18"/>
        </w:rPr>
      </w:pPr>
      <w:hyperlink r:id="rId48" w:history="1">
        <w:r w:rsidR="002F7B0B" w:rsidRPr="002F7B0B">
          <w:rPr>
            <w:rStyle w:val="Hyperlink"/>
            <w:rFonts w:ascii="Arial" w:hAnsi="Arial" w:cs="Arial"/>
            <w:sz w:val="18"/>
            <w:szCs w:val="18"/>
          </w:rPr>
          <w:t>http://www.omg.org/spec/NIEM-UML/20150201/NIEMReference/NIEM-Reference-codes-xCard.xmi</w:t>
        </w:r>
      </w:hyperlink>
    </w:p>
    <w:p w14:paraId="1386FEC6" w14:textId="1D652975" w:rsidR="002F7B0B" w:rsidRPr="002F7B0B" w:rsidRDefault="00333F36" w:rsidP="002F7B0B">
      <w:pPr>
        <w:ind w:right="-1272"/>
        <w:rPr>
          <w:rFonts w:ascii="Arial" w:hAnsi="Arial" w:cs="Arial"/>
          <w:color w:val="000000"/>
          <w:sz w:val="18"/>
          <w:szCs w:val="18"/>
        </w:rPr>
      </w:pPr>
      <w:hyperlink r:id="rId49" w:history="1">
        <w:r w:rsidR="002F7B0B" w:rsidRPr="002F7B0B">
          <w:rPr>
            <w:rStyle w:val="Hyperlink"/>
            <w:rFonts w:ascii="Arial" w:hAnsi="Arial" w:cs="Arial"/>
            <w:sz w:val="18"/>
            <w:szCs w:val="18"/>
          </w:rPr>
          <w:t>http://www.omg.org/spec/NIEM-UML/20150201/NIEMReference/NIEM-Reference-domains-biometrics.xmi</w:t>
        </w:r>
      </w:hyperlink>
    </w:p>
    <w:p w14:paraId="4F3FD0B9" w14:textId="57CD8290" w:rsidR="002F7B0B" w:rsidRPr="002F7B0B" w:rsidRDefault="00333F36" w:rsidP="002F7B0B">
      <w:pPr>
        <w:ind w:right="-1272"/>
        <w:rPr>
          <w:rFonts w:ascii="Arial" w:hAnsi="Arial" w:cs="Arial"/>
          <w:color w:val="000000"/>
          <w:sz w:val="18"/>
          <w:szCs w:val="18"/>
        </w:rPr>
      </w:pPr>
      <w:hyperlink r:id="rId50" w:history="1">
        <w:r w:rsidR="002F7B0B" w:rsidRPr="002F7B0B">
          <w:rPr>
            <w:rStyle w:val="Hyperlink"/>
            <w:rFonts w:ascii="Arial" w:hAnsi="Arial" w:cs="Arial"/>
            <w:sz w:val="18"/>
            <w:szCs w:val="18"/>
          </w:rPr>
          <w:t>http://www.omg.org/spec/NIEM-UML/20150201/NIEMReference/NIEM-Reference-domains-emergencyManagement.xmi</w:t>
        </w:r>
      </w:hyperlink>
    </w:p>
    <w:p w14:paraId="39747AE5" w14:textId="1555FB96" w:rsidR="002F7B0B" w:rsidRPr="002F7B0B" w:rsidRDefault="00333F36" w:rsidP="002F7B0B">
      <w:pPr>
        <w:ind w:right="-1272"/>
        <w:rPr>
          <w:rFonts w:ascii="Arial" w:hAnsi="Arial" w:cs="Arial"/>
          <w:color w:val="000000"/>
          <w:sz w:val="18"/>
          <w:szCs w:val="18"/>
        </w:rPr>
      </w:pPr>
      <w:hyperlink r:id="rId51" w:history="1">
        <w:r w:rsidR="002F7B0B" w:rsidRPr="002F7B0B">
          <w:rPr>
            <w:rStyle w:val="Hyperlink"/>
            <w:rFonts w:ascii="Arial" w:hAnsi="Arial" w:cs="Arial"/>
            <w:sz w:val="18"/>
            <w:szCs w:val="18"/>
          </w:rPr>
          <w:t>http://www.omg.org/spec/NIEM-UML/20150201/NIEMReference/NIEM-Reference-domains-infrastructureProtection.xmi</w:t>
        </w:r>
      </w:hyperlink>
    </w:p>
    <w:p w14:paraId="3263C624" w14:textId="41AE93B4" w:rsidR="002F7B0B" w:rsidRPr="002F7B0B" w:rsidRDefault="00333F36" w:rsidP="002F7B0B">
      <w:pPr>
        <w:ind w:right="-1272"/>
        <w:rPr>
          <w:rFonts w:ascii="Arial" w:hAnsi="Arial" w:cs="Arial"/>
          <w:color w:val="000000"/>
          <w:sz w:val="18"/>
          <w:szCs w:val="18"/>
        </w:rPr>
      </w:pPr>
      <w:hyperlink r:id="rId52" w:history="1">
        <w:r w:rsidR="002F7B0B" w:rsidRPr="002F7B0B">
          <w:rPr>
            <w:rStyle w:val="Hyperlink"/>
            <w:rFonts w:ascii="Arial" w:hAnsi="Arial" w:cs="Arial"/>
            <w:sz w:val="18"/>
            <w:szCs w:val="18"/>
          </w:rPr>
          <w:t>http://www.omg.org/spec/NIEM-UML/20150201/NIEMReference/NIEM-Reference-domains-screening.xmi</w:t>
        </w:r>
      </w:hyperlink>
    </w:p>
    <w:p w14:paraId="05B0E181" w14:textId="18A229C7" w:rsidR="002F7B0B" w:rsidRPr="002F7B0B" w:rsidRDefault="00333F36" w:rsidP="002F7B0B">
      <w:pPr>
        <w:ind w:right="-1272"/>
        <w:rPr>
          <w:rFonts w:ascii="Arial" w:hAnsi="Arial" w:cs="Arial"/>
          <w:color w:val="000000"/>
          <w:sz w:val="18"/>
          <w:szCs w:val="18"/>
        </w:rPr>
      </w:pPr>
      <w:hyperlink r:id="rId53" w:history="1">
        <w:r w:rsidR="002F7B0B" w:rsidRPr="002F7B0B">
          <w:rPr>
            <w:rStyle w:val="Hyperlink"/>
            <w:rFonts w:ascii="Arial" w:hAnsi="Arial" w:cs="Arial"/>
            <w:sz w:val="18"/>
            <w:szCs w:val="18"/>
          </w:rPr>
          <w:t>http://www.omg.org/spec/NIEM-UML/20150201/NIEMReference/NIEM-Reference-external-cap.xmi</w:t>
        </w:r>
      </w:hyperlink>
    </w:p>
    <w:p w14:paraId="725EBD4D" w14:textId="5EAE48AD" w:rsidR="002F7B0B" w:rsidRPr="002F7B0B" w:rsidRDefault="00333F36" w:rsidP="002F7B0B">
      <w:pPr>
        <w:ind w:right="-1272"/>
        <w:rPr>
          <w:rFonts w:ascii="Arial" w:hAnsi="Arial" w:cs="Arial"/>
          <w:color w:val="000000"/>
          <w:sz w:val="18"/>
          <w:szCs w:val="18"/>
        </w:rPr>
      </w:pPr>
      <w:hyperlink r:id="rId54" w:history="1">
        <w:r w:rsidR="002F7B0B" w:rsidRPr="002F7B0B">
          <w:rPr>
            <w:rStyle w:val="Hyperlink"/>
            <w:rFonts w:ascii="Arial" w:hAnsi="Arial" w:cs="Arial"/>
            <w:sz w:val="18"/>
            <w:szCs w:val="18"/>
          </w:rPr>
          <w:t>http://www.omg.org/spec/NIEM-UML/20150201/NIEMReference/NIEM-Reference-external-de.xmi</w:t>
        </w:r>
      </w:hyperlink>
    </w:p>
    <w:p w14:paraId="75743287" w14:textId="2FB9572D" w:rsidR="002F7B0B" w:rsidRPr="002F7B0B" w:rsidRDefault="00333F36" w:rsidP="002F7B0B">
      <w:pPr>
        <w:ind w:right="-1272"/>
        <w:rPr>
          <w:rFonts w:ascii="Arial" w:hAnsi="Arial" w:cs="Arial"/>
          <w:color w:val="000000"/>
          <w:sz w:val="18"/>
          <w:szCs w:val="18"/>
        </w:rPr>
      </w:pPr>
      <w:hyperlink r:id="rId55" w:history="1">
        <w:r w:rsidR="002F7B0B" w:rsidRPr="002F7B0B">
          <w:rPr>
            <w:rStyle w:val="Hyperlink"/>
            <w:rFonts w:ascii="Arial" w:hAnsi="Arial" w:cs="Arial"/>
            <w:sz w:val="18"/>
            <w:szCs w:val="18"/>
          </w:rPr>
          <w:t>http://www.omg.org/spec/NIEM-UML/20150201/NIEMReference/NIEM-Reference-external-have.xmi</w:t>
        </w:r>
      </w:hyperlink>
    </w:p>
    <w:p w14:paraId="0E43A3FA" w14:textId="7498D96B" w:rsidR="002F7B0B" w:rsidRPr="002F7B0B" w:rsidRDefault="00333F36" w:rsidP="002F7B0B">
      <w:pPr>
        <w:ind w:right="-1272"/>
        <w:rPr>
          <w:rFonts w:ascii="Arial" w:hAnsi="Arial" w:cs="Arial"/>
          <w:color w:val="000000"/>
          <w:sz w:val="18"/>
          <w:szCs w:val="18"/>
        </w:rPr>
      </w:pPr>
      <w:hyperlink r:id="rId56" w:history="1">
        <w:r w:rsidR="002F7B0B" w:rsidRPr="002F7B0B">
          <w:rPr>
            <w:rStyle w:val="Hyperlink"/>
            <w:rFonts w:ascii="Arial" w:hAnsi="Arial" w:cs="Arial"/>
            <w:sz w:val="18"/>
            <w:szCs w:val="18"/>
          </w:rPr>
          <w:t>http://www.omg.org/spec/NIEM-UML/20150201/NIEMReference/NIEM-Reference-external-ogc.xmi</w:t>
        </w:r>
      </w:hyperlink>
    </w:p>
    <w:p w14:paraId="0C4F3180" w14:textId="19988960" w:rsidR="002F7B0B" w:rsidRPr="002F7B0B" w:rsidRDefault="00333F36" w:rsidP="002F7B0B">
      <w:pPr>
        <w:ind w:right="-1272"/>
        <w:rPr>
          <w:rFonts w:ascii="Arial" w:hAnsi="Arial" w:cs="Arial"/>
          <w:color w:val="000000"/>
          <w:sz w:val="18"/>
          <w:szCs w:val="18"/>
        </w:rPr>
      </w:pPr>
      <w:hyperlink r:id="rId57" w:history="1">
        <w:r w:rsidR="002F7B0B" w:rsidRPr="002F7B0B">
          <w:rPr>
            <w:rStyle w:val="Hyperlink"/>
            <w:rFonts w:ascii="Arial" w:hAnsi="Arial" w:cs="Arial"/>
            <w:sz w:val="18"/>
            <w:szCs w:val="18"/>
          </w:rPr>
          <w:t>http://www.omg.org/spec/NIEM-UML/20150201/NIEMReference/NIEM-Reference-external-xml.xmi</w:t>
        </w:r>
      </w:hyperlink>
    </w:p>
    <w:p w14:paraId="66F004FA" w14:textId="12788E63" w:rsidR="00F51E82" w:rsidRPr="002F7B0B" w:rsidRDefault="00333F36" w:rsidP="002F7B0B">
      <w:pPr>
        <w:ind w:right="-1272"/>
        <w:rPr>
          <w:rFonts w:ascii="Arial" w:hAnsi="Arial" w:cs="Arial"/>
          <w:color w:val="000000"/>
          <w:sz w:val="18"/>
          <w:szCs w:val="18"/>
        </w:rPr>
      </w:pPr>
      <w:hyperlink r:id="rId58" w:history="1">
        <w:r w:rsidR="002F7B0B" w:rsidRPr="002F7B0B">
          <w:rPr>
            <w:rStyle w:val="Hyperlink"/>
            <w:rFonts w:ascii="Arial" w:hAnsi="Arial" w:cs="Arial"/>
            <w:sz w:val="18"/>
            <w:szCs w:val="18"/>
          </w:rPr>
          <w:t>http://www.omg.org/spec/NIEM-UML/20150201/NIEMReference/NIEM-Reference-niem-core.xmi</w:t>
        </w:r>
      </w:hyperlink>
    </w:p>
    <w:p w14:paraId="70D03C7C" w14:textId="335291E3" w:rsidR="00F51E82" w:rsidRPr="002F7B0B" w:rsidRDefault="00333F36" w:rsidP="002F7B0B">
      <w:pPr>
        <w:ind w:right="-1272"/>
        <w:rPr>
          <w:rStyle w:val="Hyperlink"/>
          <w:rFonts w:cs="Arial"/>
          <w:sz w:val="18"/>
          <w:szCs w:val="18"/>
        </w:rPr>
      </w:pPr>
      <w:hyperlink r:id="rId59" w:history="1">
        <w:r w:rsidR="002F7B0B" w:rsidRPr="002F7B0B">
          <w:rPr>
            <w:rStyle w:val="Hyperlink"/>
            <w:rFonts w:ascii="Arial" w:hAnsi="Arial" w:cs="Arial"/>
            <w:sz w:val="18"/>
            <w:szCs w:val="18"/>
          </w:rPr>
          <w:t>http://www.omg.org/spec/NIEM-UML/20150201/NIEMpim2psm.qvto</w:t>
        </w:r>
      </w:hyperlink>
    </w:p>
    <w:p w14:paraId="1D8A9876" w14:textId="0FECCDAC" w:rsidR="00F51E82" w:rsidRPr="002F7B0B" w:rsidRDefault="00333F36" w:rsidP="002F7B0B">
      <w:pPr>
        <w:ind w:right="-1272"/>
        <w:rPr>
          <w:rStyle w:val="Hyperlink"/>
          <w:rFonts w:cs="Arial"/>
          <w:sz w:val="18"/>
          <w:szCs w:val="18"/>
        </w:rPr>
      </w:pPr>
      <w:hyperlink r:id="rId60" w:history="1">
        <w:r w:rsidR="002F7B0B" w:rsidRPr="002F7B0B">
          <w:rPr>
            <w:rStyle w:val="Hyperlink"/>
            <w:rFonts w:ascii="Arial" w:hAnsi="Arial" w:cs="Arial"/>
            <w:sz w:val="18"/>
            <w:szCs w:val="18"/>
          </w:rPr>
          <w:t>http://www.omg.org/spec/NIEM-UML/20150201/NIEMpsm2xsd.qvto</w:t>
        </w:r>
      </w:hyperlink>
    </w:p>
    <w:p w14:paraId="6907B46A" w14:textId="281B9A37" w:rsidR="00F51E82" w:rsidRPr="002F7B0B" w:rsidRDefault="00333F36" w:rsidP="002F7B0B">
      <w:pPr>
        <w:ind w:right="-1272"/>
        <w:rPr>
          <w:rStyle w:val="Hyperlink"/>
          <w:rFonts w:cs="Arial"/>
          <w:sz w:val="18"/>
          <w:szCs w:val="18"/>
        </w:rPr>
      </w:pPr>
      <w:hyperlink r:id="rId61" w:history="1">
        <w:r w:rsidR="002F7B0B" w:rsidRPr="002F7B0B">
          <w:rPr>
            <w:rStyle w:val="Hyperlink"/>
            <w:rFonts w:ascii="Arial" w:hAnsi="Arial" w:cs="Arial"/>
            <w:sz w:val="18"/>
            <w:szCs w:val="18"/>
          </w:rPr>
          <w:t>http://www.omg.org/spec/NIEM-UML/20150201/NIEMmpdmodel2artifact.qvto</w:t>
        </w:r>
      </w:hyperlink>
    </w:p>
    <w:p w14:paraId="67A146A2" w14:textId="0BDA2E89" w:rsidR="00F51E82" w:rsidRPr="002F7B0B" w:rsidRDefault="00333F36" w:rsidP="002F7B0B">
      <w:pPr>
        <w:ind w:right="-1272"/>
        <w:rPr>
          <w:rStyle w:val="Hyperlink"/>
          <w:rFonts w:cs="Arial"/>
          <w:sz w:val="18"/>
          <w:szCs w:val="18"/>
        </w:rPr>
      </w:pPr>
      <w:hyperlink r:id="rId62" w:history="1">
        <w:r w:rsidR="002F7B0B" w:rsidRPr="002F7B0B">
          <w:rPr>
            <w:rStyle w:val="Hyperlink"/>
            <w:rFonts w:ascii="Arial" w:hAnsi="Arial" w:cs="Arial"/>
            <w:sz w:val="18"/>
            <w:szCs w:val="18"/>
          </w:rPr>
          <w:t>http://www.omg.org/spec/NIEM-UML/20150201/NIEMmpdartifact2model.qvto</w:t>
        </w:r>
      </w:hyperlink>
    </w:p>
    <w:p w14:paraId="311FA5EB" w14:textId="279A5635" w:rsidR="00F51E82" w:rsidRPr="002F7B0B" w:rsidRDefault="00333F36" w:rsidP="002F7B0B">
      <w:pPr>
        <w:ind w:right="-1272"/>
        <w:rPr>
          <w:rStyle w:val="Hyperlink"/>
          <w:rFonts w:cs="Arial"/>
          <w:sz w:val="18"/>
          <w:szCs w:val="18"/>
        </w:rPr>
      </w:pPr>
      <w:hyperlink r:id="rId63" w:history="1">
        <w:r w:rsidR="002F7B0B" w:rsidRPr="002F7B0B">
          <w:rPr>
            <w:rStyle w:val="Hyperlink"/>
            <w:rFonts w:ascii="Arial" w:hAnsi="Arial" w:cs="Arial"/>
            <w:sz w:val="18"/>
            <w:szCs w:val="18"/>
          </w:rPr>
          <w:t>http://www.omg.org/spec/NIEM-UML/20150201/NIEMglobals.qvto</w:t>
        </w:r>
      </w:hyperlink>
    </w:p>
    <w:p w14:paraId="262D05E2" w14:textId="119B06F9" w:rsidR="00F51E82" w:rsidRPr="002F7B0B" w:rsidRDefault="00333F36" w:rsidP="002F7B0B">
      <w:pPr>
        <w:ind w:right="-1272"/>
        <w:rPr>
          <w:rStyle w:val="Hyperlink"/>
          <w:rFonts w:cs="Arial"/>
          <w:sz w:val="18"/>
          <w:szCs w:val="18"/>
        </w:rPr>
      </w:pPr>
      <w:hyperlink r:id="rId64" w:history="1">
        <w:r w:rsidR="002F7B0B" w:rsidRPr="002F7B0B">
          <w:rPr>
            <w:rStyle w:val="Hyperlink"/>
            <w:rFonts w:ascii="Arial" w:hAnsi="Arial" w:cs="Arial"/>
            <w:sz w:val="18"/>
            <w:szCs w:val="18"/>
          </w:rPr>
          <w:t>http://www.omg.org/spec/NIEM-UML/20150201/NIEMplatformBinding.qvto</w:t>
        </w:r>
      </w:hyperlink>
    </w:p>
    <w:p w14:paraId="4AB17534" w14:textId="77777777" w:rsidR="00000F87" w:rsidRDefault="00000F87" w:rsidP="002F7B0B">
      <w:pPr>
        <w:pBdr>
          <w:bottom w:val="single" w:sz="4" w:space="1" w:color="auto"/>
        </w:pBdr>
        <w:rPr>
          <w:rFonts w:ascii="Arial" w:hAnsi="Arial" w:cs="Arial"/>
        </w:rPr>
      </w:pPr>
    </w:p>
    <w:p w14:paraId="14EA353E" w14:textId="77777777" w:rsidR="00000F87" w:rsidRDefault="00000F87" w:rsidP="00000F87">
      <w:pPr>
        <w:pStyle w:val="BodyText"/>
      </w:pPr>
    </w:p>
    <w:p w14:paraId="64DD6C50" w14:textId="20D0FFD8" w:rsidR="005F61CB" w:rsidDel="00503AF4" w:rsidRDefault="005F61CB" w:rsidP="005F61CB">
      <w:pPr>
        <w:pStyle w:val="Body"/>
        <w:rPr>
          <w:del w:id="8" w:author="Steve Cook" w:date="2016-05-16T12:29:00Z"/>
          <w:spacing w:val="2"/>
          <w:w w:val="100"/>
        </w:rPr>
      </w:pPr>
      <w:del w:id="9" w:author="Steve Cook" w:date="2016-05-16T12:29:00Z">
        <w:r w:rsidDel="00503AF4">
          <w:rPr>
            <w:spacing w:val="2"/>
            <w:w w:val="100"/>
          </w:rPr>
          <w:delText xml:space="preserve">This OMG document replaces the submission document (gov/2015-02-01, Alpha).  It is an OMG Adopted Beta Specification and is currently in the finalization phase. Comments on the content of this document are welcome, and should be directed to </w:delText>
        </w:r>
        <w:r w:rsidR="00503AF4" w:rsidDel="00503AF4">
          <w:fldChar w:fldCharType="begin"/>
        </w:r>
        <w:r w:rsidR="00503AF4" w:rsidDel="00503AF4">
          <w:delInstrText xml:space="preserve"> HYPERLINK "mailto:issues@omg.org" </w:delInstrText>
        </w:r>
        <w:r w:rsidR="00503AF4" w:rsidDel="00503AF4">
          <w:fldChar w:fldCharType="separate"/>
        </w:r>
        <w:r w:rsidDel="00503AF4">
          <w:rPr>
            <w:rStyle w:val="Hyperlink"/>
            <w:spacing w:val="2"/>
            <w:w w:val="100"/>
          </w:rPr>
          <w:delText>issues@omg.org</w:delText>
        </w:r>
        <w:r w:rsidR="00503AF4" w:rsidDel="00503AF4">
          <w:rPr>
            <w:rStyle w:val="Hyperlink"/>
            <w:spacing w:val="2"/>
          </w:rPr>
          <w:fldChar w:fldCharType="end"/>
        </w:r>
        <w:r w:rsidDel="00503AF4">
          <w:rPr>
            <w:spacing w:val="2"/>
            <w:w w:val="100"/>
          </w:rPr>
          <w:delText xml:space="preserve"> by March 3, 2016.</w:delText>
        </w:r>
      </w:del>
    </w:p>
    <w:p w14:paraId="1D911381" w14:textId="4FEDC206" w:rsidR="005F61CB" w:rsidDel="00503AF4" w:rsidRDefault="005F61CB" w:rsidP="005F61CB">
      <w:pPr>
        <w:pStyle w:val="Body"/>
        <w:rPr>
          <w:del w:id="10" w:author="Steve Cook" w:date="2016-05-16T12:29:00Z"/>
          <w:spacing w:val="2"/>
          <w:w w:val="100"/>
        </w:rPr>
      </w:pPr>
      <w:del w:id="11" w:author="Steve Cook" w:date="2016-05-16T12:29:00Z">
        <w:r w:rsidDel="00503AF4">
          <w:rPr>
            <w:spacing w:val="2"/>
            <w:w w:val="100"/>
          </w:rPr>
          <w:delText xml:space="preserve">You may view the pending issues for this specification from the OMG revision issues web page </w:delText>
        </w:r>
        <w:r w:rsidR="00503AF4" w:rsidDel="00503AF4">
          <w:fldChar w:fldCharType="begin"/>
        </w:r>
        <w:r w:rsidR="00503AF4" w:rsidDel="00503AF4">
          <w:delInstrText xml:space="preserve"> HYPERLINK "http://www.omg.org/issues/" </w:delInstrText>
        </w:r>
        <w:r w:rsidR="00503AF4" w:rsidDel="00503AF4">
          <w:fldChar w:fldCharType="separate"/>
        </w:r>
        <w:r w:rsidDel="00503AF4">
          <w:rPr>
            <w:rStyle w:val="Hyperlink"/>
            <w:spacing w:val="2"/>
            <w:w w:val="100"/>
          </w:rPr>
          <w:delText>http://www.omg.org/issues/</w:delText>
        </w:r>
        <w:r w:rsidR="00503AF4" w:rsidDel="00503AF4">
          <w:rPr>
            <w:rStyle w:val="Hyperlink"/>
            <w:spacing w:val="2"/>
          </w:rPr>
          <w:fldChar w:fldCharType="end"/>
        </w:r>
        <w:r w:rsidDel="00503AF4">
          <w:rPr>
            <w:spacing w:val="2"/>
            <w:w w:val="100"/>
          </w:rPr>
          <w:delText>.</w:delText>
        </w:r>
      </w:del>
    </w:p>
    <w:p w14:paraId="61A5F88E" w14:textId="6F395152" w:rsidR="005F61CB" w:rsidRDefault="005F61CB" w:rsidP="005F61CB">
      <w:pPr>
        <w:pStyle w:val="Body"/>
        <w:rPr>
          <w:spacing w:val="2"/>
          <w:w w:val="100"/>
        </w:rPr>
      </w:pPr>
      <w:del w:id="12" w:author="Steve Cook" w:date="2016-05-16T12:29:00Z">
        <w:r w:rsidDel="00503AF4">
          <w:rPr>
            <w:spacing w:val="2"/>
            <w:w w:val="100"/>
          </w:rPr>
          <w:delText>The FTF Recommendation and Report for this specification will be published on July 1, 2016. If you are reading this after that date, please download the available specification from the OMG Specifications Catalog.</w:delText>
        </w:r>
      </w:del>
    </w:p>
    <w:p w14:paraId="6F6DFFE7" w14:textId="7E60B9CF" w:rsidR="00000F87" w:rsidRPr="00CD71FD" w:rsidRDefault="00010CD5" w:rsidP="00000F87">
      <w:pPr>
        <w:pStyle w:val="BodyText"/>
      </w:pPr>
      <w:r>
        <w:br w:type="page"/>
      </w:r>
      <w:r w:rsidR="00000F87">
        <w:lastRenderedPageBreak/>
        <w:t>Copyright © 201</w:t>
      </w:r>
      <w:r w:rsidR="003C33EF">
        <w:t>5</w:t>
      </w:r>
      <w:r w:rsidR="00000F87" w:rsidRPr="00CD71FD">
        <w:t xml:space="preserve"> </w:t>
      </w:r>
      <w:r w:rsidR="00000F87">
        <w:t>Data Access Technologies (</w:t>
      </w:r>
      <w:r w:rsidR="003F3241">
        <w:t xml:space="preserve">A Division of </w:t>
      </w:r>
      <w:r w:rsidR="00000F87" w:rsidRPr="00CD71FD">
        <w:t>Model Driven Solutions</w:t>
      </w:r>
      <w:r w:rsidR="00000F87">
        <w:t>)</w:t>
      </w:r>
    </w:p>
    <w:p w14:paraId="683CFB81" w14:textId="77777777" w:rsidR="00000F87" w:rsidRPr="00010CD5" w:rsidRDefault="00000F87" w:rsidP="00000F87">
      <w:pPr>
        <w:pStyle w:val="BodyText"/>
      </w:pPr>
      <w:r>
        <w:t>Copyright © 2012 Georgia Tech Research Institute (GTRI)</w:t>
      </w:r>
    </w:p>
    <w:p w14:paraId="5F2A3092" w14:textId="77777777" w:rsidR="00000F87" w:rsidRPr="00CD71FD" w:rsidRDefault="00000F87" w:rsidP="00000F87">
      <w:pPr>
        <w:pStyle w:val="BodyText"/>
      </w:pPr>
      <w:r>
        <w:t>Copyright © 2012</w:t>
      </w:r>
      <w:r w:rsidRPr="00CD71FD">
        <w:t xml:space="preserve"> Microsoft</w:t>
      </w:r>
    </w:p>
    <w:p w14:paraId="70962E3F" w14:textId="28DF70E5" w:rsidR="00000F87" w:rsidRPr="00CD71FD" w:rsidRDefault="00000F87" w:rsidP="00000F87">
      <w:pPr>
        <w:pStyle w:val="BodyText"/>
      </w:pPr>
      <w:r>
        <w:t>Copyright © 201</w:t>
      </w:r>
      <w:r w:rsidR="003C33EF">
        <w:t>5</w:t>
      </w:r>
      <w:r w:rsidRPr="00CD71FD">
        <w:t xml:space="preserve"> </w:t>
      </w:r>
      <w:r>
        <w:t>Object Management Group (OMG)</w:t>
      </w:r>
    </w:p>
    <w:p w14:paraId="7C642C16" w14:textId="77777777" w:rsidR="00000F87" w:rsidRDefault="00000F87" w:rsidP="00000F87">
      <w:pPr>
        <w:pStyle w:val="BodyText"/>
      </w:pPr>
      <w:r>
        <w:t>Copyright © 2012</w:t>
      </w:r>
      <w:r w:rsidRPr="00CD71FD">
        <w:t xml:space="preserve"> Visumpoint</w:t>
      </w:r>
    </w:p>
    <w:p w14:paraId="527BD2FD" w14:textId="77777777" w:rsidR="00000F87" w:rsidRDefault="00000F87" w:rsidP="00000F87">
      <w:pPr>
        <w:rPr>
          <w:sz w:val="20"/>
        </w:rPr>
      </w:pPr>
    </w:p>
    <w:p w14:paraId="354127AD" w14:textId="77777777" w:rsidR="00000F87" w:rsidRPr="00000F87" w:rsidRDefault="00000F87" w:rsidP="009D431F">
      <w:pPr>
        <w:spacing w:before="120" w:after="120"/>
        <w:jc w:val="center"/>
        <w:rPr>
          <w:sz w:val="20"/>
        </w:rPr>
      </w:pPr>
      <w:r w:rsidRPr="00000F87">
        <w:rPr>
          <w:sz w:val="20"/>
        </w:rPr>
        <w:t>USE OF SPECIFICATION - TERMS, CONDITIONS &amp; NOTICES</w:t>
      </w:r>
    </w:p>
    <w:p w14:paraId="1F9BEDF1" w14:textId="77777777" w:rsidR="00000F87" w:rsidRPr="00000F87" w:rsidRDefault="00000F87" w:rsidP="00000F87">
      <w:pPr>
        <w:spacing w:before="120" w:after="120"/>
        <w:rPr>
          <w:sz w:val="20"/>
        </w:rPr>
      </w:pPr>
      <w:r w:rsidRPr="00000F87">
        <w:rPr>
          <w:sz w:val="20"/>
        </w:rP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3C040514" w14:textId="77777777" w:rsidR="00000F87" w:rsidRPr="00000F87" w:rsidRDefault="00000F87" w:rsidP="009D431F">
      <w:pPr>
        <w:spacing w:before="120" w:after="120"/>
        <w:jc w:val="center"/>
        <w:rPr>
          <w:sz w:val="20"/>
        </w:rPr>
      </w:pPr>
      <w:r w:rsidRPr="00000F87">
        <w:rPr>
          <w:sz w:val="20"/>
        </w:rPr>
        <w:t>LICENSES</w:t>
      </w:r>
    </w:p>
    <w:p w14:paraId="01439188" w14:textId="77777777" w:rsidR="00000F87" w:rsidRPr="00000F87" w:rsidRDefault="00000F87" w:rsidP="00000F87">
      <w:pPr>
        <w:spacing w:before="120" w:after="120"/>
        <w:rPr>
          <w:sz w:val="20"/>
        </w:rPr>
      </w:pPr>
      <w:r w:rsidRPr="00000F87">
        <w:rPr>
          <w:sz w:val="20"/>
        </w:rPr>
        <w:t>The companies listed above have granted to the Object Management Group, Inc. (OMG) a nonexclusive, royalty- 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1832C9E7" w14:textId="77777777" w:rsidR="00000F87" w:rsidRPr="00000F87" w:rsidRDefault="00000F87" w:rsidP="00000F87">
      <w:pPr>
        <w:spacing w:before="120" w:after="120"/>
        <w:rPr>
          <w:sz w:val="20"/>
        </w:rPr>
      </w:pPr>
      <w:r w:rsidRPr="00000F87">
        <w:rPr>
          <w:sz w:val="20"/>
        </w:rPr>
        <w:t>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w:t>
      </w:r>
    </w:p>
    <w:p w14:paraId="6F785EEF" w14:textId="77777777" w:rsidR="00000F87" w:rsidRPr="00000F87" w:rsidRDefault="00000F87" w:rsidP="009D431F">
      <w:pPr>
        <w:spacing w:before="120" w:after="120"/>
        <w:jc w:val="center"/>
        <w:rPr>
          <w:sz w:val="20"/>
        </w:rPr>
      </w:pPr>
      <w:r w:rsidRPr="00000F87">
        <w:rPr>
          <w:sz w:val="20"/>
        </w:rPr>
        <w:t>PATENTS</w:t>
      </w:r>
    </w:p>
    <w:p w14:paraId="77DEEF1E" w14:textId="77777777" w:rsidR="00000F87" w:rsidRPr="00000F87" w:rsidRDefault="00000F87" w:rsidP="00000F87">
      <w:pPr>
        <w:spacing w:before="120" w:after="120"/>
        <w:rPr>
          <w:sz w:val="20"/>
        </w:rPr>
      </w:pPr>
      <w:r w:rsidRPr="00000F87">
        <w:rPr>
          <w:sz w:val="20"/>
        </w:rP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3E8856E6" w14:textId="77777777" w:rsidR="00000F87" w:rsidRPr="00000F87" w:rsidRDefault="00000F87" w:rsidP="009D431F">
      <w:pPr>
        <w:spacing w:before="120" w:after="120"/>
        <w:jc w:val="center"/>
        <w:rPr>
          <w:sz w:val="20"/>
        </w:rPr>
      </w:pPr>
      <w:r w:rsidRPr="00000F87">
        <w:rPr>
          <w:sz w:val="20"/>
        </w:rPr>
        <w:t>GENERAL USE RESTRICTIONS</w:t>
      </w:r>
    </w:p>
    <w:p w14:paraId="0F7A78EB" w14:textId="77777777" w:rsidR="00000F87" w:rsidRPr="00000F87" w:rsidRDefault="00000F87" w:rsidP="00000F87">
      <w:pPr>
        <w:spacing w:before="120" w:after="120"/>
        <w:rPr>
          <w:sz w:val="20"/>
        </w:rPr>
      </w:pPr>
      <w:r w:rsidRPr="00000F87">
        <w:rPr>
          <w:sz w:val="20"/>
        </w:rP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 without permission of the copyright owner.</w:t>
      </w:r>
    </w:p>
    <w:p w14:paraId="687D8E29" w14:textId="77777777" w:rsidR="00000F87" w:rsidRPr="00000F87" w:rsidRDefault="00000F87" w:rsidP="009D431F">
      <w:pPr>
        <w:spacing w:before="120" w:after="120"/>
        <w:jc w:val="center"/>
        <w:rPr>
          <w:sz w:val="20"/>
        </w:rPr>
      </w:pPr>
      <w:r w:rsidRPr="00000F87">
        <w:rPr>
          <w:sz w:val="20"/>
        </w:rPr>
        <w:t>DISCLAIMER OF WARRANTY</w:t>
      </w:r>
    </w:p>
    <w:p w14:paraId="33C39CFA" w14:textId="77777777" w:rsidR="00000F87" w:rsidRPr="00000F87" w:rsidRDefault="00000F87" w:rsidP="00000F87">
      <w:pPr>
        <w:spacing w:before="120" w:after="120"/>
        <w:rPr>
          <w:sz w:val="20"/>
        </w:rPr>
      </w:pPr>
      <w:r w:rsidRPr="00000F87">
        <w:rPr>
          <w:sz w:val="20"/>
        </w:rPr>
        <w:t xml:space="preserve">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w:t>
      </w:r>
      <w:r w:rsidRPr="00000F87">
        <w:rPr>
          <w:sz w:val="20"/>
        </w:rPr>
        <w:lastRenderedPageBreak/>
        <w:t>COMPANIES LISTED ABOVE BE LIABLE FOR ERRORS CONTAINED HEREIN OR FOR DIRECT, INDIRECT, INCIDENTAL, SPECIAL, CONSEQUENTIAL, RELIANCE OR COVER DAMAGES, INCLUDING</w:t>
      </w:r>
    </w:p>
    <w:p w14:paraId="7269F3BD" w14:textId="77777777" w:rsidR="00000F87" w:rsidRPr="00000F87" w:rsidRDefault="00000F87" w:rsidP="00000F87">
      <w:pPr>
        <w:spacing w:before="120" w:after="120"/>
        <w:rPr>
          <w:sz w:val="20"/>
        </w:rPr>
      </w:pPr>
      <w:r w:rsidRPr="00000F87">
        <w:rPr>
          <w:sz w:val="20"/>
        </w:rPr>
        <w:t>LOSS OF PROFITS, REVENUE, DATA OR USE, INCURRED BY ANY USER OR ANY THIRD PARTY IN CONNECTION WITH THE FURNISHING, PERFORMANCE, OR USE OF THIS MATERIAL, EVEN IF ADVISED OF THE POSSIBILITY OF SUCH DAMAGES.</w:t>
      </w:r>
    </w:p>
    <w:p w14:paraId="65B8A074" w14:textId="77777777" w:rsidR="00000F87" w:rsidRPr="00000F87" w:rsidRDefault="00000F87" w:rsidP="00000F87">
      <w:pPr>
        <w:spacing w:before="120" w:after="120"/>
        <w:rPr>
          <w:sz w:val="20"/>
        </w:rPr>
      </w:pPr>
      <w:r w:rsidRPr="00000F87">
        <w:rPr>
          <w:sz w:val="20"/>
        </w:rPr>
        <w:t>The entire risk as to the quality and performance of software developed using this specification is borne by you. This disclaimer of warranty constitutes an essential part of the license granted to you to use this specification.</w:t>
      </w:r>
    </w:p>
    <w:p w14:paraId="76F079A6" w14:textId="77777777" w:rsidR="00000F87" w:rsidRPr="00000F87" w:rsidRDefault="00000F87" w:rsidP="009D431F">
      <w:pPr>
        <w:spacing w:before="120" w:after="120"/>
        <w:jc w:val="center"/>
        <w:rPr>
          <w:sz w:val="20"/>
        </w:rPr>
      </w:pPr>
      <w:r w:rsidRPr="00000F87">
        <w:rPr>
          <w:sz w:val="20"/>
        </w:rPr>
        <w:t>RESTRICTED RIGHTS LEGEND</w:t>
      </w:r>
    </w:p>
    <w:p w14:paraId="0277CAA6" w14:textId="77777777" w:rsidR="00000F87" w:rsidRPr="00000F87" w:rsidRDefault="00000F87" w:rsidP="00000F87">
      <w:pPr>
        <w:spacing w:before="120" w:after="120"/>
        <w:rPr>
          <w:sz w:val="20"/>
        </w:rPr>
      </w:pPr>
      <w:r w:rsidRPr="00000F87">
        <w:rPr>
          <w:sz w:val="20"/>
        </w:rP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227- 7202-2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48A5E0CD" w14:textId="77777777" w:rsidR="00000F87" w:rsidRPr="00000F87" w:rsidRDefault="00000F87" w:rsidP="009D431F">
      <w:pPr>
        <w:spacing w:before="120" w:after="120"/>
        <w:jc w:val="center"/>
        <w:rPr>
          <w:sz w:val="20"/>
        </w:rPr>
      </w:pPr>
      <w:r w:rsidRPr="00000F87">
        <w:rPr>
          <w:sz w:val="20"/>
        </w:rPr>
        <w:t>TRADEMARKS</w:t>
      </w:r>
    </w:p>
    <w:p w14:paraId="1EADEF8B" w14:textId="041AD168" w:rsidR="00000F87" w:rsidRPr="00000F87" w:rsidRDefault="00000F87" w:rsidP="00000F87">
      <w:pPr>
        <w:spacing w:before="120" w:after="120"/>
        <w:rPr>
          <w:sz w:val="20"/>
        </w:rPr>
      </w:pPr>
      <w:r w:rsidRPr="00000F87">
        <w:rPr>
          <w:sz w:val="20"/>
        </w:rPr>
        <w:t>MDA®, Model Driven Architecture®, UML®, UML Cube logo®, OMG Logo®, CORBA® and XMI® are registered trademarks of the Object Management Group, Inc., and Object Management Group</w:t>
      </w:r>
      <w:r w:rsidR="009D431F" w:rsidRPr="00000F87">
        <w:t>™</w:t>
      </w:r>
      <w:r w:rsidRPr="00000F87">
        <w:rPr>
          <w:sz w:val="20"/>
        </w:rPr>
        <w:t>, OMG</w:t>
      </w:r>
      <w:r w:rsidR="009D431F" w:rsidRPr="00000F87">
        <w:t>™</w:t>
      </w:r>
      <w:r w:rsidRPr="00000F87">
        <w:rPr>
          <w:sz w:val="20"/>
        </w:rPr>
        <w:t xml:space="preserve"> , Unified Modeling Language</w:t>
      </w:r>
      <w:r w:rsidR="009D431F" w:rsidRPr="00000F87">
        <w:t>™</w:t>
      </w:r>
      <w:r w:rsidRPr="00000F87">
        <w:rPr>
          <w:sz w:val="20"/>
        </w:rPr>
        <w:t>, Mo</w:t>
      </w:r>
      <w:r w:rsidR="009D431F">
        <w:rPr>
          <w:sz w:val="20"/>
        </w:rPr>
        <w:t>del Driven Architecture Logo</w:t>
      </w:r>
      <w:r w:rsidR="009D431F" w:rsidRPr="00000F87">
        <w:t>™</w:t>
      </w:r>
      <w:r w:rsidRPr="00000F87">
        <w:rPr>
          <w:sz w:val="20"/>
        </w:rPr>
        <w:t>, Model Driven Architecture Diagram</w:t>
      </w:r>
      <w:r w:rsidR="009D431F" w:rsidRPr="00000F87">
        <w:t>™</w:t>
      </w:r>
      <w:r w:rsidRPr="00000F87">
        <w:rPr>
          <w:sz w:val="20"/>
        </w:rPr>
        <w:t>, CORBA logos</w:t>
      </w:r>
      <w:r w:rsidR="009D431F" w:rsidRPr="00000F87">
        <w:t>™</w:t>
      </w:r>
      <w:r w:rsidRPr="00000F87">
        <w:rPr>
          <w:sz w:val="20"/>
        </w:rPr>
        <w:t>, XMI Logo</w:t>
      </w:r>
      <w:r w:rsidR="009D431F" w:rsidRPr="00000F87">
        <w:t>™</w:t>
      </w:r>
      <w:r w:rsidRPr="00000F87">
        <w:rPr>
          <w:sz w:val="20"/>
        </w:rPr>
        <w:t>, CWM</w:t>
      </w:r>
      <w:r w:rsidR="009D431F" w:rsidRPr="00000F87">
        <w:t>™</w:t>
      </w:r>
      <w:r w:rsidRPr="00000F87">
        <w:rPr>
          <w:sz w:val="20"/>
        </w:rPr>
        <w:t>, CWM Logo</w:t>
      </w:r>
      <w:r w:rsidR="009D431F" w:rsidRPr="00000F87">
        <w:t>™</w:t>
      </w:r>
      <w:r w:rsidRPr="00000F87">
        <w:rPr>
          <w:sz w:val="20"/>
        </w:rPr>
        <w:t>, IIOP</w:t>
      </w:r>
      <w:r w:rsidR="009D431F" w:rsidRPr="00000F87">
        <w:t>™</w:t>
      </w:r>
      <w:r w:rsidRPr="00000F87">
        <w:rPr>
          <w:sz w:val="20"/>
        </w:rPr>
        <w:t xml:space="preserve"> , IMMT</w:t>
      </w:r>
      <w:r w:rsidR="009D431F" w:rsidRPr="00000F87">
        <w:t>™</w:t>
      </w:r>
      <w:r w:rsidRPr="00000F87">
        <w:rPr>
          <w:sz w:val="20"/>
        </w:rPr>
        <w:t>, MOF</w:t>
      </w:r>
      <w:r w:rsidR="009D431F" w:rsidRPr="00000F87">
        <w:t>™</w:t>
      </w:r>
      <w:r w:rsidRPr="00000F87">
        <w:rPr>
          <w:sz w:val="20"/>
        </w:rPr>
        <w:t>, OMG Interface Definition Language (IDL)</w:t>
      </w:r>
      <w:r w:rsidR="009D431F" w:rsidRPr="009D431F">
        <w:t xml:space="preserve"> </w:t>
      </w:r>
      <w:r w:rsidR="009D431F" w:rsidRPr="00000F87">
        <w:t>™</w:t>
      </w:r>
      <w:r w:rsidRPr="00000F87">
        <w:rPr>
          <w:sz w:val="20"/>
        </w:rPr>
        <w:t>, and OMG Systems Modeling Language (OMG SysML)</w:t>
      </w:r>
      <w:r w:rsidR="009D431F" w:rsidRPr="009D431F">
        <w:t xml:space="preserve"> </w:t>
      </w:r>
      <w:r w:rsidR="009D431F" w:rsidRPr="00000F87">
        <w:t>™</w:t>
      </w:r>
      <w:r w:rsidRPr="00000F87">
        <w:rPr>
          <w:sz w:val="20"/>
        </w:rPr>
        <w:t xml:space="preserve"> are trademarks of the Object Management Group. All other products or company names mentioned are used for identification purposes only, and may be trademarks of their respective owners.</w:t>
      </w:r>
    </w:p>
    <w:p w14:paraId="11CB7487" w14:textId="77777777" w:rsidR="00000F87" w:rsidRPr="00000F87" w:rsidRDefault="00000F87" w:rsidP="009D431F">
      <w:pPr>
        <w:spacing w:before="120" w:after="120"/>
        <w:jc w:val="center"/>
        <w:rPr>
          <w:sz w:val="20"/>
        </w:rPr>
      </w:pPr>
      <w:r w:rsidRPr="00000F87">
        <w:rPr>
          <w:sz w:val="20"/>
        </w:rPr>
        <w:t>COMPLIANCE</w:t>
      </w:r>
    </w:p>
    <w:p w14:paraId="45420807" w14:textId="77777777" w:rsidR="00000F87" w:rsidRPr="00000F87" w:rsidRDefault="00000F87" w:rsidP="00000F87">
      <w:pPr>
        <w:spacing w:before="120" w:after="120"/>
        <w:rPr>
          <w:sz w:val="20"/>
        </w:rPr>
      </w:pPr>
      <w:r w:rsidRPr="00000F87">
        <w:rPr>
          <w:sz w:val="20"/>
        </w:rP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 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0B4099E3" w14:textId="77777777" w:rsidR="000F31EF" w:rsidRDefault="000F31EF" w:rsidP="00000F87">
      <w:pPr>
        <w:spacing w:before="120" w:after="120"/>
        <w:sectPr w:rsidR="000F31EF" w:rsidSect="00305589">
          <w:headerReference w:type="default" r:id="rId65"/>
          <w:footerReference w:type="default" r:id="rId66"/>
          <w:pgSz w:w="12240" w:h="15840"/>
          <w:pgMar w:top="1440" w:right="1440" w:bottom="1440" w:left="1440" w:header="720" w:footer="720" w:gutter="0"/>
          <w:cols w:space="720"/>
          <w:docGrid w:linePitch="360"/>
        </w:sectPr>
      </w:pPr>
    </w:p>
    <w:p w14:paraId="485C6179" w14:textId="77777777" w:rsidR="00E23BB5" w:rsidRPr="005F61CB" w:rsidRDefault="000F31EF" w:rsidP="005F61CB">
      <w:pPr>
        <w:rPr>
          <w:rFonts w:ascii="Arial" w:hAnsi="Arial" w:cs="Arial"/>
          <w:b/>
          <w:sz w:val="40"/>
          <w:szCs w:val="40"/>
        </w:rPr>
      </w:pPr>
      <w:r w:rsidRPr="005F61CB">
        <w:rPr>
          <w:rFonts w:ascii="Arial" w:hAnsi="Arial" w:cs="Arial"/>
          <w:b/>
          <w:sz w:val="40"/>
          <w:szCs w:val="40"/>
        </w:rPr>
        <w:lastRenderedPageBreak/>
        <w:t>Table of Contents</w:t>
      </w:r>
    </w:p>
    <w:p w14:paraId="60DADDCD" w14:textId="77777777" w:rsidR="00896951" w:rsidRDefault="00D04C76" w:rsidP="00896951">
      <w:pPr>
        <w:pStyle w:val="TOC1"/>
        <w:tabs>
          <w:tab w:val="clear" w:pos="840"/>
        </w:tabs>
        <w:rPr>
          <w:rFonts w:asciiTheme="minorHAnsi" w:eastAsiaTheme="minorEastAsia" w:hAnsiTheme="minorHAnsi" w:cstheme="minorBidi"/>
          <w:b w:val="0"/>
          <w:sz w:val="22"/>
          <w:szCs w:val="22"/>
          <w:lang w:val="en-GB" w:eastAsia="en-GB"/>
        </w:rPr>
      </w:pPr>
      <w:r>
        <w:fldChar w:fldCharType="begin"/>
      </w:r>
      <w:r>
        <w:instrText xml:space="preserve"> TOC \o "1-3" \h \z \u </w:instrText>
      </w:r>
      <w:r>
        <w:fldChar w:fldCharType="separate"/>
      </w:r>
      <w:hyperlink w:anchor="_Toc426452177" w:history="1">
        <w:r w:rsidR="00896951" w:rsidRPr="008F2EE0">
          <w:rPr>
            <w:rStyle w:val="Hyperlink"/>
          </w:rPr>
          <w:t>Preface</w:t>
        </w:r>
        <w:r w:rsidR="00896951">
          <w:rPr>
            <w:webHidden/>
          </w:rPr>
          <w:tab/>
        </w:r>
        <w:r w:rsidR="00896951">
          <w:rPr>
            <w:webHidden/>
          </w:rPr>
          <w:fldChar w:fldCharType="begin"/>
        </w:r>
        <w:r w:rsidR="00896951">
          <w:rPr>
            <w:webHidden/>
          </w:rPr>
          <w:instrText xml:space="preserve"> PAGEREF _Toc426452177 \h </w:instrText>
        </w:r>
        <w:r w:rsidR="00896951">
          <w:rPr>
            <w:webHidden/>
          </w:rPr>
        </w:r>
        <w:r w:rsidR="00896951">
          <w:rPr>
            <w:webHidden/>
          </w:rPr>
          <w:fldChar w:fldCharType="separate"/>
        </w:r>
        <w:r w:rsidR="00B81ED7">
          <w:rPr>
            <w:webHidden/>
          </w:rPr>
          <w:t>1</w:t>
        </w:r>
        <w:r w:rsidR="00896951">
          <w:rPr>
            <w:webHidden/>
          </w:rPr>
          <w:fldChar w:fldCharType="end"/>
        </w:r>
      </w:hyperlink>
    </w:p>
    <w:p w14:paraId="477BF935" w14:textId="77777777" w:rsidR="00896951" w:rsidRDefault="00333F36">
      <w:pPr>
        <w:pStyle w:val="TOC1"/>
        <w:rPr>
          <w:rFonts w:asciiTheme="minorHAnsi" w:eastAsiaTheme="minorEastAsia" w:hAnsiTheme="minorHAnsi" w:cstheme="minorBidi"/>
          <w:b w:val="0"/>
          <w:sz w:val="22"/>
          <w:szCs w:val="22"/>
          <w:lang w:val="en-GB" w:eastAsia="en-GB"/>
        </w:rPr>
      </w:pPr>
      <w:hyperlink w:anchor="_Toc426452178" w:history="1">
        <w:r w:rsidR="00896951" w:rsidRPr="008F2EE0">
          <w:rPr>
            <w:rStyle w:val="Hyperlink"/>
          </w:rPr>
          <w:t>1</w:t>
        </w:r>
        <w:r w:rsidR="00896951">
          <w:rPr>
            <w:rFonts w:asciiTheme="minorHAnsi" w:eastAsiaTheme="minorEastAsia" w:hAnsiTheme="minorHAnsi" w:cstheme="minorBidi"/>
            <w:b w:val="0"/>
            <w:sz w:val="22"/>
            <w:szCs w:val="22"/>
            <w:lang w:val="en-GB" w:eastAsia="en-GB"/>
          </w:rPr>
          <w:tab/>
        </w:r>
        <w:r w:rsidR="00896951" w:rsidRPr="008F2EE0">
          <w:rPr>
            <w:rStyle w:val="Hyperlink"/>
          </w:rPr>
          <w:t>Scope</w:t>
        </w:r>
        <w:r w:rsidR="00896951">
          <w:rPr>
            <w:webHidden/>
          </w:rPr>
          <w:tab/>
        </w:r>
        <w:r w:rsidR="00896951">
          <w:rPr>
            <w:webHidden/>
          </w:rPr>
          <w:fldChar w:fldCharType="begin"/>
        </w:r>
        <w:r w:rsidR="00896951">
          <w:rPr>
            <w:webHidden/>
          </w:rPr>
          <w:instrText xml:space="preserve"> PAGEREF _Toc426452178 \h </w:instrText>
        </w:r>
        <w:r w:rsidR="00896951">
          <w:rPr>
            <w:webHidden/>
          </w:rPr>
        </w:r>
        <w:r w:rsidR="00896951">
          <w:rPr>
            <w:webHidden/>
          </w:rPr>
          <w:fldChar w:fldCharType="separate"/>
        </w:r>
        <w:r w:rsidR="00B81ED7">
          <w:rPr>
            <w:webHidden/>
          </w:rPr>
          <w:t>3</w:t>
        </w:r>
        <w:r w:rsidR="00896951">
          <w:rPr>
            <w:webHidden/>
          </w:rPr>
          <w:fldChar w:fldCharType="end"/>
        </w:r>
      </w:hyperlink>
    </w:p>
    <w:p w14:paraId="7A144A21" w14:textId="77777777" w:rsidR="00896951" w:rsidRDefault="00333F3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79" w:history="1">
        <w:r w:rsidR="00896951" w:rsidRPr="008F2EE0">
          <w:rPr>
            <w:rStyle w:val="Hyperlink"/>
            <w:noProof/>
          </w:rPr>
          <w:t>1.1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NIEM-UML Background</w:t>
        </w:r>
        <w:r w:rsidR="00896951">
          <w:rPr>
            <w:noProof/>
            <w:webHidden/>
          </w:rPr>
          <w:tab/>
        </w:r>
        <w:r w:rsidR="00896951">
          <w:rPr>
            <w:noProof/>
            <w:webHidden/>
          </w:rPr>
          <w:fldChar w:fldCharType="begin"/>
        </w:r>
        <w:r w:rsidR="00896951">
          <w:rPr>
            <w:noProof/>
            <w:webHidden/>
          </w:rPr>
          <w:instrText xml:space="preserve"> PAGEREF _Toc426452179 \h </w:instrText>
        </w:r>
        <w:r w:rsidR="00896951">
          <w:rPr>
            <w:noProof/>
            <w:webHidden/>
          </w:rPr>
        </w:r>
        <w:r w:rsidR="00896951">
          <w:rPr>
            <w:noProof/>
            <w:webHidden/>
          </w:rPr>
          <w:fldChar w:fldCharType="separate"/>
        </w:r>
        <w:r w:rsidR="00B81ED7">
          <w:rPr>
            <w:noProof/>
            <w:webHidden/>
          </w:rPr>
          <w:t>3</w:t>
        </w:r>
        <w:r w:rsidR="00896951">
          <w:rPr>
            <w:noProof/>
            <w:webHidden/>
          </w:rPr>
          <w:fldChar w:fldCharType="end"/>
        </w:r>
      </w:hyperlink>
    </w:p>
    <w:p w14:paraId="776CD90F" w14:textId="77777777" w:rsidR="00896951" w:rsidRDefault="00333F3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0" w:history="1">
        <w:r w:rsidR="00896951" w:rsidRPr="008F2EE0">
          <w:rPr>
            <w:rStyle w:val="Hyperlink"/>
            <w:noProof/>
          </w:rPr>
          <w:t>1.2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Intended Users of NIEM-UML</w:t>
        </w:r>
        <w:r w:rsidR="00896951">
          <w:rPr>
            <w:noProof/>
            <w:webHidden/>
          </w:rPr>
          <w:tab/>
        </w:r>
        <w:r w:rsidR="00896951">
          <w:rPr>
            <w:noProof/>
            <w:webHidden/>
          </w:rPr>
          <w:fldChar w:fldCharType="begin"/>
        </w:r>
        <w:r w:rsidR="00896951">
          <w:rPr>
            <w:noProof/>
            <w:webHidden/>
          </w:rPr>
          <w:instrText xml:space="preserve"> PAGEREF _Toc426452180 \h </w:instrText>
        </w:r>
        <w:r w:rsidR="00896951">
          <w:rPr>
            <w:noProof/>
            <w:webHidden/>
          </w:rPr>
        </w:r>
        <w:r w:rsidR="00896951">
          <w:rPr>
            <w:noProof/>
            <w:webHidden/>
          </w:rPr>
          <w:fldChar w:fldCharType="separate"/>
        </w:r>
        <w:r w:rsidR="00B81ED7">
          <w:rPr>
            <w:noProof/>
            <w:webHidden/>
          </w:rPr>
          <w:t>3</w:t>
        </w:r>
        <w:r w:rsidR="00896951">
          <w:rPr>
            <w:noProof/>
            <w:webHidden/>
          </w:rPr>
          <w:fldChar w:fldCharType="end"/>
        </w:r>
      </w:hyperlink>
    </w:p>
    <w:p w14:paraId="25D00512" w14:textId="77777777" w:rsidR="00896951" w:rsidRDefault="00333F3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1" w:history="1">
        <w:r w:rsidR="00896951" w:rsidRPr="008F2EE0">
          <w:rPr>
            <w:rStyle w:val="Hyperlink"/>
            <w:noProof/>
          </w:rPr>
          <w:t>1.3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NIEM-UML Profiles</w:t>
        </w:r>
        <w:r w:rsidR="00896951">
          <w:rPr>
            <w:noProof/>
            <w:webHidden/>
          </w:rPr>
          <w:tab/>
        </w:r>
        <w:r w:rsidR="00896951">
          <w:rPr>
            <w:noProof/>
            <w:webHidden/>
          </w:rPr>
          <w:fldChar w:fldCharType="begin"/>
        </w:r>
        <w:r w:rsidR="00896951">
          <w:rPr>
            <w:noProof/>
            <w:webHidden/>
          </w:rPr>
          <w:instrText xml:space="preserve"> PAGEREF _Toc426452181 \h </w:instrText>
        </w:r>
        <w:r w:rsidR="00896951">
          <w:rPr>
            <w:noProof/>
            <w:webHidden/>
          </w:rPr>
        </w:r>
        <w:r w:rsidR="00896951">
          <w:rPr>
            <w:noProof/>
            <w:webHidden/>
          </w:rPr>
          <w:fldChar w:fldCharType="separate"/>
        </w:r>
        <w:r w:rsidR="00B81ED7">
          <w:rPr>
            <w:noProof/>
            <w:webHidden/>
          </w:rPr>
          <w:t>4</w:t>
        </w:r>
        <w:r w:rsidR="00896951">
          <w:rPr>
            <w:noProof/>
            <w:webHidden/>
          </w:rPr>
          <w:fldChar w:fldCharType="end"/>
        </w:r>
      </w:hyperlink>
    </w:p>
    <w:p w14:paraId="385F3751" w14:textId="77777777" w:rsidR="00896951" w:rsidRDefault="00333F3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2" w:history="1">
        <w:r w:rsidR="00896951" w:rsidRPr="008F2EE0">
          <w:rPr>
            <w:rStyle w:val="Hyperlink"/>
            <w:noProof/>
          </w:rPr>
          <w:t>1.4</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NIEM-UML Transformations</w:t>
        </w:r>
        <w:r w:rsidR="00896951">
          <w:rPr>
            <w:noProof/>
            <w:webHidden/>
          </w:rPr>
          <w:tab/>
        </w:r>
        <w:r w:rsidR="00896951">
          <w:rPr>
            <w:noProof/>
            <w:webHidden/>
          </w:rPr>
          <w:fldChar w:fldCharType="begin"/>
        </w:r>
        <w:r w:rsidR="00896951">
          <w:rPr>
            <w:noProof/>
            <w:webHidden/>
          </w:rPr>
          <w:instrText xml:space="preserve"> PAGEREF _Toc426452182 \h </w:instrText>
        </w:r>
        <w:r w:rsidR="00896951">
          <w:rPr>
            <w:noProof/>
            <w:webHidden/>
          </w:rPr>
        </w:r>
        <w:r w:rsidR="00896951">
          <w:rPr>
            <w:noProof/>
            <w:webHidden/>
          </w:rPr>
          <w:fldChar w:fldCharType="separate"/>
        </w:r>
        <w:r w:rsidR="00B81ED7">
          <w:rPr>
            <w:noProof/>
            <w:webHidden/>
          </w:rPr>
          <w:t>5</w:t>
        </w:r>
        <w:r w:rsidR="00896951">
          <w:rPr>
            <w:noProof/>
            <w:webHidden/>
          </w:rPr>
          <w:fldChar w:fldCharType="end"/>
        </w:r>
      </w:hyperlink>
    </w:p>
    <w:p w14:paraId="37D9E59C" w14:textId="77777777" w:rsidR="00896951" w:rsidRDefault="00333F3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3" w:history="1">
        <w:r w:rsidR="00896951" w:rsidRPr="008F2EE0">
          <w:rPr>
            <w:rStyle w:val="Hyperlink"/>
            <w:noProof/>
          </w:rPr>
          <w:t>1.5</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NIEM-UML Libraries</w:t>
        </w:r>
        <w:r w:rsidR="00896951">
          <w:rPr>
            <w:noProof/>
            <w:webHidden/>
          </w:rPr>
          <w:tab/>
        </w:r>
        <w:r w:rsidR="00896951">
          <w:rPr>
            <w:noProof/>
            <w:webHidden/>
          </w:rPr>
          <w:fldChar w:fldCharType="begin"/>
        </w:r>
        <w:r w:rsidR="00896951">
          <w:rPr>
            <w:noProof/>
            <w:webHidden/>
          </w:rPr>
          <w:instrText xml:space="preserve"> PAGEREF _Toc426452183 \h </w:instrText>
        </w:r>
        <w:r w:rsidR="00896951">
          <w:rPr>
            <w:noProof/>
            <w:webHidden/>
          </w:rPr>
        </w:r>
        <w:r w:rsidR="00896951">
          <w:rPr>
            <w:noProof/>
            <w:webHidden/>
          </w:rPr>
          <w:fldChar w:fldCharType="separate"/>
        </w:r>
        <w:r w:rsidR="00B81ED7">
          <w:rPr>
            <w:noProof/>
            <w:webHidden/>
          </w:rPr>
          <w:t>5</w:t>
        </w:r>
        <w:r w:rsidR="00896951">
          <w:rPr>
            <w:noProof/>
            <w:webHidden/>
          </w:rPr>
          <w:fldChar w:fldCharType="end"/>
        </w:r>
      </w:hyperlink>
    </w:p>
    <w:p w14:paraId="3D4A5A94" w14:textId="77777777" w:rsidR="00896951" w:rsidRDefault="00333F36">
      <w:pPr>
        <w:pStyle w:val="TOC1"/>
        <w:rPr>
          <w:rFonts w:asciiTheme="minorHAnsi" w:eastAsiaTheme="minorEastAsia" w:hAnsiTheme="minorHAnsi" w:cstheme="minorBidi"/>
          <w:b w:val="0"/>
          <w:sz w:val="22"/>
          <w:szCs w:val="22"/>
          <w:lang w:val="en-GB" w:eastAsia="en-GB"/>
        </w:rPr>
      </w:pPr>
      <w:hyperlink w:anchor="_Toc426452184" w:history="1">
        <w:r w:rsidR="00896951" w:rsidRPr="008F2EE0">
          <w:rPr>
            <w:rStyle w:val="Hyperlink"/>
          </w:rPr>
          <w:t>2</w:t>
        </w:r>
        <w:r w:rsidR="00896951">
          <w:rPr>
            <w:rFonts w:asciiTheme="minorHAnsi" w:eastAsiaTheme="minorEastAsia" w:hAnsiTheme="minorHAnsi" w:cstheme="minorBidi"/>
            <w:b w:val="0"/>
            <w:sz w:val="22"/>
            <w:szCs w:val="22"/>
            <w:lang w:val="en-GB" w:eastAsia="en-GB"/>
          </w:rPr>
          <w:tab/>
        </w:r>
        <w:r w:rsidR="00896951" w:rsidRPr="008F2EE0">
          <w:rPr>
            <w:rStyle w:val="Hyperlink"/>
          </w:rPr>
          <w:t>Conformance</w:t>
        </w:r>
        <w:r w:rsidR="00896951">
          <w:rPr>
            <w:webHidden/>
          </w:rPr>
          <w:tab/>
        </w:r>
        <w:r w:rsidR="00896951">
          <w:rPr>
            <w:webHidden/>
          </w:rPr>
          <w:fldChar w:fldCharType="begin"/>
        </w:r>
        <w:r w:rsidR="00896951">
          <w:rPr>
            <w:webHidden/>
          </w:rPr>
          <w:instrText xml:space="preserve"> PAGEREF _Toc426452184 \h </w:instrText>
        </w:r>
        <w:r w:rsidR="00896951">
          <w:rPr>
            <w:webHidden/>
          </w:rPr>
        </w:r>
        <w:r w:rsidR="00896951">
          <w:rPr>
            <w:webHidden/>
          </w:rPr>
          <w:fldChar w:fldCharType="separate"/>
        </w:r>
        <w:r w:rsidR="00B81ED7">
          <w:rPr>
            <w:webHidden/>
          </w:rPr>
          <w:t>6</w:t>
        </w:r>
        <w:r w:rsidR="00896951">
          <w:rPr>
            <w:webHidden/>
          </w:rPr>
          <w:fldChar w:fldCharType="end"/>
        </w:r>
      </w:hyperlink>
    </w:p>
    <w:p w14:paraId="6881AF7D" w14:textId="77777777" w:rsidR="00896951" w:rsidRDefault="00333F3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5" w:history="1">
        <w:r w:rsidR="00896951" w:rsidRPr="008F2EE0">
          <w:rPr>
            <w:rStyle w:val="Hyperlink"/>
            <w:noProof/>
          </w:rPr>
          <w:t>2.1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Conformance Points</w:t>
        </w:r>
        <w:r w:rsidR="00896951">
          <w:rPr>
            <w:noProof/>
            <w:webHidden/>
          </w:rPr>
          <w:tab/>
        </w:r>
        <w:r w:rsidR="00896951">
          <w:rPr>
            <w:noProof/>
            <w:webHidden/>
          </w:rPr>
          <w:fldChar w:fldCharType="begin"/>
        </w:r>
        <w:r w:rsidR="00896951">
          <w:rPr>
            <w:noProof/>
            <w:webHidden/>
          </w:rPr>
          <w:instrText xml:space="preserve"> PAGEREF _Toc426452185 \h </w:instrText>
        </w:r>
        <w:r w:rsidR="00896951">
          <w:rPr>
            <w:noProof/>
            <w:webHidden/>
          </w:rPr>
        </w:r>
        <w:r w:rsidR="00896951">
          <w:rPr>
            <w:noProof/>
            <w:webHidden/>
          </w:rPr>
          <w:fldChar w:fldCharType="separate"/>
        </w:r>
        <w:r w:rsidR="00B81ED7">
          <w:rPr>
            <w:noProof/>
            <w:webHidden/>
          </w:rPr>
          <w:t>6</w:t>
        </w:r>
        <w:r w:rsidR="00896951">
          <w:rPr>
            <w:noProof/>
            <w:webHidden/>
          </w:rPr>
          <w:fldChar w:fldCharType="end"/>
        </w:r>
      </w:hyperlink>
    </w:p>
    <w:p w14:paraId="52363270" w14:textId="77777777" w:rsidR="00896951" w:rsidRDefault="00333F3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6" w:history="1">
        <w:r w:rsidR="00896951" w:rsidRPr="008F2EE0">
          <w:rPr>
            <w:rStyle w:val="Hyperlink"/>
            <w:noProof/>
          </w:rPr>
          <w:t>2.2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Platform Independent Model (PIM)</w:t>
        </w:r>
        <w:r w:rsidR="00896951">
          <w:rPr>
            <w:noProof/>
            <w:webHidden/>
          </w:rPr>
          <w:tab/>
        </w:r>
        <w:r w:rsidR="00896951">
          <w:rPr>
            <w:noProof/>
            <w:webHidden/>
          </w:rPr>
          <w:fldChar w:fldCharType="begin"/>
        </w:r>
        <w:r w:rsidR="00896951">
          <w:rPr>
            <w:noProof/>
            <w:webHidden/>
          </w:rPr>
          <w:instrText xml:space="preserve"> PAGEREF _Toc426452186 \h </w:instrText>
        </w:r>
        <w:r w:rsidR="00896951">
          <w:rPr>
            <w:noProof/>
            <w:webHidden/>
          </w:rPr>
        </w:r>
        <w:r w:rsidR="00896951">
          <w:rPr>
            <w:noProof/>
            <w:webHidden/>
          </w:rPr>
          <w:fldChar w:fldCharType="separate"/>
        </w:r>
        <w:r w:rsidR="00B81ED7">
          <w:rPr>
            <w:noProof/>
            <w:webHidden/>
          </w:rPr>
          <w:t>6</w:t>
        </w:r>
        <w:r w:rsidR="00896951">
          <w:rPr>
            <w:noProof/>
            <w:webHidden/>
          </w:rPr>
          <w:fldChar w:fldCharType="end"/>
        </w:r>
      </w:hyperlink>
    </w:p>
    <w:p w14:paraId="0439DF56" w14:textId="77777777" w:rsidR="00896951" w:rsidRDefault="00333F3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7" w:history="1">
        <w:r w:rsidR="00896951" w:rsidRPr="008F2EE0">
          <w:rPr>
            <w:rStyle w:val="Hyperlink"/>
            <w:noProof/>
          </w:rPr>
          <w:t>2.3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Platform Specific Model (PSM)</w:t>
        </w:r>
        <w:r w:rsidR="00896951">
          <w:rPr>
            <w:noProof/>
            <w:webHidden/>
          </w:rPr>
          <w:tab/>
        </w:r>
        <w:r w:rsidR="00896951">
          <w:rPr>
            <w:noProof/>
            <w:webHidden/>
          </w:rPr>
          <w:fldChar w:fldCharType="begin"/>
        </w:r>
        <w:r w:rsidR="00896951">
          <w:rPr>
            <w:noProof/>
            <w:webHidden/>
          </w:rPr>
          <w:instrText xml:space="preserve"> PAGEREF _Toc426452187 \h </w:instrText>
        </w:r>
        <w:r w:rsidR="00896951">
          <w:rPr>
            <w:noProof/>
            <w:webHidden/>
          </w:rPr>
        </w:r>
        <w:r w:rsidR="00896951">
          <w:rPr>
            <w:noProof/>
            <w:webHidden/>
          </w:rPr>
          <w:fldChar w:fldCharType="separate"/>
        </w:r>
        <w:r w:rsidR="00B81ED7">
          <w:rPr>
            <w:noProof/>
            <w:webHidden/>
          </w:rPr>
          <w:t>6</w:t>
        </w:r>
        <w:r w:rsidR="00896951">
          <w:rPr>
            <w:noProof/>
            <w:webHidden/>
          </w:rPr>
          <w:fldChar w:fldCharType="end"/>
        </w:r>
      </w:hyperlink>
    </w:p>
    <w:p w14:paraId="3B39A841" w14:textId="77777777" w:rsidR="00896951" w:rsidRDefault="00333F3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8" w:history="1">
        <w:r w:rsidR="00896951" w:rsidRPr="008F2EE0">
          <w:rPr>
            <w:rStyle w:val="Hyperlink"/>
            <w:noProof/>
          </w:rPr>
          <w:t>2.4</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Model Package Description (MPD) Model</w:t>
        </w:r>
        <w:r w:rsidR="00896951">
          <w:rPr>
            <w:noProof/>
            <w:webHidden/>
          </w:rPr>
          <w:tab/>
        </w:r>
        <w:r w:rsidR="00896951">
          <w:rPr>
            <w:noProof/>
            <w:webHidden/>
          </w:rPr>
          <w:fldChar w:fldCharType="begin"/>
        </w:r>
        <w:r w:rsidR="00896951">
          <w:rPr>
            <w:noProof/>
            <w:webHidden/>
          </w:rPr>
          <w:instrText xml:space="preserve"> PAGEREF _Toc426452188 \h </w:instrText>
        </w:r>
        <w:r w:rsidR="00896951">
          <w:rPr>
            <w:noProof/>
            <w:webHidden/>
          </w:rPr>
        </w:r>
        <w:r w:rsidR="00896951">
          <w:rPr>
            <w:noProof/>
            <w:webHidden/>
          </w:rPr>
          <w:fldChar w:fldCharType="separate"/>
        </w:r>
        <w:r w:rsidR="00B81ED7">
          <w:rPr>
            <w:noProof/>
            <w:webHidden/>
          </w:rPr>
          <w:t>7</w:t>
        </w:r>
        <w:r w:rsidR="00896951">
          <w:rPr>
            <w:noProof/>
            <w:webHidden/>
          </w:rPr>
          <w:fldChar w:fldCharType="end"/>
        </w:r>
      </w:hyperlink>
    </w:p>
    <w:p w14:paraId="2DF8A06E" w14:textId="77777777" w:rsidR="00896951" w:rsidRDefault="00333F3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9" w:history="1">
        <w:r w:rsidR="00896951" w:rsidRPr="008F2EE0">
          <w:rPr>
            <w:rStyle w:val="Hyperlink"/>
            <w:noProof/>
          </w:rPr>
          <w:t>2.5</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PIM to NIEM PSM Transform</w:t>
        </w:r>
        <w:r w:rsidR="00896951">
          <w:rPr>
            <w:noProof/>
            <w:webHidden/>
          </w:rPr>
          <w:tab/>
        </w:r>
        <w:r w:rsidR="00896951">
          <w:rPr>
            <w:noProof/>
            <w:webHidden/>
          </w:rPr>
          <w:fldChar w:fldCharType="begin"/>
        </w:r>
        <w:r w:rsidR="00896951">
          <w:rPr>
            <w:noProof/>
            <w:webHidden/>
          </w:rPr>
          <w:instrText xml:space="preserve"> PAGEREF _Toc426452189 \h </w:instrText>
        </w:r>
        <w:r w:rsidR="00896951">
          <w:rPr>
            <w:noProof/>
            <w:webHidden/>
          </w:rPr>
        </w:r>
        <w:r w:rsidR="00896951">
          <w:rPr>
            <w:noProof/>
            <w:webHidden/>
          </w:rPr>
          <w:fldChar w:fldCharType="separate"/>
        </w:r>
        <w:r w:rsidR="00B81ED7">
          <w:rPr>
            <w:noProof/>
            <w:webHidden/>
          </w:rPr>
          <w:t>7</w:t>
        </w:r>
        <w:r w:rsidR="00896951">
          <w:rPr>
            <w:noProof/>
            <w:webHidden/>
          </w:rPr>
          <w:fldChar w:fldCharType="end"/>
        </w:r>
      </w:hyperlink>
    </w:p>
    <w:p w14:paraId="362F5522" w14:textId="77777777" w:rsidR="00896951" w:rsidRDefault="00333F3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90" w:history="1">
        <w:r w:rsidR="00896951" w:rsidRPr="008F2EE0">
          <w:rPr>
            <w:rStyle w:val="Hyperlink"/>
            <w:noProof/>
          </w:rPr>
          <w:t>2.6</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PSM to NIEM-Conforming XML Schema Transform</w:t>
        </w:r>
        <w:r w:rsidR="00896951">
          <w:rPr>
            <w:noProof/>
            <w:webHidden/>
          </w:rPr>
          <w:tab/>
        </w:r>
        <w:r w:rsidR="00896951">
          <w:rPr>
            <w:noProof/>
            <w:webHidden/>
          </w:rPr>
          <w:fldChar w:fldCharType="begin"/>
        </w:r>
        <w:r w:rsidR="00896951">
          <w:rPr>
            <w:noProof/>
            <w:webHidden/>
          </w:rPr>
          <w:instrText xml:space="preserve"> PAGEREF _Toc426452190 \h </w:instrText>
        </w:r>
        <w:r w:rsidR="00896951">
          <w:rPr>
            <w:noProof/>
            <w:webHidden/>
          </w:rPr>
        </w:r>
        <w:r w:rsidR="00896951">
          <w:rPr>
            <w:noProof/>
            <w:webHidden/>
          </w:rPr>
          <w:fldChar w:fldCharType="separate"/>
        </w:r>
        <w:r w:rsidR="00B81ED7">
          <w:rPr>
            <w:noProof/>
            <w:webHidden/>
          </w:rPr>
          <w:t>7</w:t>
        </w:r>
        <w:r w:rsidR="00896951">
          <w:rPr>
            <w:noProof/>
            <w:webHidden/>
          </w:rPr>
          <w:fldChar w:fldCharType="end"/>
        </w:r>
      </w:hyperlink>
    </w:p>
    <w:p w14:paraId="50E1C388" w14:textId="77777777" w:rsidR="00896951" w:rsidRDefault="00333F3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91" w:history="1">
        <w:r w:rsidR="00896951" w:rsidRPr="008F2EE0">
          <w:rPr>
            <w:rStyle w:val="Hyperlink"/>
            <w:noProof/>
          </w:rPr>
          <w:t>2.7</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MPD Model to NIEM MPD Artifact Transform</w:t>
        </w:r>
        <w:r w:rsidR="00896951">
          <w:rPr>
            <w:noProof/>
            <w:webHidden/>
          </w:rPr>
          <w:tab/>
        </w:r>
        <w:r w:rsidR="00896951">
          <w:rPr>
            <w:noProof/>
            <w:webHidden/>
          </w:rPr>
          <w:fldChar w:fldCharType="begin"/>
        </w:r>
        <w:r w:rsidR="00896951">
          <w:rPr>
            <w:noProof/>
            <w:webHidden/>
          </w:rPr>
          <w:instrText xml:space="preserve"> PAGEREF _Toc426452191 \h </w:instrText>
        </w:r>
        <w:r w:rsidR="00896951">
          <w:rPr>
            <w:noProof/>
            <w:webHidden/>
          </w:rPr>
        </w:r>
        <w:r w:rsidR="00896951">
          <w:rPr>
            <w:noProof/>
            <w:webHidden/>
          </w:rPr>
          <w:fldChar w:fldCharType="separate"/>
        </w:r>
        <w:r w:rsidR="00B81ED7">
          <w:rPr>
            <w:noProof/>
            <w:webHidden/>
          </w:rPr>
          <w:t>7</w:t>
        </w:r>
        <w:r w:rsidR="00896951">
          <w:rPr>
            <w:noProof/>
            <w:webHidden/>
          </w:rPr>
          <w:fldChar w:fldCharType="end"/>
        </w:r>
      </w:hyperlink>
    </w:p>
    <w:p w14:paraId="00170B82" w14:textId="77777777" w:rsidR="00896951" w:rsidRDefault="00333F3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92" w:history="1">
        <w:r w:rsidR="00896951" w:rsidRPr="008F2EE0">
          <w:rPr>
            <w:rStyle w:val="Hyperlink"/>
            <w:noProof/>
          </w:rPr>
          <w:t>2.8</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MPD Artifact to NIEM MPD Model Transform</w:t>
        </w:r>
        <w:r w:rsidR="00896951">
          <w:rPr>
            <w:noProof/>
            <w:webHidden/>
          </w:rPr>
          <w:tab/>
        </w:r>
        <w:r w:rsidR="00896951">
          <w:rPr>
            <w:noProof/>
            <w:webHidden/>
          </w:rPr>
          <w:fldChar w:fldCharType="begin"/>
        </w:r>
        <w:r w:rsidR="00896951">
          <w:rPr>
            <w:noProof/>
            <w:webHidden/>
          </w:rPr>
          <w:instrText xml:space="preserve"> PAGEREF _Toc426452192 \h </w:instrText>
        </w:r>
        <w:r w:rsidR="00896951">
          <w:rPr>
            <w:noProof/>
            <w:webHidden/>
          </w:rPr>
        </w:r>
        <w:r w:rsidR="00896951">
          <w:rPr>
            <w:noProof/>
            <w:webHidden/>
          </w:rPr>
          <w:fldChar w:fldCharType="separate"/>
        </w:r>
        <w:r w:rsidR="00B81ED7">
          <w:rPr>
            <w:noProof/>
            <w:webHidden/>
          </w:rPr>
          <w:t>7</w:t>
        </w:r>
        <w:r w:rsidR="00896951">
          <w:rPr>
            <w:noProof/>
            <w:webHidden/>
          </w:rPr>
          <w:fldChar w:fldCharType="end"/>
        </w:r>
      </w:hyperlink>
    </w:p>
    <w:p w14:paraId="0F211834" w14:textId="77777777" w:rsidR="00896951" w:rsidRDefault="00333F3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93" w:history="1">
        <w:r w:rsidR="00896951" w:rsidRPr="008F2EE0">
          <w:rPr>
            <w:rStyle w:val="Hyperlink"/>
            <w:noProof/>
          </w:rPr>
          <w:t>2.9</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Tool Conformance</w:t>
        </w:r>
        <w:r w:rsidR="00896951">
          <w:rPr>
            <w:noProof/>
            <w:webHidden/>
          </w:rPr>
          <w:tab/>
        </w:r>
        <w:r w:rsidR="00896951">
          <w:rPr>
            <w:noProof/>
            <w:webHidden/>
          </w:rPr>
          <w:fldChar w:fldCharType="begin"/>
        </w:r>
        <w:r w:rsidR="00896951">
          <w:rPr>
            <w:noProof/>
            <w:webHidden/>
          </w:rPr>
          <w:instrText xml:space="preserve"> PAGEREF _Toc426452193 \h </w:instrText>
        </w:r>
        <w:r w:rsidR="00896951">
          <w:rPr>
            <w:noProof/>
            <w:webHidden/>
          </w:rPr>
        </w:r>
        <w:r w:rsidR="00896951">
          <w:rPr>
            <w:noProof/>
            <w:webHidden/>
          </w:rPr>
          <w:fldChar w:fldCharType="separate"/>
        </w:r>
        <w:r w:rsidR="00B81ED7">
          <w:rPr>
            <w:noProof/>
            <w:webHidden/>
          </w:rPr>
          <w:t>7</w:t>
        </w:r>
        <w:r w:rsidR="00896951">
          <w:rPr>
            <w:noProof/>
            <w:webHidden/>
          </w:rPr>
          <w:fldChar w:fldCharType="end"/>
        </w:r>
      </w:hyperlink>
    </w:p>
    <w:p w14:paraId="03AA292F" w14:textId="77777777" w:rsidR="00896951" w:rsidRDefault="00333F36">
      <w:pPr>
        <w:pStyle w:val="TOC1"/>
        <w:rPr>
          <w:rFonts w:asciiTheme="minorHAnsi" w:eastAsiaTheme="minorEastAsia" w:hAnsiTheme="minorHAnsi" w:cstheme="minorBidi"/>
          <w:b w:val="0"/>
          <w:sz w:val="22"/>
          <w:szCs w:val="22"/>
          <w:lang w:val="en-GB" w:eastAsia="en-GB"/>
        </w:rPr>
      </w:pPr>
      <w:hyperlink w:anchor="_Toc426452194" w:history="1">
        <w:r w:rsidR="00896951" w:rsidRPr="008F2EE0">
          <w:rPr>
            <w:rStyle w:val="Hyperlink"/>
          </w:rPr>
          <w:t>3</w:t>
        </w:r>
        <w:r w:rsidR="00896951">
          <w:rPr>
            <w:rFonts w:asciiTheme="minorHAnsi" w:eastAsiaTheme="minorEastAsia" w:hAnsiTheme="minorHAnsi" w:cstheme="minorBidi"/>
            <w:b w:val="0"/>
            <w:sz w:val="22"/>
            <w:szCs w:val="22"/>
            <w:lang w:val="en-GB" w:eastAsia="en-GB"/>
          </w:rPr>
          <w:tab/>
        </w:r>
        <w:r w:rsidR="00896951" w:rsidRPr="008F2EE0">
          <w:rPr>
            <w:rStyle w:val="Hyperlink"/>
          </w:rPr>
          <w:t>Normative References</w:t>
        </w:r>
        <w:r w:rsidR="00896951">
          <w:rPr>
            <w:webHidden/>
          </w:rPr>
          <w:tab/>
        </w:r>
        <w:r w:rsidR="00896951">
          <w:rPr>
            <w:webHidden/>
          </w:rPr>
          <w:fldChar w:fldCharType="begin"/>
        </w:r>
        <w:r w:rsidR="00896951">
          <w:rPr>
            <w:webHidden/>
          </w:rPr>
          <w:instrText xml:space="preserve"> PAGEREF _Toc426452194 \h </w:instrText>
        </w:r>
        <w:r w:rsidR="00896951">
          <w:rPr>
            <w:webHidden/>
          </w:rPr>
        </w:r>
        <w:r w:rsidR="00896951">
          <w:rPr>
            <w:webHidden/>
          </w:rPr>
          <w:fldChar w:fldCharType="separate"/>
        </w:r>
        <w:r w:rsidR="00B81ED7">
          <w:rPr>
            <w:webHidden/>
          </w:rPr>
          <w:t>9</w:t>
        </w:r>
        <w:r w:rsidR="00896951">
          <w:rPr>
            <w:webHidden/>
          </w:rPr>
          <w:fldChar w:fldCharType="end"/>
        </w:r>
      </w:hyperlink>
    </w:p>
    <w:p w14:paraId="31FAAA3D" w14:textId="77777777" w:rsidR="00896951" w:rsidRDefault="00333F36">
      <w:pPr>
        <w:pStyle w:val="TOC1"/>
        <w:rPr>
          <w:rFonts w:asciiTheme="minorHAnsi" w:eastAsiaTheme="minorEastAsia" w:hAnsiTheme="minorHAnsi" w:cstheme="minorBidi"/>
          <w:b w:val="0"/>
          <w:sz w:val="22"/>
          <w:szCs w:val="22"/>
          <w:lang w:val="en-GB" w:eastAsia="en-GB"/>
        </w:rPr>
      </w:pPr>
      <w:hyperlink w:anchor="_Toc426452195" w:history="1">
        <w:r w:rsidR="00896951" w:rsidRPr="008F2EE0">
          <w:rPr>
            <w:rStyle w:val="Hyperlink"/>
          </w:rPr>
          <w:t>4</w:t>
        </w:r>
        <w:r w:rsidR="00896951">
          <w:rPr>
            <w:rFonts w:asciiTheme="minorHAnsi" w:eastAsiaTheme="minorEastAsia" w:hAnsiTheme="minorHAnsi" w:cstheme="minorBidi"/>
            <w:b w:val="0"/>
            <w:sz w:val="22"/>
            <w:szCs w:val="22"/>
            <w:lang w:val="en-GB" w:eastAsia="en-GB"/>
          </w:rPr>
          <w:tab/>
        </w:r>
        <w:r w:rsidR="00896951" w:rsidRPr="008F2EE0">
          <w:rPr>
            <w:rStyle w:val="Hyperlink"/>
          </w:rPr>
          <w:t>Terms and Definitions</w:t>
        </w:r>
        <w:r w:rsidR="00896951">
          <w:rPr>
            <w:webHidden/>
          </w:rPr>
          <w:tab/>
        </w:r>
        <w:r w:rsidR="00896951">
          <w:rPr>
            <w:webHidden/>
          </w:rPr>
          <w:fldChar w:fldCharType="begin"/>
        </w:r>
        <w:r w:rsidR="00896951">
          <w:rPr>
            <w:webHidden/>
          </w:rPr>
          <w:instrText xml:space="preserve"> PAGEREF _Toc426452195 \h </w:instrText>
        </w:r>
        <w:r w:rsidR="00896951">
          <w:rPr>
            <w:webHidden/>
          </w:rPr>
        </w:r>
        <w:r w:rsidR="00896951">
          <w:rPr>
            <w:webHidden/>
          </w:rPr>
          <w:fldChar w:fldCharType="separate"/>
        </w:r>
        <w:r w:rsidR="00B81ED7">
          <w:rPr>
            <w:webHidden/>
          </w:rPr>
          <w:t>10</w:t>
        </w:r>
        <w:r w:rsidR="00896951">
          <w:rPr>
            <w:webHidden/>
          </w:rPr>
          <w:fldChar w:fldCharType="end"/>
        </w:r>
      </w:hyperlink>
    </w:p>
    <w:p w14:paraId="7861B659" w14:textId="77777777" w:rsidR="00896951" w:rsidRDefault="00333F3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96" w:history="1">
        <w:r w:rsidR="00896951" w:rsidRPr="008F2EE0">
          <w:rPr>
            <w:rStyle w:val="Hyperlink"/>
            <w:noProof/>
          </w:rPr>
          <w:t>4.1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Definitions</w:t>
        </w:r>
        <w:r w:rsidR="00896951">
          <w:rPr>
            <w:noProof/>
            <w:webHidden/>
          </w:rPr>
          <w:tab/>
        </w:r>
        <w:r w:rsidR="00896951">
          <w:rPr>
            <w:noProof/>
            <w:webHidden/>
          </w:rPr>
          <w:fldChar w:fldCharType="begin"/>
        </w:r>
        <w:r w:rsidR="00896951">
          <w:rPr>
            <w:noProof/>
            <w:webHidden/>
          </w:rPr>
          <w:instrText xml:space="preserve"> PAGEREF _Toc426452196 \h </w:instrText>
        </w:r>
        <w:r w:rsidR="00896951">
          <w:rPr>
            <w:noProof/>
            <w:webHidden/>
          </w:rPr>
        </w:r>
        <w:r w:rsidR="00896951">
          <w:rPr>
            <w:noProof/>
            <w:webHidden/>
          </w:rPr>
          <w:fldChar w:fldCharType="separate"/>
        </w:r>
        <w:r w:rsidR="00B81ED7">
          <w:rPr>
            <w:noProof/>
            <w:webHidden/>
          </w:rPr>
          <w:t>10</w:t>
        </w:r>
        <w:r w:rsidR="00896951">
          <w:rPr>
            <w:noProof/>
            <w:webHidden/>
          </w:rPr>
          <w:fldChar w:fldCharType="end"/>
        </w:r>
      </w:hyperlink>
    </w:p>
    <w:p w14:paraId="579D7A4D" w14:textId="77777777" w:rsidR="00896951" w:rsidRDefault="00333F3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97" w:history="1">
        <w:r w:rsidR="00896951" w:rsidRPr="008F2EE0">
          <w:rPr>
            <w:rStyle w:val="Hyperlink"/>
            <w:noProof/>
          </w:rPr>
          <w:t>4.2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Acronyms</w:t>
        </w:r>
        <w:r w:rsidR="00896951">
          <w:rPr>
            <w:noProof/>
            <w:webHidden/>
          </w:rPr>
          <w:tab/>
        </w:r>
        <w:r w:rsidR="00896951">
          <w:rPr>
            <w:noProof/>
            <w:webHidden/>
          </w:rPr>
          <w:fldChar w:fldCharType="begin"/>
        </w:r>
        <w:r w:rsidR="00896951">
          <w:rPr>
            <w:noProof/>
            <w:webHidden/>
          </w:rPr>
          <w:instrText xml:space="preserve"> PAGEREF _Toc426452197 \h </w:instrText>
        </w:r>
        <w:r w:rsidR="00896951">
          <w:rPr>
            <w:noProof/>
            <w:webHidden/>
          </w:rPr>
        </w:r>
        <w:r w:rsidR="00896951">
          <w:rPr>
            <w:noProof/>
            <w:webHidden/>
          </w:rPr>
          <w:fldChar w:fldCharType="separate"/>
        </w:r>
        <w:r w:rsidR="00B81ED7">
          <w:rPr>
            <w:noProof/>
            <w:webHidden/>
          </w:rPr>
          <w:t>14</w:t>
        </w:r>
        <w:r w:rsidR="00896951">
          <w:rPr>
            <w:noProof/>
            <w:webHidden/>
          </w:rPr>
          <w:fldChar w:fldCharType="end"/>
        </w:r>
      </w:hyperlink>
    </w:p>
    <w:p w14:paraId="4F69D37C" w14:textId="77777777" w:rsidR="00896951" w:rsidRDefault="00333F36">
      <w:pPr>
        <w:pStyle w:val="TOC1"/>
        <w:rPr>
          <w:rFonts w:asciiTheme="minorHAnsi" w:eastAsiaTheme="minorEastAsia" w:hAnsiTheme="minorHAnsi" w:cstheme="minorBidi"/>
          <w:b w:val="0"/>
          <w:sz w:val="22"/>
          <w:szCs w:val="22"/>
          <w:lang w:val="en-GB" w:eastAsia="en-GB"/>
        </w:rPr>
      </w:pPr>
      <w:hyperlink w:anchor="_Toc426452198" w:history="1">
        <w:r w:rsidR="00896951" w:rsidRPr="008F2EE0">
          <w:rPr>
            <w:rStyle w:val="Hyperlink"/>
          </w:rPr>
          <w:t>5</w:t>
        </w:r>
        <w:r w:rsidR="00896951">
          <w:rPr>
            <w:rFonts w:asciiTheme="minorHAnsi" w:eastAsiaTheme="minorEastAsia" w:hAnsiTheme="minorHAnsi" w:cstheme="minorBidi"/>
            <w:b w:val="0"/>
            <w:sz w:val="22"/>
            <w:szCs w:val="22"/>
            <w:lang w:val="en-GB" w:eastAsia="en-GB"/>
          </w:rPr>
          <w:tab/>
        </w:r>
        <w:r w:rsidR="00896951" w:rsidRPr="008F2EE0">
          <w:rPr>
            <w:rStyle w:val="Hyperlink"/>
          </w:rPr>
          <w:t>Symbols</w:t>
        </w:r>
        <w:r w:rsidR="00896951">
          <w:rPr>
            <w:webHidden/>
          </w:rPr>
          <w:tab/>
        </w:r>
        <w:r w:rsidR="00896951">
          <w:rPr>
            <w:webHidden/>
          </w:rPr>
          <w:fldChar w:fldCharType="begin"/>
        </w:r>
        <w:r w:rsidR="00896951">
          <w:rPr>
            <w:webHidden/>
          </w:rPr>
          <w:instrText xml:space="preserve"> PAGEREF _Toc426452198 \h </w:instrText>
        </w:r>
        <w:r w:rsidR="00896951">
          <w:rPr>
            <w:webHidden/>
          </w:rPr>
        </w:r>
        <w:r w:rsidR="00896951">
          <w:rPr>
            <w:webHidden/>
          </w:rPr>
          <w:fldChar w:fldCharType="separate"/>
        </w:r>
        <w:r w:rsidR="00B81ED7">
          <w:rPr>
            <w:webHidden/>
          </w:rPr>
          <w:t>15</w:t>
        </w:r>
        <w:r w:rsidR="00896951">
          <w:rPr>
            <w:webHidden/>
          </w:rPr>
          <w:fldChar w:fldCharType="end"/>
        </w:r>
      </w:hyperlink>
    </w:p>
    <w:p w14:paraId="29E30B06" w14:textId="77777777" w:rsidR="00896951" w:rsidRDefault="00333F36">
      <w:pPr>
        <w:pStyle w:val="TOC1"/>
        <w:rPr>
          <w:rFonts w:asciiTheme="minorHAnsi" w:eastAsiaTheme="minorEastAsia" w:hAnsiTheme="minorHAnsi" w:cstheme="minorBidi"/>
          <w:b w:val="0"/>
          <w:sz w:val="22"/>
          <w:szCs w:val="22"/>
          <w:lang w:val="en-GB" w:eastAsia="en-GB"/>
        </w:rPr>
      </w:pPr>
      <w:hyperlink w:anchor="_Toc426452199" w:history="1">
        <w:r w:rsidR="00896951" w:rsidRPr="008F2EE0">
          <w:rPr>
            <w:rStyle w:val="Hyperlink"/>
          </w:rPr>
          <w:t>6</w:t>
        </w:r>
        <w:r w:rsidR="00896951">
          <w:rPr>
            <w:rFonts w:asciiTheme="minorHAnsi" w:eastAsiaTheme="minorEastAsia" w:hAnsiTheme="minorHAnsi" w:cstheme="minorBidi"/>
            <w:b w:val="0"/>
            <w:sz w:val="22"/>
            <w:szCs w:val="22"/>
            <w:lang w:val="en-GB" w:eastAsia="en-GB"/>
          </w:rPr>
          <w:tab/>
        </w:r>
        <w:r w:rsidR="00896951" w:rsidRPr="008F2EE0">
          <w:rPr>
            <w:rStyle w:val="Hyperlink"/>
          </w:rPr>
          <w:t>Additional Information</w:t>
        </w:r>
        <w:r w:rsidR="00896951">
          <w:rPr>
            <w:webHidden/>
          </w:rPr>
          <w:tab/>
        </w:r>
        <w:r w:rsidR="00896951">
          <w:rPr>
            <w:webHidden/>
          </w:rPr>
          <w:fldChar w:fldCharType="begin"/>
        </w:r>
        <w:r w:rsidR="00896951">
          <w:rPr>
            <w:webHidden/>
          </w:rPr>
          <w:instrText xml:space="preserve"> PAGEREF _Toc426452199 \h </w:instrText>
        </w:r>
        <w:r w:rsidR="00896951">
          <w:rPr>
            <w:webHidden/>
          </w:rPr>
        </w:r>
        <w:r w:rsidR="00896951">
          <w:rPr>
            <w:webHidden/>
          </w:rPr>
          <w:fldChar w:fldCharType="separate"/>
        </w:r>
        <w:r w:rsidR="00B81ED7">
          <w:rPr>
            <w:webHidden/>
          </w:rPr>
          <w:t>16</w:t>
        </w:r>
        <w:r w:rsidR="00896951">
          <w:rPr>
            <w:webHidden/>
          </w:rPr>
          <w:fldChar w:fldCharType="end"/>
        </w:r>
      </w:hyperlink>
    </w:p>
    <w:p w14:paraId="062AA9E5" w14:textId="77777777" w:rsidR="00896951" w:rsidRDefault="00333F3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00" w:history="1">
        <w:r w:rsidR="00896951" w:rsidRPr="008F2EE0">
          <w:rPr>
            <w:rStyle w:val="Hyperlink"/>
            <w:noProof/>
          </w:rPr>
          <w:t>6.1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Acknowledgements</w:t>
        </w:r>
        <w:r w:rsidR="00896951">
          <w:rPr>
            <w:noProof/>
            <w:webHidden/>
          </w:rPr>
          <w:tab/>
        </w:r>
        <w:r w:rsidR="00896951">
          <w:rPr>
            <w:noProof/>
            <w:webHidden/>
          </w:rPr>
          <w:fldChar w:fldCharType="begin"/>
        </w:r>
        <w:r w:rsidR="00896951">
          <w:rPr>
            <w:noProof/>
            <w:webHidden/>
          </w:rPr>
          <w:instrText xml:space="preserve"> PAGEREF _Toc426452200 \h </w:instrText>
        </w:r>
        <w:r w:rsidR="00896951">
          <w:rPr>
            <w:noProof/>
            <w:webHidden/>
          </w:rPr>
        </w:r>
        <w:r w:rsidR="00896951">
          <w:rPr>
            <w:noProof/>
            <w:webHidden/>
          </w:rPr>
          <w:fldChar w:fldCharType="separate"/>
        </w:r>
        <w:r w:rsidR="00B81ED7">
          <w:rPr>
            <w:noProof/>
            <w:webHidden/>
          </w:rPr>
          <w:t>16</w:t>
        </w:r>
        <w:r w:rsidR="00896951">
          <w:rPr>
            <w:noProof/>
            <w:webHidden/>
          </w:rPr>
          <w:fldChar w:fldCharType="end"/>
        </w:r>
      </w:hyperlink>
    </w:p>
    <w:p w14:paraId="2DC458F6" w14:textId="77777777" w:rsidR="00896951" w:rsidRDefault="00333F3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01" w:history="1">
        <w:r w:rsidR="00896951" w:rsidRPr="008F2EE0">
          <w:rPr>
            <w:rStyle w:val="Hyperlink"/>
            <w:noProof/>
          </w:rPr>
          <w:t>6.2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Proof of Concept</w:t>
        </w:r>
        <w:r w:rsidR="00896951">
          <w:rPr>
            <w:noProof/>
            <w:webHidden/>
          </w:rPr>
          <w:tab/>
        </w:r>
        <w:r w:rsidR="00896951">
          <w:rPr>
            <w:noProof/>
            <w:webHidden/>
          </w:rPr>
          <w:fldChar w:fldCharType="begin"/>
        </w:r>
        <w:r w:rsidR="00896951">
          <w:rPr>
            <w:noProof/>
            <w:webHidden/>
          </w:rPr>
          <w:instrText xml:space="preserve"> PAGEREF _Toc426452201 \h </w:instrText>
        </w:r>
        <w:r w:rsidR="00896951">
          <w:rPr>
            <w:noProof/>
            <w:webHidden/>
          </w:rPr>
        </w:r>
        <w:r w:rsidR="00896951">
          <w:rPr>
            <w:noProof/>
            <w:webHidden/>
          </w:rPr>
          <w:fldChar w:fldCharType="separate"/>
        </w:r>
        <w:r w:rsidR="00B81ED7">
          <w:rPr>
            <w:noProof/>
            <w:webHidden/>
          </w:rPr>
          <w:t>16</w:t>
        </w:r>
        <w:r w:rsidR="00896951">
          <w:rPr>
            <w:noProof/>
            <w:webHidden/>
          </w:rPr>
          <w:fldChar w:fldCharType="end"/>
        </w:r>
      </w:hyperlink>
    </w:p>
    <w:p w14:paraId="609593A2" w14:textId="77777777" w:rsidR="00896951" w:rsidRDefault="00333F3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02" w:history="1">
        <w:r w:rsidR="00896951" w:rsidRPr="008F2EE0">
          <w:rPr>
            <w:rStyle w:val="Hyperlink"/>
            <w:noProof/>
          </w:rPr>
          <w:t>6.3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NIEM-UML Introduction and Concepts</w:t>
        </w:r>
        <w:r w:rsidR="00896951">
          <w:rPr>
            <w:noProof/>
            <w:webHidden/>
          </w:rPr>
          <w:tab/>
        </w:r>
        <w:r w:rsidR="00896951">
          <w:rPr>
            <w:noProof/>
            <w:webHidden/>
          </w:rPr>
          <w:fldChar w:fldCharType="begin"/>
        </w:r>
        <w:r w:rsidR="00896951">
          <w:rPr>
            <w:noProof/>
            <w:webHidden/>
          </w:rPr>
          <w:instrText xml:space="preserve"> PAGEREF _Toc426452202 \h </w:instrText>
        </w:r>
        <w:r w:rsidR="00896951">
          <w:rPr>
            <w:noProof/>
            <w:webHidden/>
          </w:rPr>
        </w:r>
        <w:r w:rsidR="00896951">
          <w:rPr>
            <w:noProof/>
            <w:webHidden/>
          </w:rPr>
          <w:fldChar w:fldCharType="separate"/>
        </w:r>
        <w:r w:rsidR="00B81ED7">
          <w:rPr>
            <w:noProof/>
            <w:webHidden/>
          </w:rPr>
          <w:t>16</w:t>
        </w:r>
        <w:r w:rsidR="00896951">
          <w:rPr>
            <w:noProof/>
            <w:webHidden/>
          </w:rPr>
          <w:fldChar w:fldCharType="end"/>
        </w:r>
      </w:hyperlink>
    </w:p>
    <w:p w14:paraId="654D8584" w14:textId="77777777" w:rsidR="00896951" w:rsidRDefault="00333F36">
      <w:pPr>
        <w:pStyle w:val="TOC3"/>
        <w:rPr>
          <w:rFonts w:asciiTheme="minorHAnsi" w:eastAsiaTheme="minorEastAsia" w:hAnsiTheme="minorHAnsi" w:cstheme="minorBidi"/>
          <w:sz w:val="22"/>
          <w:szCs w:val="22"/>
          <w:lang w:val="en-GB" w:eastAsia="en-GB"/>
        </w:rPr>
      </w:pPr>
      <w:hyperlink w:anchor="_Toc426452203" w:history="1">
        <w:r w:rsidR="00896951" w:rsidRPr="008F2EE0">
          <w:rPr>
            <w:rStyle w:val="Hyperlink"/>
          </w:rPr>
          <w:t>6.3.1</w:t>
        </w:r>
        <w:r w:rsidR="00896951">
          <w:rPr>
            <w:rFonts w:asciiTheme="minorHAnsi" w:eastAsiaTheme="minorEastAsia" w:hAnsiTheme="minorHAnsi" w:cstheme="minorBidi"/>
            <w:sz w:val="22"/>
            <w:szCs w:val="22"/>
            <w:lang w:val="en-GB" w:eastAsia="en-GB"/>
          </w:rPr>
          <w:tab/>
        </w:r>
        <w:r w:rsidR="00896951" w:rsidRPr="008F2EE0">
          <w:rPr>
            <w:rStyle w:val="Hyperlink"/>
          </w:rPr>
          <w:t>Background</w:t>
        </w:r>
        <w:r w:rsidR="00896951">
          <w:rPr>
            <w:webHidden/>
          </w:rPr>
          <w:tab/>
        </w:r>
        <w:r w:rsidR="00896951">
          <w:rPr>
            <w:webHidden/>
          </w:rPr>
          <w:fldChar w:fldCharType="begin"/>
        </w:r>
        <w:r w:rsidR="00896951">
          <w:rPr>
            <w:webHidden/>
          </w:rPr>
          <w:instrText xml:space="preserve"> PAGEREF _Toc426452203 \h </w:instrText>
        </w:r>
        <w:r w:rsidR="00896951">
          <w:rPr>
            <w:webHidden/>
          </w:rPr>
        </w:r>
        <w:r w:rsidR="00896951">
          <w:rPr>
            <w:webHidden/>
          </w:rPr>
          <w:fldChar w:fldCharType="separate"/>
        </w:r>
        <w:r w:rsidR="00B81ED7">
          <w:rPr>
            <w:webHidden/>
          </w:rPr>
          <w:t>16</w:t>
        </w:r>
        <w:r w:rsidR="00896951">
          <w:rPr>
            <w:webHidden/>
          </w:rPr>
          <w:fldChar w:fldCharType="end"/>
        </w:r>
      </w:hyperlink>
    </w:p>
    <w:p w14:paraId="6A0806B9" w14:textId="77777777" w:rsidR="00896951" w:rsidRDefault="00333F36">
      <w:pPr>
        <w:pStyle w:val="TOC3"/>
        <w:rPr>
          <w:rFonts w:asciiTheme="minorHAnsi" w:eastAsiaTheme="minorEastAsia" w:hAnsiTheme="minorHAnsi" w:cstheme="minorBidi"/>
          <w:sz w:val="22"/>
          <w:szCs w:val="22"/>
          <w:lang w:val="en-GB" w:eastAsia="en-GB"/>
        </w:rPr>
      </w:pPr>
      <w:hyperlink w:anchor="_Toc426452204" w:history="1">
        <w:r w:rsidR="00896951" w:rsidRPr="008F2EE0">
          <w:rPr>
            <w:rStyle w:val="Hyperlink"/>
          </w:rPr>
          <w:t>6.3.2</w:t>
        </w:r>
        <w:r w:rsidR="00896951">
          <w:rPr>
            <w:rFonts w:asciiTheme="minorHAnsi" w:eastAsiaTheme="minorEastAsia" w:hAnsiTheme="minorHAnsi" w:cstheme="minorBidi"/>
            <w:sz w:val="22"/>
            <w:szCs w:val="22"/>
            <w:lang w:val="en-GB" w:eastAsia="en-GB"/>
          </w:rPr>
          <w:tab/>
        </w:r>
        <w:r w:rsidR="00896951" w:rsidRPr="008F2EE0">
          <w:rPr>
            <w:rStyle w:val="Hyperlink"/>
          </w:rPr>
          <w:t>NIEM-UML Goals</w:t>
        </w:r>
        <w:r w:rsidR="00896951">
          <w:rPr>
            <w:webHidden/>
          </w:rPr>
          <w:tab/>
        </w:r>
        <w:r w:rsidR="00896951">
          <w:rPr>
            <w:webHidden/>
          </w:rPr>
          <w:fldChar w:fldCharType="begin"/>
        </w:r>
        <w:r w:rsidR="00896951">
          <w:rPr>
            <w:webHidden/>
          </w:rPr>
          <w:instrText xml:space="preserve"> PAGEREF _Toc426452204 \h </w:instrText>
        </w:r>
        <w:r w:rsidR="00896951">
          <w:rPr>
            <w:webHidden/>
          </w:rPr>
        </w:r>
        <w:r w:rsidR="00896951">
          <w:rPr>
            <w:webHidden/>
          </w:rPr>
          <w:fldChar w:fldCharType="separate"/>
        </w:r>
        <w:r w:rsidR="00B81ED7">
          <w:rPr>
            <w:webHidden/>
          </w:rPr>
          <w:t>17</w:t>
        </w:r>
        <w:r w:rsidR="00896951">
          <w:rPr>
            <w:webHidden/>
          </w:rPr>
          <w:fldChar w:fldCharType="end"/>
        </w:r>
      </w:hyperlink>
    </w:p>
    <w:p w14:paraId="50F6C504" w14:textId="77777777" w:rsidR="00896951" w:rsidRDefault="00333F36">
      <w:pPr>
        <w:pStyle w:val="TOC3"/>
        <w:rPr>
          <w:rFonts w:asciiTheme="minorHAnsi" w:eastAsiaTheme="minorEastAsia" w:hAnsiTheme="minorHAnsi" w:cstheme="minorBidi"/>
          <w:sz w:val="22"/>
          <w:szCs w:val="22"/>
          <w:lang w:val="en-GB" w:eastAsia="en-GB"/>
        </w:rPr>
      </w:pPr>
      <w:hyperlink w:anchor="_Toc426452205" w:history="1">
        <w:r w:rsidR="00896951" w:rsidRPr="008F2EE0">
          <w:rPr>
            <w:rStyle w:val="Hyperlink"/>
          </w:rPr>
          <w:t>6.3.3</w:t>
        </w:r>
        <w:r w:rsidR="00896951">
          <w:rPr>
            <w:rFonts w:asciiTheme="minorHAnsi" w:eastAsiaTheme="minorEastAsia" w:hAnsiTheme="minorHAnsi" w:cstheme="minorBidi"/>
            <w:sz w:val="22"/>
            <w:szCs w:val="22"/>
            <w:lang w:val="en-GB" w:eastAsia="en-GB"/>
          </w:rPr>
          <w:tab/>
        </w:r>
        <w:r w:rsidR="00896951" w:rsidRPr="008F2EE0">
          <w:rPr>
            <w:rStyle w:val="Hyperlink"/>
          </w:rPr>
          <w:t>Understanding NIEM-UML and Model Driven Architecture (MDA)</w:t>
        </w:r>
        <w:r w:rsidR="00896951">
          <w:rPr>
            <w:webHidden/>
          </w:rPr>
          <w:tab/>
        </w:r>
        <w:r w:rsidR="00896951">
          <w:rPr>
            <w:webHidden/>
          </w:rPr>
          <w:fldChar w:fldCharType="begin"/>
        </w:r>
        <w:r w:rsidR="00896951">
          <w:rPr>
            <w:webHidden/>
          </w:rPr>
          <w:instrText xml:space="preserve"> PAGEREF _Toc426452205 \h </w:instrText>
        </w:r>
        <w:r w:rsidR="00896951">
          <w:rPr>
            <w:webHidden/>
          </w:rPr>
        </w:r>
        <w:r w:rsidR="00896951">
          <w:rPr>
            <w:webHidden/>
          </w:rPr>
          <w:fldChar w:fldCharType="separate"/>
        </w:r>
        <w:r w:rsidR="00B81ED7">
          <w:rPr>
            <w:webHidden/>
          </w:rPr>
          <w:t>17</w:t>
        </w:r>
        <w:r w:rsidR="00896951">
          <w:rPr>
            <w:webHidden/>
          </w:rPr>
          <w:fldChar w:fldCharType="end"/>
        </w:r>
      </w:hyperlink>
    </w:p>
    <w:p w14:paraId="25F1142E" w14:textId="77777777" w:rsidR="00896951" w:rsidRDefault="00333F36">
      <w:pPr>
        <w:pStyle w:val="TOC1"/>
        <w:rPr>
          <w:rFonts w:asciiTheme="minorHAnsi" w:eastAsiaTheme="minorEastAsia" w:hAnsiTheme="minorHAnsi" w:cstheme="minorBidi"/>
          <w:b w:val="0"/>
          <w:sz w:val="22"/>
          <w:szCs w:val="22"/>
          <w:lang w:val="en-GB" w:eastAsia="en-GB"/>
        </w:rPr>
      </w:pPr>
      <w:hyperlink w:anchor="_Toc426452206" w:history="1">
        <w:r w:rsidR="00896951" w:rsidRPr="008F2EE0">
          <w:rPr>
            <w:rStyle w:val="Hyperlink"/>
          </w:rPr>
          <w:t>7</w:t>
        </w:r>
        <w:r w:rsidR="00896951">
          <w:rPr>
            <w:rFonts w:asciiTheme="minorHAnsi" w:eastAsiaTheme="minorEastAsia" w:hAnsiTheme="minorHAnsi" w:cstheme="minorBidi"/>
            <w:b w:val="0"/>
            <w:sz w:val="22"/>
            <w:szCs w:val="22"/>
            <w:lang w:val="en-GB" w:eastAsia="en-GB"/>
          </w:rPr>
          <w:tab/>
        </w:r>
        <w:r w:rsidR="00896951" w:rsidRPr="008F2EE0">
          <w:rPr>
            <w:rStyle w:val="Hyperlink"/>
          </w:rPr>
          <w:t>NIEM-UML Modeling Guide</w:t>
        </w:r>
        <w:r w:rsidR="00896951">
          <w:rPr>
            <w:webHidden/>
          </w:rPr>
          <w:tab/>
        </w:r>
        <w:r w:rsidR="00896951">
          <w:rPr>
            <w:webHidden/>
          </w:rPr>
          <w:fldChar w:fldCharType="begin"/>
        </w:r>
        <w:r w:rsidR="00896951">
          <w:rPr>
            <w:webHidden/>
          </w:rPr>
          <w:instrText xml:space="preserve"> PAGEREF _Toc426452206 \h </w:instrText>
        </w:r>
        <w:r w:rsidR="00896951">
          <w:rPr>
            <w:webHidden/>
          </w:rPr>
        </w:r>
        <w:r w:rsidR="00896951">
          <w:rPr>
            <w:webHidden/>
          </w:rPr>
          <w:fldChar w:fldCharType="separate"/>
        </w:r>
        <w:r w:rsidR="00B81ED7">
          <w:rPr>
            <w:webHidden/>
          </w:rPr>
          <w:t>20</w:t>
        </w:r>
        <w:r w:rsidR="00896951">
          <w:rPr>
            <w:webHidden/>
          </w:rPr>
          <w:fldChar w:fldCharType="end"/>
        </w:r>
      </w:hyperlink>
    </w:p>
    <w:p w14:paraId="2C9FE781" w14:textId="77777777" w:rsidR="00896951" w:rsidRDefault="00333F3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07" w:history="1">
        <w:r w:rsidR="00896951" w:rsidRPr="008F2EE0">
          <w:rPr>
            <w:rStyle w:val="Hyperlink"/>
            <w:noProof/>
          </w:rPr>
          <w:t>7.1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Overview</w:t>
        </w:r>
        <w:r w:rsidR="00896951">
          <w:rPr>
            <w:noProof/>
            <w:webHidden/>
          </w:rPr>
          <w:tab/>
        </w:r>
        <w:r w:rsidR="00896951">
          <w:rPr>
            <w:noProof/>
            <w:webHidden/>
          </w:rPr>
          <w:fldChar w:fldCharType="begin"/>
        </w:r>
        <w:r w:rsidR="00896951">
          <w:rPr>
            <w:noProof/>
            <w:webHidden/>
          </w:rPr>
          <w:instrText xml:space="preserve"> PAGEREF _Toc426452207 \h </w:instrText>
        </w:r>
        <w:r w:rsidR="00896951">
          <w:rPr>
            <w:noProof/>
            <w:webHidden/>
          </w:rPr>
        </w:r>
        <w:r w:rsidR="00896951">
          <w:rPr>
            <w:noProof/>
            <w:webHidden/>
          </w:rPr>
          <w:fldChar w:fldCharType="separate"/>
        </w:r>
        <w:r w:rsidR="00B81ED7">
          <w:rPr>
            <w:noProof/>
            <w:webHidden/>
          </w:rPr>
          <w:t>20</w:t>
        </w:r>
        <w:r w:rsidR="00896951">
          <w:rPr>
            <w:noProof/>
            <w:webHidden/>
          </w:rPr>
          <w:fldChar w:fldCharType="end"/>
        </w:r>
      </w:hyperlink>
    </w:p>
    <w:p w14:paraId="0D80FB96" w14:textId="77777777" w:rsidR="00896951" w:rsidRDefault="00333F36">
      <w:pPr>
        <w:pStyle w:val="TOC3"/>
        <w:rPr>
          <w:rFonts w:asciiTheme="minorHAnsi" w:eastAsiaTheme="minorEastAsia" w:hAnsiTheme="minorHAnsi" w:cstheme="minorBidi"/>
          <w:sz w:val="22"/>
          <w:szCs w:val="22"/>
          <w:lang w:val="en-GB" w:eastAsia="en-GB"/>
        </w:rPr>
      </w:pPr>
      <w:hyperlink w:anchor="_Toc426452208" w:history="1">
        <w:r w:rsidR="00896951" w:rsidRPr="008F2EE0">
          <w:rPr>
            <w:rStyle w:val="Hyperlink"/>
          </w:rPr>
          <w:t>7.1.1</w:t>
        </w:r>
        <w:r w:rsidR="00896951">
          <w:rPr>
            <w:rFonts w:asciiTheme="minorHAnsi" w:eastAsiaTheme="minorEastAsia" w:hAnsiTheme="minorHAnsi" w:cstheme="minorBidi"/>
            <w:sz w:val="22"/>
            <w:szCs w:val="22"/>
            <w:lang w:val="en-GB" w:eastAsia="en-GB"/>
          </w:rPr>
          <w:tab/>
        </w:r>
        <w:r w:rsidR="00896951" w:rsidRPr="008F2EE0">
          <w:rPr>
            <w:rStyle w:val="Hyperlink"/>
          </w:rPr>
          <w:t>Introduction</w:t>
        </w:r>
        <w:r w:rsidR="00896951">
          <w:rPr>
            <w:webHidden/>
          </w:rPr>
          <w:tab/>
        </w:r>
        <w:r w:rsidR="00896951">
          <w:rPr>
            <w:webHidden/>
          </w:rPr>
          <w:fldChar w:fldCharType="begin"/>
        </w:r>
        <w:r w:rsidR="00896951">
          <w:rPr>
            <w:webHidden/>
          </w:rPr>
          <w:instrText xml:space="preserve"> PAGEREF _Toc426452208 \h </w:instrText>
        </w:r>
        <w:r w:rsidR="00896951">
          <w:rPr>
            <w:webHidden/>
          </w:rPr>
        </w:r>
        <w:r w:rsidR="00896951">
          <w:rPr>
            <w:webHidden/>
          </w:rPr>
          <w:fldChar w:fldCharType="separate"/>
        </w:r>
        <w:r w:rsidR="00B81ED7">
          <w:rPr>
            <w:webHidden/>
          </w:rPr>
          <w:t>20</w:t>
        </w:r>
        <w:r w:rsidR="00896951">
          <w:rPr>
            <w:webHidden/>
          </w:rPr>
          <w:fldChar w:fldCharType="end"/>
        </w:r>
      </w:hyperlink>
    </w:p>
    <w:p w14:paraId="2840540E" w14:textId="77777777" w:rsidR="00896951" w:rsidRDefault="00333F36">
      <w:pPr>
        <w:pStyle w:val="TOC3"/>
        <w:rPr>
          <w:rFonts w:asciiTheme="minorHAnsi" w:eastAsiaTheme="minorEastAsia" w:hAnsiTheme="minorHAnsi" w:cstheme="minorBidi"/>
          <w:sz w:val="22"/>
          <w:szCs w:val="22"/>
          <w:lang w:val="en-GB" w:eastAsia="en-GB"/>
        </w:rPr>
      </w:pPr>
      <w:hyperlink w:anchor="_Toc426452209" w:history="1">
        <w:r w:rsidR="00896951" w:rsidRPr="008F2EE0">
          <w:rPr>
            <w:rStyle w:val="Hyperlink"/>
          </w:rPr>
          <w:t>7.1.2</w:t>
        </w:r>
        <w:r w:rsidR="00896951">
          <w:rPr>
            <w:rFonts w:asciiTheme="minorHAnsi" w:eastAsiaTheme="minorEastAsia" w:hAnsiTheme="minorHAnsi" w:cstheme="minorBidi"/>
            <w:sz w:val="22"/>
            <w:szCs w:val="22"/>
            <w:lang w:val="en-GB" w:eastAsia="en-GB"/>
          </w:rPr>
          <w:tab/>
        </w:r>
        <w:r w:rsidR="00896951" w:rsidRPr="008F2EE0">
          <w:rPr>
            <w:rStyle w:val="Hyperlink"/>
          </w:rPr>
          <w:t>Platform Independent Perspective</w:t>
        </w:r>
        <w:r w:rsidR="00896951">
          <w:rPr>
            <w:webHidden/>
          </w:rPr>
          <w:tab/>
        </w:r>
        <w:r w:rsidR="00896951">
          <w:rPr>
            <w:webHidden/>
          </w:rPr>
          <w:fldChar w:fldCharType="begin"/>
        </w:r>
        <w:r w:rsidR="00896951">
          <w:rPr>
            <w:webHidden/>
          </w:rPr>
          <w:instrText xml:space="preserve"> PAGEREF _Toc426452209 \h </w:instrText>
        </w:r>
        <w:r w:rsidR="00896951">
          <w:rPr>
            <w:webHidden/>
          </w:rPr>
        </w:r>
        <w:r w:rsidR="00896951">
          <w:rPr>
            <w:webHidden/>
          </w:rPr>
          <w:fldChar w:fldCharType="separate"/>
        </w:r>
        <w:r w:rsidR="00B81ED7">
          <w:rPr>
            <w:webHidden/>
          </w:rPr>
          <w:t>21</w:t>
        </w:r>
        <w:r w:rsidR="00896951">
          <w:rPr>
            <w:webHidden/>
          </w:rPr>
          <w:fldChar w:fldCharType="end"/>
        </w:r>
      </w:hyperlink>
    </w:p>
    <w:p w14:paraId="46E55728" w14:textId="77777777" w:rsidR="00896951" w:rsidRDefault="00333F36">
      <w:pPr>
        <w:pStyle w:val="TOC3"/>
        <w:rPr>
          <w:rFonts w:asciiTheme="minorHAnsi" w:eastAsiaTheme="minorEastAsia" w:hAnsiTheme="minorHAnsi" w:cstheme="minorBidi"/>
          <w:sz w:val="22"/>
          <w:szCs w:val="22"/>
          <w:lang w:val="en-GB" w:eastAsia="en-GB"/>
        </w:rPr>
      </w:pPr>
      <w:hyperlink w:anchor="_Toc426452210" w:history="1">
        <w:r w:rsidR="00896951" w:rsidRPr="008F2EE0">
          <w:rPr>
            <w:rStyle w:val="Hyperlink"/>
          </w:rPr>
          <w:t>7.1.3</w:t>
        </w:r>
        <w:r w:rsidR="00896951">
          <w:rPr>
            <w:rFonts w:asciiTheme="minorHAnsi" w:eastAsiaTheme="minorEastAsia" w:hAnsiTheme="minorHAnsi" w:cstheme="minorBidi"/>
            <w:sz w:val="22"/>
            <w:szCs w:val="22"/>
            <w:lang w:val="en-GB" w:eastAsia="en-GB"/>
          </w:rPr>
          <w:tab/>
        </w:r>
        <w:r w:rsidR="00896951" w:rsidRPr="008F2EE0">
          <w:rPr>
            <w:rStyle w:val="Hyperlink"/>
          </w:rPr>
          <w:t>Platform Specific Perspective</w:t>
        </w:r>
        <w:r w:rsidR="00896951">
          <w:rPr>
            <w:webHidden/>
          </w:rPr>
          <w:tab/>
        </w:r>
        <w:r w:rsidR="00896951">
          <w:rPr>
            <w:webHidden/>
          </w:rPr>
          <w:fldChar w:fldCharType="begin"/>
        </w:r>
        <w:r w:rsidR="00896951">
          <w:rPr>
            <w:webHidden/>
          </w:rPr>
          <w:instrText xml:space="preserve"> PAGEREF _Toc426452210 \h </w:instrText>
        </w:r>
        <w:r w:rsidR="00896951">
          <w:rPr>
            <w:webHidden/>
          </w:rPr>
        </w:r>
        <w:r w:rsidR="00896951">
          <w:rPr>
            <w:webHidden/>
          </w:rPr>
          <w:fldChar w:fldCharType="separate"/>
        </w:r>
        <w:r w:rsidR="00B81ED7">
          <w:rPr>
            <w:webHidden/>
          </w:rPr>
          <w:t>26</w:t>
        </w:r>
        <w:r w:rsidR="00896951">
          <w:rPr>
            <w:webHidden/>
          </w:rPr>
          <w:fldChar w:fldCharType="end"/>
        </w:r>
      </w:hyperlink>
    </w:p>
    <w:p w14:paraId="674D6A9A" w14:textId="77777777" w:rsidR="00896951" w:rsidRDefault="00333F36">
      <w:pPr>
        <w:pStyle w:val="TOC3"/>
        <w:rPr>
          <w:rFonts w:asciiTheme="minorHAnsi" w:eastAsiaTheme="minorEastAsia" w:hAnsiTheme="minorHAnsi" w:cstheme="minorBidi"/>
          <w:sz w:val="22"/>
          <w:szCs w:val="22"/>
          <w:lang w:val="en-GB" w:eastAsia="en-GB"/>
        </w:rPr>
      </w:pPr>
      <w:hyperlink w:anchor="_Toc426452211" w:history="1">
        <w:r w:rsidR="00896951" w:rsidRPr="008F2EE0">
          <w:rPr>
            <w:rStyle w:val="Hyperlink"/>
          </w:rPr>
          <w:t>7.1.4</w:t>
        </w:r>
        <w:r w:rsidR="00896951">
          <w:rPr>
            <w:rFonts w:asciiTheme="minorHAnsi" w:eastAsiaTheme="minorEastAsia" w:hAnsiTheme="minorHAnsi" w:cstheme="minorBidi"/>
            <w:sz w:val="22"/>
            <w:szCs w:val="22"/>
            <w:lang w:val="en-GB" w:eastAsia="en-GB"/>
          </w:rPr>
          <w:tab/>
        </w:r>
        <w:r w:rsidR="00896951" w:rsidRPr="008F2EE0">
          <w:rPr>
            <w:rStyle w:val="Hyperlink"/>
          </w:rPr>
          <w:t>Model Packaging Perspective</w:t>
        </w:r>
        <w:r w:rsidR="00896951">
          <w:rPr>
            <w:webHidden/>
          </w:rPr>
          <w:tab/>
        </w:r>
        <w:r w:rsidR="00896951">
          <w:rPr>
            <w:webHidden/>
          </w:rPr>
          <w:fldChar w:fldCharType="begin"/>
        </w:r>
        <w:r w:rsidR="00896951">
          <w:rPr>
            <w:webHidden/>
          </w:rPr>
          <w:instrText xml:space="preserve"> PAGEREF _Toc426452211 \h </w:instrText>
        </w:r>
        <w:r w:rsidR="00896951">
          <w:rPr>
            <w:webHidden/>
          </w:rPr>
        </w:r>
        <w:r w:rsidR="00896951">
          <w:rPr>
            <w:webHidden/>
          </w:rPr>
          <w:fldChar w:fldCharType="separate"/>
        </w:r>
        <w:r w:rsidR="00B81ED7">
          <w:rPr>
            <w:webHidden/>
          </w:rPr>
          <w:t>30</w:t>
        </w:r>
        <w:r w:rsidR="00896951">
          <w:rPr>
            <w:webHidden/>
          </w:rPr>
          <w:fldChar w:fldCharType="end"/>
        </w:r>
      </w:hyperlink>
    </w:p>
    <w:p w14:paraId="1FFF8451" w14:textId="77777777" w:rsidR="00896951" w:rsidRDefault="00333F3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12" w:history="1">
        <w:r w:rsidR="00896951" w:rsidRPr="008F2EE0">
          <w:rPr>
            <w:rStyle w:val="Hyperlink"/>
            <w:noProof/>
          </w:rPr>
          <w:t>7.2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Modeling Namespaces</w:t>
        </w:r>
        <w:r w:rsidR="00896951">
          <w:rPr>
            <w:noProof/>
            <w:webHidden/>
          </w:rPr>
          <w:tab/>
        </w:r>
        <w:r w:rsidR="00896951">
          <w:rPr>
            <w:noProof/>
            <w:webHidden/>
          </w:rPr>
          <w:fldChar w:fldCharType="begin"/>
        </w:r>
        <w:r w:rsidR="00896951">
          <w:rPr>
            <w:noProof/>
            <w:webHidden/>
          </w:rPr>
          <w:instrText xml:space="preserve"> PAGEREF _Toc426452212 \h </w:instrText>
        </w:r>
        <w:r w:rsidR="00896951">
          <w:rPr>
            <w:noProof/>
            <w:webHidden/>
          </w:rPr>
        </w:r>
        <w:r w:rsidR="00896951">
          <w:rPr>
            <w:noProof/>
            <w:webHidden/>
          </w:rPr>
          <w:fldChar w:fldCharType="separate"/>
        </w:r>
        <w:r w:rsidR="00B81ED7">
          <w:rPr>
            <w:noProof/>
            <w:webHidden/>
          </w:rPr>
          <w:t>35</w:t>
        </w:r>
        <w:r w:rsidR="00896951">
          <w:rPr>
            <w:noProof/>
            <w:webHidden/>
          </w:rPr>
          <w:fldChar w:fldCharType="end"/>
        </w:r>
      </w:hyperlink>
    </w:p>
    <w:p w14:paraId="2883E042" w14:textId="77777777" w:rsidR="00896951" w:rsidRDefault="00333F36">
      <w:pPr>
        <w:pStyle w:val="TOC3"/>
        <w:rPr>
          <w:rFonts w:asciiTheme="minorHAnsi" w:eastAsiaTheme="minorEastAsia" w:hAnsiTheme="minorHAnsi" w:cstheme="minorBidi"/>
          <w:sz w:val="22"/>
          <w:szCs w:val="22"/>
          <w:lang w:val="en-GB" w:eastAsia="en-GB"/>
        </w:rPr>
      </w:pPr>
      <w:hyperlink w:anchor="_Toc426452213" w:history="1">
        <w:r w:rsidR="00896951" w:rsidRPr="008F2EE0">
          <w:rPr>
            <w:rStyle w:val="Hyperlink"/>
          </w:rPr>
          <w:t>7.2.1</w:t>
        </w:r>
        <w:r w:rsidR="00896951">
          <w:rPr>
            <w:rFonts w:asciiTheme="minorHAnsi" w:eastAsiaTheme="minorEastAsia" w:hAnsiTheme="minorHAnsi" w:cstheme="minorBidi"/>
            <w:sz w:val="22"/>
            <w:szCs w:val="22"/>
            <w:lang w:val="en-GB" w:eastAsia="en-GB"/>
          </w:rPr>
          <w:tab/>
        </w:r>
        <w:r w:rsidR="00896951" w:rsidRPr="008F2EE0">
          <w:rPr>
            <w:rStyle w:val="Hyperlink"/>
          </w:rPr>
          <w:t>Namespaces</w:t>
        </w:r>
        <w:r w:rsidR="00896951">
          <w:rPr>
            <w:webHidden/>
          </w:rPr>
          <w:tab/>
        </w:r>
        <w:r w:rsidR="00896951">
          <w:rPr>
            <w:webHidden/>
          </w:rPr>
          <w:fldChar w:fldCharType="begin"/>
        </w:r>
        <w:r w:rsidR="00896951">
          <w:rPr>
            <w:webHidden/>
          </w:rPr>
          <w:instrText xml:space="preserve"> PAGEREF _Toc426452213 \h </w:instrText>
        </w:r>
        <w:r w:rsidR="00896951">
          <w:rPr>
            <w:webHidden/>
          </w:rPr>
        </w:r>
        <w:r w:rsidR="00896951">
          <w:rPr>
            <w:webHidden/>
          </w:rPr>
          <w:fldChar w:fldCharType="separate"/>
        </w:r>
        <w:r w:rsidR="00B81ED7">
          <w:rPr>
            <w:webHidden/>
          </w:rPr>
          <w:t>35</w:t>
        </w:r>
        <w:r w:rsidR="00896951">
          <w:rPr>
            <w:webHidden/>
          </w:rPr>
          <w:fldChar w:fldCharType="end"/>
        </w:r>
      </w:hyperlink>
    </w:p>
    <w:p w14:paraId="663F0CBB" w14:textId="77777777" w:rsidR="00896951" w:rsidRDefault="00333F36">
      <w:pPr>
        <w:pStyle w:val="TOC3"/>
        <w:rPr>
          <w:rFonts w:asciiTheme="minorHAnsi" w:eastAsiaTheme="minorEastAsia" w:hAnsiTheme="minorHAnsi" w:cstheme="minorBidi"/>
          <w:sz w:val="22"/>
          <w:szCs w:val="22"/>
          <w:lang w:val="en-GB" w:eastAsia="en-GB"/>
        </w:rPr>
      </w:pPr>
      <w:hyperlink w:anchor="_Toc426452214" w:history="1">
        <w:r w:rsidR="00896951" w:rsidRPr="008F2EE0">
          <w:rPr>
            <w:rStyle w:val="Hyperlink"/>
          </w:rPr>
          <w:t>7.2.2</w:t>
        </w:r>
        <w:r w:rsidR="00896951">
          <w:rPr>
            <w:rFonts w:asciiTheme="minorHAnsi" w:eastAsiaTheme="minorEastAsia" w:hAnsiTheme="minorHAnsi" w:cstheme="minorBidi"/>
            <w:sz w:val="22"/>
            <w:szCs w:val="22"/>
            <w:lang w:val="en-GB" w:eastAsia="en-GB"/>
          </w:rPr>
          <w:tab/>
        </w:r>
        <w:r w:rsidR="00896951" w:rsidRPr="008F2EE0">
          <w:rPr>
            <w:rStyle w:val="Hyperlink"/>
          </w:rPr>
          <w:t>NIEM Names</w:t>
        </w:r>
        <w:r w:rsidR="00896951">
          <w:rPr>
            <w:webHidden/>
          </w:rPr>
          <w:tab/>
        </w:r>
        <w:r w:rsidR="00896951">
          <w:rPr>
            <w:webHidden/>
          </w:rPr>
          <w:fldChar w:fldCharType="begin"/>
        </w:r>
        <w:r w:rsidR="00896951">
          <w:rPr>
            <w:webHidden/>
          </w:rPr>
          <w:instrText xml:space="preserve"> PAGEREF _Toc426452214 \h </w:instrText>
        </w:r>
        <w:r w:rsidR="00896951">
          <w:rPr>
            <w:webHidden/>
          </w:rPr>
        </w:r>
        <w:r w:rsidR="00896951">
          <w:rPr>
            <w:webHidden/>
          </w:rPr>
          <w:fldChar w:fldCharType="separate"/>
        </w:r>
        <w:r w:rsidR="00B81ED7">
          <w:rPr>
            <w:webHidden/>
          </w:rPr>
          <w:t>38</w:t>
        </w:r>
        <w:r w:rsidR="00896951">
          <w:rPr>
            <w:webHidden/>
          </w:rPr>
          <w:fldChar w:fldCharType="end"/>
        </w:r>
      </w:hyperlink>
    </w:p>
    <w:p w14:paraId="1BD84A16" w14:textId="77777777" w:rsidR="00896951" w:rsidRDefault="00333F36">
      <w:pPr>
        <w:pStyle w:val="TOC3"/>
        <w:rPr>
          <w:rFonts w:asciiTheme="minorHAnsi" w:eastAsiaTheme="minorEastAsia" w:hAnsiTheme="minorHAnsi" w:cstheme="minorBidi"/>
          <w:sz w:val="22"/>
          <w:szCs w:val="22"/>
          <w:lang w:val="en-GB" w:eastAsia="en-GB"/>
        </w:rPr>
      </w:pPr>
      <w:hyperlink w:anchor="_Toc426452215" w:history="1">
        <w:r w:rsidR="00896951" w:rsidRPr="008F2EE0">
          <w:rPr>
            <w:rStyle w:val="Hyperlink"/>
          </w:rPr>
          <w:t>7.2.3</w:t>
        </w:r>
        <w:r w:rsidR="00896951">
          <w:rPr>
            <w:rFonts w:asciiTheme="minorHAnsi" w:eastAsiaTheme="minorEastAsia" w:hAnsiTheme="minorHAnsi" w:cstheme="minorBidi"/>
            <w:sz w:val="22"/>
            <w:szCs w:val="22"/>
            <w:lang w:val="en-GB" w:eastAsia="en-GB"/>
          </w:rPr>
          <w:tab/>
        </w:r>
        <w:r w:rsidR="00896951" w:rsidRPr="008F2EE0">
          <w:rPr>
            <w:rStyle w:val="Hyperlink"/>
          </w:rPr>
          <w:t>Local Vocabularies</w:t>
        </w:r>
        <w:r w:rsidR="00896951">
          <w:rPr>
            <w:webHidden/>
          </w:rPr>
          <w:tab/>
        </w:r>
        <w:r w:rsidR="00896951">
          <w:rPr>
            <w:webHidden/>
          </w:rPr>
          <w:fldChar w:fldCharType="begin"/>
        </w:r>
        <w:r w:rsidR="00896951">
          <w:rPr>
            <w:webHidden/>
          </w:rPr>
          <w:instrText xml:space="preserve"> PAGEREF _Toc426452215 \h </w:instrText>
        </w:r>
        <w:r w:rsidR="00896951">
          <w:rPr>
            <w:webHidden/>
          </w:rPr>
        </w:r>
        <w:r w:rsidR="00896951">
          <w:rPr>
            <w:webHidden/>
          </w:rPr>
          <w:fldChar w:fldCharType="separate"/>
        </w:r>
        <w:r w:rsidR="00B81ED7">
          <w:rPr>
            <w:webHidden/>
          </w:rPr>
          <w:t>39</w:t>
        </w:r>
        <w:r w:rsidR="00896951">
          <w:rPr>
            <w:webHidden/>
          </w:rPr>
          <w:fldChar w:fldCharType="end"/>
        </w:r>
      </w:hyperlink>
    </w:p>
    <w:p w14:paraId="539EF3E6" w14:textId="77777777" w:rsidR="00896951" w:rsidRDefault="00333F3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16" w:history="1">
        <w:r w:rsidR="00896951" w:rsidRPr="008F2EE0">
          <w:rPr>
            <w:rStyle w:val="Hyperlink"/>
            <w:noProof/>
          </w:rPr>
          <w:t>7.3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Modeling Complex Types</w:t>
        </w:r>
        <w:r w:rsidR="00896951">
          <w:rPr>
            <w:noProof/>
            <w:webHidden/>
          </w:rPr>
          <w:tab/>
        </w:r>
        <w:r w:rsidR="00896951">
          <w:rPr>
            <w:noProof/>
            <w:webHidden/>
          </w:rPr>
          <w:fldChar w:fldCharType="begin"/>
        </w:r>
        <w:r w:rsidR="00896951">
          <w:rPr>
            <w:noProof/>
            <w:webHidden/>
          </w:rPr>
          <w:instrText xml:space="preserve"> PAGEREF _Toc426452216 \h </w:instrText>
        </w:r>
        <w:r w:rsidR="00896951">
          <w:rPr>
            <w:noProof/>
            <w:webHidden/>
          </w:rPr>
        </w:r>
        <w:r w:rsidR="00896951">
          <w:rPr>
            <w:noProof/>
            <w:webHidden/>
          </w:rPr>
          <w:fldChar w:fldCharType="separate"/>
        </w:r>
        <w:r w:rsidR="00B81ED7">
          <w:rPr>
            <w:noProof/>
            <w:webHidden/>
          </w:rPr>
          <w:t>40</w:t>
        </w:r>
        <w:r w:rsidR="00896951">
          <w:rPr>
            <w:noProof/>
            <w:webHidden/>
          </w:rPr>
          <w:fldChar w:fldCharType="end"/>
        </w:r>
      </w:hyperlink>
    </w:p>
    <w:p w14:paraId="13FFAA74" w14:textId="77777777" w:rsidR="00896951" w:rsidRDefault="00333F36">
      <w:pPr>
        <w:pStyle w:val="TOC3"/>
        <w:rPr>
          <w:rFonts w:asciiTheme="minorHAnsi" w:eastAsiaTheme="minorEastAsia" w:hAnsiTheme="minorHAnsi" w:cstheme="minorBidi"/>
          <w:sz w:val="22"/>
          <w:szCs w:val="22"/>
          <w:lang w:val="en-GB" w:eastAsia="en-GB"/>
        </w:rPr>
      </w:pPr>
      <w:hyperlink w:anchor="_Toc426452217" w:history="1">
        <w:r w:rsidR="00896951" w:rsidRPr="008F2EE0">
          <w:rPr>
            <w:rStyle w:val="Hyperlink"/>
          </w:rPr>
          <w:t>7.3.1</w:t>
        </w:r>
        <w:r w:rsidR="00896951">
          <w:rPr>
            <w:rFonts w:asciiTheme="minorHAnsi" w:eastAsiaTheme="minorEastAsia" w:hAnsiTheme="minorHAnsi" w:cstheme="minorBidi"/>
            <w:sz w:val="22"/>
            <w:szCs w:val="22"/>
            <w:lang w:val="en-GB" w:eastAsia="en-GB"/>
          </w:rPr>
          <w:tab/>
        </w:r>
        <w:r w:rsidR="00896951" w:rsidRPr="008F2EE0">
          <w:rPr>
            <w:rStyle w:val="Hyperlink"/>
          </w:rPr>
          <w:t>Complex Types</w:t>
        </w:r>
        <w:r w:rsidR="00896951">
          <w:rPr>
            <w:webHidden/>
          </w:rPr>
          <w:tab/>
        </w:r>
        <w:r w:rsidR="00896951">
          <w:rPr>
            <w:webHidden/>
          </w:rPr>
          <w:fldChar w:fldCharType="begin"/>
        </w:r>
        <w:r w:rsidR="00896951">
          <w:rPr>
            <w:webHidden/>
          </w:rPr>
          <w:instrText xml:space="preserve"> PAGEREF _Toc426452217 \h </w:instrText>
        </w:r>
        <w:r w:rsidR="00896951">
          <w:rPr>
            <w:webHidden/>
          </w:rPr>
        </w:r>
        <w:r w:rsidR="00896951">
          <w:rPr>
            <w:webHidden/>
          </w:rPr>
          <w:fldChar w:fldCharType="separate"/>
        </w:r>
        <w:r w:rsidR="00B81ED7">
          <w:rPr>
            <w:webHidden/>
          </w:rPr>
          <w:t>40</w:t>
        </w:r>
        <w:r w:rsidR="00896951">
          <w:rPr>
            <w:webHidden/>
          </w:rPr>
          <w:fldChar w:fldCharType="end"/>
        </w:r>
      </w:hyperlink>
    </w:p>
    <w:p w14:paraId="523AED32" w14:textId="77777777" w:rsidR="00896951" w:rsidRDefault="00333F36">
      <w:pPr>
        <w:pStyle w:val="TOC3"/>
        <w:rPr>
          <w:rFonts w:asciiTheme="minorHAnsi" w:eastAsiaTheme="minorEastAsia" w:hAnsiTheme="minorHAnsi" w:cstheme="minorBidi"/>
          <w:sz w:val="22"/>
          <w:szCs w:val="22"/>
          <w:lang w:val="en-GB" w:eastAsia="en-GB"/>
        </w:rPr>
      </w:pPr>
      <w:hyperlink w:anchor="_Toc426452218" w:history="1">
        <w:r w:rsidR="00896951" w:rsidRPr="008F2EE0">
          <w:rPr>
            <w:rStyle w:val="Hyperlink"/>
          </w:rPr>
          <w:t>7.3.2</w:t>
        </w:r>
        <w:r w:rsidR="00896951">
          <w:rPr>
            <w:rFonts w:asciiTheme="minorHAnsi" w:eastAsiaTheme="minorEastAsia" w:hAnsiTheme="minorHAnsi" w:cstheme="minorBidi"/>
            <w:sz w:val="22"/>
            <w:szCs w:val="22"/>
            <w:lang w:val="en-GB" w:eastAsia="en-GB"/>
          </w:rPr>
          <w:tab/>
        </w:r>
        <w:r w:rsidR="00896951" w:rsidRPr="008F2EE0">
          <w:rPr>
            <w:rStyle w:val="Hyperlink"/>
          </w:rPr>
          <w:t>Object Types</w:t>
        </w:r>
        <w:r w:rsidR="00896951">
          <w:rPr>
            <w:webHidden/>
          </w:rPr>
          <w:tab/>
        </w:r>
        <w:r w:rsidR="00896951">
          <w:rPr>
            <w:webHidden/>
          </w:rPr>
          <w:fldChar w:fldCharType="begin"/>
        </w:r>
        <w:r w:rsidR="00896951">
          <w:rPr>
            <w:webHidden/>
          </w:rPr>
          <w:instrText xml:space="preserve"> PAGEREF _Toc426452218 \h </w:instrText>
        </w:r>
        <w:r w:rsidR="00896951">
          <w:rPr>
            <w:webHidden/>
          </w:rPr>
        </w:r>
        <w:r w:rsidR="00896951">
          <w:rPr>
            <w:webHidden/>
          </w:rPr>
          <w:fldChar w:fldCharType="separate"/>
        </w:r>
        <w:r w:rsidR="00B81ED7">
          <w:rPr>
            <w:webHidden/>
          </w:rPr>
          <w:t>43</w:t>
        </w:r>
        <w:r w:rsidR="00896951">
          <w:rPr>
            <w:webHidden/>
          </w:rPr>
          <w:fldChar w:fldCharType="end"/>
        </w:r>
      </w:hyperlink>
    </w:p>
    <w:p w14:paraId="39AA74D3" w14:textId="77777777" w:rsidR="00896951" w:rsidRDefault="00333F36">
      <w:pPr>
        <w:pStyle w:val="TOC3"/>
        <w:rPr>
          <w:rFonts w:asciiTheme="minorHAnsi" w:eastAsiaTheme="minorEastAsia" w:hAnsiTheme="minorHAnsi" w:cstheme="minorBidi"/>
          <w:sz w:val="22"/>
          <w:szCs w:val="22"/>
          <w:lang w:val="en-GB" w:eastAsia="en-GB"/>
        </w:rPr>
      </w:pPr>
      <w:hyperlink w:anchor="_Toc426452219" w:history="1">
        <w:r w:rsidR="00896951" w:rsidRPr="008F2EE0">
          <w:rPr>
            <w:rStyle w:val="Hyperlink"/>
          </w:rPr>
          <w:t>7.3.3</w:t>
        </w:r>
        <w:r w:rsidR="00896951">
          <w:rPr>
            <w:rFonts w:asciiTheme="minorHAnsi" w:eastAsiaTheme="minorEastAsia" w:hAnsiTheme="minorHAnsi" w:cstheme="minorBidi"/>
            <w:sz w:val="22"/>
            <w:szCs w:val="22"/>
            <w:lang w:val="en-GB" w:eastAsia="en-GB"/>
          </w:rPr>
          <w:tab/>
        </w:r>
        <w:r w:rsidR="00896951" w:rsidRPr="008F2EE0">
          <w:rPr>
            <w:rStyle w:val="Hyperlink"/>
          </w:rPr>
          <w:t>Role Types</w:t>
        </w:r>
        <w:r w:rsidR="00896951">
          <w:rPr>
            <w:webHidden/>
          </w:rPr>
          <w:tab/>
        </w:r>
        <w:r w:rsidR="00896951">
          <w:rPr>
            <w:webHidden/>
          </w:rPr>
          <w:fldChar w:fldCharType="begin"/>
        </w:r>
        <w:r w:rsidR="00896951">
          <w:rPr>
            <w:webHidden/>
          </w:rPr>
          <w:instrText xml:space="preserve"> PAGEREF _Toc426452219 \h </w:instrText>
        </w:r>
        <w:r w:rsidR="00896951">
          <w:rPr>
            <w:webHidden/>
          </w:rPr>
        </w:r>
        <w:r w:rsidR="00896951">
          <w:rPr>
            <w:webHidden/>
          </w:rPr>
          <w:fldChar w:fldCharType="separate"/>
        </w:r>
        <w:r w:rsidR="00B81ED7">
          <w:rPr>
            <w:webHidden/>
          </w:rPr>
          <w:t>45</w:t>
        </w:r>
        <w:r w:rsidR="00896951">
          <w:rPr>
            <w:webHidden/>
          </w:rPr>
          <w:fldChar w:fldCharType="end"/>
        </w:r>
      </w:hyperlink>
    </w:p>
    <w:p w14:paraId="5B509E70" w14:textId="77777777" w:rsidR="00896951" w:rsidRDefault="00333F36">
      <w:pPr>
        <w:pStyle w:val="TOC3"/>
        <w:rPr>
          <w:rFonts w:asciiTheme="minorHAnsi" w:eastAsiaTheme="minorEastAsia" w:hAnsiTheme="minorHAnsi" w:cstheme="minorBidi"/>
          <w:sz w:val="22"/>
          <w:szCs w:val="22"/>
          <w:lang w:val="en-GB" w:eastAsia="en-GB"/>
        </w:rPr>
      </w:pPr>
      <w:hyperlink w:anchor="_Toc426452220" w:history="1">
        <w:r w:rsidR="00896951" w:rsidRPr="008F2EE0">
          <w:rPr>
            <w:rStyle w:val="Hyperlink"/>
          </w:rPr>
          <w:t>7.3.4</w:t>
        </w:r>
        <w:r w:rsidR="00896951">
          <w:rPr>
            <w:rFonts w:asciiTheme="minorHAnsi" w:eastAsiaTheme="minorEastAsia" w:hAnsiTheme="minorHAnsi" w:cstheme="minorBidi"/>
            <w:sz w:val="22"/>
            <w:szCs w:val="22"/>
            <w:lang w:val="en-GB" w:eastAsia="en-GB"/>
          </w:rPr>
          <w:tab/>
        </w:r>
        <w:r w:rsidR="00896951" w:rsidRPr="008F2EE0">
          <w:rPr>
            <w:rStyle w:val="Hyperlink"/>
          </w:rPr>
          <w:t>Association Types</w:t>
        </w:r>
        <w:r w:rsidR="00896951">
          <w:rPr>
            <w:webHidden/>
          </w:rPr>
          <w:tab/>
        </w:r>
        <w:r w:rsidR="00896951">
          <w:rPr>
            <w:webHidden/>
          </w:rPr>
          <w:fldChar w:fldCharType="begin"/>
        </w:r>
        <w:r w:rsidR="00896951">
          <w:rPr>
            <w:webHidden/>
          </w:rPr>
          <w:instrText xml:space="preserve"> PAGEREF _Toc426452220 \h </w:instrText>
        </w:r>
        <w:r w:rsidR="00896951">
          <w:rPr>
            <w:webHidden/>
          </w:rPr>
        </w:r>
        <w:r w:rsidR="00896951">
          <w:rPr>
            <w:webHidden/>
          </w:rPr>
          <w:fldChar w:fldCharType="separate"/>
        </w:r>
        <w:r w:rsidR="00B81ED7">
          <w:rPr>
            <w:webHidden/>
          </w:rPr>
          <w:t>49</w:t>
        </w:r>
        <w:r w:rsidR="00896951">
          <w:rPr>
            <w:webHidden/>
          </w:rPr>
          <w:fldChar w:fldCharType="end"/>
        </w:r>
      </w:hyperlink>
    </w:p>
    <w:p w14:paraId="3EDB1C15" w14:textId="77777777" w:rsidR="00896951" w:rsidRDefault="00333F36">
      <w:pPr>
        <w:pStyle w:val="TOC3"/>
        <w:rPr>
          <w:rFonts w:asciiTheme="minorHAnsi" w:eastAsiaTheme="minorEastAsia" w:hAnsiTheme="minorHAnsi" w:cstheme="minorBidi"/>
          <w:sz w:val="22"/>
          <w:szCs w:val="22"/>
          <w:lang w:val="en-GB" w:eastAsia="en-GB"/>
        </w:rPr>
      </w:pPr>
      <w:hyperlink w:anchor="_Toc426452221" w:history="1">
        <w:r w:rsidR="00896951" w:rsidRPr="008F2EE0">
          <w:rPr>
            <w:rStyle w:val="Hyperlink"/>
          </w:rPr>
          <w:t>7.3.5</w:t>
        </w:r>
        <w:r w:rsidR="00896951">
          <w:rPr>
            <w:rFonts w:asciiTheme="minorHAnsi" w:eastAsiaTheme="minorEastAsia" w:hAnsiTheme="minorHAnsi" w:cstheme="minorBidi"/>
            <w:sz w:val="22"/>
            <w:szCs w:val="22"/>
            <w:lang w:val="en-GB" w:eastAsia="en-GB"/>
          </w:rPr>
          <w:tab/>
        </w:r>
        <w:r w:rsidR="00896951" w:rsidRPr="008F2EE0">
          <w:rPr>
            <w:rStyle w:val="Hyperlink"/>
          </w:rPr>
          <w:t>Metadata Types</w:t>
        </w:r>
        <w:r w:rsidR="00896951">
          <w:rPr>
            <w:webHidden/>
          </w:rPr>
          <w:tab/>
        </w:r>
        <w:r w:rsidR="00896951">
          <w:rPr>
            <w:webHidden/>
          </w:rPr>
          <w:fldChar w:fldCharType="begin"/>
        </w:r>
        <w:r w:rsidR="00896951">
          <w:rPr>
            <w:webHidden/>
          </w:rPr>
          <w:instrText xml:space="preserve"> PAGEREF _Toc426452221 \h </w:instrText>
        </w:r>
        <w:r w:rsidR="00896951">
          <w:rPr>
            <w:webHidden/>
          </w:rPr>
        </w:r>
        <w:r w:rsidR="00896951">
          <w:rPr>
            <w:webHidden/>
          </w:rPr>
          <w:fldChar w:fldCharType="separate"/>
        </w:r>
        <w:r w:rsidR="00B81ED7">
          <w:rPr>
            <w:webHidden/>
          </w:rPr>
          <w:t>52</w:t>
        </w:r>
        <w:r w:rsidR="00896951">
          <w:rPr>
            <w:webHidden/>
          </w:rPr>
          <w:fldChar w:fldCharType="end"/>
        </w:r>
      </w:hyperlink>
    </w:p>
    <w:p w14:paraId="76D132F5" w14:textId="77777777" w:rsidR="00896951" w:rsidRDefault="00333F36">
      <w:pPr>
        <w:pStyle w:val="TOC3"/>
        <w:rPr>
          <w:rFonts w:asciiTheme="minorHAnsi" w:eastAsiaTheme="minorEastAsia" w:hAnsiTheme="minorHAnsi" w:cstheme="minorBidi"/>
          <w:sz w:val="22"/>
          <w:szCs w:val="22"/>
          <w:lang w:val="en-GB" w:eastAsia="en-GB"/>
        </w:rPr>
      </w:pPr>
      <w:hyperlink w:anchor="_Toc426452222" w:history="1">
        <w:r w:rsidR="00896951" w:rsidRPr="008F2EE0">
          <w:rPr>
            <w:rStyle w:val="Hyperlink"/>
          </w:rPr>
          <w:t>7.3.6</w:t>
        </w:r>
        <w:r w:rsidR="00896951">
          <w:rPr>
            <w:rFonts w:asciiTheme="minorHAnsi" w:eastAsiaTheme="minorEastAsia" w:hAnsiTheme="minorHAnsi" w:cstheme="minorBidi"/>
            <w:sz w:val="22"/>
            <w:szCs w:val="22"/>
            <w:lang w:val="en-GB" w:eastAsia="en-GB"/>
          </w:rPr>
          <w:tab/>
        </w:r>
        <w:r w:rsidR="00896951" w:rsidRPr="008F2EE0">
          <w:rPr>
            <w:rStyle w:val="Hyperlink"/>
          </w:rPr>
          <w:t>Augmentation Types</w:t>
        </w:r>
        <w:r w:rsidR="00896951">
          <w:rPr>
            <w:webHidden/>
          </w:rPr>
          <w:tab/>
        </w:r>
        <w:r w:rsidR="00896951">
          <w:rPr>
            <w:webHidden/>
          </w:rPr>
          <w:fldChar w:fldCharType="begin"/>
        </w:r>
        <w:r w:rsidR="00896951">
          <w:rPr>
            <w:webHidden/>
          </w:rPr>
          <w:instrText xml:space="preserve"> PAGEREF _Toc426452222 \h </w:instrText>
        </w:r>
        <w:r w:rsidR="00896951">
          <w:rPr>
            <w:webHidden/>
          </w:rPr>
        </w:r>
        <w:r w:rsidR="00896951">
          <w:rPr>
            <w:webHidden/>
          </w:rPr>
          <w:fldChar w:fldCharType="separate"/>
        </w:r>
        <w:r w:rsidR="00B81ED7">
          <w:rPr>
            <w:webHidden/>
          </w:rPr>
          <w:t>55</w:t>
        </w:r>
        <w:r w:rsidR="00896951">
          <w:rPr>
            <w:webHidden/>
          </w:rPr>
          <w:fldChar w:fldCharType="end"/>
        </w:r>
      </w:hyperlink>
    </w:p>
    <w:p w14:paraId="529CDF55" w14:textId="77777777" w:rsidR="00896951" w:rsidRDefault="00333F36">
      <w:pPr>
        <w:pStyle w:val="TOC3"/>
        <w:rPr>
          <w:rFonts w:asciiTheme="minorHAnsi" w:eastAsiaTheme="minorEastAsia" w:hAnsiTheme="minorHAnsi" w:cstheme="minorBidi"/>
          <w:sz w:val="22"/>
          <w:szCs w:val="22"/>
          <w:lang w:val="en-GB" w:eastAsia="en-GB"/>
        </w:rPr>
      </w:pPr>
      <w:hyperlink w:anchor="_Toc426452223" w:history="1">
        <w:r w:rsidR="00896951" w:rsidRPr="008F2EE0">
          <w:rPr>
            <w:rStyle w:val="Hyperlink"/>
          </w:rPr>
          <w:t>7.3.7</w:t>
        </w:r>
        <w:r w:rsidR="00896951">
          <w:rPr>
            <w:rFonts w:asciiTheme="minorHAnsi" w:eastAsiaTheme="minorEastAsia" w:hAnsiTheme="minorHAnsi" w:cstheme="minorBidi"/>
            <w:sz w:val="22"/>
            <w:szCs w:val="22"/>
            <w:lang w:val="en-GB" w:eastAsia="en-GB"/>
          </w:rPr>
          <w:tab/>
        </w:r>
        <w:r w:rsidR="00896951" w:rsidRPr="008F2EE0">
          <w:rPr>
            <w:rStyle w:val="Hyperlink"/>
          </w:rPr>
          <w:t>Adapter Types</w:t>
        </w:r>
        <w:r w:rsidR="00896951">
          <w:rPr>
            <w:webHidden/>
          </w:rPr>
          <w:tab/>
        </w:r>
        <w:r w:rsidR="00896951">
          <w:rPr>
            <w:webHidden/>
          </w:rPr>
          <w:fldChar w:fldCharType="begin"/>
        </w:r>
        <w:r w:rsidR="00896951">
          <w:rPr>
            <w:webHidden/>
          </w:rPr>
          <w:instrText xml:space="preserve"> PAGEREF _Toc426452223 \h </w:instrText>
        </w:r>
        <w:r w:rsidR="00896951">
          <w:rPr>
            <w:webHidden/>
          </w:rPr>
        </w:r>
        <w:r w:rsidR="00896951">
          <w:rPr>
            <w:webHidden/>
          </w:rPr>
          <w:fldChar w:fldCharType="separate"/>
        </w:r>
        <w:r w:rsidR="00B81ED7">
          <w:rPr>
            <w:webHidden/>
          </w:rPr>
          <w:t>58</w:t>
        </w:r>
        <w:r w:rsidR="00896951">
          <w:rPr>
            <w:webHidden/>
          </w:rPr>
          <w:fldChar w:fldCharType="end"/>
        </w:r>
      </w:hyperlink>
    </w:p>
    <w:p w14:paraId="6730A34F" w14:textId="77777777" w:rsidR="00896951" w:rsidRDefault="00333F3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24" w:history="1">
        <w:r w:rsidR="00896951" w:rsidRPr="008F2EE0">
          <w:rPr>
            <w:rStyle w:val="Hyperlink"/>
            <w:noProof/>
          </w:rPr>
          <w:t>7.4</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Modeling Simple Types</w:t>
        </w:r>
        <w:r w:rsidR="00896951">
          <w:rPr>
            <w:noProof/>
            <w:webHidden/>
          </w:rPr>
          <w:tab/>
        </w:r>
        <w:r w:rsidR="00896951">
          <w:rPr>
            <w:noProof/>
            <w:webHidden/>
          </w:rPr>
          <w:fldChar w:fldCharType="begin"/>
        </w:r>
        <w:r w:rsidR="00896951">
          <w:rPr>
            <w:noProof/>
            <w:webHidden/>
          </w:rPr>
          <w:instrText xml:space="preserve"> PAGEREF _Toc426452224 \h </w:instrText>
        </w:r>
        <w:r w:rsidR="00896951">
          <w:rPr>
            <w:noProof/>
            <w:webHidden/>
          </w:rPr>
        </w:r>
        <w:r w:rsidR="00896951">
          <w:rPr>
            <w:noProof/>
            <w:webHidden/>
          </w:rPr>
          <w:fldChar w:fldCharType="separate"/>
        </w:r>
        <w:r w:rsidR="00B81ED7">
          <w:rPr>
            <w:noProof/>
            <w:webHidden/>
          </w:rPr>
          <w:t>60</w:t>
        </w:r>
        <w:r w:rsidR="00896951">
          <w:rPr>
            <w:noProof/>
            <w:webHidden/>
          </w:rPr>
          <w:fldChar w:fldCharType="end"/>
        </w:r>
      </w:hyperlink>
    </w:p>
    <w:p w14:paraId="4FF5E8F6" w14:textId="77777777" w:rsidR="00896951" w:rsidRDefault="00333F36">
      <w:pPr>
        <w:pStyle w:val="TOC3"/>
        <w:rPr>
          <w:rFonts w:asciiTheme="minorHAnsi" w:eastAsiaTheme="minorEastAsia" w:hAnsiTheme="minorHAnsi" w:cstheme="minorBidi"/>
          <w:sz w:val="22"/>
          <w:szCs w:val="22"/>
          <w:lang w:val="en-GB" w:eastAsia="en-GB"/>
        </w:rPr>
      </w:pPr>
      <w:hyperlink w:anchor="_Toc426452225" w:history="1">
        <w:r w:rsidR="00896951" w:rsidRPr="008F2EE0">
          <w:rPr>
            <w:rStyle w:val="Hyperlink"/>
          </w:rPr>
          <w:t>7.4.1</w:t>
        </w:r>
        <w:r w:rsidR="00896951">
          <w:rPr>
            <w:rFonts w:asciiTheme="minorHAnsi" w:eastAsiaTheme="minorEastAsia" w:hAnsiTheme="minorHAnsi" w:cstheme="minorBidi"/>
            <w:sz w:val="22"/>
            <w:szCs w:val="22"/>
            <w:lang w:val="en-GB" w:eastAsia="en-GB"/>
          </w:rPr>
          <w:tab/>
        </w:r>
        <w:r w:rsidR="00896951" w:rsidRPr="008F2EE0">
          <w:rPr>
            <w:rStyle w:val="Hyperlink"/>
          </w:rPr>
          <w:t>Simple Types</w:t>
        </w:r>
        <w:r w:rsidR="00896951">
          <w:rPr>
            <w:webHidden/>
          </w:rPr>
          <w:tab/>
        </w:r>
        <w:r w:rsidR="00896951">
          <w:rPr>
            <w:webHidden/>
          </w:rPr>
          <w:fldChar w:fldCharType="begin"/>
        </w:r>
        <w:r w:rsidR="00896951">
          <w:rPr>
            <w:webHidden/>
          </w:rPr>
          <w:instrText xml:space="preserve"> PAGEREF _Toc426452225 \h </w:instrText>
        </w:r>
        <w:r w:rsidR="00896951">
          <w:rPr>
            <w:webHidden/>
          </w:rPr>
        </w:r>
        <w:r w:rsidR="00896951">
          <w:rPr>
            <w:webHidden/>
          </w:rPr>
          <w:fldChar w:fldCharType="separate"/>
        </w:r>
        <w:r w:rsidR="00B81ED7">
          <w:rPr>
            <w:webHidden/>
          </w:rPr>
          <w:t>60</w:t>
        </w:r>
        <w:r w:rsidR="00896951">
          <w:rPr>
            <w:webHidden/>
          </w:rPr>
          <w:fldChar w:fldCharType="end"/>
        </w:r>
      </w:hyperlink>
    </w:p>
    <w:p w14:paraId="27F70859" w14:textId="77777777" w:rsidR="00896951" w:rsidRDefault="00333F36">
      <w:pPr>
        <w:pStyle w:val="TOC3"/>
        <w:rPr>
          <w:rFonts w:asciiTheme="minorHAnsi" w:eastAsiaTheme="minorEastAsia" w:hAnsiTheme="minorHAnsi" w:cstheme="minorBidi"/>
          <w:sz w:val="22"/>
          <w:szCs w:val="22"/>
          <w:lang w:val="en-GB" w:eastAsia="en-GB"/>
        </w:rPr>
      </w:pPr>
      <w:hyperlink w:anchor="_Toc426452226" w:history="1">
        <w:r w:rsidR="00896951" w:rsidRPr="008F2EE0">
          <w:rPr>
            <w:rStyle w:val="Hyperlink"/>
          </w:rPr>
          <w:t>7.4.2</w:t>
        </w:r>
        <w:r w:rsidR="00896951">
          <w:rPr>
            <w:rFonts w:asciiTheme="minorHAnsi" w:eastAsiaTheme="minorEastAsia" w:hAnsiTheme="minorHAnsi" w:cstheme="minorBidi"/>
            <w:sz w:val="22"/>
            <w:szCs w:val="22"/>
            <w:lang w:val="en-GB" w:eastAsia="en-GB"/>
          </w:rPr>
          <w:tab/>
        </w:r>
        <w:r w:rsidR="00896951" w:rsidRPr="008F2EE0">
          <w:rPr>
            <w:rStyle w:val="Hyperlink"/>
          </w:rPr>
          <w:t>Primitive Types</w:t>
        </w:r>
        <w:r w:rsidR="00896951">
          <w:rPr>
            <w:webHidden/>
          </w:rPr>
          <w:tab/>
        </w:r>
        <w:r w:rsidR="00896951">
          <w:rPr>
            <w:webHidden/>
          </w:rPr>
          <w:fldChar w:fldCharType="begin"/>
        </w:r>
        <w:r w:rsidR="00896951">
          <w:rPr>
            <w:webHidden/>
          </w:rPr>
          <w:instrText xml:space="preserve"> PAGEREF _Toc426452226 \h </w:instrText>
        </w:r>
        <w:r w:rsidR="00896951">
          <w:rPr>
            <w:webHidden/>
          </w:rPr>
        </w:r>
        <w:r w:rsidR="00896951">
          <w:rPr>
            <w:webHidden/>
          </w:rPr>
          <w:fldChar w:fldCharType="separate"/>
        </w:r>
        <w:r w:rsidR="00B81ED7">
          <w:rPr>
            <w:webHidden/>
          </w:rPr>
          <w:t>62</w:t>
        </w:r>
        <w:r w:rsidR="00896951">
          <w:rPr>
            <w:webHidden/>
          </w:rPr>
          <w:fldChar w:fldCharType="end"/>
        </w:r>
      </w:hyperlink>
    </w:p>
    <w:p w14:paraId="4B081626" w14:textId="77777777" w:rsidR="00896951" w:rsidRDefault="00333F36">
      <w:pPr>
        <w:pStyle w:val="TOC3"/>
        <w:rPr>
          <w:rFonts w:asciiTheme="minorHAnsi" w:eastAsiaTheme="minorEastAsia" w:hAnsiTheme="minorHAnsi" w:cstheme="minorBidi"/>
          <w:sz w:val="22"/>
          <w:szCs w:val="22"/>
          <w:lang w:val="en-GB" w:eastAsia="en-GB"/>
        </w:rPr>
      </w:pPr>
      <w:hyperlink w:anchor="_Toc426452227" w:history="1">
        <w:r w:rsidR="00896951" w:rsidRPr="008F2EE0">
          <w:rPr>
            <w:rStyle w:val="Hyperlink"/>
          </w:rPr>
          <w:t>7.4.3</w:t>
        </w:r>
        <w:r w:rsidR="00896951">
          <w:rPr>
            <w:rFonts w:asciiTheme="minorHAnsi" w:eastAsiaTheme="minorEastAsia" w:hAnsiTheme="minorHAnsi" w:cstheme="minorBidi"/>
            <w:sz w:val="22"/>
            <w:szCs w:val="22"/>
            <w:lang w:val="en-GB" w:eastAsia="en-GB"/>
          </w:rPr>
          <w:tab/>
        </w:r>
        <w:r w:rsidR="00896951" w:rsidRPr="008F2EE0">
          <w:rPr>
            <w:rStyle w:val="Hyperlink"/>
          </w:rPr>
          <w:t>Code Types</w:t>
        </w:r>
        <w:r w:rsidR="00896951">
          <w:rPr>
            <w:webHidden/>
          </w:rPr>
          <w:tab/>
        </w:r>
        <w:r w:rsidR="00896951">
          <w:rPr>
            <w:webHidden/>
          </w:rPr>
          <w:fldChar w:fldCharType="begin"/>
        </w:r>
        <w:r w:rsidR="00896951">
          <w:rPr>
            <w:webHidden/>
          </w:rPr>
          <w:instrText xml:space="preserve"> PAGEREF _Toc426452227 \h </w:instrText>
        </w:r>
        <w:r w:rsidR="00896951">
          <w:rPr>
            <w:webHidden/>
          </w:rPr>
        </w:r>
        <w:r w:rsidR="00896951">
          <w:rPr>
            <w:webHidden/>
          </w:rPr>
          <w:fldChar w:fldCharType="separate"/>
        </w:r>
        <w:r w:rsidR="00B81ED7">
          <w:rPr>
            <w:webHidden/>
          </w:rPr>
          <w:t>66</w:t>
        </w:r>
        <w:r w:rsidR="00896951">
          <w:rPr>
            <w:webHidden/>
          </w:rPr>
          <w:fldChar w:fldCharType="end"/>
        </w:r>
      </w:hyperlink>
    </w:p>
    <w:p w14:paraId="10468527" w14:textId="77777777" w:rsidR="00896951" w:rsidRDefault="00333F36">
      <w:pPr>
        <w:pStyle w:val="TOC3"/>
        <w:rPr>
          <w:rFonts w:asciiTheme="minorHAnsi" w:eastAsiaTheme="minorEastAsia" w:hAnsiTheme="minorHAnsi" w:cstheme="minorBidi"/>
          <w:sz w:val="22"/>
          <w:szCs w:val="22"/>
          <w:lang w:val="en-GB" w:eastAsia="en-GB"/>
        </w:rPr>
      </w:pPr>
      <w:hyperlink w:anchor="_Toc426452228" w:history="1">
        <w:r w:rsidR="00896951" w:rsidRPr="008F2EE0">
          <w:rPr>
            <w:rStyle w:val="Hyperlink"/>
          </w:rPr>
          <w:t>7.4.4</w:t>
        </w:r>
        <w:r w:rsidR="00896951">
          <w:rPr>
            <w:rFonts w:asciiTheme="minorHAnsi" w:eastAsiaTheme="minorEastAsia" w:hAnsiTheme="minorHAnsi" w:cstheme="minorBidi"/>
            <w:sz w:val="22"/>
            <w:szCs w:val="22"/>
            <w:lang w:val="en-GB" w:eastAsia="en-GB"/>
          </w:rPr>
          <w:tab/>
        </w:r>
        <w:r w:rsidR="00896951" w:rsidRPr="008F2EE0">
          <w:rPr>
            <w:rStyle w:val="Hyperlink"/>
          </w:rPr>
          <w:t>Unions</w:t>
        </w:r>
        <w:r w:rsidR="00896951">
          <w:rPr>
            <w:webHidden/>
          </w:rPr>
          <w:tab/>
        </w:r>
        <w:r w:rsidR="00896951">
          <w:rPr>
            <w:webHidden/>
          </w:rPr>
          <w:fldChar w:fldCharType="begin"/>
        </w:r>
        <w:r w:rsidR="00896951">
          <w:rPr>
            <w:webHidden/>
          </w:rPr>
          <w:instrText xml:space="preserve"> PAGEREF _Toc426452228 \h </w:instrText>
        </w:r>
        <w:r w:rsidR="00896951">
          <w:rPr>
            <w:webHidden/>
          </w:rPr>
        </w:r>
        <w:r w:rsidR="00896951">
          <w:rPr>
            <w:webHidden/>
          </w:rPr>
          <w:fldChar w:fldCharType="separate"/>
        </w:r>
        <w:r w:rsidR="00B81ED7">
          <w:rPr>
            <w:webHidden/>
          </w:rPr>
          <w:t>69</w:t>
        </w:r>
        <w:r w:rsidR="00896951">
          <w:rPr>
            <w:webHidden/>
          </w:rPr>
          <w:fldChar w:fldCharType="end"/>
        </w:r>
      </w:hyperlink>
    </w:p>
    <w:p w14:paraId="7C6ED85F" w14:textId="77777777" w:rsidR="00896951" w:rsidRDefault="00333F36">
      <w:pPr>
        <w:pStyle w:val="TOC3"/>
        <w:rPr>
          <w:rFonts w:asciiTheme="minorHAnsi" w:eastAsiaTheme="minorEastAsia" w:hAnsiTheme="minorHAnsi" w:cstheme="minorBidi"/>
          <w:sz w:val="22"/>
          <w:szCs w:val="22"/>
          <w:lang w:val="en-GB" w:eastAsia="en-GB"/>
        </w:rPr>
      </w:pPr>
      <w:hyperlink w:anchor="_Toc426452229" w:history="1">
        <w:r w:rsidR="00896951" w:rsidRPr="008F2EE0">
          <w:rPr>
            <w:rStyle w:val="Hyperlink"/>
          </w:rPr>
          <w:t>7.4.5</w:t>
        </w:r>
        <w:r w:rsidR="00896951">
          <w:rPr>
            <w:rFonts w:asciiTheme="minorHAnsi" w:eastAsiaTheme="minorEastAsia" w:hAnsiTheme="minorHAnsi" w:cstheme="minorBidi"/>
            <w:sz w:val="22"/>
            <w:szCs w:val="22"/>
            <w:lang w:val="en-GB" w:eastAsia="en-GB"/>
          </w:rPr>
          <w:tab/>
        </w:r>
        <w:r w:rsidR="00896951" w:rsidRPr="008F2EE0">
          <w:rPr>
            <w:rStyle w:val="Hyperlink"/>
          </w:rPr>
          <w:t>Lists</w:t>
        </w:r>
        <w:r w:rsidR="00896951">
          <w:rPr>
            <w:webHidden/>
          </w:rPr>
          <w:tab/>
        </w:r>
        <w:r w:rsidR="00896951">
          <w:rPr>
            <w:webHidden/>
          </w:rPr>
          <w:fldChar w:fldCharType="begin"/>
        </w:r>
        <w:r w:rsidR="00896951">
          <w:rPr>
            <w:webHidden/>
          </w:rPr>
          <w:instrText xml:space="preserve"> PAGEREF _Toc426452229 \h </w:instrText>
        </w:r>
        <w:r w:rsidR="00896951">
          <w:rPr>
            <w:webHidden/>
          </w:rPr>
        </w:r>
        <w:r w:rsidR="00896951">
          <w:rPr>
            <w:webHidden/>
          </w:rPr>
          <w:fldChar w:fldCharType="separate"/>
        </w:r>
        <w:r w:rsidR="00B81ED7">
          <w:rPr>
            <w:webHidden/>
          </w:rPr>
          <w:t>71</w:t>
        </w:r>
        <w:r w:rsidR="00896951">
          <w:rPr>
            <w:webHidden/>
          </w:rPr>
          <w:fldChar w:fldCharType="end"/>
        </w:r>
      </w:hyperlink>
    </w:p>
    <w:p w14:paraId="436F9EFC" w14:textId="77777777" w:rsidR="00896951" w:rsidRDefault="00333F3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30" w:history="1">
        <w:r w:rsidR="00896951" w:rsidRPr="008F2EE0">
          <w:rPr>
            <w:rStyle w:val="Hyperlink"/>
            <w:noProof/>
          </w:rPr>
          <w:t>7.5</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Modeling Properties</w:t>
        </w:r>
        <w:r w:rsidR="00896951">
          <w:rPr>
            <w:noProof/>
            <w:webHidden/>
          </w:rPr>
          <w:tab/>
        </w:r>
        <w:r w:rsidR="00896951">
          <w:rPr>
            <w:noProof/>
            <w:webHidden/>
          </w:rPr>
          <w:fldChar w:fldCharType="begin"/>
        </w:r>
        <w:r w:rsidR="00896951">
          <w:rPr>
            <w:noProof/>
            <w:webHidden/>
          </w:rPr>
          <w:instrText xml:space="preserve"> PAGEREF _Toc426452230 \h </w:instrText>
        </w:r>
        <w:r w:rsidR="00896951">
          <w:rPr>
            <w:noProof/>
            <w:webHidden/>
          </w:rPr>
        </w:r>
        <w:r w:rsidR="00896951">
          <w:rPr>
            <w:noProof/>
            <w:webHidden/>
          </w:rPr>
          <w:fldChar w:fldCharType="separate"/>
        </w:r>
        <w:r w:rsidR="00B81ED7">
          <w:rPr>
            <w:noProof/>
            <w:webHidden/>
          </w:rPr>
          <w:t>73</w:t>
        </w:r>
        <w:r w:rsidR="00896951">
          <w:rPr>
            <w:noProof/>
            <w:webHidden/>
          </w:rPr>
          <w:fldChar w:fldCharType="end"/>
        </w:r>
      </w:hyperlink>
    </w:p>
    <w:p w14:paraId="2C3307BC" w14:textId="77777777" w:rsidR="00896951" w:rsidRDefault="00333F36">
      <w:pPr>
        <w:pStyle w:val="TOC3"/>
        <w:rPr>
          <w:rFonts w:asciiTheme="minorHAnsi" w:eastAsiaTheme="minorEastAsia" w:hAnsiTheme="minorHAnsi" w:cstheme="minorBidi"/>
          <w:sz w:val="22"/>
          <w:szCs w:val="22"/>
          <w:lang w:val="en-GB" w:eastAsia="en-GB"/>
        </w:rPr>
      </w:pPr>
      <w:hyperlink w:anchor="_Toc426452231" w:history="1">
        <w:r w:rsidR="00896951" w:rsidRPr="008F2EE0">
          <w:rPr>
            <w:rStyle w:val="Hyperlink"/>
          </w:rPr>
          <w:t>7.5.1</w:t>
        </w:r>
        <w:r w:rsidR="00896951">
          <w:rPr>
            <w:rFonts w:asciiTheme="minorHAnsi" w:eastAsiaTheme="minorEastAsia" w:hAnsiTheme="minorHAnsi" w:cstheme="minorBidi"/>
            <w:sz w:val="22"/>
            <w:szCs w:val="22"/>
            <w:lang w:val="en-GB" w:eastAsia="en-GB"/>
          </w:rPr>
          <w:tab/>
        </w:r>
        <w:r w:rsidR="00896951" w:rsidRPr="008F2EE0">
          <w:rPr>
            <w:rStyle w:val="Hyperlink"/>
          </w:rPr>
          <w:t>Properties</w:t>
        </w:r>
        <w:r w:rsidR="00896951">
          <w:rPr>
            <w:webHidden/>
          </w:rPr>
          <w:tab/>
        </w:r>
        <w:r w:rsidR="00896951">
          <w:rPr>
            <w:webHidden/>
          </w:rPr>
          <w:fldChar w:fldCharType="begin"/>
        </w:r>
        <w:r w:rsidR="00896951">
          <w:rPr>
            <w:webHidden/>
          </w:rPr>
          <w:instrText xml:space="preserve"> PAGEREF _Toc426452231 \h </w:instrText>
        </w:r>
        <w:r w:rsidR="00896951">
          <w:rPr>
            <w:webHidden/>
          </w:rPr>
        </w:r>
        <w:r w:rsidR="00896951">
          <w:rPr>
            <w:webHidden/>
          </w:rPr>
          <w:fldChar w:fldCharType="separate"/>
        </w:r>
        <w:r w:rsidR="00B81ED7">
          <w:rPr>
            <w:webHidden/>
          </w:rPr>
          <w:t>73</w:t>
        </w:r>
        <w:r w:rsidR="00896951">
          <w:rPr>
            <w:webHidden/>
          </w:rPr>
          <w:fldChar w:fldCharType="end"/>
        </w:r>
      </w:hyperlink>
    </w:p>
    <w:p w14:paraId="3CBC7723" w14:textId="77777777" w:rsidR="00896951" w:rsidRDefault="00333F36">
      <w:pPr>
        <w:pStyle w:val="TOC3"/>
        <w:rPr>
          <w:rFonts w:asciiTheme="minorHAnsi" w:eastAsiaTheme="minorEastAsia" w:hAnsiTheme="minorHAnsi" w:cstheme="minorBidi"/>
          <w:sz w:val="22"/>
          <w:szCs w:val="22"/>
          <w:lang w:val="en-GB" w:eastAsia="en-GB"/>
        </w:rPr>
      </w:pPr>
      <w:hyperlink w:anchor="_Toc426452232" w:history="1">
        <w:r w:rsidR="00896951" w:rsidRPr="008F2EE0">
          <w:rPr>
            <w:rStyle w:val="Hyperlink"/>
          </w:rPr>
          <w:t>7.5.2</w:t>
        </w:r>
        <w:r w:rsidR="00896951">
          <w:rPr>
            <w:rFonts w:asciiTheme="minorHAnsi" w:eastAsiaTheme="minorEastAsia" w:hAnsiTheme="minorHAnsi" w:cstheme="minorBidi"/>
            <w:sz w:val="22"/>
            <w:szCs w:val="22"/>
            <w:lang w:val="en-GB" w:eastAsia="en-GB"/>
          </w:rPr>
          <w:tab/>
        </w:r>
        <w:r w:rsidR="00896951" w:rsidRPr="008F2EE0">
          <w:rPr>
            <w:rStyle w:val="Hyperlink"/>
          </w:rPr>
          <w:t>Property Holders and Property References</w:t>
        </w:r>
        <w:r w:rsidR="00896951">
          <w:rPr>
            <w:webHidden/>
          </w:rPr>
          <w:tab/>
        </w:r>
        <w:r w:rsidR="00896951">
          <w:rPr>
            <w:webHidden/>
          </w:rPr>
          <w:fldChar w:fldCharType="begin"/>
        </w:r>
        <w:r w:rsidR="00896951">
          <w:rPr>
            <w:webHidden/>
          </w:rPr>
          <w:instrText xml:space="preserve"> PAGEREF _Toc426452232 \h </w:instrText>
        </w:r>
        <w:r w:rsidR="00896951">
          <w:rPr>
            <w:webHidden/>
          </w:rPr>
        </w:r>
        <w:r w:rsidR="00896951">
          <w:rPr>
            <w:webHidden/>
          </w:rPr>
          <w:fldChar w:fldCharType="separate"/>
        </w:r>
        <w:r w:rsidR="00B81ED7">
          <w:rPr>
            <w:webHidden/>
          </w:rPr>
          <w:t>77</w:t>
        </w:r>
        <w:r w:rsidR="00896951">
          <w:rPr>
            <w:webHidden/>
          </w:rPr>
          <w:fldChar w:fldCharType="end"/>
        </w:r>
      </w:hyperlink>
    </w:p>
    <w:p w14:paraId="25334A44" w14:textId="77777777" w:rsidR="00896951" w:rsidRDefault="00333F36">
      <w:pPr>
        <w:pStyle w:val="TOC3"/>
        <w:rPr>
          <w:rFonts w:asciiTheme="minorHAnsi" w:eastAsiaTheme="minorEastAsia" w:hAnsiTheme="minorHAnsi" w:cstheme="minorBidi"/>
          <w:sz w:val="22"/>
          <w:szCs w:val="22"/>
          <w:lang w:val="en-GB" w:eastAsia="en-GB"/>
        </w:rPr>
      </w:pPr>
      <w:hyperlink w:anchor="_Toc426452233" w:history="1">
        <w:r w:rsidR="00896951" w:rsidRPr="008F2EE0">
          <w:rPr>
            <w:rStyle w:val="Hyperlink"/>
          </w:rPr>
          <w:t>7.5.3</w:t>
        </w:r>
        <w:r w:rsidR="00896951">
          <w:rPr>
            <w:rFonts w:asciiTheme="minorHAnsi" w:eastAsiaTheme="minorEastAsia" w:hAnsiTheme="minorHAnsi" w:cstheme="minorBidi"/>
            <w:sz w:val="22"/>
            <w:szCs w:val="22"/>
            <w:lang w:val="en-GB" w:eastAsia="en-GB"/>
          </w:rPr>
          <w:tab/>
        </w:r>
        <w:r w:rsidR="00896951" w:rsidRPr="008F2EE0">
          <w:rPr>
            <w:rStyle w:val="Hyperlink"/>
          </w:rPr>
          <w:t>Substitution Groups</w:t>
        </w:r>
        <w:r w:rsidR="00896951">
          <w:rPr>
            <w:webHidden/>
          </w:rPr>
          <w:tab/>
        </w:r>
        <w:r w:rsidR="00896951">
          <w:rPr>
            <w:webHidden/>
          </w:rPr>
          <w:fldChar w:fldCharType="begin"/>
        </w:r>
        <w:r w:rsidR="00896951">
          <w:rPr>
            <w:webHidden/>
          </w:rPr>
          <w:instrText xml:space="preserve"> PAGEREF _Toc426452233 \h </w:instrText>
        </w:r>
        <w:r w:rsidR="00896951">
          <w:rPr>
            <w:webHidden/>
          </w:rPr>
        </w:r>
        <w:r w:rsidR="00896951">
          <w:rPr>
            <w:webHidden/>
          </w:rPr>
          <w:fldChar w:fldCharType="separate"/>
        </w:r>
        <w:r w:rsidR="00B81ED7">
          <w:rPr>
            <w:webHidden/>
          </w:rPr>
          <w:t>81</w:t>
        </w:r>
        <w:r w:rsidR="00896951">
          <w:rPr>
            <w:webHidden/>
          </w:rPr>
          <w:fldChar w:fldCharType="end"/>
        </w:r>
      </w:hyperlink>
    </w:p>
    <w:p w14:paraId="3BB4D04B" w14:textId="77777777" w:rsidR="00896951" w:rsidRDefault="00333F36">
      <w:pPr>
        <w:pStyle w:val="TOC3"/>
        <w:rPr>
          <w:rFonts w:asciiTheme="minorHAnsi" w:eastAsiaTheme="minorEastAsia" w:hAnsiTheme="minorHAnsi" w:cstheme="minorBidi"/>
          <w:sz w:val="22"/>
          <w:szCs w:val="22"/>
          <w:lang w:val="en-GB" w:eastAsia="en-GB"/>
        </w:rPr>
      </w:pPr>
      <w:hyperlink w:anchor="_Toc426452234" w:history="1">
        <w:r w:rsidR="00896951" w:rsidRPr="008F2EE0">
          <w:rPr>
            <w:rStyle w:val="Hyperlink"/>
          </w:rPr>
          <w:t>7.5.4</w:t>
        </w:r>
        <w:r w:rsidR="00896951">
          <w:rPr>
            <w:rFonts w:asciiTheme="minorHAnsi" w:eastAsiaTheme="minorEastAsia" w:hAnsiTheme="minorHAnsi" w:cstheme="minorBidi"/>
            <w:sz w:val="22"/>
            <w:szCs w:val="22"/>
            <w:lang w:val="en-GB" w:eastAsia="en-GB"/>
          </w:rPr>
          <w:tab/>
        </w:r>
        <w:r w:rsidR="00896951" w:rsidRPr="008F2EE0">
          <w:rPr>
            <w:rStyle w:val="Hyperlink"/>
          </w:rPr>
          <w:t>Representations</w:t>
        </w:r>
        <w:r w:rsidR="00896951">
          <w:rPr>
            <w:webHidden/>
          </w:rPr>
          <w:tab/>
        </w:r>
        <w:r w:rsidR="00896951">
          <w:rPr>
            <w:webHidden/>
          </w:rPr>
          <w:fldChar w:fldCharType="begin"/>
        </w:r>
        <w:r w:rsidR="00896951">
          <w:rPr>
            <w:webHidden/>
          </w:rPr>
          <w:instrText xml:space="preserve"> PAGEREF _Toc426452234 \h </w:instrText>
        </w:r>
        <w:r w:rsidR="00896951">
          <w:rPr>
            <w:webHidden/>
          </w:rPr>
        </w:r>
        <w:r w:rsidR="00896951">
          <w:rPr>
            <w:webHidden/>
          </w:rPr>
          <w:fldChar w:fldCharType="separate"/>
        </w:r>
        <w:r w:rsidR="00B81ED7">
          <w:rPr>
            <w:webHidden/>
          </w:rPr>
          <w:t>83</w:t>
        </w:r>
        <w:r w:rsidR="00896951">
          <w:rPr>
            <w:webHidden/>
          </w:rPr>
          <w:fldChar w:fldCharType="end"/>
        </w:r>
      </w:hyperlink>
    </w:p>
    <w:p w14:paraId="22A7B2ED" w14:textId="77777777" w:rsidR="00896951" w:rsidRDefault="00333F36">
      <w:pPr>
        <w:pStyle w:val="TOC3"/>
        <w:rPr>
          <w:rFonts w:asciiTheme="minorHAnsi" w:eastAsiaTheme="minorEastAsia" w:hAnsiTheme="minorHAnsi" w:cstheme="minorBidi"/>
          <w:sz w:val="22"/>
          <w:szCs w:val="22"/>
          <w:lang w:val="en-GB" w:eastAsia="en-GB"/>
        </w:rPr>
      </w:pPr>
      <w:hyperlink w:anchor="_Toc426452235" w:history="1">
        <w:r w:rsidR="00896951" w:rsidRPr="008F2EE0">
          <w:rPr>
            <w:rStyle w:val="Hyperlink"/>
          </w:rPr>
          <w:t>7.5.5</w:t>
        </w:r>
        <w:r w:rsidR="00896951">
          <w:rPr>
            <w:rFonts w:asciiTheme="minorHAnsi" w:eastAsiaTheme="minorEastAsia" w:hAnsiTheme="minorHAnsi" w:cstheme="minorBidi"/>
            <w:sz w:val="22"/>
            <w:szCs w:val="22"/>
            <w:lang w:val="en-GB" w:eastAsia="en-GB"/>
          </w:rPr>
          <w:tab/>
        </w:r>
        <w:r w:rsidR="00896951" w:rsidRPr="008F2EE0">
          <w:rPr>
            <w:rStyle w:val="Hyperlink"/>
          </w:rPr>
          <w:t>Choice Groups</w:t>
        </w:r>
        <w:r w:rsidR="00896951">
          <w:rPr>
            <w:webHidden/>
          </w:rPr>
          <w:tab/>
        </w:r>
        <w:r w:rsidR="00896951">
          <w:rPr>
            <w:webHidden/>
          </w:rPr>
          <w:fldChar w:fldCharType="begin"/>
        </w:r>
        <w:r w:rsidR="00896951">
          <w:rPr>
            <w:webHidden/>
          </w:rPr>
          <w:instrText xml:space="preserve"> PAGEREF _Toc426452235 \h </w:instrText>
        </w:r>
        <w:r w:rsidR="00896951">
          <w:rPr>
            <w:webHidden/>
          </w:rPr>
        </w:r>
        <w:r w:rsidR="00896951">
          <w:rPr>
            <w:webHidden/>
          </w:rPr>
          <w:fldChar w:fldCharType="separate"/>
        </w:r>
        <w:r w:rsidR="00B81ED7">
          <w:rPr>
            <w:webHidden/>
          </w:rPr>
          <w:t>85</w:t>
        </w:r>
        <w:r w:rsidR="00896951">
          <w:rPr>
            <w:webHidden/>
          </w:rPr>
          <w:fldChar w:fldCharType="end"/>
        </w:r>
      </w:hyperlink>
    </w:p>
    <w:p w14:paraId="1687F43C" w14:textId="77777777" w:rsidR="00896951" w:rsidRDefault="00333F3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36" w:history="1">
        <w:r w:rsidR="00896951" w:rsidRPr="008F2EE0">
          <w:rPr>
            <w:rStyle w:val="Hyperlink"/>
            <w:noProof/>
          </w:rPr>
          <w:t>7.6</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Packaging Models</w:t>
        </w:r>
        <w:r w:rsidR="00896951">
          <w:rPr>
            <w:noProof/>
            <w:webHidden/>
          </w:rPr>
          <w:tab/>
        </w:r>
        <w:r w:rsidR="00896951">
          <w:rPr>
            <w:noProof/>
            <w:webHidden/>
          </w:rPr>
          <w:fldChar w:fldCharType="begin"/>
        </w:r>
        <w:r w:rsidR="00896951">
          <w:rPr>
            <w:noProof/>
            <w:webHidden/>
          </w:rPr>
          <w:instrText xml:space="preserve"> PAGEREF _Toc426452236 \h </w:instrText>
        </w:r>
        <w:r w:rsidR="00896951">
          <w:rPr>
            <w:noProof/>
            <w:webHidden/>
          </w:rPr>
        </w:r>
        <w:r w:rsidR="00896951">
          <w:rPr>
            <w:noProof/>
            <w:webHidden/>
          </w:rPr>
          <w:fldChar w:fldCharType="separate"/>
        </w:r>
        <w:r w:rsidR="00B81ED7">
          <w:rPr>
            <w:noProof/>
            <w:webHidden/>
          </w:rPr>
          <w:t>86</w:t>
        </w:r>
        <w:r w:rsidR="00896951">
          <w:rPr>
            <w:noProof/>
            <w:webHidden/>
          </w:rPr>
          <w:fldChar w:fldCharType="end"/>
        </w:r>
      </w:hyperlink>
    </w:p>
    <w:p w14:paraId="78B155DE" w14:textId="77777777" w:rsidR="00896951" w:rsidRDefault="00333F36">
      <w:pPr>
        <w:pStyle w:val="TOC3"/>
        <w:rPr>
          <w:rFonts w:asciiTheme="minorHAnsi" w:eastAsiaTheme="minorEastAsia" w:hAnsiTheme="minorHAnsi" w:cstheme="minorBidi"/>
          <w:sz w:val="22"/>
          <w:szCs w:val="22"/>
          <w:lang w:val="en-GB" w:eastAsia="en-GB"/>
        </w:rPr>
      </w:pPr>
      <w:hyperlink w:anchor="_Toc426452237" w:history="1">
        <w:r w:rsidR="00896951" w:rsidRPr="008F2EE0">
          <w:rPr>
            <w:rStyle w:val="Hyperlink"/>
          </w:rPr>
          <w:t>7.6.1</w:t>
        </w:r>
        <w:r w:rsidR="00896951">
          <w:rPr>
            <w:rFonts w:asciiTheme="minorHAnsi" w:eastAsiaTheme="minorEastAsia" w:hAnsiTheme="minorHAnsi" w:cstheme="minorBidi"/>
            <w:sz w:val="22"/>
            <w:szCs w:val="22"/>
            <w:lang w:val="en-GB" w:eastAsia="en-GB"/>
          </w:rPr>
          <w:tab/>
        </w:r>
        <w:r w:rsidR="00896951" w:rsidRPr="008F2EE0">
          <w:rPr>
            <w:rStyle w:val="Hyperlink"/>
          </w:rPr>
          <w:t>Reference and Subset Models</w:t>
        </w:r>
        <w:r w:rsidR="00896951">
          <w:rPr>
            <w:webHidden/>
          </w:rPr>
          <w:tab/>
        </w:r>
        <w:r w:rsidR="00896951">
          <w:rPr>
            <w:webHidden/>
          </w:rPr>
          <w:fldChar w:fldCharType="begin"/>
        </w:r>
        <w:r w:rsidR="00896951">
          <w:rPr>
            <w:webHidden/>
          </w:rPr>
          <w:instrText xml:space="preserve"> PAGEREF _Toc426452237 \h </w:instrText>
        </w:r>
        <w:r w:rsidR="00896951">
          <w:rPr>
            <w:webHidden/>
          </w:rPr>
        </w:r>
        <w:r w:rsidR="00896951">
          <w:rPr>
            <w:webHidden/>
          </w:rPr>
          <w:fldChar w:fldCharType="separate"/>
        </w:r>
        <w:r w:rsidR="00B81ED7">
          <w:rPr>
            <w:webHidden/>
          </w:rPr>
          <w:t>86</w:t>
        </w:r>
        <w:r w:rsidR="00896951">
          <w:rPr>
            <w:webHidden/>
          </w:rPr>
          <w:fldChar w:fldCharType="end"/>
        </w:r>
      </w:hyperlink>
    </w:p>
    <w:p w14:paraId="46382F11" w14:textId="77777777" w:rsidR="00896951" w:rsidRDefault="00333F36">
      <w:pPr>
        <w:pStyle w:val="TOC3"/>
        <w:rPr>
          <w:rFonts w:asciiTheme="minorHAnsi" w:eastAsiaTheme="minorEastAsia" w:hAnsiTheme="minorHAnsi" w:cstheme="minorBidi"/>
          <w:sz w:val="22"/>
          <w:szCs w:val="22"/>
          <w:lang w:val="en-GB" w:eastAsia="en-GB"/>
        </w:rPr>
      </w:pPr>
      <w:hyperlink w:anchor="_Toc426452238" w:history="1">
        <w:r w:rsidR="00896951" w:rsidRPr="008F2EE0">
          <w:rPr>
            <w:rStyle w:val="Hyperlink"/>
          </w:rPr>
          <w:t>7.6.2</w:t>
        </w:r>
        <w:r w:rsidR="00896951">
          <w:rPr>
            <w:rFonts w:asciiTheme="minorHAnsi" w:eastAsiaTheme="minorEastAsia" w:hAnsiTheme="minorHAnsi" w:cstheme="minorBidi"/>
            <w:sz w:val="22"/>
            <w:szCs w:val="22"/>
            <w:lang w:val="en-GB" w:eastAsia="en-GB"/>
          </w:rPr>
          <w:tab/>
        </w:r>
        <w:r w:rsidR="00896951" w:rsidRPr="008F2EE0">
          <w:rPr>
            <w:rStyle w:val="Hyperlink"/>
          </w:rPr>
          <w:t>Model Package Descriptions</w:t>
        </w:r>
        <w:r w:rsidR="00896951">
          <w:rPr>
            <w:webHidden/>
          </w:rPr>
          <w:tab/>
        </w:r>
        <w:r w:rsidR="00896951">
          <w:rPr>
            <w:webHidden/>
          </w:rPr>
          <w:fldChar w:fldCharType="begin"/>
        </w:r>
        <w:r w:rsidR="00896951">
          <w:rPr>
            <w:webHidden/>
          </w:rPr>
          <w:instrText xml:space="preserve"> PAGEREF _Toc426452238 \h </w:instrText>
        </w:r>
        <w:r w:rsidR="00896951">
          <w:rPr>
            <w:webHidden/>
          </w:rPr>
        </w:r>
        <w:r w:rsidR="00896951">
          <w:rPr>
            <w:webHidden/>
          </w:rPr>
          <w:fldChar w:fldCharType="separate"/>
        </w:r>
        <w:r w:rsidR="00B81ED7">
          <w:rPr>
            <w:webHidden/>
          </w:rPr>
          <w:t>91</w:t>
        </w:r>
        <w:r w:rsidR="00896951">
          <w:rPr>
            <w:webHidden/>
          </w:rPr>
          <w:fldChar w:fldCharType="end"/>
        </w:r>
      </w:hyperlink>
    </w:p>
    <w:p w14:paraId="74727E1B" w14:textId="77777777" w:rsidR="00896951" w:rsidRDefault="00333F3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39" w:history="1">
        <w:r w:rsidR="00896951" w:rsidRPr="008F2EE0">
          <w:rPr>
            <w:rStyle w:val="Hyperlink"/>
            <w:noProof/>
          </w:rPr>
          <w:t>7.7</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Detailed Modeling Design Rules</w:t>
        </w:r>
        <w:r w:rsidR="00896951">
          <w:rPr>
            <w:noProof/>
            <w:webHidden/>
          </w:rPr>
          <w:tab/>
        </w:r>
        <w:r w:rsidR="00896951">
          <w:rPr>
            <w:noProof/>
            <w:webHidden/>
          </w:rPr>
          <w:fldChar w:fldCharType="begin"/>
        </w:r>
        <w:r w:rsidR="00896951">
          <w:rPr>
            <w:noProof/>
            <w:webHidden/>
          </w:rPr>
          <w:instrText xml:space="preserve"> PAGEREF _Toc426452239 \h </w:instrText>
        </w:r>
        <w:r w:rsidR="00896951">
          <w:rPr>
            <w:noProof/>
            <w:webHidden/>
          </w:rPr>
        </w:r>
        <w:r w:rsidR="00896951">
          <w:rPr>
            <w:noProof/>
            <w:webHidden/>
          </w:rPr>
          <w:fldChar w:fldCharType="separate"/>
        </w:r>
        <w:r w:rsidR="00B81ED7">
          <w:rPr>
            <w:noProof/>
            <w:webHidden/>
          </w:rPr>
          <w:t>93</w:t>
        </w:r>
        <w:r w:rsidR="00896951">
          <w:rPr>
            <w:noProof/>
            <w:webHidden/>
          </w:rPr>
          <w:fldChar w:fldCharType="end"/>
        </w:r>
      </w:hyperlink>
    </w:p>
    <w:p w14:paraId="675CD754" w14:textId="77777777" w:rsidR="00896951" w:rsidRDefault="00333F36">
      <w:pPr>
        <w:pStyle w:val="TOC3"/>
        <w:rPr>
          <w:rFonts w:asciiTheme="minorHAnsi" w:eastAsiaTheme="minorEastAsia" w:hAnsiTheme="minorHAnsi" w:cstheme="minorBidi"/>
          <w:sz w:val="22"/>
          <w:szCs w:val="22"/>
          <w:lang w:val="en-GB" w:eastAsia="en-GB"/>
        </w:rPr>
      </w:pPr>
      <w:hyperlink w:anchor="_Toc426452240" w:history="1">
        <w:r w:rsidR="00896951" w:rsidRPr="008F2EE0">
          <w:rPr>
            <w:rStyle w:val="Hyperlink"/>
          </w:rPr>
          <w:t>7.7.1</w:t>
        </w:r>
        <w:r w:rsidR="00896951">
          <w:rPr>
            <w:rFonts w:asciiTheme="minorHAnsi" w:eastAsiaTheme="minorEastAsia" w:hAnsiTheme="minorHAnsi" w:cstheme="minorBidi"/>
            <w:sz w:val="22"/>
            <w:szCs w:val="22"/>
            <w:lang w:val="en-GB" w:eastAsia="en-GB"/>
          </w:rPr>
          <w:tab/>
        </w:r>
        <w:r w:rsidR="00896951" w:rsidRPr="008F2EE0">
          <w:rPr>
            <w:rStyle w:val="Hyperlink"/>
          </w:rPr>
          <w:t>Design Rules Rationale</w:t>
        </w:r>
        <w:r w:rsidR="00896951">
          <w:rPr>
            <w:webHidden/>
          </w:rPr>
          <w:tab/>
        </w:r>
        <w:r w:rsidR="00896951">
          <w:rPr>
            <w:webHidden/>
          </w:rPr>
          <w:fldChar w:fldCharType="begin"/>
        </w:r>
        <w:r w:rsidR="00896951">
          <w:rPr>
            <w:webHidden/>
          </w:rPr>
          <w:instrText xml:space="preserve"> PAGEREF _Toc426452240 \h </w:instrText>
        </w:r>
        <w:r w:rsidR="00896951">
          <w:rPr>
            <w:webHidden/>
          </w:rPr>
        </w:r>
        <w:r w:rsidR="00896951">
          <w:rPr>
            <w:webHidden/>
          </w:rPr>
          <w:fldChar w:fldCharType="separate"/>
        </w:r>
        <w:r w:rsidR="00B81ED7">
          <w:rPr>
            <w:webHidden/>
          </w:rPr>
          <w:t>93</w:t>
        </w:r>
        <w:r w:rsidR="00896951">
          <w:rPr>
            <w:webHidden/>
          </w:rPr>
          <w:fldChar w:fldCharType="end"/>
        </w:r>
      </w:hyperlink>
    </w:p>
    <w:p w14:paraId="6FBDA5BA" w14:textId="77777777" w:rsidR="00896951" w:rsidRDefault="00333F36">
      <w:pPr>
        <w:pStyle w:val="TOC3"/>
        <w:rPr>
          <w:rFonts w:asciiTheme="minorHAnsi" w:eastAsiaTheme="minorEastAsia" w:hAnsiTheme="minorHAnsi" w:cstheme="minorBidi"/>
          <w:sz w:val="22"/>
          <w:szCs w:val="22"/>
          <w:lang w:val="en-GB" w:eastAsia="en-GB"/>
        </w:rPr>
      </w:pPr>
      <w:hyperlink w:anchor="_Toc426452241" w:history="1">
        <w:r w:rsidR="00896951" w:rsidRPr="008F2EE0">
          <w:rPr>
            <w:rStyle w:val="Hyperlink"/>
          </w:rPr>
          <w:t>7.7.2</w:t>
        </w:r>
        <w:r w:rsidR="00896951">
          <w:rPr>
            <w:rFonts w:asciiTheme="minorHAnsi" w:eastAsiaTheme="minorEastAsia" w:hAnsiTheme="minorHAnsi" w:cstheme="minorBidi"/>
            <w:sz w:val="22"/>
            <w:szCs w:val="22"/>
            <w:lang w:val="en-GB" w:eastAsia="en-GB"/>
          </w:rPr>
          <w:tab/>
        </w:r>
        <w:r w:rsidR="00896951" w:rsidRPr="008F2EE0">
          <w:rPr>
            <w:rStyle w:val="Hyperlink"/>
          </w:rPr>
          <w:t>Simple Restrictions</w:t>
        </w:r>
        <w:r w:rsidR="00896951">
          <w:rPr>
            <w:webHidden/>
          </w:rPr>
          <w:tab/>
        </w:r>
        <w:r w:rsidR="00896951">
          <w:rPr>
            <w:webHidden/>
          </w:rPr>
          <w:fldChar w:fldCharType="begin"/>
        </w:r>
        <w:r w:rsidR="00896951">
          <w:rPr>
            <w:webHidden/>
          </w:rPr>
          <w:instrText xml:space="preserve"> PAGEREF _Toc426452241 \h </w:instrText>
        </w:r>
        <w:r w:rsidR="00896951">
          <w:rPr>
            <w:webHidden/>
          </w:rPr>
        </w:r>
        <w:r w:rsidR="00896951">
          <w:rPr>
            <w:webHidden/>
          </w:rPr>
          <w:fldChar w:fldCharType="separate"/>
        </w:r>
        <w:r w:rsidR="00B81ED7">
          <w:rPr>
            <w:webHidden/>
          </w:rPr>
          <w:t>93</w:t>
        </w:r>
        <w:r w:rsidR="00896951">
          <w:rPr>
            <w:webHidden/>
          </w:rPr>
          <w:fldChar w:fldCharType="end"/>
        </w:r>
      </w:hyperlink>
    </w:p>
    <w:p w14:paraId="598BC635" w14:textId="77777777" w:rsidR="00896951" w:rsidRDefault="00333F36">
      <w:pPr>
        <w:pStyle w:val="TOC3"/>
        <w:rPr>
          <w:rFonts w:asciiTheme="minorHAnsi" w:eastAsiaTheme="minorEastAsia" w:hAnsiTheme="minorHAnsi" w:cstheme="minorBidi"/>
          <w:sz w:val="22"/>
          <w:szCs w:val="22"/>
          <w:lang w:val="en-GB" w:eastAsia="en-GB"/>
        </w:rPr>
      </w:pPr>
      <w:hyperlink w:anchor="_Toc426452242" w:history="1">
        <w:r w:rsidR="00896951" w:rsidRPr="008F2EE0">
          <w:rPr>
            <w:rStyle w:val="Hyperlink"/>
            <w:rFonts w:eastAsiaTheme="majorEastAsia"/>
          </w:rPr>
          <w:t>7.7.3</w:t>
        </w:r>
        <w:r w:rsidR="00896951">
          <w:rPr>
            <w:rFonts w:asciiTheme="minorHAnsi" w:eastAsiaTheme="minorEastAsia" w:hAnsiTheme="minorHAnsi" w:cstheme="minorBidi"/>
            <w:sz w:val="22"/>
            <w:szCs w:val="22"/>
            <w:lang w:val="en-GB" w:eastAsia="en-GB"/>
          </w:rPr>
          <w:tab/>
        </w:r>
        <w:r w:rsidR="00896951" w:rsidRPr="008F2EE0">
          <w:rPr>
            <w:rStyle w:val="Hyperlink"/>
          </w:rPr>
          <w:t>Complex Restrictions</w:t>
        </w:r>
        <w:r w:rsidR="00896951">
          <w:rPr>
            <w:webHidden/>
          </w:rPr>
          <w:tab/>
        </w:r>
        <w:r w:rsidR="00896951">
          <w:rPr>
            <w:webHidden/>
          </w:rPr>
          <w:fldChar w:fldCharType="begin"/>
        </w:r>
        <w:r w:rsidR="00896951">
          <w:rPr>
            <w:webHidden/>
          </w:rPr>
          <w:instrText xml:space="preserve"> PAGEREF _Toc426452242 \h </w:instrText>
        </w:r>
        <w:r w:rsidR="00896951">
          <w:rPr>
            <w:webHidden/>
          </w:rPr>
        </w:r>
        <w:r w:rsidR="00896951">
          <w:rPr>
            <w:webHidden/>
          </w:rPr>
          <w:fldChar w:fldCharType="separate"/>
        </w:r>
        <w:r w:rsidR="00B81ED7">
          <w:rPr>
            <w:webHidden/>
          </w:rPr>
          <w:t>94</w:t>
        </w:r>
        <w:r w:rsidR="00896951">
          <w:rPr>
            <w:webHidden/>
          </w:rPr>
          <w:fldChar w:fldCharType="end"/>
        </w:r>
      </w:hyperlink>
    </w:p>
    <w:p w14:paraId="623FBFFC" w14:textId="77777777" w:rsidR="00896951" w:rsidRDefault="00333F36">
      <w:pPr>
        <w:pStyle w:val="TOC3"/>
        <w:rPr>
          <w:rFonts w:asciiTheme="minorHAnsi" w:eastAsiaTheme="minorEastAsia" w:hAnsiTheme="minorHAnsi" w:cstheme="minorBidi"/>
          <w:sz w:val="22"/>
          <w:szCs w:val="22"/>
          <w:lang w:val="en-GB" w:eastAsia="en-GB"/>
        </w:rPr>
      </w:pPr>
      <w:hyperlink w:anchor="_Toc426452243" w:history="1">
        <w:r w:rsidR="00896951" w:rsidRPr="008F2EE0">
          <w:rPr>
            <w:rStyle w:val="Hyperlink"/>
          </w:rPr>
          <w:t>7.7.4</w:t>
        </w:r>
        <w:r w:rsidR="00896951">
          <w:rPr>
            <w:rFonts w:asciiTheme="minorHAnsi" w:eastAsiaTheme="minorEastAsia" w:hAnsiTheme="minorHAnsi" w:cstheme="minorBidi"/>
            <w:sz w:val="22"/>
            <w:szCs w:val="22"/>
            <w:lang w:val="en-GB" w:eastAsia="en-GB"/>
          </w:rPr>
          <w:tab/>
        </w:r>
        <w:r w:rsidR="00896951" w:rsidRPr="008F2EE0">
          <w:rPr>
            <w:rStyle w:val="Hyperlink"/>
          </w:rPr>
          <w:t>Business Rules</w:t>
        </w:r>
        <w:r w:rsidR="00896951">
          <w:rPr>
            <w:webHidden/>
          </w:rPr>
          <w:tab/>
        </w:r>
        <w:r w:rsidR="00896951">
          <w:rPr>
            <w:webHidden/>
          </w:rPr>
          <w:fldChar w:fldCharType="begin"/>
        </w:r>
        <w:r w:rsidR="00896951">
          <w:rPr>
            <w:webHidden/>
          </w:rPr>
          <w:instrText xml:space="preserve"> PAGEREF _Toc426452243 \h </w:instrText>
        </w:r>
        <w:r w:rsidR="00896951">
          <w:rPr>
            <w:webHidden/>
          </w:rPr>
        </w:r>
        <w:r w:rsidR="00896951">
          <w:rPr>
            <w:webHidden/>
          </w:rPr>
          <w:fldChar w:fldCharType="separate"/>
        </w:r>
        <w:r w:rsidR="00B81ED7">
          <w:rPr>
            <w:webHidden/>
          </w:rPr>
          <w:t>95</w:t>
        </w:r>
        <w:r w:rsidR="00896951">
          <w:rPr>
            <w:webHidden/>
          </w:rPr>
          <w:fldChar w:fldCharType="end"/>
        </w:r>
      </w:hyperlink>
    </w:p>
    <w:p w14:paraId="42B5137E" w14:textId="77777777" w:rsidR="00896951" w:rsidRDefault="00333F36">
      <w:pPr>
        <w:pStyle w:val="TOC1"/>
        <w:rPr>
          <w:rFonts w:asciiTheme="minorHAnsi" w:eastAsiaTheme="minorEastAsia" w:hAnsiTheme="minorHAnsi" w:cstheme="minorBidi"/>
          <w:b w:val="0"/>
          <w:sz w:val="22"/>
          <w:szCs w:val="22"/>
          <w:lang w:val="en-GB" w:eastAsia="en-GB"/>
        </w:rPr>
      </w:pPr>
      <w:hyperlink w:anchor="_Toc426452244" w:history="1">
        <w:r w:rsidR="00896951" w:rsidRPr="008F2EE0">
          <w:rPr>
            <w:rStyle w:val="Hyperlink"/>
          </w:rPr>
          <w:t>8</w:t>
        </w:r>
        <w:r w:rsidR="00896951">
          <w:rPr>
            <w:rFonts w:asciiTheme="minorHAnsi" w:eastAsiaTheme="minorEastAsia" w:hAnsiTheme="minorHAnsi" w:cstheme="minorBidi"/>
            <w:b w:val="0"/>
            <w:sz w:val="22"/>
            <w:szCs w:val="22"/>
            <w:lang w:val="en-GB" w:eastAsia="en-GB"/>
          </w:rPr>
          <w:tab/>
        </w:r>
        <w:r w:rsidR="00896951" w:rsidRPr="008F2EE0">
          <w:rPr>
            <w:rStyle w:val="Hyperlink"/>
          </w:rPr>
          <w:t>NIEM-UML Profile Reference</w:t>
        </w:r>
        <w:r w:rsidR="00896951">
          <w:rPr>
            <w:webHidden/>
          </w:rPr>
          <w:tab/>
        </w:r>
        <w:r w:rsidR="00896951">
          <w:rPr>
            <w:webHidden/>
          </w:rPr>
          <w:fldChar w:fldCharType="begin"/>
        </w:r>
        <w:r w:rsidR="00896951">
          <w:rPr>
            <w:webHidden/>
          </w:rPr>
          <w:instrText xml:space="preserve"> PAGEREF _Toc426452244 \h </w:instrText>
        </w:r>
        <w:r w:rsidR="00896951">
          <w:rPr>
            <w:webHidden/>
          </w:rPr>
        </w:r>
        <w:r w:rsidR="00896951">
          <w:rPr>
            <w:webHidden/>
          </w:rPr>
          <w:fldChar w:fldCharType="separate"/>
        </w:r>
        <w:r w:rsidR="00B81ED7">
          <w:rPr>
            <w:webHidden/>
          </w:rPr>
          <w:t>97</w:t>
        </w:r>
        <w:r w:rsidR="00896951">
          <w:rPr>
            <w:webHidden/>
          </w:rPr>
          <w:fldChar w:fldCharType="end"/>
        </w:r>
      </w:hyperlink>
    </w:p>
    <w:p w14:paraId="37B9A6A9" w14:textId="77777777" w:rsidR="00896951" w:rsidRDefault="00333F3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45" w:history="1">
        <w:r w:rsidR="00896951" w:rsidRPr="008F2EE0">
          <w:rPr>
            <w:rStyle w:val="Hyperlink"/>
            <w:noProof/>
          </w:rPr>
          <w:t>8.1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Overview</w:t>
        </w:r>
        <w:r w:rsidR="00896951">
          <w:rPr>
            <w:noProof/>
            <w:webHidden/>
          </w:rPr>
          <w:tab/>
        </w:r>
        <w:r w:rsidR="00896951">
          <w:rPr>
            <w:noProof/>
            <w:webHidden/>
          </w:rPr>
          <w:fldChar w:fldCharType="begin"/>
        </w:r>
        <w:r w:rsidR="00896951">
          <w:rPr>
            <w:noProof/>
            <w:webHidden/>
          </w:rPr>
          <w:instrText xml:space="preserve"> PAGEREF _Toc426452245 \h </w:instrText>
        </w:r>
        <w:r w:rsidR="00896951">
          <w:rPr>
            <w:noProof/>
            <w:webHidden/>
          </w:rPr>
        </w:r>
        <w:r w:rsidR="00896951">
          <w:rPr>
            <w:noProof/>
            <w:webHidden/>
          </w:rPr>
          <w:fldChar w:fldCharType="separate"/>
        </w:r>
        <w:r w:rsidR="00B81ED7">
          <w:rPr>
            <w:noProof/>
            <w:webHidden/>
          </w:rPr>
          <w:t>97</w:t>
        </w:r>
        <w:r w:rsidR="00896951">
          <w:rPr>
            <w:noProof/>
            <w:webHidden/>
          </w:rPr>
          <w:fldChar w:fldCharType="end"/>
        </w:r>
      </w:hyperlink>
    </w:p>
    <w:p w14:paraId="683B6BB9" w14:textId="77777777" w:rsidR="00896951" w:rsidRDefault="00333F3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46" w:history="1">
        <w:r w:rsidR="00896951" w:rsidRPr="008F2EE0">
          <w:rPr>
            <w:rStyle w:val="Hyperlink"/>
            <w:noProof/>
          </w:rPr>
          <w:t>8.2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Profile : NIEM_Common_Profile</w:t>
        </w:r>
        <w:r w:rsidR="00896951">
          <w:rPr>
            <w:noProof/>
            <w:webHidden/>
          </w:rPr>
          <w:tab/>
        </w:r>
        <w:r w:rsidR="00896951">
          <w:rPr>
            <w:noProof/>
            <w:webHidden/>
          </w:rPr>
          <w:fldChar w:fldCharType="begin"/>
        </w:r>
        <w:r w:rsidR="00896951">
          <w:rPr>
            <w:noProof/>
            <w:webHidden/>
          </w:rPr>
          <w:instrText xml:space="preserve"> PAGEREF _Toc426452246 \h </w:instrText>
        </w:r>
        <w:r w:rsidR="00896951">
          <w:rPr>
            <w:noProof/>
            <w:webHidden/>
          </w:rPr>
        </w:r>
        <w:r w:rsidR="00896951">
          <w:rPr>
            <w:noProof/>
            <w:webHidden/>
          </w:rPr>
          <w:fldChar w:fldCharType="separate"/>
        </w:r>
        <w:r w:rsidR="00B81ED7">
          <w:rPr>
            <w:noProof/>
            <w:webHidden/>
          </w:rPr>
          <w:t>98</w:t>
        </w:r>
        <w:r w:rsidR="00896951">
          <w:rPr>
            <w:noProof/>
            <w:webHidden/>
          </w:rPr>
          <w:fldChar w:fldCharType="end"/>
        </w:r>
      </w:hyperlink>
    </w:p>
    <w:p w14:paraId="4AA0793D" w14:textId="77777777" w:rsidR="00896951" w:rsidRDefault="00333F36">
      <w:pPr>
        <w:pStyle w:val="TOC3"/>
        <w:rPr>
          <w:rFonts w:asciiTheme="minorHAnsi" w:eastAsiaTheme="minorEastAsia" w:hAnsiTheme="minorHAnsi" w:cstheme="minorBidi"/>
          <w:sz w:val="22"/>
          <w:szCs w:val="22"/>
          <w:lang w:val="en-GB" w:eastAsia="en-GB"/>
        </w:rPr>
      </w:pPr>
      <w:hyperlink w:anchor="_Toc426452247" w:history="1">
        <w:r w:rsidR="00896951" w:rsidRPr="008F2EE0">
          <w:rPr>
            <w:rStyle w:val="Hyperlink"/>
          </w:rPr>
          <w:t>8.2.1</w:t>
        </w:r>
        <w:r w:rsidR="00896951">
          <w:rPr>
            <w:rFonts w:asciiTheme="minorHAnsi" w:eastAsiaTheme="minorEastAsia" w:hAnsiTheme="minorHAnsi" w:cstheme="minorBidi"/>
            <w:sz w:val="22"/>
            <w:szCs w:val="22"/>
            <w:lang w:val="en-GB" w:eastAsia="en-GB"/>
          </w:rPr>
          <w:tab/>
        </w:r>
        <w:r w:rsidR="00896951" w:rsidRPr="008F2EE0">
          <w:rPr>
            <w:rStyle w:val="Hyperlink"/>
          </w:rPr>
          <w:t>Overview</w:t>
        </w:r>
        <w:r w:rsidR="00896951">
          <w:rPr>
            <w:webHidden/>
          </w:rPr>
          <w:tab/>
        </w:r>
        <w:r w:rsidR="00896951">
          <w:rPr>
            <w:webHidden/>
          </w:rPr>
          <w:fldChar w:fldCharType="begin"/>
        </w:r>
        <w:r w:rsidR="00896951">
          <w:rPr>
            <w:webHidden/>
          </w:rPr>
          <w:instrText xml:space="preserve"> PAGEREF _Toc426452247 \h </w:instrText>
        </w:r>
        <w:r w:rsidR="00896951">
          <w:rPr>
            <w:webHidden/>
          </w:rPr>
        </w:r>
        <w:r w:rsidR="00896951">
          <w:rPr>
            <w:webHidden/>
          </w:rPr>
          <w:fldChar w:fldCharType="separate"/>
        </w:r>
        <w:r w:rsidR="00B81ED7">
          <w:rPr>
            <w:webHidden/>
          </w:rPr>
          <w:t>98</w:t>
        </w:r>
        <w:r w:rsidR="00896951">
          <w:rPr>
            <w:webHidden/>
          </w:rPr>
          <w:fldChar w:fldCharType="end"/>
        </w:r>
      </w:hyperlink>
    </w:p>
    <w:p w14:paraId="0957FB9F" w14:textId="77777777" w:rsidR="00896951" w:rsidRDefault="00333F36">
      <w:pPr>
        <w:pStyle w:val="TOC3"/>
        <w:rPr>
          <w:rFonts w:asciiTheme="minorHAnsi" w:eastAsiaTheme="minorEastAsia" w:hAnsiTheme="minorHAnsi" w:cstheme="minorBidi"/>
          <w:sz w:val="22"/>
          <w:szCs w:val="22"/>
          <w:lang w:val="en-GB" w:eastAsia="en-GB"/>
        </w:rPr>
      </w:pPr>
      <w:hyperlink w:anchor="_Toc426452248" w:history="1">
        <w:r w:rsidR="00896951" w:rsidRPr="008F2EE0">
          <w:rPr>
            <w:rStyle w:val="Hyperlink"/>
          </w:rPr>
          <w:t>8.2.2</w:t>
        </w:r>
        <w:r w:rsidR="00896951">
          <w:rPr>
            <w:rFonts w:asciiTheme="minorHAnsi" w:eastAsiaTheme="minorEastAsia" w:hAnsiTheme="minorHAnsi" w:cstheme="minorBidi"/>
            <w:sz w:val="22"/>
            <w:szCs w:val="22"/>
            <w:lang w:val="en-GB" w:eastAsia="en-GB"/>
          </w:rPr>
          <w:tab/>
        </w:r>
        <w:r w:rsidR="00896951" w:rsidRPr="008F2EE0">
          <w:rPr>
            <w:rStyle w:val="Hyperlink"/>
          </w:rPr>
          <w:t>&lt;Stereotype&gt; AdapterType</w:t>
        </w:r>
        <w:r w:rsidR="00896951">
          <w:rPr>
            <w:webHidden/>
          </w:rPr>
          <w:tab/>
        </w:r>
        <w:r w:rsidR="00896951">
          <w:rPr>
            <w:webHidden/>
          </w:rPr>
          <w:fldChar w:fldCharType="begin"/>
        </w:r>
        <w:r w:rsidR="00896951">
          <w:rPr>
            <w:webHidden/>
          </w:rPr>
          <w:instrText xml:space="preserve"> PAGEREF _Toc426452248 \h </w:instrText>
        </w:r>
        <w:r w:rsidR="00896951">
          <w:rPr>
            <w:webHidden/>
          </w:rPr>
        </w:r>
        <w:r w:rsidR="00896951">
          <w:rPr>
            <w:webHidden/>
          </w:rPr>
          <w:fldChar w:fldCharType="separate"/>
        </w:r>
        <w:r w:rsidR="00B81ED7">
          <w:rPr>
            <w:webHidden/>
          </w:rPr>
          <w:t>98</w:t>
        </w:r>
        <w:r w:rsidR="00896951">
          <w:rPr>
            <w:webHidden/>
          </w:rPr>
          <w:fldChar w:fldCharType="end"/>
        </w:r>
      </w:hyperlink>
    </w:p>
    <w:p w14:paraId="0F5CA9CD" w14:textId="77777777" w:rsidR="00896951" w:rsidRDefault="00333F36">
      <w:pPr>
        <w:pStyle w:val="TOC3"/>
        <w:rPr>
          <w:rFonts w:asciiTheme="minorHAnsi" w:eastAsiaTheme="minorEastAsia" w:hAnsiTheme="minorHAnsi" w:cstheme="minorBidi"/>
          <w:sz w:val="22"/>
          <w:szCs w:val="22"/>
          <w:lang w:val="en-GB" w:eastAsia="en-GB"/>
        </w:rPr>
      </w:pPr>
      <w:hyperlink w:anchor="_Toc426452249" w:history="1">
        <w:r w:rsidR="00896951" w:rsidRPr="008F2EE0">
          <w:rPr>
            <w:rStyle w:val="Hyperlink"/>
          </w:rPr>
          <w:t>8.2.3</w:t>
        </w:r>
        <w:r w:rsidR="00896951">
          <w:rPr>
            <w:rFonts w:asciiTheme="minorHAnsi" w:eastAsiaTheme="minorEastAsia" w:hAnsiTheme="minorHAnsi" w:cstheme="minorBidi"/>
            <w:sz w:val="22"/>
            <w:szCs w:val="22"/>
            <w:lang w:val="en-GB" w:eastAsia="en-GB"/>
          </w:rPr>
          <w:tab/>
        </w:r>
        <w:r w:rsidR="00896951" w:rsidRPr="008F2EE0">
          <w:rPr>
            <w:rStyle w:val="Hyperlink"/>
          </w:rPr>
          <w:t>&lt;Stereotype&gt; AssociationType</w:t>
        </w:r>
        <w:r w:rsidR="00896951">
          <w:rPr>
            <w:webHidden/>
          </w:rPr>
          <w:tab/>
        </w:r>
        <w:r w:rsidR="00896951">
          <w:rPr>
            <w:webHidden/>
          </w:rPr>
          <w:fldChar w:fldCharType="begin"/>
        </w:r>
        <w:r w:rsidR="00896951">
          <w:rPr>
            <w:webHidden/>
          </w:rPr>
          <w:instrText xml:space="preserve"> PAGEREF _Toc426452249 \h </w:instrText>
        </w:r>
        <w:r w:rsidR="00896951">
          <w:rPr>
            <w:webHidden/>
          </w:rPr>
        </w:r>
        <w:r w:rsidR="00896951">
          <w:rPr>
            <w:webHidden/>
          </w:rPr>
          <w:fldChar w:fldCharType="separate"/>
        </w:r>
        <w:r w:rsidR="00B81ED7">
          <w:rPr>
            <w:webHidden/>
          </w:rPr>
          <w:t>100</w:t>
        </w:r>
        <w:r w:rsidR="00896951">
          <w:rPr>
            <w:webHidden/>
          </w:rPr>
          <w:fldChar w:fldCharType="end"/>
        </w:r>
      </w:hyperlink>
    </w:p>
    <w:p w14:paraId="70EAE94C" w14:textId="77777777" w:rsidR="00896951" w:rsidRDefault="00333F36">
      <w:pPr>
        <w:pStyle w:val="TOC3"/>
        <w:rPr>
          <w:rFonts w:asciiTheme="minorHAnsi" w:eastAsiaTheme="minorEastAsia" w:hAnsiTheme="minorHAnsi" w:cstheme="minorBidi"/>
          <w:sz w:val="22"/>
          <w:szCs w:val="22"/>
          <w:lang w:val="en-GB" w:eastAsia="en-GB"/>
        </w:rPr>
      </w:pPr>
      <w:hyperlink w:anchor="_Toc426452250" w:history="1">
        <w:r w:rsidR="00896951" w:rsidRPr="008F2EE0">
          <w:rPr>
            <w:rStyle w:val="Hyperlink"/>
          </w:rPr>
          <w:t>8.2.4</w:t>
        </w:r>
        <w:r w:rsidR="00896951">
          <w:rPr>
            <w:rFonts w:asciiTheme="minorHAnsi" w:eastAsiaTheme="minorEastAsia" w:hAnsiTheme="minorHAnsi" w:cstheme="minorBidi"/>
            <w:sz w:val="22"/>
            <w:szCs w:val="22"/>
            <w:lang w:val="en-GB" w:eastAsia="en-GB"/>
          </w:rPr>
          <w:tab/>
        </w:r>
        <w:r w:rsidR="00896951" w:rsidRPr="008F2EE0">
          <w:rPr>
            <w:rStyle w:val="Hyperlink"/>
          </w:rPr>
          <w:t>&lt;Stereotype&gt; AugmentationType</w:t>
        </w:r>
        <w:r w:rsidR="00896951">
          <w:rPr>
            <w:webHidden/>
          </w:rPr>
          <w:tab/>
        </w:r>
        <w:r w:rsidR="00896951">
          <w:rPr>
            <w:webHidden/>
          </w:rPr>
          <w:fldChar w:fldCharType="begin"/>
        </w:r>
        <w:r w:rsidR="00896951">
          <w:rPr>
            <w:webHidden/>
          </w:rPr>
          <w:instrText xml:space="preserve"> PAGEREF _Toc426452250 \h </w:instrText>
        </w:r>
        <w:r w:rsidR="00896951">
          <w:rPr>
            <w:webHidden/>
          </w:rPr>
        </w:r>
        <w:r w:rsidR="00896951">
          <w:rPr>
            <w:webHidden/>
          </w:rPr>
          <w:fldChar w:fldCharType="separate"/>
        </w:r>
        <w:r w:rsidR="00B81ED7">
          <w:rPr>
            <w:webHidden/>
          </w:rPr>
          <w:t>101</w:t>
        </w:r>
        <w:r w:rsidR="00896951">
          <w:rPr>
            <w:webHidden/>
          </w:rPr>
          <w:fldChar w:fldCharType="end"/>
        </w:r>
      </w:hyperlink>
    </w:p>
    <w:p w14:paraId="7F0501EA" w14:textId="77777777" w:rsidR="00896951" w:rsidRDefault="00333F36">
      <w:pPr>
        <w:pStyle w:val="TOC3"/>
        <w:rPr>
          <w:rFonts w:asciiTheme="minorHAnsi" w:eastAsiaTheme="minorEastAsia" w:hAnsiTheme="minorHAnsi" w:cstheme="minorBidi"/>
          <w:sz w:val="22"/>
          <w:szCs w:val="22"/>
          <w:lang w:val="en-GB" w:eastAsia="en-GB"/>
        </w:rPr>
      </w:pPr>
      <w:hyperlink w:anchor="_Toc426452251" w:history="1">
        <w:r w:rsidR="00896951" w:rsidRPr="008F2EE0">
          <w:rPr>
            <w:rStyle w:val="Hyperlink"/>
          </w:rPr>
          <w:t>8.2.5</w:t>
        </w:r>
        <w:r w:rsidR="00896951">
          <w:rPr>
            <w:rFonts w:asciiTheme="minorHAnsi" w:eastAsiaTheme="minorEastAsia" w:hAnsiTheme="minorHAnsi" w:cstheme="minorBidi"/>
            <w:sz w:val="22"/>
            <w:szCs w:val="22"/>
            <w:lang w:val="en-GB" w:eastAsia="en-GB"/>
          </w:rPr>
          <w:tab/>
        </w:r>
        <w:r w:rsidR="00896951" w:rsidRPr="008F2EE0">
          <w:rPr>
            <w:rStyle w:val="Hyperlink"/>
          </w:rPr>
          <w:t>&lt;Stereotype&gt; Choice</w:t>
        </w:r>
        <w:r w:rsidR="00896951">
          <w:rPr>
            <w:webHidden/>
          </w:rPr>
          <w:tab/>
        </w:r>
        <w:r w:rsidR="00896951">
          <w:rPr>
            <w:webHidden/>
          </w:rPr>
          <w:fldChar w:fldCharType="begin"/>
        </w:r>
        <w:r w:rsidR="00896951">
          <w:rPr>
            <w:webHidden/>
          </w:rPr>
          <w:instrText xml:space="preserve"> PAGEREF _Toc426452251 \h </w:instrText>
        </w:r>
        <w:r w:rsidR="00896951">
          <w:rPr>
            <w:webHidden/>
          </w:rPr>
        </w:r>
        <w:r w:rsidR="00896951">
          <w:rPr>
            <w:webHidden/>
          </w:rPr>
          <w:fldChar w:fldCharType="separate"/>
        </w:r>
        <w:r w:rsidR="00B81ED7">
          <w:rPr>
            <w:webHidden/>
          </w:rPr>
          <w:t>102</w:t>
        </w:r>
        <w:r w:rsidR="00896951">
          <w:rPr>
            <w:webHidden/>
          </w:rPr>
          <w:fldChar w:fldCharType="end"/>
        </w:r>
      </w:hyperlink>
    </w:p>
    <w:p w14:paraId="7E277134" w14:textId="77777777" w:rsidR="00896951" w:rsidRDefault="00333F36">
      <w:pPr>
        <w:pStyle w:val="TOC3"/>
        <w:rPr>
          <w:rFonts w:asciiTheme="minorHAnsi" w:eastAsiaTheme="minorEastAsia" w:hAnsiTheme="minorHAnsi" w:cstheme="minorBidi"/>
          <w:sz w:val="22"/>
          <w:szCs w:val="22"/>
          <w:lang w:val="en-GB" w:eastAsia="en-GB"/>
        </w:rPr>
      </w:pPr>
      <w:hyperlink w:anchor="_Toc426452252" w:history="1">
        <w:r w:rsidR="00896951" w:rsidRPr="008F2EE0">
          <w:rPr>
            <w:rStyle w:val="Hyperlink"/>
          </w:rPr>
          <w:t>8.2.6</w:t>
        </w:r>
        <w:r w:rsidR="00896951">
          <w:rPr>
            <w:rFonts w:asciiTheme="minorHAnsi" w:eastAsiaTheme="minorEastAsia" w:hAnsiTheme="minorHAnsi" w:cstheme="minorBidi"/>
            <w:sz w:val="22"/>
            <w:szCs w:val="22"/>
            <w:lang w:val="en-GB" w:eastAsia="en-GB"/>
          </w:rPr>
          <w:tab/>
        </w:r>
        <w:r w:rsidR="00896951" w:rsidRPr="008F2EE0">
          <w:rPr>
            <w:rStyle w:val="Hyperlink"/>
          </w:rPr>
          <w:t>&lt;Stereotype&gt; Deprecated</w:t>
        </w:r>
        <w:r w:rsidR="00896951">
          <w:rPr>
            <w:webHidden/>
          </w:rPr>
          <w:tab/>
        </w:r>
        <w:r w:rsidR="00896951">
          <w:rPr>
            <w:webHidden/>
          </w:rPr>
          <w:fldChar w:fldCharType="begin"/>
        </w:r>
        <w:r w:rsidR="00896951">
          <w:rPr>
            <w:webHidden/>
          </w:rPr>
          <w:instrText xml:space="preserve"> PAGEREF _Toc426452252 \h </w:instrText>
        </w:r>
        <w:r w:rsidR="00896951">
          <w:rPr>
            <w:webHidden/>
          </w:rPr>
        </w:r>
        <w:r w:rsidR="00896951">
          <w:rPr>
            <w:webHidden/>
          </w:rPr>
          <w:fldChar w:fldCharType="separate"/>
        </w:r>
        <w:r w:rsidR="00B81ED7">
          <w:rPr>
            <w:webHidden/>
          </w:rPr>
          <w:t>103</w:t>
        </w:r>
        <w:r w:rsidR="00896951">
          <w:rPr>
            <w:webHidden/>
          </w:rPr>
          <w:fldChar w:fldCharType="end"/>
        </w:r>
      </w:hyperlink>
    </w:p>
    <w:p w14:paraId="4A2EDA31" w14:textId="77777777" w:rsidR="00896951" w:rsidRDefault="00333F36">
      <w:pPr>
        <w:pStyle w:val="TOC3"/>
        <w:rPr>
          <w:rFonts w:asciiTheme="minorHAnsi" w:eastAsiaTheme="minorEastAsia" w:hAnsiTheme="minorHAnsi" w:cstheme="minorBidi"/>
          <w:sz w:val="22"/>
          <w:szCs w:val="22"/>
          <w:lang w:val="en-GB" w:eastAsia="en-GB"/>
        </w:rPr>
      </w:pPr>
      <w:hyperlink w:anchor="_Toc426452253" w:history="1">
        <w:r w:rsidR="00896951" w:rsidRPr="008F2EE0">
          <w:rPr>
            <w:rStyle w:val="Hyperlink"/>
          </w:rPr>
          <w:t>8.2.7</w:t>
        </w:r>
        <w:r w:rsidR="00896951">
          <w:rPr>
            <w:rFonts w:asciiTheme="minorHAnsi" w:eastAsiaTheme="minorEastAsia" w:hAnsiTheme="minorHAnsi" w:cstheme="minorBidi"/>
            <w:sz w:val="22"/>
            <w:szCs w:val="22"/>
            <w:lang w:val="en-GB" w:eastAsia="en-GB"/>
          </w:rPr>
          <w:tab/>
        </w:r>
        <w:r w:rsidR="00896951" w:rsidRPr="008F2EE0">
          <w:rPr>
            <w:rStyle w:val="Hyperlink"/>
          </w:rPr>
          <w:t>&lt;Stereotype&gt; Documentation</w:t>
        </w:r>
        <w:r w:rsidR="00896951">
          <w:rPr>
            <w:webHidden/>
          </w:rPr>
          <w:tab/>
        </w:r>
        <w:r w:rsidR="00896951">
          <w:rPr>
            <w:webHidden/>
          </w:rPr>
          <w:fldChar w:fldCharType="begin"/>
        </w:r>
        <w:r w:rsidR="00896951">
          <w:rPr>
            <w:webHidden/>
          </w:rPr>
          <w:instrText xml:space="preserve"> PAGEREF _Toc426452253 \h </w:instrText>
        </w:r>
        <w:r w:rsidR="00896951">
          <w:rPr>
            <w:webHidden/>
          </w:rPr>
        </w:r>
        <w:r w:rsidR="00896951">
          <w:rPr>
            <w:webHidden/>
          </w:rPr>
          <w:fldChar w:fldCharType="separate"/>
        </w:r>
        <w:r w:rsidR="00B81ED7">
          <w:rPr>
            <w:webHidden/>
          </w:rPr>
          <w:t>103</w:t>
        </w:r>
        <w:r w:rsidR="00896951">
          <w:rPr>
            <w:webHidden/>
          </w:rPr>
          <w:fldChar w:fldCharType="end"/>
        </w:r>
      </w:hyperlink>
    </w:p>
    <w:p w14:paraId="02755ED9" w14:textId="77777777" w:rsidR="00896951" w:rsidRDefault="00333F36">
      <w:pPr>
        <w:pStyle w:val="TOC3"/>
        <w:rPr>
          <w:rFonts w:asciiTheme="minorHAnsi" w:eastAsiaTheme="minorEastAsia" w:hAnsiTheme="minorHAnsi" w:cstheme="minorBidi"/>
          <w:sz w:val="22"/>
          <w:szCs w:val="22"/>
          <w:lang w:val="en-GB" w:eastAsia="en-GB"/>
        </w:rPr>
      </w:pPr>
      <w:hyperlink w:anchor="_Toc426452254" w:history="1">
        <w:r w:rsidR="00896951" w:rsidRPr="008F2EE0">
          <w:rPr>
            <w:rStyle w:val="Hyperlink"/>
          </w:rPr>
          <w:t>8.2.8</w:t>
        </w:r>
        <w:r w:rsidR="00896951">
          <w:rPr>
            <w:rFonts w:asciiTheme="minorHAnsi" w:eastAsiaTheme="minorEastAsia" w:hAnsiTheme="minorHAnsi" w:cstheme="minorBidi"/>
            <w:sz w:val="22"/>
            <w:szCs w:val="22"/>
            <w:lang w:val="en-GB" w:eastAsia="en-GB"/>
          </w:rPr>
          <w:tab/>
        </w:r>
        <w:r w:rsidR="00896951" w:rsidRPr="008F2EE0">
          <w:rPr>
            <w:rStyle w:val="Hyperlink"/>
          </w:rPr>
          <w:t>&lt;Stereotype&gt; List</w:t>
        </w:r>
        <w:r w:rsidR="00896951">
          <w:rPr>
            <w:webHidden/>
          </w:rPr>
          <w:tab/>
        </w:r>
        <w:r w:rsidR="00896951">
          <w:rPr>
            <w:webHidden/>
          </w:rPr>
          <w:fldChar w:fldCharType="begin"/>
        </w:r>
        <w:r w:rsidR="00896951">
          <w:rPr>
            <w:webHidden/>
          </w:rPr>
          <w:instrText xml:space="preserve"> PAGEREF _Toc426452254 \h </w:instrText>
        </w:r>
        <w:r w:rsidR="00896951">
          <w:rPr>
            <w:webHidden/>
          </w:rPr>
        </w:r>
        <w:r w:rsidR="00896951">
          <w:rPr>
            <w:webHidden/>
          </w:rPr>
          <w:fldChar w:fldCharType="separate"/>
        </w:r>
        <w:r w:rsidR="00B81ED7">
          <w:rPr>
            <w:webHidden/>
          </w:rPr>
          <w:t>104</w:t>
        </w:r>
        <w:r w:rsidR="00896951">
          <w:rPr>
            <w:webHidden/>
          </w:rPr>
          <w:fldChar w:fldCharType="end"/>
        </w:r>
      </w:hyperlink>
    </w:p>
    <w:p w14:paraId="6BC46486" w14:textId="77777777" w:rsidR="00896951" w:rsidRDefault="00333F36">
      <w:pPr>
        <w:pStyle w:val="TOC3"/>
        <w:rPr>
          <w:rFonts w:asciiTheme="minorHAnsi" w:eastAsiaTheme="minorEastAsia" w:hAnsiTheme="minorHAnsi" w:cstheme="minorBidi"/>
          <w:sz w:val="22"/>
          <w:szCs w:val="22"/>
          <w:lang w:val="en-GB" w:eastAsia="en-GB"/>
        </w:rPr>
      </w:pPr>
      <w:hyperlink w:anchor="_Toc426452255" w:history="1">
        <w:r w:rsidR="00896951" w:rsidRPr="008F2EE0">
          <w:rPr>
            <w:rStyle w:val="Hyperlink"/>
          </w:rPr>
          <w:t>8.2.9</w:t>
        </w:r>
        <w:r w:rsidR="00896951">
          <w:rPr>
            <w:rFonts w:asciiTheme="minorHAnsi" w:eastAsiaTheme="minorEastAsia" w:hAnsiTheme="minorHAnsi" w:cstheme="minorBidi"/>
            <w:sz w:val="22"/>
            <w:szCs w:val="22"/>
            <w:lang w:val="en-GB" w:eastAsia="en-GB"/>
          </w:rPr>
          <w:tab/>
        </w:r>
        <w:r w:rsidR="00896951" w:rsidRPr="008F2EE0">
          <w:rPr>
            <w:rStyle w:val="Hyperlink"/>
          </w:rPr>
          <w:t>&lt;Stereotype&gt; LocalTerm</w:t>
        </w:r>
        <w:r w:rsidR="00896951">
          <w:rPr>
            <w:webHidden/>
          </w:rPr>
          <w:tab/>
        </w:r>
        <w:r w:rsidR="00896951">
          <w:rPr>
            <w:webHidden/>
          </w:rPr>
          <w:fldChar w:fldCharType="begin"/>
        </w:r>
        <w:r w:rsidR="00896951">
          <w:rPr>
            <w:webHidden/>
          </w:rPr>
          <w:instrText xml:space="preserve"> PAGEREF _Toc426452255 \h </w:instrText>
        </w:r>
        <w:r w:rsidR="00896951">
          <w:rPr>
            <w:webHidden/>
          </w:rPr>
        </w:r>
        <w:r w:rsidR="00896951">
          <w:rPr>
            <w:webHidden/>
          </w:rPr>
          <w:fldChar w:fldCharType="separate"/>
        </w:r>
        <w:r w:rsidR="00B81ED7">
          <w:rPr>
            <w:webHidden/>
          </w:rPr>
          <w:t>106</w:t>
        </w:r>
        <w:r w:rsidR="00896951">
          <w:rPr>
            <w:webHidden/>
          </w:rPr>
          <w:fldChar w:fldCharType="end"/>
        </w:r>
      </w:hyperlink>
    </w:p>
    <w:p w14:paraId="685163A3" w14:textId="77777777" w:rsidR="00896951" w:rsidRDefault="00333F36">
      <w:pPr>
        <w:pStyle w:val="TOC3"/>
        <w:rPr>
          <w:rFonts w:asciiTheme="minorHAnsi" w:eastAsiaTheme="minorEastAsia" w:hAnsiTheme="minorHAnsi" w:cstheme="minorBidi"/>
          <w:sz w:val="22"/>
          <w:szCs w:val="22"/>
          <w:lang w:val="en-GB" w:eastAsia="en-GB"/>
        </w:rPr>
      </w:pPr>
      <w:hyperlink w:anchor="_Toc426452256" w:history="1">
        <w:r w:rsidR="00896951" w:rsidRPr="008F2EE0">
          <w:rPr>
            <w:rStyle w:val="Hyperlink"/>
          </w:rPr>
          <w:t>8.2.10</w:t>
        </w:r>
        <w:r w:rsidR="00896951">
          <w:rPr>
            <w:rFonts w:asciiTheme="minorHAnsi" w:eastAsiaTheme="minorEastAsia" w:hAnsiTheme="minorHAnsi" w:cstheme="minorBidi"/>
            <w:sz w:val="22"/>
            <w:szCs w:val="22"/>
            <w:lang w:val="en-GB" w:eastAsia="en-GB"/>
          </w:rPr>
          <w:tab/>
        </w:r>
        <w:r w:rsidR="00896951" w:rsidRPr="008F2EE0">
          <w:rPr>
            <w:rStyle w:val="Hyperlink"/>
          </w:rPr>
          <w:t>&lt;Stereotype&gt; LocalVocabulary</w:t>
        </w:r>
        <w:r w:rsidR="00896951">
          <w:rPr>
            <w:webHidden/>
          </w:rPr>
          <w:tab/>
        </w:r>
        <w:r w:rsidR="00896951">
          <w:rPr>
            <w:webHidden/>
          </w:rPr>
          <w:fldChar w:fldCharType="begin"/>
        </w:r>
        <w:r w:rsidR="00896951">
          <w:rPr>
            <w:webHidden/>
          </w:rPr>
          <w:instrText xml:space="preserve"> PAGEREF _Toc426452256 \h </w:instrText>
        </w:r>
        <w:r w:rsidR="00896951">
          <w:rPr>
            <w:webHidden/>
          </w:rPr>
        </w:r>
        <w:r w:rsidR="00896951">
          <w:rPr>
            <w:webHidden/>
          </w:rPr>
          <w:fldChar w:fldCharType="separate"/>
        </w:r>
        <w:r w:rsidR="00B81ED7">
          <w:rPr>
            <w:webHidden/>
          </w:rPr>
          <w:t>107</w:t>
        </w:r>
        <w:r w:rsidR="00896951">
          <w:rPr>
            <w:webHidden/>
          </w:rPr>
          <w:fldChar w:fldCharType="end"/>
        </w:r>
      </w:hyperlink>
    </w:p>
    <w:p w14:paraId="156857D5" w14:textId="77777777" w:rsidR="00896951" w:rsidRDefault="00333F36">
      <w:pPr>
        <w:pStyle w:val="TOC3"/>
        <w:rPr>
          <w:rFonts w:asciiTheme="minorHAnsi" w:eastAsiaTheme="minorEastAsia" w:hAnsiTheme="minorHAnsi" w:cstheme="minorBidi"/>
          <w:sz w:val="22"/>
          <w:szCs w:val="22"/>
          <w:lang w:val="en-GB" w:eastAsia="en-GB"/>
        </w:rPr>
      </w:pPr>
      <w:hyperlink w:anchor="_Toc426452257" w:history="1">
        <w:r w:rsidR="00896951" w:rsidRPr="008F2EE0">
          <w:rPr>
            <w:rStyle w:val="Hyperlink"/>
          </w:rPr>
          <w:t>8.2.11</w:t>
        </w:r>
        <w:r w:rsidR="00896951">
          <w:rPr>
            <w:rFonts w:asciiTheme="minorHAnsi" w:eastAsiaTheme="minorEastAsia" w:hAnsiTheme="minorHAnsi" w:cstheme="minorBidi"/>
            <w:sz w:val="22"/>
            <w:szCs w:val="22"/>
            <w:lang w:val="en-GB" w:eastAsia="en-GB"/>
          </w:rPr>
          <w:tab/>
        </w:r>
        <w:r w:rsidR="00896951" w:rsidRPr="008F2EE0">
          <w:rPr>
            <w:rStyle w:val="Hyperlink"/>
          </w:rPr>
          <w:t>&lt;Stereotype&gt; MetadataApplication</w:t>
        </w:r>
        <w:r w:rsidR="00896951">
          <w:rPr>
            <w:webHidden/>
          </w:rPr>
          <w:tab/>
        </w:r>
        <w:r w:rsidR="00896951">
          <w:rPr>
            <w:webHidden/>
          </w:rPr>
          <w:fldChar w:fldCharType="begin"/>
        </w:r>
        <w:r w:rsidR="00896951">
          <w:rPr>
            <w:webHidden/>
          </w:rPr>
          <w:instrText xml:space="preserve"> PAGEREF _Toc426452257 \h </w:instrText>
        </w:r>
        <w:r w:rsidR="00896951">
          <w:rPr>
            <w:webHidden/>
          </w:rPr>
        </w:r>
        <w:r w:rsidR="00896951">
          <w:rPr>
            <w:webHidden/>
          </w:rPr>
          <w:fldChar w:fldCharType="separate"/>
        </w:r>
        <w:r w:rsidR="00B81ED7">
          <w:rPr>
            <w:webHidden/>
          </w:rPr>
          <w:t>107</w:t>
        </w:r>
        <w:r w:rsidR="00896951">
          <w:rPr>
            <w:webHidden/>
          </w:rPr>
          <w:fldChar w:fldCharType="end"/>
        </w:r>
      </w:hyperlink>
    </w:p>
    <w:p w14:paraId="5EFE4445" w14:textId="77777777" w:rsidR="00896951" w:rsidRDefault="00333F36">
      <w:pPr>
        <w:pStyle w:val="TOC3"/>
        <w:rPr>
          <w:rFonts w:asciiTheme="minorHAnsi" w:eastAsiaTheme="minorEastAsia" w:hAnsiTheme="minorHAnsi" w:cstheme="minorBidi"/>
          <w:sz w:val="22"/>
          <w:szCs w:val="22"/>
          <w:lang w:val="en-GB" w:eastAsia="en-GB"/>
        </w:rPr>
      </w:pPr>
      <w:hyperlink w:anchor="_Toc426452258" w:history="1">
        <w:r w:rsidR="00896951" w:rsidRPr="008F2EE0">
          <w:rPr>
            <w:rStyle w:val="Hyperlink"/>
          </w:rPr>
          <w:t>8.2.12</w:t>
        </w:r>
        <w:r w:rsidR="00896951">
          <w:rPr>
            <w:rFonts w:asciiTheme="minorHAnsi" w:eastAsiaTheme="minorEastAsia" w:hAnsiTheme="minorHAnsi" w:cstheme="minorBidi"/>
            <w:sz w:val="22"/>
            <w:szCs w:val="22"/>
            <w:lang w:val="en-GB" w:eastAsia="en-GB"/>
          </w:rPr>
          <w:tab/>
        </w:r>
        <w:r w:rsidR="00896951" w:rsidRPr="008F2EE0">
          <w:rPr>
            <w:rStyle w:val="Hyperlink"/>
          </w:rPr>
          <w:t>&lt;Stereotype&gt; MetadataType</w:t>
        </w:r>
        <w:r w:rsidR="00896951">
          <w:rPr>
            <w:webHidden/>
          </w:rPr>
          <w:tab/>
        </w:r>
        <w:r w:rsidR="00896951">
          <w:rPr>
            <w:webHidden/>
          </w:rPr>
          <w:fldChar w:fldCharType="begin"/>
        </w:r>
        <w:r w:rsidR="00896951">
          <w:rPr>
            <w:webHidden/>
          </w:rPr>
          <w:instrText xml:space="preserve"> PAGEREF _Toc426452258 \h </w:instrText>
        </w:r>
        <w:r w:rsidR="00896951">
          <w:rPr>
            <w:webHidden/>
          </w:rPr>
        </w:r>
        <w:r w:rsidR="00896951">
          <w:rPr>
            <w:webHidden/>
          </w:rPr>
          <w:fldChar w:fldCharType="separate"/>
        </w:r>
        <w:r w:rsidR="00B81ED7">
          <w:rPr>
            <w:webHidden/>
          </w:rPr>
          <w:t>108</w:t>
        </w:r>
        <w:r w:rsidR="00896951">
          <w:rPr>
            <w:webHidden/>
          </w:rPr>
          <w:fldChar w:fldCharType="end"/>
        </w:r>
      </w:hyperlink>
    </w:p>
    <w:p w14:paraId="5B8DE641" w14:textId="77777777" w:rsidR="00896951" w:rsidRDefault="00333F36">
      <w:pPr>
        <w:pStyle w:val="TOC3"/>
        <w:rPr>
          <w:rFonts w:asciiTheme="minorHAnsi" w:eastAsiaTheme="minorEastAsia" w:hAnsiTheme="minorHAnsi" w:cstheme="minorBidi"/>
          <w:sz w:val="22"/>
          <w:szCs w:val="22"/>
          <w:lang w:val="en-GB" w:eastAsia="en-GB"/>
        </w:rPr>
      </w:pPr>
      <w:hyperlink w:anchor="_Toc426452259" w:history="1">
        <w:r w:rsidR="00896951" w:rsidRPr="008F2EE0">
          <w:rPr>
            <w:rStyle w:val="Hyperlink"/>
          </w:rPr>
          <w:t>8.2.13</w:t>
        </w:r>
        <w:r w:rsidR="00896951">
          <w:rPr>
            <w:rFonts w:asciiTheme="minorHAnsi" w:eastAsiaTheme="minorEastAsia" w:hAnsiTheme="minorHAnsi" w:cstheme="minorBidi"/>
            <w:sz w:val="22"/>
            <w:szCs w:val="22"/>
            <w:lang w:val="en-GB" w:eastAsia="en-GB"/>
          </w:rPr>
          <w:tab/>
        </w:r>
        <w:r w:rsidR="00896951" w:rsidRPr="008F2EE0">
          <w:rPr>
            <w:rStyle w:val="Hyperlink"/>
          </w:rPr>
          <w:t>&lt;Stereotype&gt; Namespace</w:t>
        </w:r>
        <w:r w:rsidR="00896951">
          <w:rPr>
            <w:webHidden/>
          </w:rPr>
          <w:tab/>
        </w:r>
        <w:r w:rsidR="00896951">
          <w:rPr>
            <w:webHidden/>
          </w:rPr>
          <w:fldChar w:fldCharType="begin"/>
        </w:r>
        <w:r w:rsidR="00896951">
          <w:rPr>
            <w:webHidden/>
          </w:rPr>
          <w:instrText xml:space="preserve"> PAGEREF _Toc426452259 \h </w:instrText>
        </w:r>
        <w:r w:rsidR="00896951">
          <w:rPr>
            <w:webHidden/>
          </w:rPr>
        </w:r>
        <w:r w:rsidR="00896951">
          <w:rPr>
            <w:webHidden/>
          </w:rPr>
          <w:fldChar w:fldCharType="separate"/>
        </w:r>
        <w:r w:rsidR="00B81ED7">
          <w:rPr>
            <w:webHidden/>
          </w:rPr>
          <w:t>109</w:t>
        </w:r>
        <w:r w:rsidR="00896951">
          <w:rPr>
            <w:webHidden/>
          </w:rPr>
          <w:fldChar w:fldCharType="end"/>
        </w:r>
      </w:hyperlink>
    </w:p>
    <w:p w14:paraId="6DC7279F" w14:textId="77777777" w:rsidR="00896951" w:rsidRDefault="00333F36">
      <w:pPr>
        <w:pStyle w:val="TOC3"/>
        <w:rPr>
          <w:rFonts w:asciiTheme="minorHAnsi" w:eastAsiaTheme="minorEastAsia" w:hAnsiTheme="minorHAnsi" w:cstheme="minorBidi"/>
          <w:sz w:val="22"/>
          <w:szCs w:val="22"/>
          <w:lang w:val="en-GB" w:eastAsia="en-GB"/>
        </w:rPr>
      </w:pPr>
      <w:hyperlink w:anchor="_Toc426452260" w:history="1">
        <w:r w:rsidR="00896951" w:rsidRPr="008F2EE0">
          <w:rPr>
            <w:rStyle w:val="Hyperlink"/>
          </w:rPr>
          <w:t>8.2.14</w:t>
        </w:r>
        <w:r w:rsidR="00896951">
          <w:rPr>
            <w:rFonts w:asciiTheme="minorHAnsi" w:eastAsiaTheme="minorEastAsia" w:hAnsiTheme="minorHAnsi" w:cstheme="minorBidi"/>
            <w:sz w:val="22"/>
            <w:szCs w:val="22"/>
            <w:lang w:val="en-GB" w:eastAsia="en-GB"/>
          </w:rPr>
          <w:tab/>
        </w:r>
        <w:r w:rsidR="00896951" w:rsidRPr="008F2EE0">
          <w:rPr>
            <w:rStyle w:val="Hyperlink"/>
          </w:rPr>
          <w:t>&lt;Stereotype&gt; NIEMType</w:t>
        </w:r>
        <w:r w:rsidR="00896951">
          <w:rPr>
            <w:webHidden/>
          </w:rPr>
          <w:tab/>
        </w:r>
        <w:r w:rsidR="00896951">
          <w:rPr>
            <w:webHidden/>
          </w:rPr>
          <w:fldChar w:fldCharType="begin"/>
        </w:r>
        <w:r w:rsidR="00896951">
          <w:rPr>
            <w:webHidden/>
          </w:rPr>
          <w:instrText xml:space="preserve"> PAGEREF _Toc426452260 \h </w:instrText>
        </w:r>
        <w:r w:rsidR="00896951">
          <w:rPr>
            <w:webHidden/>
          </w:rPr>
        </w:r>
        <w:r w:rsidR="00896951">
          <w:rPr>
            <w:webHidden/>
          </w:rPr>
          <w:fldChar w:fldCharType="separate"/>
        </w:r>
        <w:r w:rsidR="00B81ED7">
          <w:rPr>
            <w:webHidden/>
          </w:rPr>
          <w:t>119</w:t>
        </w:r>
        <w:r w:rsidR="00896951">
          <w:rPr>
            <w:webHidden/>
          </w:rPr>
          <w:fldChar w:fldCharType="end"/>
        </w:r>
      </w:hyperlink>
    </w:p>
    <w:p w14:paraId="0C480111" w14:textId="77777777" w:rsidR="00896951" w:rsidRDefault="00333F36">
      <w:pPr>
        <w:pStyle w:val="TOC3"/>
        <w:rPr>
          <w:rFonts w:asciiTheme="minorHAnsi" w:eastAsiaTheme="minorEastAsia" w:hAnsiTheme="minorHAnsi" w:cstheme="minorBidi"/>
          <w:sz w:val="22"/>
          <w:szCs w:val="22"/>
          <w:lang w:val="en-GB" w:eastAsia="en-GB"/>
        </w:rPr>
      </w:pPr>
      <w:hyperlink w:anchor="_Toc426452261" w:history="1">
        <w:r w:rsidR="00896951" w:rsidRPr="008F2EE0">
          <w:rPr>
            <w:rStyle w:val="Hyperlink"/>
          </w:rPr>
          <w:t>8.2.15</w:t>
        </w:r>
        <w:r w:rsidR="00896951">
          <w:rPr>
            <w:rFonts w:asciiTheme="minorHAnsi" w:eastAsiaTheme="minorEastAsia" w:hAnsiTheme="minorHAnsi" w:cstheme="minorBidi"/>
            <w:sz w:val="22"/>
            <w:szCs w:val="22"/>
            <w:lang w:val="en-GB" w:eastAsia="en-GB"/>
          </w:rPr>
          <w:tab/>
        </w:r>
        <w:r w:rsidR="00896951" w:rsidRPr="008F2EE0">
          <w:rPr>
            <w:rStyle w:val="Hyperlink"/>
          </w:rPr>
          <w:t>&lt;Stereotype&gt; ObjectType</w:t>
        </w:r>
        <w:r w:rsidR="00896951">
          <w:rPr>
            <w:webHidden/>
          </w:rPr>
          <w:tab/>
        </w:r>
        <w:r w:rsidR="00896951">
          <w:rPr>
            <w:webHidden/>
          </w:rPr>
          <w:fldChar w:fldCharType="begin"/>
        </w:r>
        <w:r w:rsidR="00896951">
          <w:rPr>
            <w:webHidden/>
          </w:rPr>
          <w:instrText xml:space="preserve"> PAGEREF _Toc426452261 \h </w:instrText>
        </w:r>
        <w:r w:rsidR="00896951">
          <w:rPr>
            <w:webHidden/>
          </w:rPr>
        </w:r>
        <w:r w:rsidR="00896951">
          <w:rPr>
            <w:webHidden/>
          </w:rPr>
          <w:fldChar w:fldCharType="separate"/>
        </w:r>
        <w:r w:rsidR="00B81ED7">
          <w:rPr>
            <w:webHidden/>
          </w:rPr>
          <w:t>123</w:t>
        </w:r>
        <w:r w:rsidR="00896951">
          <w:rPr>
            <w:webHidden/>
          </w:rPr>
          <w:fldChar w:fldCharType="end"/>
        </w:r>
      </w:hyperlink>
    </w:p>
    <w:p w14:paraId="415D97DB" w14:textId="77777777" w:rsidR="00896951" w:rsidRDefault="00333F36">
      <w:pPr>
        <w:pStyle w:val="TOC3"/>
        <w:rPr>
          <w:rFonts w:asciiTheme="minorHAnsi" w:eastAsiaTheme="minorEastAsia" w:hAnsiTheme="minorHAnsi" w:cstheme="minorBidi"/>
          <w:sz w:val="22"/>
          <w:szCs w:val="22"/>
          <w:lang w:val="en-GB" w:eastAsia="en-GB"/>
        </w:rPr>
      </w:pPr>
      <w:hyperlink w:anchor="_Toc426452262" w:history="1">
        <w:r w:rsidR="00896951" w:rsidRPr="008F2EE0">
          <w:rPr>
            <w:rStyle w:val="Hyperlink"/>
          </w:rPr>
          <w:t>8.2.16</w:t>
        </w:r>
        <w:r w:rsidR="00896951">
          <w:rPr>
            <w:rFonts w:asciiTheme="minorHAnsi" w:eastAsiaTheme="minorEastAsia" w:hAnsiTheme="minorHAnsi" w:cstheme="minorBidi"/>
            <w:sz w:val="22"/>
            <w:szCs w:val="22"/>
            <w:lang w:val="en-GB" w:eastAsia="en-GB"/>
          </w:rPr>
          <w:tab/>
        </w:r>
        <w:r w:rsidR="00896951" w:rsidRPr="008F2EE0">
          <w:rPr>
            <w:rStyle w:val="Hyperlink"/>
          </w:rPr>
          <w:t>&lt;Stereotype&gt; PropertyHolder</w:t>
        </w:r>
        <w:r w:rsidR="00896951">
          <w:rPr>
            <w:webHidden/>
          </w:rPr>
          <w:tab/>
        </w:r>
        <w:r w:rsidR="00896951">
          <w:rPr>
            <w:webHidden/>
          </w:rPr>
          <w:fldChar w:fldCharType="begin"/>
        </w:r>
        <w:r w:rsidR="00896951">
          <w:rPr>
            <w:webHidden/>
          </w:rPr>
          <w:instrText xml:space="preserve"> PAGEREF _Toc426452262 \h </w:instrText>
        </w:r>
        <w:r w:rsidR="00896951">
          <w:rPr>
            <w:webHidden/>
          </w:rPr>
        </w:r>
        <w:r w:rsidR="00896951">
          <w:rPr>
            <w:webHidden/>
          </w:rPr>
          <w:fldChar w:fldCharType="separate"/>
        </w:r>
        <w:r w:rsidR="00B81ED7">
          <w:rPr>
            <w:webHidden/>
          </w:rPr>
          <w:t>131</w:t>
        </w:r>
        <w:r w:rsidR="00896951">
          <w:rPr>
            <w:webHidden/>
          </w:rPr>
          <w:fldChar w:fldCharType="end"/>
        </w:r>
      </w:hyperlink>
    </w:p>
    <w:p w14:paraId="3E978C9E" w14:textId="77777777" w:rsidR="00896951" w:rsidRDefault="00333F36">
      <w:pPr>
        <w:pStyle w:val="TOC3"/>
        <w:rPr>
          <w:rFonts w:asciiTheme="minorHAnsi" w:eastAsiaTheme="minorEastAsia" w:hAnsiTheme="minorHAnsi" w:cstheme="minorBidi"/>
          <w:sz w:val="22"/>
          <w:szCs w:val="22"/>
          <w:lang w:val="en-GB" w:eastAsia="en-GB"/>
        </w:rPr>
      </w:pPr>
      <w:hyperlink w:anchor="_Toc426452263" w:history="1">
        <w:r w:rsidR="00896951" w:rsidRPr="008F2EE0">
          <w:rPr>
            <w:rStyle w:val="Hyperlink"/>
          </w:rPr>
          <w:t>8.2.17</w:t>
        </w:r>
        <w:r w:rsidR="00896951">
          <w:rPr>
            <w:rFonts w:asciiTheme="minorHAnsi" w:eastAsiaTheme="minorEastAsia" w:hAnsiTheme="minorHAnsi" w:cstheme="minorBidi"/>
            <w:sz w:val="22"/>
            <w:szCs w:val="22"/>
            <w:lang w:val="en-GB" w:eastAsia="en-GB"/>
          </w:rPr>
          <w:tab/>
        </w:r>
        <w:r w:rsidR="00896951" w:rsidRPr="008F2EE0">
          <w:rPr>
            <w:rStyle w:val="Hyperlink"/>
          </w:rPr>
          <w:t>&lt;Stereotype&gt; References</w:t>
        </w:r>
        <w:r w:rsidR="00896951">
          <w:rPr>
            <w:webHidden/>
          </w:rPr>
          <w:tab/>
        </w:r>
        <w:r w:rsidR="00896951">
          <w:rPr>
            <w:webHidden/>
          </w:rPr>
          <w:fldChar w:fldCharType="begin"/>
        </w:r>
        <w:r w:rsidR="00896951">
          <w:rPr>
            <w:webHidden/>
          </w:rPr>
          <w:instrText xml:space="preserve"> PAGEREF _Toc426452263 \h </w:instrText>
        </w:r>
        <w:r w:rsidR="00896951">
          <w:rPr>
            <w:webHidden/>
          </w:rPr>
        </w:r>
        <w:r w:rsidR="00896951">
          <w:rPr>
            <w:webHidden/>
          </w:rPr>
          <w:fldChar w:fldCharType="separate"/>
        </w:r>
        <w:r w:rsidR="00B81ED7">
          <w:rPr>
            <w:webHidden/>
          </w:rPr>
          <w:t>131</w:t>
        </w:r>
        <w:r w:rsidR="00896951">
          <w:rPr>
            <w:webHidden/>
          </w:rPr>
          <w:fldChar w:fldCharType="end"/>
        </w:r>
      </w:hyperlink>
    </w:p>
    <w:p w14:paraId="56FA5DFE" w14:textId="77777777" w:rsidR="00896951" w:rsidRDefault="00333F36">
      <w:pPr>
        <w:pStyle w:val="TOC3"/>
        <w:rPr>
          <w:rFonts w:asciiTheme="minorHAnsi" w:eastAsiaTheme="minorEastAsia" w:hAnsiTheme="minorHAnsi" w:cstheme="minorBidi"/>
          <w:sz w:val="22"/>
          <w:szCs w:val="22"/>
          <w:lang w:val="en-GB" w:eastAsia="en-GB"/>
        </w:rPr>
      </w:pPr>
      <w:hyperlink w:anchor="_Toc426452264" w:history="1">
        <w:r w:rsidR="00896951" w:rsidRPr="008F2EE0">
          <w:rPr>
            <w:rStyle w:val="Hyperlink"/>
          </w:rPr>
          <w:t>8.2.18</w:t>
        </w:r>
        <w:r w:rsidR="00896951">
          <w:rPr>
            <w:rFonts w:asciiTheme="minorHAnsi" w:eastAsiaTheme="minorEastAsia" w:hAnsiTheme="minorHAnsi" w:cstheme="minorBidi"/>
            <w:sz w:val="22"/>
            <w:szCs w:val="22"/>
            <w:lang w:val="en-GB" w:eastAsia="en-GB"/>
          </w:rPr>
          <w:tab/>
        </w:r>
        <w:r w:rsidR="00896951" w:rsidRPr="008F2EE0">
          <w:rPr>
            <w:rStyle w:val="Hyperlink"/>
          </w:rPr>
          <w:t>&lt;Stereotype&gt; Representation</w:t>
        </w:r>
        <w:r w:rsidR="00896951">
          <w:rPr>
            <w:webHidden/>
          </w:rPr>
          <w:tab/>
        </w:r>
        <w:r w:rsidR="00896951">
          <w:rPr>
            <w:webHidden/>
          </w:rPr>
          <w:fldChar w:fldCharType="begin"/>
        </w:r>
        <w:r w:rsidR="00896951">
          <w:rPr>
            <w:webHidden/>
          </w:rPr>
          <w:instrText xml:space="preserve"> PAGEREF _Toc426452264 \h </w:instrText>
        </w:r>
        <w:r w:rsidR="00896951">
          <w:rPr>
            <w:webHidden/>
          </w:rPr>
        </w:r>
        <w:r w:rsidR="00896951">
          <w:rPr>
            <w:webHidden/>
          </w:rPr>
          <w:fldChar w:fldCharType="separate"/>
        </w:r>
        <w:r w:rsidR="00B81ED7">
          <w:rPr>
            <w:webHidden/>
          </w:rPr>
          <w:t>132</w:t>
        </w:r>
        <w:r w:rsidR="00896951">
          <w:rPr>
            <w:webHidden/>
          </w:rPr>
          <w:fldChar w:fldCharType="end"/>
        </w:r>
      </w:hyperlink>
    </w:p>
    <w:p w14:paraId="5DF4B5E2" w14:textId="77777777" w:rsidR="00896951" w:rsidRDefault="00333F36">
      <w:pPr>
        <w:pStyle w:val="TOC3"/>
        <w:rPr>
          <w:rFonts w:asciiTheme="minorHAnsi" w:eastAsiaTheme="minorEastAsia" w:hAnsiTheme="minorHAnsi" w:cstheme="minorBidi"/>
          <w:sz w:val="22"/>
          <w:szCs w:val="22"/>
          <w:lang w:val="en-GB" w:eastAsia="en-GB"/>
        </w:rPr>
      </w:pPr>
      <w:hyperlink w:anchor="_Toc426452265" w:history="1">
        <w:r w:rsidR="00896951" w:rsidRPr="008F2EE0">
          <w:rPr>
            <w:rStyle w:val="Hyperlink"/>
          </w:rPr>
          <w:t>8.2.19</w:t>
        </w:r>
        <w:r w:rsidR="00896951">
          <w:rPr>
            <w:rFonts w:asciiTheme="minorHAnsi" w:eastAsiaTheme="minorEastAsia" w:hAnsiTheme="minorHAnsi" w:cstheme="minorBidi"/>
            <w:sz w:val="22"/>
            <w:szCs w:val="22"/>
            <w:lang w:val="en-GB" w:eastAsia="en-GB"/>
          </w:rPr>
          <w:tab/>
        </w:r>
        <w:r w:rsidR="00896951" w:rsidRPr="008F2EE0">
          <w:rPr>
            <w:rStyle w:val="Hyperlink"/>
          </w:rPr>
          <w:t>&lt;Stereotype&gt; Restriction</w:t>
        </w:r>
        <w:r w:rsidR="00896951">
          <w:rPr>
            <w:webHidden/>
          </w:rPr>
          <w:tab/>
        </w:r>
        <w:r w:rsidR="00896951">
          <w:rPr>
            <w:webHidden/>
          </w:rPr>
          <w:fldChar w:fldCharType="begin"/>
        </w:r>
        <w:r w:rsidR="00896951">
          <w:rPr>
            <w:webHidden/>
          </w:rPr>
          <w:instrText xml:space="preserve"> PAGEREF _Toc426452265 \h </w:instrText>
        </w:r>
        <w:r w:rsidR="00896951">
          <w:rPr>
            <w:webHidden/>
          </w:rPr>
        </w:r>
        <w:r w:rsidR="00896951">
          <w:rPr>
            <w:webHidden/>
          </w:rPr>
          <w:fldChar w:fldCharType="separate"/>
        </w:r>
        <w:r w:rsidR="00B81ED7">
          <w:rPr>
            <w:webHidden/>
          </w:rPr>
          <w:t>134</w:t>
        </w:r>
        <w:r w:rsidR="00896951">
          <w:rPr>
            <w:webHidden/>
          </w:rPr>
          <w:fldChar w:fldCharType="end"/>
        </w:r>
      </w:hyperlink>
    </w:p>
    <w:p w14:paraId="0FF28C6D" w14:textId="77777777" w:rsidR="00896951" w:rsidRDefault="00333F36">
      <w:pPr>
        <w:pStyle w:val="TOC3"/>
        <w:rPr>
          <w:rFonts w:asciiTheme="minorHAnsi" w:eastAsiaTheme="minorEastAsia" w:hAnsiTheme="minorHAnsi" w:cstheme="minorBidi"/>
          <w:sz w:val="22"/>
          <w:szCs w:val="22"/>
          <w:lang w:val="en-GB" w:eastAsia="en-GB"/>
        </w:rPr>
      </w:pPr>
      <w:hyperlink w:anchor="_Toc426452266" w:history="1">
        <w:r w:rsidR="00896951" w:rsidRPr="008F2EE0">
          <w:rPr>
            <w:rStyle w:val="Hyperlink"/>
          </w:rPr>
          <w:t>8.2.20</w:t>
        </w:r>
        <w:r w:rsidR="00896951">
          <w:rPr>
            <w:rFonts w:asciiTheme="minorHAnsi" w:eastAsiaTheme="minorEastAsia" w:hAnsiTheme="minorHAnsi" w:cstheme="minorBidi"/>
            <w:sz w:val="22"/>
            <w:szCs w:val="22"/>
            <w:lang w:val="en-GB" w:eastAsia="en-GB"/>
          </w:rPr>
          <w:tab/>
        </w:r>
        <w:r w:rsidR="00896951" w:rsidRPr="008F2EE0">
          <w:rPr>
            <w:rStyle w:val="Hyperlink"/>
          </w:rPr>
          <w:t>&lt;Stereotype&gt; Union</w:t>
        </w:r>
        <w:r w:rsidR="00896951">
          <w:rPr>
            <w:webHidden/>
          </w:rPr>
          <w:tab/>
        </w:r>
        <w:r w:rsidR="00896951">
          <w:rPr>
            <w:webHidden/>
          </w:rPr>
          <w:fldChar w:fldCharType="begin"/>
        </w:r>
        <w:r w:rsidR="00896951">
          <w:rPr>
            <w:webHidden/>
          </w:rPr>
          <w:instrText xml:space="preserve"> PAGEREF _Toc426452266 \h </w:instrText>
        </w:r>
        <w:r w:rsidR="00896951">
          <w:rPr>
            <w:webHidden/>
          </w:rPr>
        </w:r>
        <w:r w:rsidR="00896951">
          <w:rPr>
            <w:webHidden/>
          </w:rPr>
          <w:fldChar w:fldCharType="separate"/>
        </w:r>
        <w:r w:rsidR="00B81ED7">
          <w:rPr>
            <w:webHidden/>
          </w:rPr>
          <w:t>134</w:t>
        </w:r>
        <w:r w:rsidR="00896951">
          <w:rPr>
            <w:webHidden/>
          </w:rPr>
          <w:fldChar w:fldCharType="end"/>
        </w:r>
      </w:hyperlink>
    </w:p>
    <w:p w14:paraId="6701E599" w14:textId="77777777" w:rsidR="00896951" w:rsidRDefault="00333F36">
      <w:pPr>
        <w:pStyle w:val="TOC3"/>
        <w:rPr>
          <w:rFonts w:asciiTheme="minorHAnsi" w:eastAsiaTheme="minorEastAsia" w:hAnsiTheme="minorHAnsi" w:cstheme="minorBidi"/>
          <w:sz w:val="22"/>
          <w:szCs w:val="22"/>
          <w:lang w:val="en-GB" w:eastAsia="en-GB"/>
        </w:rPr>
      </w:pPr>
      <w:hyperlink w:anchor="_Toc426452267" w:history="1">
        <w:r w:rsidR="00896951" w:rsidRPr="008F2EE0">
          <w:rPr>
            <w:rStyle w:val="Hyperlink"/>
          </w:rPr>
          <w:t>8.2.21</w:t>
        </w:r>
        <w:r w:rsidR="00896951">
          <w:rPr>
            <w:rFonts w:asciiTheme="minorHAnsi" w:eastAsiaTheme="minorEastAsia" w:hAnsiTheme="minorHAnsi" w:cstheme="minorBidi"/>
            <w:sz w:val="22"/>
            <w:szCs w:val="22"/>
            <w:lang w:val="en-GB" w:eastAsia="en-GB"/>
          </w:rPr>
          <w:tab/>
        </w:r>
        <w:r w:rsidR="00896951" w:rsidRPr="008F2EE0">
          <w:rPr>
            <w:rStyle w:val="Hyperlink"/>
          </w:rPr>
          <w:t>&lt;Stereotype&gt; UnionOf</w:t>
        </w:r>
        <w:r w:rsidR="00896951">
          <w:rPr>
            <w:webHidden/>
          </w:rPr>
          <w:tab/>
        </w:r>
        <w:r w:rsidR="00896951">
          <w:rPr>
            <w:webHidden/>
          </w:rPr>
          <w:fldChar w:fldCharType="begin"/>
        </w:r>
        <w:r w:rsidR="00896951">
          <w:rPr>
            <w:webHidden/>
          </w:rPr>
          <w:instrText xml:space="preserve"> PAGEREF _Toc426452267 \h </w:instrText>
        </w:r>
        <w:r w:rsidR="00896951">
          <w:rPr>
            <w:webHidden/>
          </w:rPr>
        </w:r>
        <w:r w:rsidR="00896951">
          <w:rPr>
            <w:webHidden/>
          </w:rPr>
          <w:fldChar w:fldCharType="separate"/>
        </w:r>
        <w:r w:rsidR="00B81ED7">
          <w:rPr>
            <w:webHidden/>
          </w:rPr>
          <w:t>138</w:t>
        </w:r>
        <w:r w:rsidR="00896951">
          <w:rPr>
            <w:webHidden/>
          </w:rPr>
          <w:fldChar w:fldCharType="end"/>
        </w:r>
      </w:hyperlink>
    </w:p>
    <w:p w14:paraId="4ED1FAAB" w14:textId="77777777" w:rsidR="00896951" w:rsidRDefault="00333F3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68" w:history="1">
        <w:r w:rsidR="00896951" w:rsidRPr="008F2EE0">
          <w:rPr>
            <w:rStyle w:val="Hyperlink"/>
            <w:noProof/>
          </w:rPr>
          <w:t>8.3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Profile : NIEM_PIM_Profile</w:t>
        </w:r>
        <w:r w:rsidR="00896951">
          <w:rPr>
            <w:noProof/>
            <w:webHidden/>
          </w:rPr>
          <w:tab/>
        </w:r>
        <w:r w:rsidR="00896951">
          <w:rPr>
            <w:noProof/>
            <w:webHidden/>
          </w:rPr>
          <w:fldChar w:fldCharType="begin"/>
        </w:r>
        <w:r w:rsidR="00896951">
          <w:rPr>
            <w:noProof/>
            <w:webHidden/>
          </w:rPr>
          <w:instrText xml:space="preserve"> PAGEREF _Toc426452268 \h </w:instrText>
        </w:r>
        <w:r w:rsidR="00896951">
          <w:rPr>
            <w:noProof/>
            <w:webHidden/>
          </w:rPr>
        </w:r>
        <w:r w:rsidR="00896951">
          <w:rPr>
            <w:noProof/>
            <w:webHidden/>
          </w:rPr>
          <w:fldChar w:fldCharType="separate"/>
        </w:r>
        <w:r w:rsidR="00B81ED7">
          <w:rPr>
            <w:noProof/>
            <w:webHidden/>
          </w:rPr>
          <w:t>139</w:t>
        </w:r>
        <w:r w:rsidR="00896951">
          <w:rPr>
            <w:noProof/>
            <w:webHidden/>
          </w:rPr>
          <w:fldChar w:fldCharType="end"/>
        </w:r>
      </w:hyperlink>
    </w:p>
    <w:p w14:paraId="688A5506" w14:textId="77777777" w:rsidR="00896951" w:rsidRDefault="00333F36">
      <w:pPr>
        <w:pStyle w:val="TOC3"/>
        <w:rPr>
          <w:rFonts w:asciiTheme="minorHAnsi" w:eastAsiaTheme="minorEastAsia" w:hAnsiTheme="minorHAnsi" w:cstheme="minorBidi"/>
          <w:sz w:val="22"/>
          <w:szCs w:val="22"/>
          <w:lang w:val="en-GB" w:eastAsia="en-GB"/>
        </w:rPr>
      </w:pPr>
      <w:hyperlink w:anchor="_Toc426452269" w:history="1">
        <w:r w:rsidR="00896951" w:rsidRPr="008F2EE0">
          <w:rPr>
            <w:rStyle w:val="Hyperlink"/>
          </w:rPr>
          <w:t>8.3.1</w:t>
        </w:r>
        <w:r w:rsidR="00896951">
          <w:rPr>
            <w:rFonts w:asciiTheme="minorHAnsi" w:eastAsiaTheme="minorEastAsia" w:hAnsiTheme="minorHAnsi" w:cstheme="minorBidi"/>
            <w:sz w:val="22"/>
            <w:szCs w:val="22"/>
            <w:lang w:val="en-GB" w:eastAsia="en-GB"/>
          </w:rPr>
          <w:tab/>
        </w:r>
        <w:r w:rsidR="00896951" w:rsidRPr="008F2EE0">
          <w:rPr>
            <w:rStyle w:val="Hyperlink"/>
          </w:rPr>
          <w:t>Overview</w:t>
        </w:r>
        <w:r w:rsidR="00896951">
          <w:rPr>
            <w:webHidden/>
          </w:rPr>
          <w:tab/>
        </w:r>
        <w:r w:rsidR="00896951">
          <w:rPr>
            <w:webHidden/>
          </w:rPr>
          <w:fldChar w:fldCharType="begin"/>
        </w:r>
        <w:r w:rsidR="00896951">
          <w:rPr>
            <w:webHidden/>
          </w:rPr>
          <w:instrText xml:space="preserve"> PAGEREF _Toc426452269 \h </w:instrText>
        </w:r>
        <w:r w:rsidR="00896951">
          <w:rPr>
            <w:webHidden/>
          </w:rPr>
        </w:r>
        <w:r w:rsidR="00896951">
          <w:rPr>
            <w:webHidden/>
          </w:rPr>
          <w:fldChar w:fldCharType="separate"/>
        </w:r>
        <w:r w:rsidR="00B81ED7">
          <w:rPr>
            <w:webHidden/>
          </w:rPr>
          <w:t>139</w:t>
        </w:r>
        <w:r w:rsidR="00896951">
          <w:rPr>
            <w:webHidden/>
          </w:rPr>
          <w:fldChar w:fldCharType="end"/>
        </w:r>
      </w:hyperlink>
    </w:p>
    <w:p w14:paraId="1DECBE65" w14:textId="77777777" w:rsidR="00896951" w:rsidRDefault="00333F36">
      <w:pPr>
        <w:pStyle w:val="TOC3"/>
        <w:rPr>
          <w:rFonts w:asciiTheme="minorHAnsi" w:eastAsiaTheme="minorEastAsia" w:hAnsiTheme="minorHAnsi" w:cstheme="minorBidi"/>
          <w:sz w:val="22"/>
          <w:szCs w:val="22"/>
          <w:lang w:val="en-GB" w:eastAsia="en-GB"/>
        </w:rPr>
      </w:pPr>
      <w:hyperlink w:anchor="_Toc426452270" w:history="1">
        <w:r w:rsidR="00896951" w:rsidRPr="008F2EE0">
          <w:rPr>
            <w:rStyle w:val="Hyperlink"/>
          </w:rPr>
          <w:t>8.3.2</w:t>
        </w:r>
        <w:r w:rsidR="00896951">
          <w:rPr>
            <w:rFonts w:asciiTheme="minorHAnsi" w:eastAsiaTheme="minorEastAsia" w:hAnsiTheme="minorHAnsi" w:cstheme="minorBidi"/>
            <w:sz w:val="22"/>
            <w:szCs w:val="22"/>
            <w:lang w:val="en-GB" w:eastAsia="en-GB"/>
          </w:rPr>
          <w:tab/>
        </w:r>
        <w:r w:rsidR="00896951" w:rsidRPr="008F2EE0">
          <w:rPr>
            <w:rStyle w:val="Hyperlink"/>
          </w:rPr>
          <w:t>&lt;Stereotype&gt; Augments</w:t>
        </w:r>
        <w:r w:rsidR="00896951">
          <w:rPr>
            <w:webHidden/>
          </w:rPr>
          <w:tab/>
        </w:r>
        <w:r w:rsidR="00896951">
          <w:rPr>
            <w:webHidden/>
          </w:rPr>
          <w:fldChar w:fldCharType="begin"/>
        </w:r>
        <w:r w:rsidR="00896951">
          <w:rPr>
            <w:webHidden/>
          </w:rPr>
          <w:instrText xml:space="preserve"> PAGEREF _Toc426452270 \h </w:instrText>
        </w:r>
        <w:r w:rsidR="00896951">
          <w:rPr>
            <w:webHidden/>
          </w:rPr>
        </w:r>
        <w:r w:rsidR="00896951">
          <w:rPr>
            <w:webHidden/>
          </w:rPr>
          <w:fldChar w:fldCharType="separate"/>
        </w:r>
        <w:r w:rsidR="00B81ED7">
          <w:rPr>
            <w:webHidden/>
          </w:rPr>
          <w:t>139</w:t>
        </w:r>
        <w:r w:rsidR="00896951">
          <w:rPr>
            <w:webHidden/>
          </w:rPr>
          <w:fldChar w:fldCharType="end"/>
        </w:r>
      </w:hyperlink>
    </w:p>
    <w:p w14:paraId="1E50DBCB" w14:textId="77777777" w:rsidR="00896951" w:rsidRDefault="00333F36">
      <w:pPr>
        <w:pStyle w:val="TOC3"/>
        <w:rPr>
          <w:rFonts w:asciiTheme="minorHAnsi" w:eastAsiaTheme="minorEastAsia" w:hAnsiTheme="minorHAnsi" w:cstheme="minorBidi"/>
          <w:sz w:val="22"/>
          <w:szCs w:val="22"/>
          <w:lang w:val="en-GB" w:eastAsia="en-GB"/>
        </w:rPr>
      </w:pPr>
      <w:hyperlink w:anchor="_Toc426452271" w:history="1">
        <w:r w:rsidR="00896951" w:rsidRPr="008F2EE0">
          <w:rPr>
            <w:rStyle w:val="Hyperlink"/>
          </w:rPr>
          <w:t>8.3.3</w:t>
        </w:r>
        <w:r w:rsidR="00896951">
          <w:rPr>
            <w:rFonts w:asciiTheme="minorHAnsi" w:eastAsiaTheme="minorEastAsia" w:hAnsiTheme="minorHAnsi" w:cstheme="minorBidi"/>
            <w:sz w:val="22"/>
            <w:szCs w:val="22"/>
            <w:lang w:val="en-GB" w:eastAsia="en-GB"/>
          </w:rPr>
          <w:tab/>
        </w:r>
        <w:r w:rsidR="00896951" w:rsidRPr="008F2EE0">
          <w:rPr>
            <w:rStyle w:val="Hyperlink"/>
          </w:rPr>
          <w:t>&lt;Stereotype&gt; InformationModel</w:t>
        </w:r>
        <w:r w:rsidR="00896951">
          <w:rPr>
            <w:webHidden/>
          </w:rPr>
          <w:tab/>
        </w:r>
        <w:r w:rsidR="00896951">
          <w:rPr>
            <w:webHidden/>
          </w:rPr>
          <w:fldChar w:fldCharType="begin"/>
        </w:r>
        <w:r w:rsidR="00896951">
          <w:rPr>
            <w:webHidden/>
          </w:rPr>
          <w:instrText xml:space="preserve"> PAGEREF _Toc426452271 \h </w:instrText>
        </w:r>
        <w:r w:rsidR="00896951">
          <w:rPr>
            <w:webHidden/>
          </w:rPr>
        </w:r>
        <w:r w:rsidR="00896951">
          <w:rPr>
            <w:webHidden/>
          </w:rPr>
          <w:fldChar w:fldCharType="separate"/>
        </w:r>
        <w:r w:rsidR="00B81ED7">
          <w:rPr>
            <w:webHidden/>
          </w:rPr>
          <w:t>140</w:t>
        </w:r>
        <w:r w:rsidR="00896951">
          <w:rPr>
            <w:webHidden/>
          </w:rPr>
          <w:fldChar w:fldCharType="end"/>
        </w:r>
      </w:hyperlink>
    </w:p>
    <w:p w14:paraId="1F0CCFF1" w14:textId="77777777" w:rsidR="00896951" w:rsidRDefault="00333F36">
      <w:pPr>
        <w:pStyle w:val="TOC3"/>
        <w:rPr>
          <w:rFonts w:asciiTheme="minorHAnsi" w:eastAsiaTheme="minorEastAsia" w:hAnsiTheme="minorHAnsi" w:cstheme="minorBidi"/>
          <w:sz w:val="22"/>
          <w:szCs w:val="22"/>
          <w:lang w:val="en-GB" w:eastAsia="en-GB"/>
        </w:rPr>
      </w:pPr>
      <w:hyperlink w:anchor="_Toc426452272" w:history="1">
        <w:r w:rsidR="00896951" w:rsidRPr="008F2EE0">
          <w:rPr>
            <w:rStyle w:val="Hyperlink"/>
          </w:rPr>
          <w:t>8.3.4</w:t>
        </w:r>
        <w:r w:rsidR="00896951">
          <w:rPr>
            <w:rFonts w:asciiTheme="minorHAnsi" w:eastAsiaTheme="minorEastAsia" w:hAnsiTheme="minorHAnsi" w:cstheme="minorBidi"/>
            <w:sz w:val="22"/>
            <w:szCs w:val="22"/>
            <w:lang w:val="en-GB" w:eastAsia="en-GB"/>
          </w:rPr>
          <w:tab/>
        </w:r>
        <w:r w:rsidR="00896951" w:rsidRPr="008F2EE0">
          <w:rPr>
            <w:rStyle w:val="Hyperlink"/>
          </w:rPr>
          <w:t>&lt;Stereotype&gt; ReferenceName</w:t>
        </w:r>
        <w:r w:rsidR="00896951">
          <w:rPr>
            <w:webHidden/>
          </w:rPr>
          <w:tab/>
        </w:r>
        <w:r w:rsidR="00896951">
          <w:rPr>
            <w:webHidden/>
          </w:rPr>
          <w:fldChar w:fldCharType="begin"/>
        </w:r>
        <w:r w:rsidR="00896951">
          <w:rPr>
            <w:webHidden/>
          </w:rPr>
          <w:instrText xml:space="preserve"> PAGEREF _Toc426452272 \h </w:instrText>
        </w:r>
        <w:r w:rsidR="00896951">
          <w:rPr>
            <w:webHidden/>
          </w:rPr>
        </w:r>
        <w:r w:rsidR="00896951">
          <w:rPr>
            <w:webHidden/>
          </w:rPr>
          <w:fldChar w:fldCharType="separate"/>
        </w:r>
        <w:r w:rsidR="00B81ED7">
          <w:rPr>
            <w:webHidden/>
          </w:rPr>
          <w:t>161</w:t>
        </w:r>
        <w:r w:rsidR="00896951">
          <w:rPr>
            <w:webHidden/>
          </w:rPr>
          <w:fldChar w:fldCharType="end"/>
        </w:r>
      </w:hyperlink>
    </w:p>
    <w:p w14:paraId="4992182F" w14:textId="77777777" w:rsidR="00896951" w:rsidRDefault="00333F36">
      <w:pPr>
        <w:pStyle w:val="TOC3"/>
        <w:rPr>
          <w:rFonts w:asciiTheme="minorHAnsi" w:eastAsiaTheme="minorEastAsia" w:hAnsiTheme="minorHAnsi" w:cstheme="minorBidi"/>
          <w:sz w:val="22"/>
          <w:szCs w:val="22"/>
          <w:lang w:val="en-GB" w:eastAsia="en-GB"/>
        </w:rPr>
      </w:pPr>
      <w:hyperlink w:anchor="_Toc426452273" w:history="1">
        <w:r w:rsidR="00896951" w:rsidRPr="008F2EE0">
          <w:rPr>
            <w:rStyle w:val="Hyperlink"/>
          </w:rPr>
          <w:t>8.3.5</w:t>
        </w:r>
        <w:r w:rsidR="00896951">
          <w:rPr>
            <w:rFonts w:asciiTheme="minorHAnsi" w:eastAsiaTheme="minorEastAsia" w:hAnsiTheme="minorHAnsi" w:cstheme="minorBidi"/>
            <w:sz w:val="22"/>
            <w:szCs w:val="22"/>
            <w:lang w:val="en-GB" w:eastAsia="en-GB"/>
          </w:rPr>
          <w:tab/>
        </w:r>
        <w:r w:rsidR="00896951" w:rsidRPr="008F2EE0">
          <w:rPr>
            <w:rStyle w:val="Hyperlink"/>
          </w:rPr>
          <w:t>&lt;Stereotype&gt; RoleOf</w:t>
        </w:r>
        <w:r w:rsidR="00896951">
          <w:rPr>
            <w:webHidden/>
          </w:rPr>
          <w:tab/>
        </w:r>
        <w:r w:rsidR="00896951">
          <w:rPr>
            <w:webHidden/>
          </w:rPr>
          <w:fldChar w:fldCharType="begin"/>
        </w:r>
        <w:r w:rsidR="00896951">
          <w:rPr>
            <w:webHidden/>
          </w:rPr>
          <w:instrText xml:space="preserve"> PAGEREF _Toc426452273 \h </w:instrText>
        </w:r>
        <w:r w:rsidR="00896951">
          <w:rPr>
            <w:webHidden/>
          </w:rPr>
        </w:r>
        <w:r w:rsidR="00896951">
          <w:rPr>
            <w:webHidden/>
          </w:rPr>
          <w:fldChar w:fldCharType="separate"/>
        </w:r>
        <w:r w:rsidR="00B81ED7">
          <w:rPr>
            <w:webHidden/>
          </w:rPr>
          <w:t>161</w:t>
        </w:r>
        <w:r w:rsidR="00896951">
          <w:rPr>
            <w:webHidden/>
          </w:rPr>
          <w:fldChar w:fldCharType="end"/>
        </w:r>
      </w:hyperlink>
    </w:p>
    <w:p w14:paraId="04B68F6E" w14:textId="77777777" w:rsidR="00896951" w:rsidRDefault="00333F36">
      <w:pPr>
        <w:pStyle w:val="TOC3"/>
        <w:rPr>
          <w:rFonts w:asciiTheme="minorHAnsi" w:eastAsiaTheme="minorEastAsia" w:hAnsiTheme="minorHAnsi" w:cstheme="minorBidi"/>
          <w:sz w:val="22"/>
          <w:szCs w:val="22"/>
          <w:lang w:val="en-GB" w:eastAsia="en-GB"/>
        </w:rPr>
      </w:pPr>
      <w:hyperlink w:anchor="_Toc426452274" w:history="1">
        <w:r w:rsidR="00896951" w:rsidRPr="008F2EE0">
          <w:rPr>
            <w:rStyle w:val="Hyperlink"/>
          </w:rPr>
          <w:t>8.3.6</w:t>
        </w:r>
        <w:r w:rsidR="00896951">
          <w:rPr>
            <w:rFonts w:asciiTheme="minorHAnsi" w:eastAsiaTheme="minorEastAsia" w:hAnsiTheme="minorHAnsi" w:cstheme="minorBidi"/>
            <w:sz w:val="22"/>
            <w:szCs w:val="22"/>
            <w:lang w:val="en-GB" w:eastAsia="en-GB"/>
          </w:rPr>
          <w:tab/>
        </w:r>
        <w:r w:rsidR="00896951" w:rsidRPr="008F2EE0">
          <w:rPr>
            <w:rStyle w:val="Hyperlink"/>
          </w:rPr>
          <w:t>&lt;Stereotype&gt; RolePlayedBy</w:t>
        </w:r>
        <w:r w:rsidR="00896951">
          <w:rPr>
            <w:webHidden/>
          </w:rPr>
          <w:tab/>
        </w:r>
        <w:r w:rsidR="00896951">
          <w:rPr>
            <w:webHidden/>
          </w:rPr>
          <w:fldChar w:fldCharType="begin"/>
        </w:r>
        <w:r w:rsidR="00896951">
          <w:rPr>
            <w:webHidden/>
          </w:rPr>
          <w:instrText xml:space="preserve"> PAGEREF _Toc426452274 \h </w:instrText>
        </w:r>
        <w:r w:rsidR="00896951">
          <w:rPr>
            <w:webHidden/>
          </w:rPr>
        </w:r>
        <w:r w:rsidR="00896951">
          <w:rPr>
            <w:webHidden/>
          </w:rPr>
          <w:fldChar w:fldCharType="separate"/>
        </w:r>
        <w:r w:rsidR="00B81ED7">
          <w:rPr>
            <w:webHidden/>
          </w:rPr>
          <w:t>162</w:t>
        </w:r>
        <w:r w:rsidR="00896951">
          <w:rPr>
            <w:webHidden/>
          </w:rPr>
          <w:fldChar w:fldCharType="end"/>
        </w:r>
      </w:hyperlink>
    </w:p>
    <w:p w14:paraId="6AA925F5" w14:textId="77777777" w:rsidR="00896951" w:rsidRDefault="00333F36">
      <w:pPr>
        <w:pStyle w:val="TOC3"/>
        <w:rPr>
          <w:rFonts w:asciiTheme="minorHAnsi" w:eastAsiaTheme="minorEastAsia" w:hAnsiTheme="minorHAnsi" w:cstheme="minorBidi"/>
          <w:sz w:val="22"/>
          <w:szCs w:val="22"/>
          <w:lang w:val="en-GB" w:eastAsia="en-GB"/>
        </w:rPr>
      </w:pPr>
      <w:hyperlink w:anchor="_Toc426452275" w:history="1">
        <w:r w:rsidR="00896951" w:rsidRPr="008F2EE0">
          <w:rPr>
            <w:rStyle w:val="Hyperlink"/>
          </w:rPr>
          <w:t>8.3.7</w:t>
        </w:r>
        <w:r w:rsidR="00896951">
          <w:rPr>
            <w:rFonts w:asciiTheme="minorHAnsi" w:eastAsiaTheme="minorEastAsia" w:hAnsiTheme="minorHAnsi" w:cstheme="minorBidi"/>
            <w:sz w:val="22"/>
            <w:szCs w:val="22"/>
            <w:lang w:val="en-GB" w:eastAsia="en-GB"/>
          </w:rPr>
          <w:tab/>
        </w:r>
        <w:r w:rsidR="00896951" w:rsidRPr="008F2EE0">
          <w:rPr>
            <w:rStyle w:val="Hyperlink"/>
          </w:rPr>
          <w:t>&lt;Stereotype&gt; Subsets</w:t>
        </w:r>
        <w:r w:rsidR="00896951">
          <w:rPr>
            <w:webHidden/>
          </w:rPr>
          <w:tab/>
        </w:r>
        <w:r w:rsidR="00896951">
          <w:rPr>
            <w:webHidden/>
          </w:rPr>
          <w:fldChar w:fldCharType="begin"/>
        </w:r>
        <w:r w:rsidR="00896951">
          <w:rPr>
            <w:webHidden/>
          </w:rPr>
          <w:instrText xml:space="preserve"> PAGEREF _Toc426452275 \h </w:instrText>
        </w:r>
        <w:r w:rsidR="00896951">
          <w:rPr>
            <w:webHidden/>
          </w:rPr>
        </w:r>
        <w:r w:rsidR="00896951">
          <w:rPr>
            <w:webHidden/>
          </w:rPr>
          <w:fldChar w:fldCharType="separate"/>
        </w:r>
        <w:r w:rsidR="00B81ED7">
          <w:rPr>
            <w:webHidden/>
          </w:rPr>
          <w:t>163</w:t>
        </w:r>
        <w:r w:rsidR="00896951">
          <w:rPr>
            <w:webHidden/>
          </w:rPr>
          <w:fldChar w:fldCharType="end"/>
        </w:r>
      </w:hyperlink>
    </w:p>
    <w:p w14:paraId="76220E47" w14:textId="77777777" w:rsidR="00896951" w:rsidRDefault="00333F36">
      <w:pPr>
        <w:pStyle w:val="TOC3"/>
        <w:rPr>
          <w:rFonts w:asciiTheme="minorHAnsi" w:eastAsiaTheme="minorEastAsia" w:hAnsiTheme="minorHAnsi" w:cstheme="minorBidi"/>
          <w:sz w:val="22"/>
          <w:szCs w:val="22"/>
          <w:lang w:val="en-GB" w:eastAsia="en-GB"/>
        </w:rPr>
      </w:pPr>
      <w:hyperlink w:anchor="_Toc426452276" w:history="1">
        <w:r w:rsidR="00896951" w:rsidRPr="008F2EE0">
          <w:rPr>
            <w:rStyle w:val="Hyperlink"/>
          </w:rPr>
          <w:t>8.3.8</w:t>
        </w:r>
        <w:r w:rsidR="00896951">
          <w:rPr>
            <w:rFonts w:asciiTheme="minorHAnsi" w:eastAsiaTheme="minorEastAsia" w:hAnsiTheme="minorHAnsi" w:cstheme="minorBidi"/>
            <w:sz w:val="22"/>
            <w:szCs w:val="22"/>
            <w:lang w:val="en-GB" w:eastAsia="en-GB"/>
          </w:rPr>
          <w:tab/>
        </w:r>
        <w:r w:rsidR="00896951" w:rsidRPr="008F2EE0">
          <w:rPr>
            <w:rStyle w:val="Hyperlink"/>
          </w:rPr>
          <w:t>&lt;Enumeration&gt; DefaultPurposeCode</w:t>
        </w:r>
        <w:r w:rsidR="00896951">
          <w:rPr>
            <w:webHidden/>
          </w:rPr>
          <w:tab/>
        </w:r>
        <w:r w:rsidR="00896951">
          <w:rPr>
            <w:webHidden/>
          </w:rPr>
          <w:fldChar w:fldCharType="begin"/>
        </w:r>
        <w:r w:rsidR="00896951">
          <w:rPr>
            <w:webHidden/>
          </w:rPr>
          <w:instrText xml:space="preserve"> PAGEREF _Toc426452276 \h </w:instrText>
        </w:r>
        <w:r w:rsidR="00896951">
          <w:rPr>
            <w:webHidden/>
          </w:rPr>
        </w:r>
        <w:r w:rsidR="00896951">
          <w:rPr>
            <w:webHidden/>
          </w:rPr>
          <w:fldChar w:fldCharType="separate"/>
        </w:r>
        <w:r w:rsidR="00B81ED7">
          <w:rPr>
            <w:webHidden/>
          </w:rPr>
          <w:t>164</w:t>
        </w:r>
        <w:r w:rsidR="00896951">
          <w:rPr>
            <w:webHidden/>
          </w:rPr>
          <w:fldChar w:fldCharType="end"/>
        </w:r>
      </w:hyperlink>
    </w:p>
    <w:p w14:paraId="138AB7AD" w14:textId="77777777" w:rsidR="00896951" w:rsidRDefault="00333F3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77" w:history="1">
        <w:r w:rsidR="00896951" w:rsidRPr="008F2EE0">
          <w:rPr>
            <w:rStyle w:val="Hyperlink"/>
            <w:noProof/>
          </w:rPr>
          <w:t>8.4</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Profile : NIEM_PSM_Profile</w:t>
        </w:r>
        <w:r w:rsidR="00896951">
          <w:rPr>
            <w:noProof/>
            <w:webHidden/>
          </w:rPr>
          <w:tab/>
        </w:r>
        <w:r w:rsidR="00896951">
          <w:rPr>
            <w:noProof/>
            <w:webHidden/>
          </w:rPr>
          <w:fldChar w:fldCharType="begin"/>
        </w:r>
        <w:r w:rsidR="00896951">
          <w:rPr>
            <w:noProof/>
            <w:webHidden/>
          </w:rPr>
          <w:instrText xml:space="preserve"> PAGEREF _Toc426452277 \h </w:instrText>
        </w:r>
        <w:r w:rsidR="00896951">
          <w:rPr>
            <w:noProof/>
            <w:webHidden/>
          </w:rPr>
        </w:r>
        <w:r w:rsidR="00896951">
          <w:rPr>
            <w:noProof/>
            <w:webHidden/>
          </w:rPr>
          <w:fldChar w:fldCharType="separate"/>
        </w:r>
        <w:r w:rsidR="00B81ED7">
          <w:rPr>
            <w:noProof/>
            <w:webHidden/>
          </w:rPr>
          <w:t>165</w:t>
        </w:r>
        <w:r w:rsidR="00896951">
          <w:rPr>
            <w:noProof/>
            <w:webHidden/>
          </w:rPr>
          <w:fldChar w:fldCharType="end"/>
        </w:r>
      </w:hyperlink>
    </w:p>
    <w:p w14:paraId="4BB52151" w14:textId="77777777" w:rsidR="00896951" w:rsidRDefault="00333F36">
      <w:pPr>
        <w:pStyle w:val="TOC3"/>
        <w:rPr>
          <w:rFonts w:asciiTheme="minorHAnsi" w:eastAsiaTheme="minorEastAsia" w:hAnsiTheme="minorHAnsi" w:cstheme="minorBidi"/>
          <w:sz w:val="22"/>
          <w:szCs w:val="22"/>
          <w:lang w:val="en-GB" w:eastAsia="en-GB"/>
        </w:rPr>
      </w:pPr>
      <w:hyperlink w:anchor="_Toc426452278" w:history="1">
        <w:r w:rsidR="00896951" w:rsidRPr="008F2EE0">
          <w:rPr>
            <w:rStyle w:val="Hyperlink"/>
          </w:rPr>
          <w:t>8.4.1</w:t>
        </w:r>
        <w:r w:rsidR="00896951">
          <w:rPr>
            <w:rFonts w:asciiTheme="minorHAnsi" w:eastAsiaTheme="minorEastAsia" w:hAnsiTheme="minorHAnsi" w:cstheme="minorBidi"/>
            <w:sz w:val="22"/>
            <w:szCs w:val="22"/>
            <w:lang w:val="en-GB" w:eastAsia="en-GB"/>
          </w:rPr>
          <w:tab/>
        </w:r>
        <w:r w:rsidR="00896951" w:rsidRPr="008F2EE0">
          <w:rPr>
            <w:rStyle w:val="Hyperlink"/>
          </w:rPr>
          <w:t>Overview</w:t>
        </w:r>
        <w:r w:rsidR="00896951">
          <w:rPr>
            <w:webHidden/>
          </w:rPr>
          <w:tab/>
        </w:r>
        <w:r w:rsidR="00896951">
          <w:rPr>
            <w:webHidden/>
          </w:rPr>
          <w:fldChar w:fldCharType="begin"/>
        </w:r>
        <w:r w:rsidR="00896951">
          <w:rPr>
            <w:webHidden/>
          </w:rPr>
          <w:instrText xml:space="preserve"> PAGEREF _Toc426452278 \h </w:instrText>
        </w:r>
        <w:r w:rsidR="00896951">
          <w:rPr>
            <w:webHidden/>
          </w:rPr>
        </w:r>
        <w:r w:rsidR="00896951">
          <w:rPr>
            <w:webHidden/>
          </w:rPr>
          <w:fldChar w:fldCharType="separate"/>
        </w:r>
        <w:r w:rsidR="00B81ED7">
          <w:rPr>
            <w:webHidden/>
          </w:rPr>
          <w:t>165</w:t>
        </w:r>
        <w:r w:rsidR="00896951">
          <w:rPr>
            <w:webHidden/>
          </w:rPr>
          <w:fldChar w:fldCharType="end"/>
        </w:r>
      </w:hyperlink>
    </w:p>
    <w:p w14:paraId="7ECC0679" w14:textId="77777777" w:rsidR="00896951" w:rsidRDefault="00333F36">
      <w:pPr>
        <w:pStyle w:val="TOC3"/>
        <w:rPr>
          <w:rFonts w:asciiTheme="minorHAnsi" w:eastAsiaTheme="minorEastAsia" w:hAnsiTheme="minorHAnsi" w:cstheme="minorBidi"/>
          <w:sz w:val="22"/>
          <w:szCs w:val="22"/>
          <w:lang w:val="en-GB" w:eastAsia="en-GB"/>
        </w:rPr>
      </w:pPr>
      <w:hyperlink w:anchor="_Toc426452279" w:history="1">
        <w:r w:rsidR="00896951" w:rsidRPr="008F2EE0">
          <w:rPr>
            <w:rStyle w:val="Hyperlink"/>
          </w:rPr>
          <w:t>8.4.2</w:t>
        </w:r>
        <w:r w:rsidR="00896951">
          <w:rPr>
            <w:rFonts w:asciiTheme="minorHAnsi" w:eastAsiaTheme="minorEastAsia" w:hAnsiTheme="minorHAnsi" w:cstheme="minorBidi"/>
            <w:sz w:val="22"/>
            <w:szCs w:val="22"/>
            <w:lang w:val="en-GB" w:eastAsia="en-GB"/>
          </w:rPr>
          <w:tab/>
        </w:r>
        <w:r w:rsidR="00896951" w:rsidRPr="008F2EE0">
          <w:rPr>
            <w:rStyle w:val="Hyperlink"/>
          </w:rPr>
          <w:t>&lt;Stereotype&gt; XSDAnyProperty</w:t>
        </w:r>
        <w:r w:rsidR="00896951">
          <w:rPr>
            <w:webHidden/>
          </w:rPr>
          <w:tab/>
        </w:r>
        <w:r w:rsidR="00896951">
          <w:rPr>
            <w:webHidden/>
          </w:rPr>
          <w:fldChar w:fldCharType="begin"/>
        </w:r>
        <w:r w:rsidR="00896951">
          <w:rPr>
            <w:webHidden/>
          </w:rPr>
          <w:instrText xml:space="preserve"> PAGEREF _Toc426452279 \h </w:instrText>
        </w:r>
        <w:r w:rsidR="00896951">
          <w:rPr>
            <w:webHidden/>
          </w:rPr>
        </w:r>
        <w:r w:rsidR="00896951">
          <w:rPr>
            <w:webHidden/>
          </w:rPr>
          <w:fldChar w:fldCharType="separate"/>
        </w:r>
        <w:r w:rsidR="00B81ED7">
          <w:rPr>
            <w:webHidden/>
          </w:rPr>
          <w:t>165</w:t>
        </w:r>
        <w:r w:rsidR="00896951">
          <w:rPr>
            <w:webHidden/>
          </w:rPr>
          <w:fldChar w:fldCharType="end"/>
        </w:r>
      </w:hyperlink>
    </w:p>
    <w:p w14:paraId="74215F4B" w14:textId="77777777" w:rsidR="00896951" w:rsidRDefault="00333F36">
      <w:pPr>
        <w:pStyle w:val="TOC3"/>
        <w:rPr>
          <w:rFonts w:asciiTheme="minorHAnsi" w:eastAsiaTheme="minorEastAsia" w:hAnsiTheme="minorHAnsi" w:cstheme="minorBidi"/>
          <w:sz w:val="22"/>
          <w:szCs w:val="22"/>
          <w:lang w:val="en-GB" w:eastAsia="en-GB"/>
        </w:rPr>
      </w:pPr>
      <w:hyperlink w:anchor="_Toc426452280" w:history="1">
        <w:r w:rsidR="00896951" w:rsidRPr="008F2EE0">
          <w:rPr>
            <w:rStyle w:val="Hyperlink"/>
          </w:rPr>
          <w:t>8.4.3</w:t>
        </w:r>
        <w:r w:rsidR="00896951">
          <w:rPr>
            <w:rFonts w:asciiTheme="minorHAnsi" w:eastAsiaTheme="minorEastAsia" w:hAnsiTheme="minorHAnsi" w:cstheme="minorBidi"/>
            <w:sz w:val="22"/>
            <w:szCs w:val="22"/>
            <w:lang w:val="en-GB" w:eastAsia="en-GB"/>
          </w:rPr>
          <w:tab/>
        </w:r>
        <w:r w:rsidR="00896951" w:rsidRPr="008F2EE0">
          <w:rPr>
            <w:rStyle w:val="Hyperlink"/>
          </w:rPr>
          <w:t>&lt;Stereotype&gt; XSDDeclaration</w:t>
        </w:r>
        <w:r w:rsidR="00896951">
          <w:rPr>
            <w:webHidden/>
          </w:rPr>
          <w:tab/>
        </w:r>
        <w:r w:rsidR="00896951">
          <w:rPr>
            <w:webHidden/>
          </w:rPr>
          <w:fldChar w:fldCharType="begin"/>
        </w:r>
        <w:r w:rsidR="00896951">
          <w:rPr>
            <w:webHidden/>
          </w:rPr>
          <w:instrText xml:space="preserve"> PAGEREF _Toc426452280 \h </w:instrText>
        </w:r>
        <w:r w:rsidR="00896951">
          <w:rPr>
            <w:webHidden/>
          </w:rPr>
        </w:r>
        <w:r w:rsidR="00896951">
          <w:rPr>
            <w:webHidden/>
          </w:rPr>
          <w:fldChar w:fldCharType="separate"/>
        </w:r>
        <w:r w:rsidR="00B81ED7">
          <w:rPr>
            <w:webHidden/>
          </w:rPr>
          <w:t>166</w:t>
        </w:r>
        <w:r w:rsidR="00896951">
          <w:rPr>
            <w:webHidden/>
          </w:rPr>
          <w:fldChar w:fldCharType="end"/>
        </w:r>
      </w:hyperlink>
    </w:p>
    <w:p w14:paraId="3F51AC85" w14:textId="77777777" w:rsidR="00896951" w:rsidRDefault="00333F36">
      <w:pPr>
        <w:pStyle w:val="TOC3"/>
        <w:rPr>
          <w:rFonts w:asciiTheme="minorHAnsi" w:eastAsiaTheme="minorEastAsia" w:hAnsiTheme="minorHAnsi" w:cstheme="minorBidi"/>
          <w:sz w:val="22"/>
          <w:szCs w:val="22"/>
          <w:lang w:val="en-GB" w:eastAsia="en-GB"/>
        </w:rPr>
      </w:pPr>
      <w:hyperlink w:anchor="_Toc426452281" w:history="1">
        <w:r w:rsidR="00896951" w:rsidRPr="008F2EE0">
          <w:rPr>
            <w:rStyle w:val="Hyperlink"/>
          </w:rPr>
          <w:t>8.4.4</w:t>
        </w:r>
        <w:r w:rsidR="00896951">
          <w:rPr>
            <w:rFonts w:asciiTheme="minorHAnsi" w:eastAsiaTheme="minorEastAsia" w:hAnsiTheme="minorHAnsi" w:cstheme="minorBidi"/>
            <w:sz w:val="22"/>
            <w:szCs w:val="22"/>
            <w:lang w:val="en-GB" w:eastAsia="en-GB"/>
          </w:rPr>
          <w:tab/>
        </w:r>
        <w:r w:rsidR="00896951" w:rsidRPr="008F2EE0">
          <w:rPr>
            <w:rStyle w:val="Hyperlink"/>
          </w:rPr>
          <w:t>&lt;Stereotype&gt; XSDProperty</w:t>
        </w:r>
        <w:r w:rsidR="00896951">
          <w:rPr>
            <w:webHidden/>
          </w:rPr>
          <w:tab/>
        </w:r>
        <w:r w:rsidR="00896951">
          <w:rPr>
            <w:webHidden/>
          </w:rPr>
          <w:fldChar w:fldCharType="begin"/>
        </w:r>
        <w:r w:rsidR="00896951">
          <w:rPr>
            <w:webHidden/>
          </w:rPr>
          <w:instrText xml:space="preserve"> PAGEREF _Toc426452281 \h </w:instrText>
        </w:r>
        <w:r w:rsidR="00896951">
          <w:rPr>
            <w:webHidden/>
          </w:rPr>
        </w:r>
        <w:r w:rsidR="00896951">
          <w:rPr>
            <w:webHidden/>
          </w:rPr>
          <w:fldChar w:fldCharType="separate"/>
        </w:r>
        <w:r w:rsidR="00B81ED7">
          <w:rPr>
            <w:webHidden/>
          </w:rPr>
          <w:t>166</w:t>
        </w:r>
        <w:r w:rsidR="00896951">
          <w:rPr>
            <w:webHidden/>
          </w:rPr>
          <w:fldChar w:fldCharType="end"/>
        </w:r>
      </w:hyperlink>
    </w:p>
    <w:p w14:paraId="3B542FED" w14:textId="77777777" w:rsidR="00896951" w:rsidRDefault="00333F36">
      <w:pPr>
        <w:pStyle w:val="TOC3"/>
        <w:rPr>
          <w:rFonts w:asciiTheme="minorHAnsi" w:eastAsiaTheme="minorEastAsia" w:hAnsiTheme="minorHAnsi" w:cstheme="minorBidi"/>
          <w:sz w:val="22"/>
          <w:szCs w:val="22"/>
          <w:lang w:val="en-GB" w:eastAsia="en-GB"/>
        </w:rPr>
      </w:pPr>
      <w:hyperlink w:anchor="_Toc426452282" w:history="1">
        <w:r w:rsidR="00896951" w:rsidRPr="008F2EE0">
          <w:rPr>
            <w:rStyle w:val="Hyperlink"/>
          </w:rPr>
          <w:t>8.4.5</w:t>
        </w:r>
        <w:r w:rsidR="00896951">
          <w:rPr>
            <w:rFonts w:asciiTheme="minorHAnsi" w:eastAsiaTheme="minorEastAsia" w:hAnsiTheme="minorHAnsi" w:cstheme="minorBidi"/>
            <w:sz w:val="22"/>
            <w:szCs w:val="22"/>
            <w:lang w:val="en-GB" w:eastAsia="en-GB"/>
          </w:rPr>
          <w:tab/>
        </w:r>
        <w:r w:rsidR="00896951" w:rsidRPr="008F2EE0">
          <w:rPr>
            <w:rStyle w:val="Hyperlink"/>
          </w:rPr>
          <w:t>&lt;Stereotype&gt; XSDRepresentationRestriction</w:t>
        </w:r>
        <w:r w:rsidR="00896951">
          <w:rPr>
            <w:webHidden/>
          </w:rPr>
          <w:tab/>
        </w:r>
        <w:r w:rsidR="00896951">
          <w:rPr>
            <w:webHidden/>
          </w:rPr>
          <w:fldChar w:fldCharType="begin"/>
        </w:r>
        <w:r w:rsidR="00896951">
          <w:rPr>
            <w:webHidden/>
          </w:rPr>
          <w:instrText xml:space="preserve"> PAGEREF _Toc426452282 \h </w:instrText>
        </w:r>
        <w:r w:rsidR="00896951">
          <w:rPr>
            <w:webHidden/>
          </w:rPr>
        </w:r>
        <w:r w:rsidR="00896951">
          <w:rPr>
            <w:webHidden/>
          </w:rPr>
          <w:fldChar w:fldCharType="separate"/>
        </w:r>
        <w:r w:rsidR="00B81ED7">
          <w:rPr>
            <w:webHidden/>
          </w:rPr>
          <w:t>195</w:t>
        </w:r>
        <w:r w:rsidR="00896951">
          <w:rPr>
            <w:webHidden/>
          </w:rPr>
          <w:fldChar w:fldCharType="end"/>
        </w:r>
      </w:hyperlink>
    </w:p>
    <w:p w14:paraId="27BF671F" w14:textId="77777777" w:rsidR="00896951" w:rsidRDefault="00333F36">
      <w:pPr>
        <w:pStyle w:val="TOC3"/>
        <w:rPr>
          <w:rFonts w:asciiTheme="minorHAnsi" w:eastAsiaTheme="minorEastAsia" w:hAnsiTheme="minorHAnsi" w:cstheme="minorBidi"/>
          <w:sz w:val="22"/>
          <w:szCs w:val="22"/>
          <w:lang w:val="en-GB" w:eastAsia="en-GB"/>
        </w:rPr>
      </w:pPr>
      <w:hyperlink w:anchor="_Toc426452283" w:history="1">
        <w:r w:rsidR="00896951" w:rsidRPr="008F2EE0">
          <w:rPr>
            <w:rStyle w:val="Hyperlink"/>
          </w:rPr>
          <w:t>8.4.6</w:t>
        </w:r>
        <w:r w:rsidR="00896951">
          <w:rPr>
            <w:rFonts w:asciiTheme="minorHAnsi" w:eastAsiaTheme="minorEastAsia" w:hAnsiTheme="minorHAnsi" w:cstheme="minorBidi"/>
            <w:sz w:val="22"/>
            <w:szCs w:val="22"/>
            <w:lang w:val="en-GB" w:eastAsia="en-GB"/>
          </w:rPr>
          <w:tab/>
        </w:r>
        <w:r w:rsidR="00896951" w:rsidRPr="008F2EE0">
          <w:rPr>
            <w:rStyle w:val="Hyperlink"/>
          </w:rPr>
          <w:t>&lt;Stereotype&gt; XSDSimpleContent</w:t>
        </w:r>
        <w:r w:rsidR="00896951">
          <w:rPr>
            <w:webHidden/>
          </w:rPr>
          <w:tab/>
        </w:r>
        <w:r w:rsidR="00896951">
          <w:rPr>
            <w:webHidden/>
          </w:rPr>
          <w:fldChar w:fldCharType="begin"/>
        </w:r>
        <w:r w:rsidR="00896951">
          <w:rPr>
            <w:webHidden/>
          </w:rPr>
          <w:instrText xml:space="preserve"> PAGEREF _Toc426452283 \h </w:instrText>
        </w:r>
        <w:r w:rsidR="00896951">
          <w:rPr>
            <w:webHidden/>
          </w:rPr>
        </w:r>
        <w:r w:rsidR="00896951">
          <w:rPr>
            <w:webHidden/>
          </w:rPr>
          <w:fldChar w:fldCharType="separate"/>
        </w:r>
        <w:r w:rsidR="00B81ED7">
          <w:rPr>
            <w:webHidden/>
          </w:rPr>
          <w:t>195</w:t>
        </w:r>
        <w:r w:rsidR="00896951">
          <w:rPr>
            <w:webHidden/>
          </w:rPr>
          <w:fldChar w:fldCharType="end"/>
        </w:r>
      </w:hyperlink>
    </w:p>
    <w:p w14:paraId="74E3E9CC" w14:textId="77777777" w:rsidR="00896951" w:rsidRDefault="00333F36">
      <w:pPr>
        <w:pStyle w:val="TOC3"/>
        <w:rPr>
          <w:rFonts w:asciiTheme="minorHAnsi" w:eastAsiaTheme="minorEastAsia" w:hAnsiTheme="minorHAnsi" w:cstheme="minorBidi"/>
          <w:sz w:val="22"/>
          <w:szCs w:val="22"/>
          <w:lang w:val="en-GB" w:eastAsia="en-GB"/>
        </w:rPr>
      </w:pPr>
      <w:hyperlink w:anchor="_Toc426452284" w:history="1">
        <w:r w:rsidR="00896951" w:rsidRPr="008F2EE0">
          <w:rPr>
            <w:rStyle w:val="Hyperlink"/>
          </w:rPr>
          <w:t>8.4.7</w:t>
        </w:r>
        <w:r w:rsidR="00896951">
          <w:rPr>
            <w:rFonts w:asciiTheme="minorHAnsi" w:eastAsiaTheme="minorEastAsia" w:hAnsiTheme="minorHAnsi" w:cstheme="minorBidi"/>
            <w:sz w:val="22"/>
            <w:szCs w:val="22"/>
            <w:lang w:val="en-GB" w:eastAsia="en-GB"/>
          </w:rPr>
          <w:tab/>
        </w:r>
        <w:r w:rsidR="00896951" w:rsidRPr="008F2EE0">
          <w:rPr>
            <w:rStyle w:val="Hyperlink"/>
          </w:rPr>
          <w:t>&lt;Enumeration&gt; XSDProcessContentsCode</w:t>
        </w:r>
        <w:r w:rsidR="00896951">
          <w:rPr>
            <w:webHidden/>
          </w:rPr>
          <w:tab/>
        </w:r>
        <w:r w:rsidR="00896951">
          <w:rPr>
            <w:webHidden/>
          </w:rPr>
          <w:fldChar w:fldCharType="begin"/>
        </w:r>
        <w:r w:rsidR="00896951">
          <w:rPr>
            <w:webHidden/>
          </w:rPr>
          <w:instrText xml:space="preserve"> PAGEREF _Toc426452284 \h </w:instrText>
        </w:r>
        <w:r w:rsidR="00896951">
          <w:rPr>
            <w:webHidden/>
          </w:rPr>
        </w:r>
        <w:r w:rsidR="00896951">
          <w:rPr>
            <w:webHidden/>
          </w:rPr>
          <w:fldChar w:fldCharType="separate"/>
        </w:r>
        <w:r w:rsidR="00B81ED7">
          <w:rPr>
            <w:webHidden/>
          </w:rPr>
          <w:t>196</w:t>
        </w:r>
        <w:r w:rsidR="00896951">
          <w:rPr>
            <w:webHidden/>
          </w:rPr>
          <w:fldChar w:fldCharType="end"/>
        </w:r>
      </w:hyperlink>
    </w:p>
    <w:p w14:paraId="668D39A2" w14:textId="77777777" w:rsidR="00896951" w:rsidRDefault="00333F36">
      <w:pPr>
        <w:pStyle w:val="TOC3"/>
        <w:rPr>
          <w:rFonts w:asciiTheme="minorHAnsi" w:eastAsiaTheme="minorEastAsia" w:hAnsiTheme="minorHAnsi" w:cstheme="minorBidi"/>
          <w:sz w:val="22"/>
          <w:szCs w:val="22"/>
          <w:lang w:val="en-GB" w:eastAsia="en-GB"/>
        </w:rPr>
      </w:pPr>
      <w:hyperlink w:anchor="_Toc426452285" w:history="1">
        <w:r w:rsidR="00896951" w:rsidRPr="008F2EE0">
          <w:rPr>
            <w:rStyle w:val="Hyperlink"/>
          </w:rPr>
          <w:t>8.4.8</w:t>
        </w:r>
        <w:r w:rsidR="00896951">
          <w:rPr>
            <w:rFonts w:asciiTheme="minorHAnsi" w:eastAsiaTheme="minorEastAsia" w:hAnsiTheme="minorHAnsi" w:cstheme="minorBidi"/>
            <w:sz w:val="22"/>
            <w:szCs w:val="22"/>
            <w:lang w:val="en-GB" w:eastAsia="en-GB"/>
          </w:rPr>
          <w:tab/>
        </w:r>
        <w:r w:rsidR="00896951" w:rsidRPr="008F2EE0">
          <w:rPr>
            <w:rStyle w:val="Hyperlink"/>
          </w:rPr>
          <w:t>&lt;Enumeration&gt; XSDPropertyKindCode</w:t>
        </w:r>
        <w:r w:rsidR="00896951">
          <w:rPr>
            <w:webHidden/>
          </w:rPr>
          <w:tab/>
        </w:r>
        <w:r w:rsidR="00896951">
          <w:rPr>
            <w:webHidden/>
          </w:rPr>
          <w:fldChar w:fldCharType="begin"/>
        </w:r>
        <w:r w:rsidR="00896951">
          <w:rPr>
            <w:webHidden/>
          </w:rPr>
          <w:instrText xml:space="preserve"> PAGEREF _Toc426452285 \h </w:instrText>
        </w:r>
        <w:r w:rsidR="00896951">
          <w:rPr>
            <w:webHidden/>
          </w:rPr>
        </w:r>
        <w:r w:rsidR="00896951">
          <w:rPr>
            <w:webHidden/>
          </w:rPr>
          <w:fldChar w:fldCharType="separate"/>
        </w:r>
        <w:r w:rsidR="00B81ED7">
          <w:rPr>
            <w:webHidden/>
          </w:rPr>
          <w:t>196</w:t>
        </w:r>
        <w:r w:rsidR="00896951">
          <w:rPr>
            <w:webHidden/>
          </w:rPr>
          <w:fldChar w:fldCharType="end"/>
        </w:r>
      </w:hyperlink>
    </w:p>
    <w:p w14:paraId="52E8E5E0" w14:textId="77777777" w:rsidR="00896951" w:rsidRDefault="00333F36">
      <w:pPr>
        <w:pStyle w:val="TOC3"/>
        <w:rPr>
          <w:rFonts w:asciiTheme="minorHAnsi" w:eastAsiaTheme="minorEastAsia" w:hAnsiTheme="minorHAnsi" w:cstheme="minorBidi"/>
          <w:sz w:val="22"/>
          <w:szCs w:val="22"/>
          <w:lang w:val="en-GB" w:eastAsia="en-GB"/>
        </w:rPr>
      </w:pPr>
      <w:hyperlink w:anchor="_Toc426452286" w:history="1">
        <w:r w:rsidR="00896951" w:rsidRPr="008F2EE0">
          <w:rPr>
            <w:rStyle w:val="Hyperlink"/>
          </w:rPr>
          <w:t>8.4.9</w:t>
        </w:r>
        <w:r w:rsidR="00896951">
          <w:rPr>
            <w:rFonts w:asciiTheme="minorHAnsi" w:eastAsiaTheme="minorEastAsia" w:hAnsiTheme="minorHAnsi" w:cstheme="minorBidi"/>
            <w:sz w:val="22"/>
            <w:szCs w:val="22"/>
            <w:lang w:val="en-GB" w:eastAsia="en-GB"/>
          </w:rPr>
          <w:tab/>
        </w:r>
        <w:r w:rsidR="00896951" w:rsidRPr="008F2EE0">
          <w:rPr>
            <w:rStyle w:val="Hyperlink"/>
          </w:rPr>
          <w:t>&lt;Enumeration&gt; XSDWhiteSpaceCode</w:t>
        </w:r>
        <w:r w:rsidR="00896951">
          <w:rPr>
            <w:webHidden/>
          </w:rPr>
          <w:tab/>
        </w:r>
        <w:r w:rsidR="00896951">
          <w:rPr>
            <w:webHidden/>
          </w:rPr>
          <w:fldChar w:fldCharType="begin"/>
        </w:r>
        <w:r w:rsidR="00896951">
          <w:rPr>
            <w:webHidden/>
          </w:rPr>
          <w:instrText xml:space="preserve"> PAGEREF _Toc426452286 \h </w:instrText>
        </w:r>
        <w:r w:rsidR="00896951">
          <w:rPr>
            <w:webHidden/>
          </w:rPr>
        </w:r>
        <w:r w:rsidR="00896951">
          <w:rPr>
            <w:webHidden/>
          </w:rPr>
          <w:fldChar w:fldCharType="separate"/>
        </w:r>
        <w:r w:rsidR="00B81ED7">
          <w:rPr>
            <w:webHidden/>
          </w:rPr>
          <w:t>196</w:t>
        </w:r>
        <w:r w:rsidR="00896951">
          <w:rPr>
            <w:webHidden/>
          </w:rPr>
          <w:fldChar w:fldCharType="end"/>
        </w:r>
      </w:hyperlink>
    </w:p>
    <w:p w14:paraId="4BC79D0A" w14:textId="77777777" w:rsidR="00896951" w:rsidRDefault="00333F3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87" w:history="1">
        <w:r w:rsidR="00896951" w:rsidRPr="008F2EE0">
          <w:rPr>
            <w:rStyle w:val="Hyperlink"/>
            <w:noProof/>
          </w:rPr>
          <w:t>8.5</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Profile : Model_Package_Description_Profile</w:t>
        </w:r>
        <w:r w:rsidR="00896951">
          <w:rPr>
            <w:noProof/>
            <w:webHidden/>
          </w:rPr>
          <w:tab/>
        </w:r>
        <w:r w:rsidR="00896951">
          <w:rPr>
            <w:noProof/>
            <w:webHidden/>
          </w:rPr>
          <w:fldChar w:fldCharType="begin"/>
        </w:r>
        <w:r w:rsidR="00896951">
          <w:rPr>
            <w:noProof/>
            <w:webHidden/>
          </w:rPr>
          <w:instrText xml:space="preserve"> PAGEREF _Toc426452287 \h </w:instrText>
        </w:r>
        <w:r w:rsidR="00896951">
          <w:rPr>
            <w:noProof/>
            <w:webHidden/>
          </w:rPr>
        </w:r>
        <w:r w:rsidR="00896951">
          <w:rPr>
            <w:noProof/>
            <w:webHidden/>
          </w:rPr>
          <w:fldChar w:fldCharType="separate"/>
        </w:r>
        <w:r w:rsidR="00B81ED7">
          <w:rPr>
            <w:noProof/>
            <w:webHidden/>
          </w:rPr>
          <w:t>198</w:t>
        </w:r>
        <w:r w:rsidR="00896951">
          <w:rPr>
            <w:noProof/>
            <w:webHidden/>
          </w:rPr>
          <w:fldChar w:fldCharType="end"/>
        </w:r>
      </w:hyperlink>
    </w:p>
    <w:p w14:paraId="43E05A3B" w14:textId="77777777" w:rsidR="00896951" w:rsidRDefault="00333F36">
      <w:pPr>
        <w:pStyle w:val="TOC3"/>
        <w:rPr>
          <w:rFonts w:asciiTheme="minorHAnsi" w:eastAsiaTheme="minorEastAsia" w:hAnsiTheme="minorHAnsi" w:cstheme="minorBidi"/>
          <w:sz w:val="22"/>
          <w:szCs w:val="22"/>
          <w:lang w:val="en-GB" w:eastAsia="en-GB"/>
        </w:rPr>
      </w:pPr>
      <w:hyperlink w:anchor="_Toc426452288" w:history="1">
        <w:r w:rsidR="00896951" w:rsidRPr="008F2EE0">
          <w:rPr>
            <w:rStyle w:val="Hyperlink"/>
          </w:rPr>
          <w:t>8.5.1</w:t>
        </w:r>
        <w:r w:rsidR="00896951">
          <w:rPr>
            <w:rFonts w:asciiTheme="minorHAnsi" w:eastAsiaTheme="minorEastAsia" w:hAnsiTheme="minorHAnsi" w:cstheme="minorBidi"/>
            <w:sz w:val="22"/>
            <w:szCs w:val="22"/>
            <w:lang w:val="en-GB" w:eastAsia="en-GB"/>
          </w:rPr>
          <w:tab/>
        </w:r>
        <w:r w:rsidR="00896951" w:rsidRPr="008F2EE0">
          <w:rPr>
            <w:rStyle w:val="Hyperlink"/>
          </w:rPr>
          <w:t>Overview</w:t>
        </w:r>
        <w:r w:rsidR="00896951">
          <w:rPr>
            <w:webHidden/>
          </w:rPr>
          <w:tab/>
        </w:r>
        <w:r w:rsidR="00896951">
          <w:rPr>
            <w:webHidden/>
          </w:rPr>
          <w:fldChar w:fldCharType="begin"/>
        </w:r>
        <w:r w:rsidR="00896951">
          <w:rPr>
            <w:webHidden/>
          </w:rPr>
          <w:instrText xml:space="preserve"> PAGEREF _Toc426452288 \h </w:instrText>
        </w:r>
        <w:r w:rsidR="00896951">
          <w:rPr>
            <w:webHidden/>
          </w:rPr>
        </w:r>
        <w:r w:rsidR="00896951">
          <w:rPr>
            <w:webHidden/>
          </w:rPr>
          <w:fldChar w:fldCharType="separate"/>
        </w:r>
        <w:r w:rsidR="00B81ED7">
          <w:rPr>
            <w:webHidden/>
          </w:rPr>
          <w:t>198</w:t>
        </w:r>
        <w:r w:rsidR="00896951">
          <w:rPr>
            <w:webHidden/>
          </w:rPr>
          <w:fldChar w:fldCharType="end"/>
        </w:r>
      </w:hyperlink>
    </w:p>
    <w:p w14:paraId="10F25BDC" w14:textId="77777777" w:rsidR="00896951" w:rsidRDefault="00333F36">
      <w:pPr>
        <w:pStyle w:val="TOC3"/>
        <w:rPr>
          <w:rFonts w:asciiTheme="minorHAnsi" w:eastAsiaTheme="minorEastAsia" w:hAnsiTheme="minorHAnsi" w:cstheme="minorBidi"/>
          <w:sz w:val="22"/>
          <w:szCs w:val="22"/>
          <w:lang w:val="en-GB" w:eastAsia="en-GB"/>
        </w:rPr>
      </w:pPr>
      <w:hyperlink w:anchor="_Toc426452289" w:history="1">
        <w:r w:rsidR="00896951" w:rsidRPr="008F2EE0">
          <w:rPr>
            <w:rStyle w:val="Hyperlink"/>
          </w:rPr>
          <w:t>8.5.2</w:t>
        </w:r>
        <w:r w:rsidR="00896951">
          <w:rPr>
            <w:rFonts w:asciiTheme="minorHAnsi" w:eastAsiaTheme="minorEastAsia" w:hAnsiTheme="minorHAnsi" w:cstheme="minorBidi"/>
            <w:sz w:val="22"/>
            <w:szCs w:val="22"/>
            <w:lang w:val="en-GB" w:eastAsia="en-GB"/>
          </w:rPr>
          <w:tab/>
        </w:r>
        <w:r w:rsidR="00896951" w:rsidRPr="008F2EE0">
          <w:rPr>
            <w:rStyle w:val="Hyperlink"/>
          </w:rPr>
          <w:t>&lt;Stereotype&gt; ApplicationInfo</w:t>
        </w:r>
        <w:r w:rsidR="00896951">
          <w:rPr>
            <w:webHidden/>
          </w:rPr>
          <w:tab/>
        </w:r>
        <w:r w:rsidR="00896951">
          <w:rPr>
            <w:webHidden/>
          </w:rPr>
          <w:fldChar w:fldCharType="begin"/>
        </w:r>
        <w:r w:rsidR="00896951">
          <w:rPr>
            <w:webHidden/>
          </w:rPr>
          <w:instrText xml:space="preserve"> PAGEREF _Toc426452289 \h </w:instrText>
        </w:r>
        <w:r w:rsidR="00896951">
          <w:rPr>
            <w:webHidden/>
          </w:rPr>
        </w:r>
        <w:r w:rsidR="00896951">
          <w:rPr>
            <w:webHidden/>
          </w:rPr>
          <w:fldChar w:fldCharType="separate"/>
        </w:r>
        <w:r w:rsidR="00B81ED7">
          <w:rPr>
            <w:webHidden/>
          </w:rPr>
          <w:t>200</w:t>
        </w:r>
        <w:r w:rsidR="00896951">
          <w:rPr>
            <w:webHidden/>
          </w:rPr>
          <w:fldChar w:fldCharType="end"/>
        </w:r>
      </w:hyperlink>
    </w:p>
    <w:p w14:paraId="3CBAB2E8" w14:textId="77777777" w:rsidR="00896951" w:rsidRDefault="00333F36">
      <w:pPr>
        <w:pStyle w:val="TOC3"/>
        <w:rPr>
          <w:rFonts w:asciiTheme="minorHAnsi" w:eastAsiaTheme="minorEastAsia" w:hAnsiTheme="minorHAnsi" w:cstheme="minorBidi"/>
          <w:sz w:val="22"/>
          <w:szCs w:val="22"/>
          <w:lang w:val="en-GB" w:eastAsia="en-GB"/>
        </w:rPr>
      </w:pPr>
      <w:hyperlink w:anchor="_Toc426452290" w:history="1">
        <w:r w:rsidR="00896951" w:rsidRPr="008F2EE0">
          <w:rPr>
            <w:rStyle w:val="Hyperlink"/>
          </w:rPr>
          <w:t>8.5.3</w:t>
        </w:r>
        <w:r w:rsidR="00896951">
          <w:rPr>
            <w:rFonts w:asciiTheme="minorHAnsi" w:eastAsiaTheme="minorEastAsia" w:hAnsiTheme="minorHAnsi" w:cstheme="minorBidi"/>
            <w:sz w:val="22"/>
            <w:szCs w:val="22"/>
            <w:lang w:val="en-GB" w:eastAsia="en-GB"/>
          </w:rPr>
          <w:tab/>
        </w:r>
        <w:r w:rsidR="00896951" w:rsidRPr="008F2EE0">
          <w:rPr>
            <w:rStyle w:val="Hyperlink"/>
          </w:rPr>
          <w:t>&lt;Stereotype&gt; BusinessRulesArtifact</w:t>
        </w:r>
        <w:r w:rsidR="00896951">
          <w:rPr>
            <w:webHidden/>
          </w:rPr>
          <w:tab/>
        </w:r>
        <w:r w:rsidR="00896951">
          <w:rPr>
            <w:webHidden/>
          </w:rPr>
          <w:fldChar w:fldCharType="begin"/>
        </w:r>
        <w:r w:rsidR="00896951">
          <w:rPr>
            <w:webHidden/>
          </w:rPr>
          <w:instrText xml:space="preserve"> PAGEREF _Toc426452290 \h </w:instrText>
        </w:r>
        <w:r w:rsidR="00896951">
          <w:rPr>
            <w:webHidden/>
          </w:rPr>
        </w:r>
        <w:r w:rsidR="00896951">
          <w:rPr>
            <w:webHidden/>
          </w:rPr>
          <w:fldChar w:fldCharType="separate"/>
        </w:r>
        <w:r w:rsidR="00B81ED7">
          <w:rPr>
            <w:webHidden/>
          </w:rPr>
          <w:t>200</w:t>
        </w:r>
        <w:r w:rsidR="00896951">
          <w:rPr>
            <w:webHidden/>
          </w:rPr>
          <w:fldChar w:fldCharType="end"/>
        </w:r>
      </w:hyperlink>
    </w:p>
    <w:p w14:paraId="616E39A8" w14:textId="77777777" w:rsidR="00896951" w:rsidRDefault="00333F36">
      <w:pPr>
        <w:pStyle w:val="TOC3"/>
        <w:rPr>
          <w:rFonts w:asciiTheme="minorHAnsi" w:eastAsiaTheme="minorEastAsia" w:hAnsiTheme="minorHAnsi" w:cstheme="minorBidi"/>
          <w:sz w:val="22"/>
          <w:szCs w:val="22"/>
          <w:lang w:val="en-GB" w:eastAsia="en-GB"/>
        </w:rPr>
      </w:pPr>
      <w:hyperlink w:anchor="_Toc426452291" w:history="1">
        <w:r w:rsidR="00896951" w:rsidRPr="008F2EE0">
          <w:rPr>
            <w:rStyle w:val="Hyperlink"/>
          </w:rPr>
          <w:t>8.5.4</w:t>
        </w:r>
        <w:r w:rsidR="00896951">
          <w:rPr>
            <w:rFonts w:asciiTheme="minorHAnsi" w:eastAsiaTheme="minorEastAsia" w:hAnsiTheme="minorHAnsi" w:cstheme="minorBidi"/>
            <w:sz w:val="22"/>
            <w:szCs w:val="22"/>
            <w:lang w:val="en-GB" w:eastAsia="en-GB"/>
          </w:rPr>
          <w:tab/>
        </w:r>
        <w:r w:rsidR="00896951" w:rsidRPr="008F2EE0">
          <w:rPr>
            <w:rStyle w:val="Hyperlink"/>
          </w:rPr>
          <w:t>&lt;Stereotype&gt; ChangeInformationType</w:t>
        </w:r>
        <w:r w:rsidR="00896951">
          <w:rPr>
            <w:webHidden/>
          </w:rPr>
          <w:tab/>
        </w:r>
        <w:r w:rsidR="00896951">
          <w:rPr>
            <w:webHidden/>
          </w:rPr>
          <w:fldChar w:fldCharType="begin"/>
        </w:r>
        <w:r w:rsidR="00896951">
          <w:rPr>
            <w:webHidden/>
          </w:rPr>
          <w:instrText xml:space="preserve"> PAGEREF _Toc426452291 \h </w:instrText>
        </w:r>
        <w:r w:rsidR="00896951">
          <w:rPr>
            <w:webHidden/>
          </w:rPr>
        </w:r>
        <w:r w:rsidR="00896951">
          <w:rPr>
            <w:webHidden/>
          </w:rPr>
          <w:fldChar w:fldCharType="separate"/>
        </w:r>
        <w:r w:rsidR="00B81ED7">
          <w:rPr>
            <w:webHidden/>
          </w:rPr>
          <w:t>201</w:t>
        </w:r>
        <w:r w:rsidR="00896951">
          <w:rPr>
            <w:webHidden/>
          </w:rPr>
          <w:fldChar w:fldCharType="end"/>
        </w:r>
      </w:hyperlink>
    </w:p>
    <w:p w14:paraId="5CA6D7E4" w14:textId="77777777" w:rsidR="00896951" w:rsidRDefault="00333F36">
      <w:pPr>
        <w:pStyle w:val="TOC3"/>
        <w:rPr>
          <w:rFonts w:asciiTheme="minorHAnsi" w:eastAsiaTheme="minorEastAsia" w:hAnsiTheme="minorHAnsi" w:cstheme="minorBidi"/>
          <w:sz w:val="22"/>
          <w:szCs w:val="22"/>
          <w:lang w:val="en-GB" w:eastAsia="en-GB"/>
        </w:rPr>
      </w:pPr>
      <w:hyperlink w:anchor="_Toc426452292" w:history="1">
        <w:r w:rsidR="00896951" w:rsidRPr="008F2EE0">
          <w:rPr>
            <w:rStyle w:val="Hyperlink"/>
          </w:rPr>
          <w:t>8.5.5</w:t>
        </w:r>
        <w:r w:rsidR="00896951">
          <w:rPr>
            <w:rFonts w:asciiTheme="minorHAnsi" w:eastAsiaTheme="minorEastAsia" w:hAnsiTheme="minorHAnsi" w:cstheme="minorBidi"/>
            <w:sz w:val="22"/>
            <w:szCs w:val="22"/>
            <w:lang w:val="en-GB" w:eastAsia="en-GB"/>
          </w:rPr>
          <w:tab/>
        </w:r>
        <w:r w:rsidR="00896951" w:rsidRPr="008F2EE0">
          <w:rPr>
            <w:rStyle w:val="Hyperlink"/>
          </w:rPr>
          <w:t>&lt;Stereotype&gt; ChangeLogType</w:t>
        </w:r>
        <w:r w:rsidR="00896951">
          <w:rPr>
            <w:webHidden/>
          </w:rPr>
          <w:tab/>
        </w:r>
        <w:r w:rsidR="00896951">
          <w:rPr>
            <w:webHidden/>
          </w:rPr>
          <w:fldChar w:fldCharType="begin"/>
        </w:r>
        <w:r w:rsidR="00896951">
          <w:rPr>
            <w:webHidden/>
          </w:rPr>
          <w:instrText xml:space="preserve"> PAGEREF _Toc426452292 \h </w:instrText>
        </w:r>
        <w:r w:rsidR="00896951">
          <w:rPr>
            <w:webHidden/>
          </w:rPr>
        </w:r>
        <w:r w:rsidR="00896951">
          <w:rPr>
            <w:webHidden/>
          </w:rPr>
          <w:fldChar w:fldCharType="separate"/>
        </w:r>
        <w:r w:rsidR="00B81ED7">
          <w:rPr>
            <w:webHidden/>
          </w:rPr>
          <w:t>201</w:t>
        </w:r>
        <w:r w:rsidR="00896951">
          <w:rPr>
            <w:webHidden/>
          </w:rPr>
          <w:fldChar w:fldCharType="end"/>
        </w:r>
      </w:hyperlink>
    </w:p>
    <w:p w14:paraId="07B53B52" w14:textId="77777777" w:rsidR="00896951" w:rsidRDefault="00333F36">
      <w:pPr>
        <w:pStyle w:val="TOC3"/>
        <w:rPr>
          <w:rFonts w:asciiTheme="minorHAnsi" w:eastAsiaTheme="minorEastAsia" w:hAnsiTheme="minorHAnsi" w:cstheme="minorBidi"/>
          <w:sz w:val="22"/>
          <w:szCs w:val="22"/>
          <w:lang w:val="en-GB" w:eastAsia="en-GB"/>
        </w:rPr>
      </w:pPr>
      <w:hyperlink w:anchor="_Toc426452293" w:history="1">
        <w:r w:rsidR="00896951" w:rsidRPr="008F2EE0">
          <w:rPr>
            <w:rStyle w:val="Hyperlink"/>
          </w:rPr>
          <w:t>8.5.6</w:t>
        </w:r>
        <w:r w:rsidR="00896951">
          <w:rPr>
            <w:rFonts w:asciiTheme="minorHAnsi" w:eastAsiaTheme="minorEastAsia" w:hAnsiTheme="minorHAnsi" w:cstheme="minorBidi"/>
            <w:sz w:val="22"/>
            <w:szCs w:val="22"/>
            <w:lang w:val="en-GB" w:eastAsia="en-GB"/>
          </w:rPr>
          <w:tab/>
        </w:r>
        <w:r w:rsidR="00896951" w:rsidRPr="008F2EE0">
          <w:rPr>
            <w:rStyle w:val="Hyperlink"/>
          </w:rPr>
          <w:t>&lt;Stereotype&gt; ConformanceAssertion</w:t>
        </w:r>
        <w:r w:rsidR="00896951">
          <w:rPr>
            <w:webHidden/>
          </w:rPr>
          <w:tab/>
        </w:r>
        <w:r w:rsidR="00896951">
          <w:rPr>
            <w:webHidden/>
          </w:rPr>
          <w:fldChar w:fldCharType="begin"/>
        </w:r>
        <w:r w:rsidR="00896951">
          <w:rPr>
            <w:webHidden/>
          </w:rPr>
          <w:instrText xml:space="preserve"> PAGEREF _Toc426452293 \h </w:instrText>
        </w:r>
        <w:r w:rsidR="00896951">
          <w:rPr>
            <w:webHidden/>
          </w:rPr>
        </w:r>
        <w:r w:rsidR="00896951">
          <w:rPr>
            <w:webHidden/>
          </w:rPr>
          <w:fldChar w:fldCharType="separate"/>
        </w:r>
        <w:r w:rsidR="00B81ED7">
          <w:rPr>
            <w:webHidden/>
          </w:rPr>
          <w:t>202</w:t>
        </w:r>
        <w:r w:rsidR="00896951">
          <w:rPr>
            <w:webHidden/>
          </w:rPr>
          <w:fldChar w:fldCharType="end"/>
        </w:r>
      </w:hyperlink>
    </w:p>
    <w:p w14:paraId="4EB16512" w14:textId="77777777" w:rsidR="00896951" w:rsidRDefault="00333F36">
      <w:pPr>
        <w:pStyle w:val="TOC3"/>
        <w:rPr>
          <w:rFonts w:asciiTheme="minorHAnsi" w:eastAsiaTheme="minorEastAsia" w:hAnsiTheme="minorHAnsi" w:cstheme="minorBidi"/>
          <w:sz w:val="22"/>
          <w:szCs w:val="22"/>
          <w:lang w:val="en-GB" w:eastAsia="en-GB"/>
        </w:rPr>
      </w:pPr>
      <w:hyperlink w:anchor="_Toc426452294" w:history="1">
        <w:r w:rsidR="00896951" w:rsidRPr="008F2EE0">
          <w:rPr>
            <w:rStyle w:val="Hyperlink"/>
          </w:rPr>
          <w:t>8.5.7</w:t>
        </w:r>
        <w:r w:rsidR="00896951">
          <w:rPr>
            <w:rFonts w:asciiTheme="minorHAnsi" w:eastAsiaTheme="minorEastAsia" w:hAnsiTheme="minorHAnsi" w:cstheme="minorBidi"/>
            <w:sz w:val="22"/>
            <w:szCs w:val="22"/>
            <w:lang w:val="en-GB" w:eastAsia="en-GB"/>
          </w:rPr>
          <w:tab/>
        </w:r>
        <w:r w:rsidR="00896951" w:rsidRPr="008F2EE0">
          <w:rPr>
            <w:rStyle w:val="Hyperlink"/>
          </w:rPr>
          <w:t>&lt;Stereotype&gt; ConformanceReport</w:t>
        </w:r>
        <w:r w:rsidR="00896951">
          <w:rPr>
            <w:webHidden/>
          </w:rPr>
          <w:tab/>
        </w:r>
        <w:r w:rsidR="00896951">
          <w:rPr>
            <w:webHidden/>
          </w:rPr>
          <w:fldChar w:fldCharType="begin"/>
        </w:r>
        <w:r w:rsidR="00896951">
          <w:rPr>
            <w:webHidden/>
          </w:rPr>
          <w:instrText xml:space="preserve"> PAGEREF _Toc426452294 \h </w:instrText>
        </w:r>
        <w:r w:rsidR="00896951">
          <w:rPr>
            <w:webHidden/>
          </w:rPr>
        </w:r>
        <w:r w:rsidR="00896951">
          <w:rPr>
            <w:webHidden/>
          </w:rPr>
          <w:fldChar w:fldCharType="separate"/>
        </w:r>
        <w:r w:rsidR="00B81ED7">
          <w:rPr>
            <w:webHidden/>
          </w:rPr>
          <w:t>202</w:t>
        </w:r>
        <w:r w:rsidR="00896951">
          <w:rPr>
            <w:webHidden/>
          </w:rPr>
          <w:fldChar w:fldCharType="end"/>
        </w:r>
      </w:hyperlink>
    </w:p>
    <w:p w14:paraId="067F4ACB" w14:textId="77777777" w:rsidR="00896951" w:rsidRDefault="00333F36">
      <w:pPr>
        <w:pStyle w:val="TOC3"/>
        <w:rPr>
          <w:rFonts w:asciiTheme="minorHAnsi" w:eastAsiaTheme="minorEastAsia" w:hAnsiTheme="minorHAnsi" w:cstheme="minorBidi"/>
          <w:sz w:val="22"/>
          <w:szCs w:val="22"/>
          <w:lang w:val="en-GB" w:eastAsia="en-GB"/>
        </w:rPr>
      </w:pPr>
      <w:hyperlink w:anchor="_Toc426452295" w:history="1">
        <w:r w:rsidR="00896951" w:rsidRPr="008F2EE0">
          <w:rPr>
            <w:rStyle w:val="Hyperlink"/>
          </w:rPr>
          <w:t>8.5.8</w:t>
        </w:r>
        <w:r w:rsidR="00896951">
          <w:rPr>
            <w:rFonts w:asciiTheme="minorHAnsi" w:eastAsiaTheme="minorEastAsia" w:hAnsiTheme="minorHAnsi" w:cstheme="minorBidi"/>
            <w:sz w:val="22"/>
            <w:szCs w:val="22"/>
            <w:lang w:val="en-GB" w:eastAsia="en-GB"/>
          </w:rPr>
          <w:tab/>
        </w:r>
        <w:r w:rsidR="00896951" w:rsidRPr="008F2EE0">
          <w:rPr>
            <w:rStyle w:val="Hyperlink"/>
          </w:rPr>
          <w:t>&lt;Stereotype&gt; Documentation</w:t>
        </w:r>
        <w:r w:rsidR="00896951">
          <w:rPr>
            <w:webHidden/>
          </w:rPr>
          <w:tab/>
        </w:r>
        <w:r w:rsidR="00896951">
          <w:rPr>
            <w:webHidden/>
          </w:rPr>
          <w:fldChar w:fldCharType="begin"/>
        </w:r>
        <w:r w:rsidR="00896951">
          <w:rPr>
            <w:webHidden/>
          </w:rPr>
          <w:instrText xml:space="preserve"> PAGEREF _Toc426452295 \h </w:instrText>
        </w:r>
        <w:r w:rsidR="00896951">
          <w:rPr>
            <w:webHidden/>
          </w:rPr>
        </w:r>
        <w:r w:rsidR="00896951">
          <w:rPr>
            <w:webHidden/>
          </w:rPr>
          <w:fldChar w:fldCharType="separate"/>
        </w:r>
        <w:r w:rsidR="00B81ED7">
          <w:rPr>
            <w:webHidden/>
          </w:rPr>
          <w:t>202</w:t>
        </w:r>
        <w:r w:rsidR="00896951">
          <w:rPr>
            <w:webHidden/>
          </w:rPr>
          <w:fldChar w:fldCharType="end"/>
        </w:r>
      </w:hyperlink>
    </w:p>
    <w:p w14:paraId="5C650CC2" w14:textId="77777777" w:rsidR="00896951" w:rsidRDefault="00333F36">
      <w:pPr>
        <w:pStyle w:val="TOC3"/>
        <w:rPr>
          <w:rFonts w:asciiTheme="minorHAnsi" w:eastAsiaTheme="minorEastAsia" w:hAnsiTheme="minorHAnsi" w:cstheme="minorBidi"/>
          <w:sz w:val="22"/>
          <w:szCs w:val="22"/>
          <w:lang w:val="en-GB" w:eastAsia="en-GB"/>
        </w:rPr>
      </w:pPr>
      <w:hyperlink w:anchor="_Toc426452296" w:history="1">
        <w:r w:rsidR="00896951" w:rsidRPr="008F2EE0">
          <w:rPr>
            <w:rStyle w:val="Hyperlink"/>
          </w:rPr>
          <w:t>8.5.9</w:t>
        </w:r>
        <w:r w:rsidR="00896951">
          <w:rPr>
            <w:rFonts w:asciiTheme="minorHAnsi" w:eastAsiaTheme="minorEastAsia" w:hAnsiTheme="minorHAnsi" w:cstheme="minorBidi"/>
            <w:sz w:val="22"/>
            <w:szCs w:val="22"/>
            <w:lang w:val="en-GB" w:eastAsia="en-GB"/>
          </w:rPr>
          <w:tab/>
        </w:r>
        <w:r w:rsidR="00896951" w:rsidRPr="008F2EE0">
          <w:rPr>
            <w:rStyle w:val="Hyperlink"/>
          </w:rPr>
          <w:t>&lt;Stereotype&gt; ExtensionSchemaDocument</w:t>
        </w:r>
        <w:r w:rsidR="00896951">
          <w:rPr>
            <w:webHidden/>
          </w:rPr>
          <w:tab/>
        </w:r>
        <w:r w:rsidR="00896951">
          <w:rPr>
            <w:webHidden/>
          </w:rPr>
          <w:fldChar w:fldCharType="begin"/>
        </w:r>
        <w:r w:rsidR="00896951">
          <w:rPr>
            <w:webHidden/>
          </w:rPr>
          <w:instrText xml:space="preserve"> PAGEREF _Toc426452296 \h </w:instrText>
        </w:r>
        <w:r w:rsidR="00896951">
          <w:rPr>
            <w:webHidden/>
          </w:rPr>
        </w:r>
        <w:r w:rsidR="00896951">
          <w:rPr>
            <w:webHidden/>
          </w:rPr>
          <w:fldChar w:fldCharType="separate"/>
        </w:r>
        <w:r w:rsidR="00B81ED7">
          <w:rPr>
            <w:webHidden/>
          </w:rPr>
          <w:t>202</w:t>
        </w:r>
        <w:r w:rsidR="00896951">
          <w:rPr>
            <w:webHidden/>
          </w:rPr>
          <w:fldChar w:fldCharType="end"/>
        </w:r>
      </w:hyperlink>
    </w:p>
    <w:p w14:paraId="2BA76577" w14:textId="77777777" w:rsidR="00896951" w:rsidRDefault="00333F36">
      <w:pPr>
        <w:pStyle w:val="TOC3"/>
        <w:rPr>
          <w:rFonts w:asciiTheme="minorHAnsi" w:eastAsiaTheme="minorEastAsia" w:hAnsiTheme="minorHAnsi" w:cstheme="minorBidi"/>
          <w:sz w:val="22"/>
          <w:szCs w:val="22"/>
          <w:lang w:val="en-GB" w:eastAsia="en-GB"/>
        </w:rPr>
      </w:pPr>
      <w:hyperlink w:anchor="_Toc426452297" w:history="1">
        <w:r w:rsidR="00896951" w:rsidRPr="008F2EE0">
          <w:rPr>
            <w:rStyle w:val="Hyperlink"/>
          </w:rPr>
          <w:t>8.5.10</w:t>
        </w:r>
        <w:r w:rsidR="00896951">
          <w:rPr>
            <w:rFonts w:asciiTheme="minorHAnsi" w:eastAsiaTheme="minorEastAsia" w:hAnsiTheme="minorHAnsi" w:cstheme="minorBidi"/>
            <w:sz w:val="22"/>
            <w:szCs w:val="22"/>
            <w:lang w:val="en-GB" w:eastAsia="en-GB"/>
          </w:rPr>
          <w:tab/>
        </w:r>
        <w:r w:rsidR="00896951" w:rsidRPr="008F2EE0">
          <w:rPr>
            <w:rStyle w:val="Hyperlink"/>
          </w:rPr>
          <w:t>&lt;Stereotype&gt; ExternalSchemaDocument</w:t>
        </w:r>
        <w:r w:rsidR="00896951">
          <w:rPr>
            <w:webHidden/>
          </w:rPr>
          <w:tab/>
        </w:r>
        <w:r w:rsidR="00896951">
          <w:rPr>
            <w:webHidden/>
          </w:rPr>
          <w:fldChar w:fldCharType="begin"/>
        </w:r>
        <w:r w:rsidR="00896951">
          <w:rPr>
            <w:webHidden/>
          </w:rPr>
          <w:instrText xml:space="preserve"> PAGEREF _Toc426452297 \h </w:instrText>
        </w:r>
        <w:r w:rsidR="00896951">
          <w:rPr>
            <w:webHidden/>
          </w:rPr>
        </w:r>
        <w:r w:rsidR="00896951">
          <w:rPr>
            <w:webHidden/>
          </w:rPr>
          <w:fldChar w:fldCharType="separate"/>
        </w:r>
        <w:r w:rsidR="00B81ED7">
          <w:rPr>
            <w:webHidden/>
          </w:rPr>
          <w:t>203</w:t>
        </w:r>
        <w:r w:rsidR="00896951">
          <w:rPr>
            <w:webHidden/>
          </w:rPr>
          <w:fldChar w:fldCharType="end"/>
        </w:r>
      </w:hyperlink>
    </w:p>
    <w:p w14:paraId="4FEC4ACA" w14:textId="77777777" w:rsidR="00896951" w:rsidRDefault="00333F36">
      <w:pPr>
        <w:pStyle w:val="TOC3"/>
        <w:rPr>
          <w:rFonts w:asciiTheme="minorHAnsi" w:eastAsiaTheme="minorEastAsia" w:hAnsiTheme="minorHAnsi" w:cstheme="minorBidi"/>
          <w:sz w:val="22"/>
          <w:szCs w:val="22"/>
          <w:lang w:val="en-GB" w:eastAsia="en-GB"/>
        </w:rPr>
      </w:pPr>
      <w:hyperlink w:anchor="_Toc426452298" w:history="1">
        <w:r w:rsidR="00896951" w:rsidRPr="008F2EE0">
          <w:rPr>
            <w:rStyle w:val="Hyperlink"/>
          </w:rPr>
          <w:t>8.5.11</w:t>
        </w:r>
        <w:r w:rsidR="00896951">
          <w:rPr>
            <w:rFonts w:asciiTheme="minorHAnsi" w:eastAsiaTheme="minorEastAsia" w:hAnsiTheme="minorHAnsi" w:cstheme="minorBidi"/>
            <w:sz w:val="22"/>
            <w:szCs w:val="22"/>
            <w:lang w:val="en-GB" w:eastAsia="en-GB"/>
          </w:rPr>
          <w:tab/>
        </w:r>
        <w:r w:rsidR="00896951" w:rsidRPr="008F2EE0">
          <w:rPr>
            <w:rStyle w:val="Hyperlink"/>
          </w:rPr>
          <w:t>&lt;Stereotype&gt; File</w:t>
        </w:r>
        <w:r w:rsidR="00896951">
          <w:rPr>
            <w:webHidden/>
          </w:rPr>
          <w:tab/>
        </w:r>
        <w:r w:rsidR="00896951">
          <w:rPr>
            <w:webHidden/>
          </w:rPr>
          <w:fldChar w:fldCharType="begin"/>
        </w:r>
        <w:r w:rsidR="00896951">
          <w:rPr>
            <w:webHidden/>
          </w:rPr>
          <w:instrText xml:space="preserve"> PAGEREF _Toc426452298 \h </w:instrText>
        </w:r>
        <w:r w:rsidR="00896951">
          <w:rPr>
            <w:webHidden/>
          </w:rPr>
        </w:r>
        <w:r w:rsidR="00896951">
          <w:rPr>
            <w:webHidden/>
          </w:rPr>
          <w:fldChar w:fldCharType="separate"/>
        </w:r>
        <w:r w:rsidR="00B81ED7">
          <w:rPr>
            <w:webHidden/>
          </w:rPr>
          <w:t>203</w:t>
        </w:r>
        <w:r w:rsidR="00896951">
          <w:rPr>
            <w:webHidden/>
          </w:rPr>
          <w:fldChar w:fldCharType="end"/>
        </w:r>
      </w:hyperlink>
    </w:p>
    <w:p w14:paraId="36FE08F1" w14:textId="77777777" w:rsidR="00896951" w:rsidRDefault="00333F36">
      <w:pPr>
        <w:pStyle w:val="TOC3"/>
        <w:rPr>
          <w:rFonts w:asciiTheme="minorHAnsi" w:eastAsiaTheme="minorEastAsia" w:hAnsiTheme="minorHAnsi" w:cstheme="minorBidi"/>
          <w:sz w:val="22"/>
          <w:szCs w:val="22"/>
          <w:lang w:val="en-GB" w:eastAsia="en-GB"/>
        </w:rPr>
      </w:pPr>
      <w:hyperlink w:anchor="_Toc426452299" w:history="1">
        <w:r w:rsidR="00896951" w:rsidRPr="008F2EE0">
          <w:rPr>
            <w:rStyle w:val="Hyperlink"/>
          </w:rPr>
          <w:t>8.5.12</w:t>
        </w:r>
        <w:r w:rsidR="00896951">
          <w:rPr>
            <w:rFonts w:asciiTheme="minorHAnsi" w:eastAsiaTheme="minorEastAsia" w:hAnsiTheme="minorHAnsi" w:cstheme="minorBidi"/>
            <w:sz w:val="22"/>
            <w:szCs w:val="22"/>
            <w:lang w:val="en-GB" w:eastAsia="en-GB"/>
          </w:rPr>
          <w:tab/>
        </w:r>
        <w:r w:rsidR="00896951" w:rsidRPr="008F2EE0">
          <w:rPr>
            <w:rStyle w:val="Hyperlink"/>
          </w:rPr>
          <w:t>&lt;Stereotype&gt; FileType</w:t>
        </w:r>
        <w:r w:rsidR="00896951">
          <w:rPr>
            <w:webHidden/>
          </w:rPr>
          <w:tab/>
        </w:r>
        <w:r w:rsidR="00896951">
          <w:rPr>
            <w:webHidden/>
          </w:rPr>
          <w:fldChar w:fldCharType="begin"/>
        </w:r>
        <w:r w:rsidR="00896951">
          <w:rPr>
            <w:webHidden/>
          </w:rPr>
          <w:instrText xml:space="preserve"> PAGEREF _Toc426452299 \h </w:instrText>
        </w:r>
        <w:r w:rsidR="00896951">
          <w:rPr>
            <w:webHidden/>
          </w:rPr>
        </w:r>
        <w:r w:rsidR="00896951">
          <w:rPr>
            <w:webHidden/>
          </w:rPr>
          <w:fldChar w:fldCharType="separate"/>
        </w:r>
        <w:r w:rsidR="00B81ED7">
          <w:rPr>
            <w:webHidden/>
          </w:rPr>
          <w:t>203</w:t>
        </w:r>
        <w:r w:rsidR="00896951">
          <w:rPr>
            <w:webHidden/>
          </w:rPr>
          <w:fldChar w:fldCharType="end"/>
        </w:r>
      </w:hyperlink>
    </w:p>
    <w:p w14:paraId="4AA9CC0F" w14:textId="77777777" w:rsidR="00896951" w:rsidRDefault="00333F36">
      <w:pPr>
        <w:pStyle w:val="TOC3"/>
        <w:rPr>
          <w:rFonts w:asciiTheme="minorHAnsi" w:eastAsiaTheme="minorEastAsia" w:hAnsiTheme="minorHAnsi" w:cstheme="minorBidi"/>
          <w:sz w:val="22"/>
          <w:szCs w:val="22"/>
          <w:lang w:val="en-GB" w:eastAsia="en-GB"/>
        </w:rPr>
      </w:pPr>
      <w:hyperlink w:anchor="_Toc426452300" w:history="1">
        <w:r w:rsidR="00896951" w:rsidRPr="008F2EE0">
          <w:rPr>
            <w:rStyle w:val="Hyperlink"/>
          </w:rPr>
          <w:t>8.5.13</w:t>
        </w:r>
        <w:r w:rsidR="00896951">
          <w:rPr>
            <w:rFonts w:asciiTheme="minorHAnsi" w:eastAsiaTheme="minorEastAsia" w:hAnsiTheme="minorHAnsi" w:cstheme="minorBidi"/>
            <w:sz w:val="22"/>
            <w:szCs w:val="22"/>
            <w:lang w:val="en-GB" w:eastAsia="en-GB"/>
          </w:rPr>
          <w:tab/>
        </w:r>
        <w:r w:rsidR="00896951" w:rsidRPr="008F2EE0">
          <w:rPr>
            <w:rStyle w:val="Hyperlink"/>
          </w:rPr>
          <w:t>&lt;Stereotype&gt; IEPSampleXMLDocument</w:t>
        </w:r>
        <w:r w:rsidR="00896951">
          <w:rPr>
            <w:webHidden/>
          </w:rPr>
          <w:tab/>
        </w:r>
        <w:r w:rsidR="00896951">
          <w:rPr>
            <w:webHidden/>
          </w:rPr>
          <w:fldChar w:fldCharType="begin"/>
        </w:r>
        <w:r w:rsidR="00896951">
          <w:rPr>
            <w:webHidden/>
          </w:rPr>
          <w:instrText xml:space="preserve"> PAGEREF _Toc426452300 \h </w:instrText>
        </w:r>
        <w:r w:rsidR="00896951">
          <w:rPr>
            <w:webHidden/>
          </w:rPr>
        </w:r>
        <w:r w:rsidR="00896951">
          <w:rPr>
            <w:webHidden/>
          </w:rPr>
          <w:fldChar w:fldCharType="separate"/>
        </w:r>
        <w:r w:rsidR="00B81ED7">
          <w:rPr>
            <w:webHidden/>
          </w:rPr>
          <w:t>204</w:t>
        </w:r>
        <w:r w:rsidR="00896951">
          <w:rPr>
            <w:webHidden/>
          </w:rPr>
          <w:fldChar w:fldCharType="end"/>
        </w:r>
      </w:hyperlink>
    </w:p>
    <w:p w14:paraId="6F06325D" w14:textId="77777777" w:rsidR="00896951" w:rsidRDefault="00333F36">
      <w:pPr>
        <w:pStyle w:val="TOC3"/>
        <w:rPr>
          <w:rFonts w:asciiTheme="minorHAnsi" w:eastAsiaTheme="minorEastAsia" w:hAnsiTheme="minorHAnsi" w:cstheme="minorBidi"/>
          <w:sz w:val="22"/>
          <w:szCs w:val="22"/>
          <w:lang w:val="en-GB" w:eastAsia="en-GB"/>
        </w:rPr>
      </w:pPr>
      <w:hyperlink w:anchor="_Toc426452301" w:history="1">
        <w:r w:rsidR="00896951" w:rsidRPr="008F2EE0">
          <w:rPr>
            <w:rStyle w:val="Hyperlink"/>
          </w:rPr>
          <w:t>8.5.14</w:t>
        </w:r>
        <w:r w:rsidR="00896951">
          <w:rPr>
            <w:rFonts w:asciiTheme="minorHAnsi" w:eastAsiaTheme="minorEastAsia" w:hAnsiTheme="minorHAnsi" w:cstheme="minorBidi"/>
            <w:sz w:val="22"/>
            <w:szCs w:val="22"/>
            <w:lang w:val="en-GB" w:eastAsia="en-GB"/>
          </w:rPr>
          <w:tab/>
        </w:r>
        <w:r w:rsidR="00896951" w:rsidRPr="008F2EE0">
          <w:rPr>
            <w:rStyle w:val="Hyperlink"/>
          </w:rPr>
          <w:t>&lt;Stereotype&gt; ModelPackageDescriptionRelationship</w:t>
        </w:r>
        <w:r w:rsidR="00896951">
          <w:rPr>
            <w:webHidden/>
          </w:rPr>
          <w:tab/>
        </w:r>
        <w:r w:rsidR="00896951">
          <w:rPr>
            <w:webHidden/>
          </w:rPr>
          <w:fldChar w:fldCharType="begin"/>
        </w:r>
        <w:r w:rsidR="00896951">
          <w:rPr>
            <w:webHidden/>
          </w:rPr>
          <w:instrText xml:space="preserve"> PAGEREF _Toc426452301 \h </w:instrText>
        </w:r>
        <w:r w:rsidR="00896951">
          <w:rPr>
            <w:webHidden/>
          </w:rPr>
        </w:r>
        <w:r w:rsidR="00896951">
          <w:rPr>
            <w:webHidden/>
          </w:rPr>
          <w:fldChar w:fldCharType="separate"/>
        </w:r>
        <w:r w:rsidR="00B81ED7">
          <w:rPr>
            <w:webHidden/>
          </w:rPr>
          <w:t>204</w:t>
        </w:r>
        <w:r w:rsidR="00896951">
          <w:rPr>
            <w:webHidden/>
          </w:rPr>
          <w:fldChar w:fldCharType="end"/>
        </w:r>
      </w:hyperlink>
    </w:p>
    <w:p w14:paraId="5BC70E99" w14:textId="77777777" w:rsidR="00896951" w:rsidRDefault="00333F36">
      <w:pPr>
        <w:pStyle w:val="TOC3"/>
        <w:rPr>
          <w:rFonts w:asciiTheme="minorHAnsi" w:eastAsiaTheme="minorEastAsia" w:hAnsiTheme="minorHAnsi" w:cstheme="minorBidi"/>
          <w:sz w:val="22"/>
          <w:szCs w:val="22"/>
          <w:lang w:val="en-GB" w:eastAsia="en-GB"/>
        </w:rPr>
      </w:pPr>
      <w:hyperlink w:anchor="_Toc426452302" w:history="1">
        <w:r w:rsidR="00896951" w:rsidRPr="008F2EE0">
          <w:rPr>
            <w:rStyle w:val="Hyperlink"/>
          </w:rPr>
          <w:t>8.5.15</w:t>
        </w:r>
        <w:r w:rsidR="00896951">
          <w:rPr>
            <w:rFonts w:asciiTheme="minorHAnsi" w:eastAsiaTheme="minorEastAsia" w:hAnsiTheme="minorHAnsi" w:cstheme="minorBidi"/>
            <w:sz w:val="22"/>
            <w:szCs w:val="22"/>
            <w:lang w:val="en-GB" w:eastAsia="en-GB"/>
          </w:rPr>
          <w:tab/>
        </w:r>
        <w:r w:rsidR="00896951" w:rsidRPr="008F2EE0">
          <w:rPr>
            <w:rStyle w:val="Hyperlink"/>
          </w:rPr>
          <w:t>&lt;Stereotype&gt; MPDChangeLog</w:t>
        </w:r>
        <w:r w:rsidR="00896951">
          <w:rPr>
            <w:webHidden/>
          </w:rPr>
          <w:tab/>
        </w:r>
        <w:r w:rsidR="00896951">
          <w:rPr>
            <w:webHidden/>
          </w:rPr>
          <w:fldChar w:fldCharType="begin"/>
        </w:r>
        <w:r w:rsidR="00896951">
          <w:rPr>
            <w:webHidden/>
          </w:rPr>
          <w:instrText xml:space="preserve"> PAGEREF _Toc426452302 \h </w:instrText>
        </w:r>
        <w:r w:rsidR="00896951">
          <w:rPr>
            <w:webHidden/>
          </w:rPr>
        </w:r>
        <w:r w:rsidR="00896951">
          <w:rPr>
            <w:webHidden/>
          </w:rPr>
          <w:fldChar w:fldCharType="separate"/>
        </w:r>
        <w:r w:rsidR="00B81ED7">
          <w:rPr>
            <w:webHidden/>
          </w:rPr>
          <w:t>204</w:t>
        </w:r>
        <w:r w:rsidR="00896951">
          <w:rPr>
            <w:webHidden/>
          </w:rPr>
          <w:fldChar w:fldCharType="end"/>
        </w:r>
      </w:hyperlink>
    </w:p>
    <w:p w14:paraId="7E87E450" w14:textId="77777777" w:rsidR="00896951" w:rsidRDefault="00333F36">
      <w:pPr>
        <w:pStyle w:val="TOC3"/>
        <w:rPr>
          <w:rFonts w:asciiTheme="minorHAnsi" w:eastAsiaTheme="minorEastAsia" w:hAnsiTheme="minorHAnsi" w:cstheme="minorBidi"/>
          <w:sz w:val="22"/>
          <w:szCs w:val="22"/>
          <w:lang w:val="en-GB" w:eastAsia="en-GB"/>
        </w:rPr>
      </w:pPr>
      <w:hyperlink w:anchor="_Toc426452303" w:history="1">
        <w:r w:rsidR="00896951" w:rsidRPr="008F2EE0">
          <w:rPr>
            <w:rStyle w:val="Hyperlink"/>
          </w:rPr>
          <w:t>8.5.16</w:t>
        </w:r>
        <w:r w:rsidR="00896951">
          <w:rPr>
            <w:rFonts w:asciiTheme="minorHAnsi" w:eastAsiaTheme="minorEastAsia" w:hAnsiTheme="minorHAnsi" w:cstheme="minorBidi"/>
            <w:sz w:val="22"/>
            <w:szCs w:val="22"/>
            <w:lang w:val="en-GB" w:eastAsia="en-GB"/>
          </w:rPr>
          <w:tab/>
        </w:r>
        <w:r w:rsidR="00896951" w:rsidRPr="008F2EE0">
          <w:rPr>
            <w:rStyle w:val="Hyperlink"/>
          </w:rPr>
          <w:t>&lt;Stereotype&gt; qualifiedName</w:t>
        </w:r>
        <w:r w:rsidR="00896951">
          <w:rPr>
            <w:webHidden/>
          </w:rPr>
          <w:tab/>
        </w:r>
        <w:r w:rsidR="00896951">
          <w:rPr>
            <w:webHidden/>
          </w:rPr>
          <w:fldChar w:fldCharType="begin"/>
        </w:r>
        <w:r w:rsidR="00896951">
          <w:rPr>
            <w:webHidden/>
          </w:rPr>
          <w:instrText xml:space="preserve"> PAGEREF _Toc426452303 \h </w:instrText>
        </w:r>
        <w:r w:rsidR="00896951">
          <w:rPr>
            <w:webHidden/>
          </w:rPr>
        </w:r>
        <w:r w:rsidR="00896951">
          <w:rPr>
            <w:webHidden/>
          </w:rPr>
          <w:fldChar w:fldCharType="separate"/>
        </w:r>
        <w:r w:rsidR="00B81ED7">
          <w:rPr>
            <w:webHidden/>
          </w:rPr>
          <w:t>204</w:t>
        </w:r>
        <w:r w:rsidR="00896951">
          <w:rPr>
            <w:webHidden/>
          </w:rPr>
          <w:fldChar w:fldCharType="end"/>
        </w:r>
      </w:hyperlink>
    </w:p>
    <w:p w14:paraId="3E4EBE02" w14:textId="77777777" w:rsidR="00896951" w:rsidRDefault="00333F36">
      <w:pPr>
        <w:pStyle w:val="TOC3"/>
        <w:rPr>
          <w:rFonts w:asciiTheme="minorHAnsi" w:eastAsiaTheme="minorEastAsia" w:hAnsiTheme="minorHAnsi" w:cstheme="minorBidi"/>
          <w:sz w:val="22"/>
          <w:szCs w:val="22"/>
          <w:lang w:val="en-GB" w:eastAsia="en-GB"/>
        </w:rPr>
      </w:pPr>
      <w:hyperlink w:anchor="_Toc426452304" w:history="1">
        <w:r w:rsidR="00896951" w:rsidRPr="008F2EE0">
          <w:rPr>
            <w:rStyle w:val="Hyperlink"/>
          </w:rPr>
          <w:t>8.5.17</w:t>
        </w:r>
        <w:r w:rsidR="00896951">
          <w:rPr>
            <w:rFonts w:asciiTheme="minorHAnsi" w:eastAsiaTheme="minorEastAsia" w:hAnsiTheme="minorHAnsi" w:cstheme="minorBidi"/>
            <w:sz w:val="22"/>
            <w:szCs w:val="22"/>
            <w:lang w:val="en-GB" w:eastAsia="en-GB"/>
          </w:rPr>
          <w:tab/>
        </w:r>
        <w:r w:rsidR="00896951" w:rsidRPr="008F2EE0">
          <w:rPr>
            <w:rStyle w:val="Hyperlink"/>
          </w:rPr>
          <w:t>&lt;Stereotype&gt; ReadMe</w:t>
        </w:r>
        <w:r w:rsidR="00896951">
          <w:rPr>
            <w:webHidden/>
          </w:rPr>
          <w:tab/>
        </w:r>
        <w:r w:rsidR="00896951">
          <w:rPr>
            <w:webHidden/>
          </w:rPr>
          <w:fldChar w:fldCharType="begin"/>
        </w:r>
        <w:r w:rsidR="00896951">
          <w:rPr>
            <w:webHidden/>
          </w:rPr>
          <w:instrText xml:space="preserve"> PAGEREF _Toc426452304 \h </w:instrText>
        </w:r>
        <w:r w:rsidR="00896951">
          <w:rPr>
            <w:webHidden/>
          </w:rPr>
        </w:r>
        <w:r w:rsidR="00896951">
          <w:rPr>
            <w:webHidden/>
          </w:rPr>
          <w:fldChar w:fldCharType="separate"/>
        </w:r>
        <w:r w:rsidR="00B81ED7">
          <w:rPr>
            <w:webHidden/>
          </w:rPr>
          <w:t>205</w:t>
        </w:r>
        <w:r w:rsidR="00896951">
          <w:rPr>
            <w:webHidden/>
          </w:rPr>
          <w:fldChar w:fldCharType="end"/>
        </w:r>
      </w:hyperlink>
    </w:p>
    <w:p w14:paraId="6DDC30C2" w14:textId="77777777" w:rsidR="00896951" w:rsidRDefault="00333F36">
      <w:pPr>
        <w:pStyle w:val="TOC3"/>
        <w:rPr>
          <w:rFonts w:asciiTheme="minorHAnsi" w:eastAsiaTheme="minorEastAsia" w:hAnsiTheme="minorHAnsi" w:cstheme="minorBidi"/>
          <w:sz w:val="22"/>
          <w:szCs w:val="22"/>
          <w:lang w:val="en-GB" w:eastAsia="en-GB"/>
        </w:rPr>
      </w:pPr>
      <w:hyperlink w:anchor="_Toc426452305" w:history="1">
        <w:r w:rsidR="00896951" w:rsidRPr="008F2EE0">
          <w:rPr>
            <w:rStyle w:val="Hyperlink"/>
          </w:rPr>
          <w:t>8.5.18</w:t>
        </w:r>
        <w:r w:rsidR="00896951">
          <w:rPr>
            <w:rFonts w:asciiTheme="minorHAnsi" w:eastAsiaTheme="minorEastAsia" w:hAnsiTheme="minorHAnsi" w:cstheme="minorBidi"/>
            <w:sz w:val="22"/>
            <w:szCs w:val="22"/>
            <w:lang w:val="en-GB" w:eastAsia="en-GB"/>
          </w:rPr>
          <w:tab/>
        </w:r>
        <w:r w:rsidR="00896951" w:rsidRPr="008F2EE0">
          <w:rPr>
            <w:rStyle w:val="Hyperlink"/>
          </w:rPr>
          <w:t>&lt;Stereotype&gt; ReferenceSchemaDocument</w:t>
        </w:r>
        <w:r w:rsidR="00896951">
          <w:rPr>
            <w:webHidden/>
          </w:rPr>
          <w:tab/>
        </w:r>
        <w:r w:rsidR="00896951">
          <w:rPr>
            <w:webHidden/>
          </w:rPr>
          <w:fldChar w:fldCharType="begin"/>
        </w:r>
        <w:r w:rsidR="00896951">
          <w:rPr>
            <w:webHidden/>
          </w:rPr>
          <w:instrText xml:space="preserve"> PAGEREF _Toc426452305 \h </w:instrText>
        </w:r>
        <w:r w:rsidR="00896951">
          <w:rPr>
            <w:webHidden/>
          </w:rPr>
        </w:r>
        <w:r w:rsidR="00896951">
          <w:rPr>
            <w:webHidden/>
          </w:rPr>
          <w:fldChar w:fldCharType="separate"/>
        </w:r>
        <w:r w:rsidR="00B81ED7">
          <w:rPr>
            <w:webHidden/>
          </w:rPr>
          <w:t>206</w:t>
        </w:r>
        <w:r w:rsidR="00896951">
          <w:rPr>
            <w:webHidden/>
          </w:rPr>
          <w:fldChar w:fldCharType="end"/>
        </w:r>
      </w:hyperlink>
    </w:p>
    <w:p w14:paraId="3347811B" w14:textId="77777777" w:rsidR="00896951" w:rsidRDefault="00333F36">
      <w:pPr>
        <w:pStyle w:val="TOC3"/>
        <w:rPr>
          <w:rFonts w:asciiTheme="minorHAnsi" w:eastAsiaTheme="minorEastAsia" w:hAnsiTheme="minorHAnsi" w:cstheme="minorBidi"/>
          <w:sz w:val="22"/>
          <w:szCs w:val="22"/>
          <w:lang w:val="en-GB" w:eastAsia="en-GB"/>
        </w:rPr>
      </w:pPr>
      <w:hyperlink w:anchor="_Toc426452306" w:history="1">
        <w:r w:rsidR="00896951" w:rsidRPr="008F2EE0">
          <w:rPr>
            <w:rStyle w:val="Hyperlink"/>
          </w:rPr>
          <w:t>8.5.19</w:t>
        </w:r>
        <w:r w:rsidR="00896951">
          <w:rPr>
            <w:rFonts w:asciiTheme="minorHAnsi" w:eastAsiaTheme="minorEastAsia" w:hAnsiTheme="minorHAnsi" w:cstheme="minorBidi"/>
            <w:sz w:val="22"/>
            <w:szCs w:val="22"/>
            <w:lang w:val="en-GB" w:eastAsia="en-GB"/>
          </w:rPr>
          <w:tab/>
        </w:r>
        <w:r w:rsidR="00896951" w:rsidRPr="008F2EE0">
          <w:rPr>
            <w:rStyle w:val="Hyperlink"/>
          </w:rPr>
          <w:t>&lt;Stereotype&gt; RelaxNGSchema</w:t>
        </w:r>
        <w:r w:rsidR="00896951">
          <w:rPr>
            <w:webHidden/>
          </w:rPr>
          <w:tab/>
        </w:r>
        <w:r w:rsidR="00896951">
          <w:rPr>
            <w:webHidden/>
          </w:rPr>
          <w:fldChar w:fldCharType="begin"/>
        </w:r>
        <w:r w:rsidR="00896951">
          <w:rPr>
            <w:webHidden/>
          </w:rPr>
          <w:instrText xml:space="preserve"> PAGEREF _Toc426452306 \h </w:instrText>
        </w:r>
        <w:r w:rsidR="00896951">
          <w:rPr>
            <w:webHidden/>
          </w:rPr>
        </w:r>
        <w:r w:rsidR="00896951">
          <w:rPr>
            <w:webHidden/>
          </w:rPr>
          <w:fldChar w:fldCharType="separate"/>
        </w:r>
        <w:r w:rsidR="00B81ED7">
          <w:rPr>
            <w:webHidden/>
          </w:rPr>
          <w:t>206</w:t>
        </w:r>
        <w:r w:rsidR="00896951">
          <w:rPr>
            <w:webHidden/>
          </w:rPr>
          <w:fldChar w:fldCharType="end"/>
        </w:r>
      </w:hyperlink>
    </w:p>
    <w:p w14:paraId="5930C1BF" w14:textId="77777777" w:rsidR="00896951" w:rsidRDefault="00333F36">
      <w:pPr>
        <w:pStyle w:val="TOC3"/>
        <w:rPr>
          <w:rFonts w:asciiTheme="minorHAnsi" w:eastAsiaTheme="minorEastAsia" w:hAnsiTheme="minorHAnsi" w:cstheme="minorBidi"/>
          <w:sz w:val="22"/>
          <w:szCs w:val="22"/>
          <w:lang w:val="en-GB" w:eastAsia="en-GB"/>
        </w:rPr>
      </w:pPr>
      <w:hyperlink w:anchor="_Toc426452307" w:history="1">
        <w:r w:rsidR="00896951" w:rsidRPr="008F2EE0">
          <w:rPr>
            <w:rStyle w:val="Hyperlink"/>
          </w:rPr>
          <w:t>8.5.20</w:t>
        </w:r>
        <w:r w:rsidR="00896951">
          <w:rPr>
            <w:rFonts w:asciiTheme="minorHAnsi" w:eastAsiaTheme="minorEastAsia" w:hAnsiTheme="minorHAnsi" w:cstheme="minorBidi"/>
            <w:sz w:val="22"/>
            <w:szCs w:val="22"/>
            <w:lang w:val="en-GB" w:eastAsia="en-GB"/>
          </w:rPr>
          <w:tab/>
        </w:r>
        <w:r w:rsidR="00896951" w:rsidRPr="008F2EE0">
          <w:rPr>
            <w:rStyle w:val="Hyperlink"/>
          </w:rPr>
          <w:t>&lt;Stereotype&gt; RequiredFile</w:t>
        </w:r>
        <w:r w:rsidR="00896951">
          <w:rPr>
            <w:webHidden/>
          </w:rPr>
          <w:tab/>
        </w:r>
        <w:r w:rsidR="00896951">
          <w:rPr>
            <w:webHidden/>
          </w:rPr>
          <w:fldChar w:fldCharType="begin"/>
        </w:r>
        <w:r w:rsidR="00896951">
          <w:rPr>
            <w:webHidden/>
          </w:rPr>
          <w:instrText xml:space="preserve"> PAGEREF _Toc426452307 \h </w:instrText>
        </w:r>
        <w:r w:rsidR="00896951">
          <w:rPr>
            <w:webHidden/>
          </w:rPr>
        </w:r>
        <w:r w:rsidR="00896951">
          <w:rPr>
            <w:webHidden/>
          </w:rPr>
          <w:fldChar w:fldCharType="separate"/>
        </w:r>
        <w:r w:rsidR="00B81ED7">
          <w:rPr>
            <w:webHidden/>
          </w:rPr>
          <w:t>206</w:t>
        </w:r>
        <w:r w:rsidR="00896951">
          <w:rPr>
            <w:webHidden/>
          </w:rPr>
          <w:fldChar w:fldCharType="end"/>
        </w:r>
      </w:hyperlink>
    </w:p>
    <w:p w14:paraId="3E85AD87" w14:textId="77777777" w:rsidR="00896951" w:rsidRDefault="00333F36">
      <w:pPr>
        <w:pStyle w:val="TOC3"/>
        <w:rPr>
          <w:rFonts w:asciiTheme="minorHAnsi" w:eastAsiaTheme="minorEastAsia" w:hAnsiTheme="minorHAnsi" w:cstheme="minorBidi"/>
          <w:sz w:val="22"/>
          <w:szCs w:val="22"/>
          <w:lang w:val="en-GB" w:eastAsia="en-GB"/>
        </w:rPr>
      </w:pPr>
      <w:hyperlink w:anchor="_Toc426452308" w:history="1">
        <w:r w:rsidR="00896951" w:rsidRPr="008F2EE0">
          <w:rPr>
            <w:rStyle w:val="Hyperlink"/>
          </w:rPr>
          <w:t>8.5.21</w:t>
        </w:r>
        <w:r w:rsidR="00896951">
          <w:rPr>
            <w:rFonts w:asciiTheme="minorHAnsi" w:eastAsiaTheme="minorEastAsia" w:hAnsiTheme="minorHAnsi" w:cstheme="minorBidi"/>
            <w:sz w:val="22"/>
            <w:szCs w:val="22"/>
            <w:lang w:val="en-GB" w:eastAsia="en-GB"/>
          </w:rPr>
          <w:tab/>
        </w:r>
        <w:r w:rsidR="00896951" w:rsidRPr="008F2EE0">
          <w:rPr>
            <w:rStyle w:val="Hyperlink"/>
          </w:rPr>
          <w:t>&lt;Stereotype&gt; SchematronSchema</w:t>
        </w:r>
        <w:r w:rsidR="00896951">
          <w:rPr>
            <w:webHidden/>
          </w:rPr>
          <w:tab/>
        </w:r>
        <w:r w:rsidR="00896951">
          <w:rPr>
            <w:webHidden/>
          </w:rPr>
          <w:fldChar w:fldCharType="begin"/>
        </w:r>
        <w:r w:rsidR="00896951">
          <w:rPr>
            <w:webHidden/>
          </w:rPr>
          <w:instrText xml:space="preserve"> PAGEREF _Toc426452308 \h </w:instrText>
        </w:r>
        <w:r w:rsidR="00896951">
          <w:rPr>
            <w:webHidden/>
          </w:rPr>
        </w:r>
        <w:r w:rsidR="00896951">
          <w:rPr>
            <w:webHidden/>
          </w:rPr>
          <w:fldChar w:fldCharType="separate"/>
        </w:r>
        <w:r w:rsidR="00B81ED7">
          <w:rPr>
            <w:webHidden/>
          </w:rPr>
          <w:t>206</w:t>
        </w:r>
        <w:r w:rsidR="00896951">
          <w:rPr>
            <w:webHidden/>
          </w:rPr>
          <w:fldChar w:fldCharType="end"/>
        </w:r>
      </w:hyperlink>
    </w:p>
    <w:p w14:paraId="295EF886" w14:textId="77777777" w:rsidR="00896951" w:rsidRDefault="00333F36">
      <w:pPr>
        <w:pStyle w:val="TOC3"/>
        <w:rPr>
          <w:rFonts w:asciiTheme="minorHAnsi" w:eastAsiaTheme="minorEastAsia" w:hAnsiTheme="minorHAnsi" w:cstheme="minorBidi"/>
          <w:sz w:val="22"/>
          <w:szCs w:val="22"/>
          <w:lang w:val="en-GB" w:eastAsia="en-GB"/>
        </w:rPr>
      </w:pPr>
      <w:hyperlink w:anchor="_Toc426452309" w:history="1">
        <w:r w:rsidR="00896951" w:rsidRPr="008F2EE0">
          <w:rPr>
            <w:rStyle w:val="Hyperlink"/>
          </w:rPr>
          <w:t>8.5.22</w:t>
        </w:r>
        <w:r w:rsidR="00896951">
          <w:rPr>
            <w:rFonts w:asciiTheme="minorHAnsi" w:eastAsiaTheme="minorEastAsia" w:hAnsiTheme="minorHAnsi" w:cstheme="minorBidi"/>
            <w:sz w:val="22"/>
            <w:szCs w:val="22"/>
            <w:lang w:val="en-GB" w:eastAsia="en-GB"/>
          </w:rPr>
          <w:tab/>
        </w:r>
        <w:r w:rsidR="00896951" w:rsidRPr="008F2EE0">
          <w:rPr>
            <w:rStyle w:val="Hyperlink"/>
          </w:rPr>
          <w:t>&lt;Stereotype&gt; SubsetSchemaDocument</w:t>
        </w:r>
        <w:r w:rsidR="00896951">
          <w:rPr>
            <w:webHidden/>
          </w:rPr>
          <w:tab/>
        </w:r>
        <w:r w:rsidR="00896951">
          <w:rPr>
            <w:webHidden/>
          </w:rPr>
          <w:fldChar w:fldCharType="begin"/>
        </w:r>
        <w:r w:rsidR="00896951">
          <w:rPr>
            <w:webHidden/>
          </w:rPr>
          <w:instrText xml:space="preserve"> PAGEREF _Toc426452309 \h </w:instrText>
        </w:r>
        <w:r w:rsidR="00896951">
          <w:rPr>
            <w:webHidden/>
          </w:rPr>
        </w:r>
        <w:r w:rsidR="00896951">
          <w:rPr>
            <w:webHidden/>
          </w:rPr>
          <w:fldChar w:fldCharType="separate"/>
        </w:r>
        <w:r w:rsidR="00B81ED7">
          <w:rPr>
            <w:webHidden/>
          </w:rPr>
          <w:t>206</w:t>
        </w:r>
        <w:r w:rsidR="00896951">
          <w:rPr>
            <w:webHidden/>
          </w:rPr>
          <w:fldChar w:fldCharType="end"/>
        </w:r>
      </w:hyperlink>
    </w:p>
    <w:p w14:paraId="3B70F669" w14:textId="77777777" w:rsidR="00896951" w:rsidRDefault="00333F36">
      <w:pPr>
        <w:pStyle w:val="TOC3"/>
        <w:rPr>
          <w:rFonts w:asciiTheme="minorHAnsi" w:eastAsiaTheme="minorEastAsia" w:hAnsiTheme="minorHAnsi" w:cstheme="minorBidi"/>
          <w:sz w:val="22"/>
          <w:szCs w:val="22"/>
          <w:lang w:val="en-GB" w:eastAsia="en-GB"/>
        </w:rPr>
      </w:pPr>
      <w:hyperlink w:anchor="_Toc426452310" w:history="1">
        <w:r w:rsidR="00896951" w:rsidRPr="008F2EE0">
          <w:rPr>
            <w:rStyle w:val="Hyperlink"/>
          </w:rPr>
          <w:t>8.5.23</w:t>
        </w:r>
        <w:r w:rsidR="00896951">
          <w:rPr>
            <w:rFonts w:asciiTheme="minorHAnsi" w:eastAsiaTheme="minorEastAsia" w:hAnsiTheme="minorHAnsi" w:cstheme="minorBidi"/>
            <w:sz w:val="22"/>
            <w:szCs w:val="22"/>
            <w:lang w:val="en-GB" w:eastAsia="en-GB"/>
          </w:rPr>
          <w:tab/>
        </w:r>
        <w:r w:rsidR="00896951" w:rsidRPr="008F2EE0">
          <w:rPr>
            <w:rStyle w:val="Hyperlink"/>
          </w:rPr>
          <w:t>&lt;Stereotype&gt; Wantlist</w:t>
        </w:r>
        <w:r w:rsidR="00896951">
          <w:rPr>
            <w:webHidden/>
          </w:rPr>
          <w:tab/>
        </w:r>
        <w:r w:rsidR="00896951">
          <w:rPr>
            <w:webHidden/>
          </w:rPr>
          <w:fldChar w:fldCharType="begin"/>
        </w:r>
        <w:r w:rsidR="00896951">
          <w:rPr>
            <w:webHidden/>
          </w:rPr>
          <w:instrText xml:space="preserve"> PAGEREF _Toc426452310 \h </w:instrText>
        </w:r>
        <w:r w:rsidR="00896951">
          <w:rPr>
            <w:webHidden/>
          </w:rPr>
        </w:r>
        <w:r w:rsidR="00896951">
          <w:rPr>
            <w:webHidden/>
          </w:rPr>
          <w:fldChar w:fldCharType="separate"/>
        </w:r>
        <w:r w:rsidR="00B81ED7">
          <w:rPr>
            <w:webHidden/>
          </w:rPr>
          <w:t>207</w:t>
        </w:r>
        <w:r w:rsidR="00896951">
          <w:rPr>
            <w:webHidden/>
          </w:rPr>
          <w:fldChar w:fldCharType="end"/>
        </w:r>
      </w:hyperlink>
    </w:p>
    <w:p w14:paraId="77A9E9CA" w14:textId="77777777" w:rsidR="00896951" w:rsidRDefault="00333F36">
      <w:pPr>
        <w:pStyle w:val="TOC3"/>
        <w:rPr>
          <w:rFonts w:asciiTheme="minorHAnsi" w:eastAsiaTheme="minorEastAsia" w:hAnsiTheme="minorHAnsi" w:cstheme="minorBidi"/>
          <w:sz w:val="22"/>
          <w:szCs w:val="22"/>
          <w:lang w:val="en-GB" w:eastAsia="en-GB"/>
        </w:rPr>
      </w:pPr>
      <w:hyperlink w:anchor="_Toc426452311" w:history="1">
        <w:r w:rsidR="00896951" w:rsidRPr="008F2EE0">
          <w:rPr>
            <w:rStyle w:val="Hyperlink"/>
          </w:rPr>
          <w:t>8.5.24</w:t>
        </w:r>
        <w:r w:rsidR="00896951">
          <w:rPr>
            <w:rFonts w:asciiTheme="minorHAnsi" w:eastAsiaTheme="minorEastAsia" w:hAnsiTheme="minorHAnsi" w:cstheme="minorBidi"/>
            <w:sz w:val="22"/>
            <w:szCs w:val="22"/>
            <w:lang w:val="en-GB" w:eastAsia="en-GB"/>
          </w:rPr>
          <w:tab/>
        </w:r>
        <w:r w:rsidR="00896951" w:rsidRPr="008F2EE0">
          <w:rPr>
            <w:rStyle w:val="Hyperlink"/>
          </w:rPr>
          <w:t>&lt;Stereotype&gt; XMLCatalog</w:t>
        </w:r>
        <w:r w:rsidR="00896951">
          <w:rPr>
            <w:webHidden/>
          </w:rPr>
          <w:tab/>
        </w:r>
        <w:r w:rsidR="00896951">
          <w:rPr>
            <w:webHidden/>
          </w:rPr>
          <w:fldChar w:fldCharType="begin"/>
        </w:r>
        <w:r w:rsidR="00896951">
          <w:rPr>
            <w:webHidden/>
          </w:rPr>
          <w:instrText xml:space="preserve"> PAGEREF _Toc426452311 \h </w:instrText>
        </w:r>
        <w:r w:rsidR="00896951">
          <w:rPr>
            <w:webHidden/>
          </w:rPr>
        </w:r>
        <w:r w:rsidR="00896951">
          <w:rPr>
            <w:webHidden/>
          </w:rPr>
          <w:fldChar w:fldCharType="separate"/>
        </w:r>
        <w:r w:rsidR="00B81ED7">
          <w:rPr>
            <w:webHidden/>
          </w:rPr>
          <w:t>207</w:t>
        </w:r>
        <w:r w:rsidR="00896951">
          <w:rPr>
            <w:webHidden/>
          </w:rPr>
          <w:fldChar w:fldCharType="end"/>
        </w:r>
      </w:hyperlink>
    </w:p>
    <w:p w14:paraId="4C7AEDCE" w14:textId="77777777" w:rsidR="00896951" w:rsidRDefault="00333F36">
      <w:pPr>
        <w:pStyle w:val="TOC3"/>
        <w:rPr>
          <w:rFonts w:asciiTheme="minorHAnsi" w:eastAsiaTheme="minorEastAsia" w:hAnsiTheme="minorHAnsi" w:cstheme="minorBidi"/>
          <w:sz w:val="22"/>
          <w:szCs w:val="22"/>
          <w:lang w:val="en-GB" w:eastAsia="en-GB"/>
        </w:rPr>
      </w:pPr>
      <w:hyperlink w:anchor="_Toc426452312" w:history="1">
        <w:r w:rsidR="00896951" w:rsidRPr="008F2EE0">
          <w:rPr>
            <w:rStyle w:val="Hyperlink"/>
          </w:rPr>
          <w:t>8.5.25</w:t>
        </w:r>
        <w:r w:rsidR="00896951">
          <w:rPr>
            <w:rFonts w:asciiTheme="minorHAnsi" w:eastAsiaTheme="minorEastAsia" w:hAnsiTheme="minorHAnsi" w:cstheme="minorBidi"/>
            <w:sz w:val="22"/>
            <w:szCs w:val="22"/>
            <w:lang w:val="en-GB" w:eastAsia="en-GB"/>
          </w:rPr>
          <w:tab/>
        </w:r>
        <w:r w:rsidR="00896951" w:rsidRPr="008F2EE0">
          <w:rPr>
            <w:rStyle w:val="Hyperlink"/>
          </w:rPr>
          <w:t>&lt;Stereotype&gt; XMLSchemaDocument</w:t>
        </w:r>
        <w:r w:rsidR="00896951">
          <w:rPr>
            <w:webHidden/>
          </w:rPr>
          <w:tab/>
        </w:r>
        <w:r w:rsidR="00896951">
          <w:rPr>
            <w:webHidden/>
          </w:rPr>
          <w:fldChar w:fldCharType="begin"/>
        </w:r>
        <w:r w:rsidR="00896951">
          <w:rPr>
            <w:webHidden/>
          </w:rPr>
          <w:instrText xml:space="preserve"> PAGEREF _Toc426452312 \h </w:instrText>
        </w:r>
        <w:r w:rsidR="00896951">
          <w:rPr>
            <w:webHidden/>
          </w:rPr>
        </w:r>
        <w:r w:rsidR="00896951">
          <w:rPr>
            <w:webHidden/>
          </w:rPr>
          <w:fldChar w:fldCharType="separate"/>
        </w:r>
        <w:r w:rsidR="00B81ED7">
          <w:rPr>
            <w:webHidden/>
          </w:rPr>
          <w:t>207</w:t>
        </w:r>
        <w:r w:rsidR="00896951">
          <w:rPr>
            <w:webHidden/>
          </w:rPr>
          <w:fldChar w:fldCharType="end"/>
        </w:r>
      </w:hyperlink>
    </w:p>
    <w:p w14:paraId="2301E8C1" w14:textId="77777777" w:rsidR="00896951" w:rsidRDefault="00333F36">
      <w:pPr>
        <w:pStyle w:val="TOC3"/>
        <w:rPr>
          <w:rFonts w:asciiTheme="minorHAnsi" w:eastAsiaTheme="minorEastAsia" w:hAnsiTheme="minorHAnsi" w:cstheme="minorBidi"/>
          <w:sz w:val="22"/>
          <w:szCs w:val="22"/>
          <w:lang w:val="en-GB" w:eastAsia="en-GB"/>
        </w:rPr>
      </w:pPr>
      <w:hyperlink w:anchor="_Toc426452313" w:history="1">
        <w:r w:rsidR="00896951" w:rsidRPr="008F2EE0">
          <w:rPr>
            <w:rStyle w:val="Hyperlink"/>
          </w:rPr>
          <w:t>8.5.26</w:t>
        </w:r>
        <w:r w:rsidR="00896951">
          <w:rPr>
            <w:rFonts w:asciiTheme="minorHAnsi" w:eastAsiaTheme="minorEastAsia" w:hAnsiTheme="minorHAnsi" w:cstheme="minorBidi"/>
            <w:sz w:val="22"/>
            <w:szCs w:val="22"/>
            <w:lang w:val="en-GB" w:eastAsia="en-GB"/>
          </w:rPr>
          <w:tab/>
        </w:r>
        <w:r w:rsidR="00896951" w:rsidRPr="008F2EE0">
          <w:rPr>
            <w:rStyle w:val="Hyperlink"/>
          </w:rPr>
          <w:t>&lt;Artifact&gt; ArtifactOrArtifactSet</w:t>
        </w:r>
        <w:r w:rsidR="00896951">
          <w:rPr>
            <w:webHidden/>
          </w:rPr>
          <w:tab/>
        </w:r>
        <w:r w:rsidR="00896951">
          <w:rPr>
            <w:webHidden/>
          </w:rPr>
          <w:fldChar w:fldCharType="begin"/>
        </w:r>
        <w:r w:rsidR="00896951">
          <w:rPr>
            <w:webHidden/>
          </w:rPr>
          <w:instrText xml:space="preserve"> PAGEREF _Toc426452313 \h </w:instrText>
        </w:r>
        <w:r w:rsidR="00896951">
          <w:rPr>
            <w:webHidden/>
          </w:rPr>
        </w:r>
        <w:r w:rsidR="00896951">
          <w:rPr>
            <w:webHidden/>
          </w:rPr>
          <w:fldChar w:fldCharType="separate"/>
        </w:r>
        <w:r w:rsidR="00B81ED7">
          <w:rPr>
            <w:webHidden/>
          </w:rPr>
          <w:t>207</w:t>
        </w:r>
        <w:r w:rsidR="00896951">
          <w:rPr>
            <w:webHidden/>
          </w:rPr>
          <w:fldChar w:fldCharType="end"/>
        </w:r>
      </w:hyperlink>
    </w:p>
    <w:p w14:paraId="1B4B03B1" w14:textId="77777777" w:rsidR="00896951" w:rsidRDefault="00333F36">
      <w:pPr>
        <w:pStyle w:val="TOC3"/>
        <w:rPr>
          <w:rFonts w:asciiTheme="minorHAnsi" w:eastAsiaTheme="minorEastAsia" w:hAnsiTheme="minorHAnsi" w:cstheme="minorBidi"/>
          <w:sz w:val="22"/>
          <w:szCs w:val="22"/>
          <w:lang w:val="en-GB" w:eastAsia="en-GB"/>
        </w:rPr>
      </w:pPr>
      <w:hyperlink w:anchor="_Toc426452314" w:history="1">
        <w:r w:rsidR="00896951" w:rsidRPr="008F2EE0">
          <w:rPr>
            <w:rStyle w:val="Hyperlink"/>
          </w:rPr>
          <w:t>8.5.27</w:t>
        </w:r>
        <w:r w:rsidR="00896951">
          <w:rPr>
            <w:rFonts w:asciiTheme="minorHAnsi" w:eastAsiaTheme="minorEastAsia" w:hAnsiTheme="minorHAnsi" w:cstheme="minorBidi"/>
            <w:sz w:val="22"/>
            <w:szCs w:val="22"/>
            <w:lang w:val="en-GB" w:eastAsia="en-GB"/>
          </w:rPr>
          <w:tab/>
        </w:r>
        <w:r w:rsidR="00896951" w:rsidRPr="008F2EE0">
          <w:rPr>
            <w:rStyle w:val="Hyperlink"/>
          </w:rPr>
          <w:t>&lt;Artifact&gt; ConformanceTargetType</w:t>
        </w:r>
        <w:r w:rsidR="00896951">
          <w:rPr>
            <w:webHidden/>
          </w:rPr>
          <w:tab/>
        </w:r>
        <w:r w:rsidR="00896951">
          <w:rPr>
            <w:webHidden/>
          </w:rPr>
          <w:fldChar w:fldCharType="begin"/>
        </w:r>
        <w:r w:rsidR="00896951">
          <w:rPr>
            <w:webHidden/>
          </w:rPr>
          <w:instrText xml:space="preserve"> PAGEREF _Toc426452314 \h </w:instrText>
        </w:r>
        <w:r w:rsidR="00896951">
          <w:rPr>
            <w:webHidden/>
          </w:rPr>
        </w:r>
        <w:r w:rsidR="00896951">
          <w:rPr>
            <w:webHidden/>
          </w:rPr>
          <w:fldChar w:fldCharType="separate"/>
        </w:r>
        <w:r w:rsidR="00B81ED7">
          <w:rPr>
            <w:webHidden/>
          </w:rPr>
          <w:t>207</w:t>
        </w:r>
        <w:r w:rsidR="00896951">
          <w:rPr>
            <w:webHidden/>
          </w:rPr>
          <w:fldChar w:fldCharType="end"/>
        </w:r>
      </w:hyperlink>
    </w:p>
    <w:p w14:paraId="27D94D08" w14:textId="77777777" w:rsidR="00896951" w:rsidRDefault="00333F36">
      <w:pPr>
        <w:pStyle w:val="TOC3"/>
        <w:rPr>
          <w:rFonts w:asciiTheme="minorHAnsi" w:eastAsiaTheme="minorEastAsia" w:hAnsiTheme="minorHAnsi" w:cstheme="minorBidi"/>
          <w:sz w:val="22"/>
          <w:szCs w:val="22"/>
          <w:lang w:val="en-GB" w:eastAsia="en-GB"/>
        </w:rPr>
      </w:pPr>
      <w:hyperlink w:anchor="_Toc426452315" w:history="1">
        <w:r w:rsidR="00896951" w:rsidRPr="008F2EE0">
          <w:rPr>
            <w:rStyle w:val="Hyperlink"/>
          </w:rPr>
          <w:t>8.5.28</w:t>
        </w:r>
        <w:r w:rsidR="00896951">
          <w:rPr>
            <w:rFonts w:asciiTheme="minorHAnsi" w:eastAsiaTheme="minorEastAsia" w:hAnsiTheme="minorHAnsi" w:cstheme="minorBidi"/>
            <w:sz w:val="22"/>
            <w:szCs w:val="22"/>
            <w:lang w:val="en-GB" w:eastAsia="en-GB"/>
          </w:rPr>
          <w:tab/>
        </w:r>
        <w:r w:rsidR="00896951" w:rsidRPr="008F2EE0">
          <w:rPr>
            <w:rStyle w:val="Hyperlink"/>
          </w:rPr>
          <w:t>&lt;Artifact&gt; ConstraintSchemaDocumentSet</w:t>
        </w:r>
        <w:r w:rsidR="00896951">
          <w:rPr>
            <w:webHidden/>
          </w:rPr>
          <w:tab/>
        </w:r>
        <w:r w:rsidR="00896951">
          <w:rPr>
            <w:webHidden/>
          </w:rPr>
          <w:fldChar w:fldCharType="begin"/>
        </w:r>
        <w:r w:rsidR="00896951">
          <w:rPr>
            <w:webHidden/>
          </w:rPr>
          <w:instrText xml:space="preserve"> PAGEREF _Toc426452315 \h </w:instrText>
        </w:r>
        <w:r w:rsidR="00896951">
          <w:rPr>
            <w:webHidden/>
          </w:rPr>
        </w:r>
        <w:r w:rsidR="00896951">
          <w:rPr>
            <w:webHidden/>
          </w:rPr>
          <w:fldChar w:fldCharType="separate"/>
        </w:r>
        <w:r w:rsidR="00B81ED7">
          <w:rPr>
            <w:webHidden/>
          </w:rPr>
          <w:t>208</w:t>
        </w:r>
        <w:r w:rsidR="00896951">
          <w:rPr>
            <w:webHidden/>
          </w:rPr>
          <w:fldChar w:fldCharType="end"/>
        </w:r>
      </w:hyperlink>
    </w:p>
    <w:p w14:paraId="566CFA6E" w14:textId="77777777" w:rsidR="00896951" w:rsidRDefault="00333F36">
      <w:pPr>
        <w:pStyle w:val="TOC3"/>
        <w:rPr>
          <w:rFonts w:asciiTheme="minorHAnsi" w:eastAsiaTheme="minorEastAsia" w:hAnsiTheme="minorHAnsi" w:cstheme="minorBidi"/>
          <w:sz w:val="22"/>
          <w:szCs w:val="22"/>
          <w:lang w:val="en-GB" w:eastAsia="en-GB"/>
        </w:rPr>
      </w:pPr>
      <w:hyperlink w:anchor="_Toc426452316" w:history="1">
        <w:r w:rsidR="00896951" w:rsidRPr="008F2EE0">
          <w:rPr>
            <w:rStyle w:val="Hyperlink"/>
          </w:rPr>
          <w:t>8.5.29</w:t>
        </w:r>
        <w:r w:rsidR="00896951">
          <w:rPr>
            <w:rFonts w:asciiTheme="minorHAnsi" w:eastAsiaTheme="minorEastAsia" w:hAnsiTheme="minorHAnsi" w:cstheme="minorBidi"/>
            <w:sz w:val="22"/>
            <w:szCs w:val="22"/>
            <w:lang w:val="en-GB" w:eastAsia="en-GB"/>
          </w:rPr>
          <w:tab/>
        </w:r>
        <w:r w:rsidR="00896951" w:rsidRPr="008F2EE0">
          <w:rPr>
            <w:rStyle w:val="Hyperlink"/>
          </w:rPr>
          <w:t>&lt;Artifact&gt; ContactInformationType</w:t>
        </w:r>
        <w:r w:rsidR="00896951">
          <w:rPr>
            <w:webHidden/>
          </w:rPr>
          <w:tab/>
        </w:r>
        <w:r w:rsidR="00896951">
          <w:rPr>
            <w:webHidden/>
          </w:rPr>
          <w:fldChar w:fldCharType="begin"/>
        </w:r>
        <w:r w:rsidR="00896951">
          <w:rPr>
            <w:webHidden/>
          </w:rPr>
          <w:instrText xml:space="preserve"> PAGEREF _Toc426452316 \h </w:instrText>
        </w:r>
        <w:r w:rsidR="00896951">
          <w:rPr>
            <w:webHidden/>
          </w:rPr>
        </w:r>
        <w:r w:rsidR="00896951">
          <w:rPr>
            <w:webHidden/>
          </w:rPr>
          <w:fldChar w:fldCharType="separate"/>
        </w:r>
        <w:r w:rsidR="00B81ED7">
          <w:rPr>
            <w:webHidden/>
          </w:rPr>
          <w:t>208</w:t>
        </w:r>
        <w:r w:rsidR="00896951">
          <w:rPr>
            <w:webHidden/>
          </w:rPr>
          <w:fldChar w:fldCharType="end"/>
        </w:r>
      </w:hyperlink>
    </w:p>
    <w:p w14:paraId="2DD03597" w14:textId="77777777" w:rsidR="00896951" w:rsidRDefault="00333F36">
      <w:pPr>
        <w:pStyle w:val="TOC3"/>
        <w:rPr>
          <w:rFonts w:asciiTheme="minorHAnsi" w:eastAsiaTheme="minorEastAsia" w:hAnsiTheme="minorHAnsi" w:cstheme="minorBidi"/>
          <w:sz w:val="22"/>
          <w:szCs w:val="22"/>
          <w:lang w:val="en-GB" w:eastAsia="en-GB"/>
        </w:rPr>
      </w:pPr>
      <w:hyperlink w:anchor="_Toc426452317" w:history="1">
        <w:r w:rsidR="00896951" w:rsidRPr="008F2EE0">
          <w:rPr>
            <w:rStyle w:val="Hyperlink"/>
          </w:rPr>
          <w:t>8.5.30</w:t>
        </w:r>
        <w:r w:rsidR="00896951">
          <w:rPr>
            <w:rFonts w:asciiTheme="minorHAnsi" w:eastAsiaTheme="minorEastAsia" w:hAnsiTheme="minorHAnsi" w:cstheme="minorBidi"/>
            <w:sz w:val="22"/>
            <w:szCs w:val="22"/>
            <w:lang w:val="en-GB" w:eastAsia="en-GB"/>
          </w:rPr>
          <w:tab/>
        </w:r>
        <w:r w:rsidR="00896951" w:rsidRPr="008F2EE0">
          <w:rPr>
            <w:rStyle w:val="Hyperlink"/>
          </w:rPr>
          <w:t>&lt;Artifact&gt; DescribedType</w:t>
        </w:r>
        <w:r w:rsidR="00896951">
          <w:rPr>
            <w:webHidden/>
          </w:rPr>
          <w:tab/>
        </w:r>
        <w:r w:rsidR="00896951">
          <w:rPr>
            <w:webHidden/>
          </w:rPr>
          <w:fldChar w:fldCharType="begin"/>
        </w:r>
        <w:r w:rsidR="00896951">
          <w:rPr>
            <w:webHidden/>
          </w:rPr>
          <w:instrText xml:space="preserve"> PAGEREF _Toc426452317 \h </w:instrText>
        </w:r>
        <w:r w:rsidR="00896951">
          <w:rPr>
            <w:webHidden/>
          </w:rPr>
        </w:r>
        <w:r w:rsidR="00896951">
          <w:rPr>
            <w:webHidden/>
          </w:rPr>
          <w:fldChar w:fldCharType="separate"/>
        </w:r>
        <w:r w:rsidR="00B81ED7">
          <w:rPr>
            <w:webHidden/>
          </w:rPr>
          <w:t>208</w:t>
        </w:r>
        <w:r w:rsidR="00896951">
          <w:rPr>
            <w:webHidden/>
          </w:rPr>
          <w:fldChar w:fldCharType="end"/>
        </w:r>
      </w:hyperlink>
    </w:p>
    <w:p w14:paraId="27A49D5A" w14:textId="77777777" w:rsidR="00896951" w:rsidRDefault="00333F36">
      <w:pPr>
        <w:pStyle w:val="TOC3"/>
        <w:rPr>
          <w:rFonts w:asciiTheme="minorHAnsi" w:eastAsiaTheme="minorEastAsia" w:hAnsiTheme="minorHAnsi" w:cstheme="minorBidi"/>
          <w:sz w:val="22"/>
          <w:szCs w:val="22"/>
          <w:lang w:val="en-GB" w:eastAsia="en-GB"/>
        </w:rPr>
      </w:pPr>
      <w:hyperlink w:anchor="_Toc426452318" w:history="1">
        <w:r w:rsidR="00896951" w:rsidRPr="008F2EE0">
          <w:rPr>
            <w:rStyle w:val="Hyperlink"/>
          </w:rPr>
          <w:t>8.5.31</w:t>
        </w:r>
        <w:r w:rsidR="00896951">
          <w:rPr>
            <w:rFonts w:asciiTheme="minorHAnsi" w:eastAsiaTheme="minorEastAsia" w:hAnsiTheme="minorHAnsi" w:cstheme="minorBidi"/>
            <w:sz w:val="22"/>
            <w:szCs w:val="22"/>
            <w:lang w:val="en-GB" w:eastAsia="en-GB"/>
          </w:rPr>
          <w:tab/>
        </w:r>
        <w:r w:rsidR="00896951" w:rsidRPr="008F2EE0">
          <w:rPr>
            <w:rStyle w:val="Hyperlink"/>
          </w:rPr>
          <w:t>&lt;Artifact&gt; EntityRepresentation</w:t>
        </w:r>
        <w:r w:rsidR="00896951">
          <w:rPr>
            <w:webHidden/>
          </w:rPr>
          <w:tab/>
        </w:r>
        <w:r w:rsidR="00896951">
          <w:rPr>
            <w:webHidden/>
          </w:rPr>
          <w:fldChar w:fldCharType="begin"/>
        </w:r>
        <w:r w:rsidR="00896951">
          <w:rPr>
            <w:webHidden/>
          </w:rPr>
          <w:instrText xml:space="preserve"> PAGEREF _Toc426452318 \h </w:instrText>
        </w:r>
        <w:r w:rsidR="00896951">
          <w:rPr>
            <w:webHidden/>
          </w:rPr>
        </w:r>
        <w:r w:rsidR="00896951">
          <w:rPr>
            <w:webHidden/>
          </w:rPr>
          <w:fldChar w:fldCharType="separate"/>
        </w:r>
        <w:r w:rsidR="00B81ED7">
          <w:rPr>
            <w:webHidden/>
          </w:rPr>
          <w:t>209</w:t>
        </w:r>
        <w:r w:rsidR="00896951">
          <w:rPr>
            <w:webHidden/>
          </w:rPr>
          <w:fldChar w:fldCharType="end"/>
        </w:r>
      </w:hyperlink>
    </w:p>
    <w:p w14:paraId="713541B6" w14:textId="77777777" w:rsidR="00896951" w:rsidRDefault="00333F36">
      <w:pPr>
        <w:pStyle w:val="TOC3"/>
        <w:rPr>
          <w:rFonts w:asciiTheme="minorHAnsi" w:eastAsiaTheme="minorEastAsia" w:hAnsiTheme="minorHAnsi" w:cstheme="minorBidi"/>
          <w:sz w:val="22"/>
          <w:szCs w:val="22"/>
          <w:lang w:val="en-GB" w:eastAsia="en-GB"/>
        </w:rPr>
      </w:pPr>
      <w:hyperlink w:anchor="_Toc426452319" w:history="1">
        <w:r w:rsidR="00896951" w:rsidRPr="008F2EE0">
          <w:rPr>
            <w:rStyle w:val="Hyperlink"/>
          </w:rPr>
          <w:t>8.5.32</w:t>
        </w:r>
        <w:r w:rsidR="00896951">
          <w:rPr>
            <w:rFonts w:asciiTheme="minorHAnsi" w:eastAsiaTheme="minorEastAsia" w:hAnsiTheme="minorHAnsi" w:cstheme="minorBidi"/>
            <w:sz w:val="22"/>
            <w:szCs w:val="22"/>
            <w:lang w:val="en-GB" w:eastAsia="en-GB"/>
          </w:rPr>
          <w:tab/>
        </w:r>
        <w:r w:rsidR="00896951" w:rsidRPr="008F2EE0">
          <w:rPr>
            <w:rStyle w:val="Hyperlink"/>
          </w:rPr>
          <w:t>&lt;Artifact&gt; EXIXMLSchemaType</w:t>
        </w:r>
        <w:r w:rsidR="00896951">
          <w:rPr>
            <w:webHidden/>
          </w:rPr>
          <w:tab/>
        </w:r>
        <w:r w:rsidR="00896951">
          <w:rPr>
            <w:webHidden/>
          </w:rPr>
          <w:fldChar w:fldCharType="begin"/>
        </w:r>
        <w:r w:rsidR="00896951">
          <w:rPr>
            <w:webHidden/>
          </w:rPr>
          <w:instrText xml:space="preserve"> PAGEREF _Toc426452319 \h </w:instrText>
        </w:r>
        <w:r w:rsidR="00896951">
          <w:rPr>
            <w:webHidden/>
          </w:rPr>
        </w:r>
        <w:r w:rsidR="00896951">
          <w:rPr>
            <w:webHidden/>
          </w:rPr>
          <w:fldChar w:fldCharType="separate"/>
        </w:r>
        <w:r w:rsidR="00B81ED7">
          <w:rPr>
            <w:webHidden/>
          </w:rPr>
          <w:t>209</w:t>
        </w:r>
        <w:r w:rsidR="00896951">
          <w:rPr>
            <w:webHidden/>
          </w:rPr>
          <w:fldChar w:fldCharType="end"/>
        </w:r>
      </w:hyperlink>
    </w:p>
    <w:p w14:paraId="2326CFEA" w14:textId="77777777" w:rsidR="00896951" w:rsidRDefault="00333F36">
      <w:pPr>
        <w:pStyle w:val="TOC3"/>
        <w:rPr>
          <w:rFonts w:asciiTheme="minorHAnsi" w:eastAsiaTheme="minorEastAsia" w:hAnsiTheme="minorHAnsi" w:cstheme="minorBidi"/>
          <w:sz w:val="22"/>
          <w:szCs w:val="22"/>
          <w:lang w:val="en-GB" w:eastAsia="en-GB"/>
        </w:rPr>
      </w:pPr>
      <w:hyperlink w:anchor="_Toc426452320" w:history="1">
        <w:r w:rsidR="00896951" w:rsidRPr="008F2EE0">
          <w:rPr>
            <w:rStyle w:val="Hyperlink"/>
          </w:rPr>
          <w:t>8.5.33</w:t>
        </w:r>
        <w:r w:rsidR="00896951">
          <w:rPr>
            <w:rFonts w:asciiTheme="minorHAnsi" w:eastAsiaTheme="minorEastAsia" w:hAnsiTheme="minorHAnsi" w:cstheme="minorBidi"/>
            <w:sz w:val="22"/>
            <w:szCs w:val="22"/>
            <w:lang w:val="en-GB" w:eastAsia="en-GB"/>
          </w:rPr>
          <w:tab/>
        </w:r>
        <w:r w:rsidR="00896951" w:rsidRPr="008F2EE0">
          <w:rPr>
            <w:rStyle w:val="Hyperlink"/>
          </w:rPr>
          <w:t>&lt;Artifact&gt; FileSet</w:t>
        </w:r>
        <w:r w:rsidR="00896951">
          <w:rPr>
            <w:webHidden/>
          </w:rPr>
          <w:tab/>
        </w:r>
        <w:r w:rsidR="00896951">
          <w:rPr>
            <w:webHidden/>
          </w:rPr>
          <w:fldChar w:fldCharType="begin"/>
        </w:r>
        <w:r w:rsidR="00896951">
          <w:rPr>
            <w:webHidden/>
          </w:rPr>
          <w:instrText xml:space="preserve"> PAGEREF _Toc426452320 \h </w:instrText>
        </w:r>
        <w:r w:rsidR="00896951">
          <w:rPr>
            <w:webHidden/>
          </w:rPr>
        </w:r>
        <w:r w:rsidR="00896951">
          <w:rPr>
            <w:webHidden/>
          </w:rPr>
          <w:fldChar w:fldCharType="separate"/>
        </w:r>
        <w:r w:rsidR="00B81ED7">
          <w:rPr>
            <w:webHidden/>
          </w:rPr>
          <w:t>209</w:t>
        </w:r>
        <w:r w:rsidR="00896951">
          <w:rPr>
            <w:webHidden/>
          </w:rPr>
          <w:fldChar w:fldCharType="end"/>
        </w:r>
      </w:hyperlink>
    </w:p>
    <w:p w14:paraId="230313F5" w14:textId="77777777" w:rsidR="00896951" w:rsidRDefault="00333F36">
      <w:pPr>
        <w:pStyle w:val="TOC3"/>
        <w:rPr>
          <w:rFonts w:asciiTheme="minorHAnsi" w:eastAsiaTheme="minorEastAsia" w:hAnsiTheme="minorHAnsi" w:cstheme="minorBidi"/>
          <w:sz w:val="22"/>
          <w:szCs w:val="22"/>
          <w:lang w:val="en-GB" w:eastAsia="en-GB"/>
        </w:rPr>
      </w:pPr>
      <w:hyperlink w:anchor="_Toc426452321" w:history="1">
        <w:r w:rsidR="00896951" w:rsidRPr="008F2EE0">
          <w:rPr>
            <w:rStyle w:val="Hyperlink"/>
          </w:rPr>
          <w:t>8.5.34</w:t>
        </w:r>
        <w:r w:rsidR="00896951">
          <w:rPr>
            <w:rFonts w:asciiTheme="minorHAnsi" w:eastAsiaTheme="minorEastAsia" w:hAnsiTheme="minorHAnsi" w:cstheme="minorBidi"/>
            <w:sz w:val="22"/>
            <w:szCs w:val="22"/>
            <w:lang w:val="en-GB" w:eastAsia="en-GB"/>
          </w:rPr>
          <w:tab/>
        </w:r>
        <w:r w:rsidR="00896951" w:rsidRPr="008F2EE0">
          <w:rPr>
            <w:rStyle w:val="Hyperlink"/>
          </w:rPr>
          <w:t>&lt;Artifact&gt; FileSetType</w:t>
        </w:r>
        <w:r w:rsidR="00896951">
          <w:rPr>
            <w:webHidden/>
          </w:rPr>
          <w:tab/>
        </w:r>
        <w:r w:rsidR="00896951">
          <w:rPr>
            <w:webHidden/>
          </w:rPr>
          <w:fldChar w:fldCharType="begin"/>
        </w:r>
        <w:r w:rsidR="00896951">
          <w:rPr>
            <w:webHidden/>
          </w:rPr>
          <w:instrText xml:space="preserve"> PAGEREF _Toc426452321 \h </w:instrText>
        </w:r>
        <w:r w:rsidR="00896951">
          <w:rPr>
            <w:webHidden/>
          </w:rPr>
        </w:r>
        <w:r w:rsidR="00896951">
          <w:rPr>
            <w:webHidden/>
          </w:rPr>
          <w:fldChar w:fldCharType="separate"/>
        </w:r>
        <w:r w:rsidR="00B81ED7">
          <w:rPr>
            <w:webHidden/>
          </w:rPr>
          <w:t>209</w:t>
        </w:r>
        <w:r w:rsidR="00896951">
          <w:rPr>
            <w:webHidden/>
          </w:rPr>
          <w:fldChar w:fldCharType="end"/>
        </w:r>
      </w:hyperlink>
    </w:p>
    <w:p w14:paraId="48217093" w14:textId="77777777" w:rsidR="00896951" w:rsidRDefault="00333F36">
      <w:pPr>
        <w:pStyle w:val="TOC3"/>
        <w:rPr>
          <w:rFonts w:asciiTheme="minorHAnsi" w:eastAsiaTheme="minorEastAsia" w:hAnsiTheme="minorHAnsi" w:cstheme="minorBidi"/>
          <w:sz w:val="22"/>
          <w:szCs w:val="22"/>
          <w:lang w:val="en-GB" w:eastAsia="en-GB"/>
        </w:rPr>
      </w:pPr>
      <w:hyperlink w:anchor="_Toc426452322" w:history="1">
        <w:r w:rsidR="00896951" w:rsidRPr="008F2EE0">
          <w:rPr>
            <w:rStyle w:val="Hyperlink"/>
          </w:rPr>
          <w:t>8.5.35</w:t>
        </w:r>
        <w:r w:rsidR="00896951">
          <w:rPr>
            <w:rFonts w:asciiTheme="minorHAnsi" w:eastAsiaTheme="minorEastAsia" w:hAnsiTheme="minorHAnsi" w:cstheme="minorBidi"/>
            <w:sz w:val="22"/>
            <w:szCs w:val="22"/>
            <w:lang w:val="en-GB" w:eastAsia="en-GB"/>
          </w:rPr>
          <w:tab/>
        </w:r>
        <w:r w:rsidR="00896951" w:rsidRPr="008F2EE0">
          <w:rPr>
            <w:rStyle w:val="Hyperlink"/>
          </w:rPr>
          <w:t>&lt;Artifact&gt; IEPConformanceTargetType</w:t>
        </w:r>
        <w:r w:rsidR="00896951">
          <w:rPr>
            <w:webHidden/>
          </w:rPr>
          <w:tab/>
        </w:r>
        <w:r w:rsidR="00896951">
          <w:rPr>
            <w:webHidden/>
          </w:rPr>
          <w:fldChar w:fldCharType="begin"/>
        </w:r>
        <w:r w:rsidR="00896951">
          <w:rPr>
            <w:webHidden/>
          </w:rPr>
          <w:instrText xml:space="preserve"> PAGEREF _Toc426452322 \h </w:instrText>
        </w:r>
        <w:r w:rsidR="00896951">
          <w:rPr>
            <w:webHidden/>
          </w:rPr>
        </w:r>
        <w:r w:rsidR="00896951">
          <w:rPr>
            <w:webHidden/>
          </w:rPr>
          <w:fldChar w:fldCharType="separate"/>
        </w:r>
        <w:r w:rsidR="00B81ED7">
          <w:rPr>
            <w:webHidden/>
          </w:rPr>
          <w:t>210</w:t>
        </w:r>
        <w:r w:rsidR="00896951">
          <w:rPr>
            <w:webHidden/>
          </w:rPr>
          <w:fldChar w:fldCharType="end"/>
        </w:r>
      </w:hyperlink>
    </w:p>
    <w:p w14:paraId="45E897AF" w14:textId="77777777" w:rsidR="00896951" w:rsidRDefault="00333F36">
      <w:pPr>
        <w:pStyle w:val="TOC3"/>
        <w:rPr>
          <w:rFonts w:asciiTheme="minorHAnsi" w:eastAsiaTheme="minorEastAsia" w:hAnsiTheme="minorHAnsi" w:cstheme="minorBidi"/>
          <w:sz w:val="22"/>
          <w:szCs w:val="22"/>
          <w:lang w:val="en-GB" w:eastAsia="en-GB"/>
        </w:rPr>
      </w:pPr>
      <w:hyperlink w:anchor="_Toc426452323" w:history="1">
        <w:r w:rsidR="00896951" w:rsidRPr="008F2EE0">
          <w:rPr>
            <w:rStyle w:val="Hyperlink"/>
          </w:rPr>
          <w:t>8.5.36</w:t>
        </w:r>
        <w:r w:rsidR="00896951">
          <w:rPr>
            <w:rFonts w:asciiTheme="minorHAnsi" w:eastAsiaTheme="minorEastAsia" w:hAnsiTheme="minorHAnsi" w:cstheme="minorBidi"/>
            <w:sz w:val="22"/>
            <w:szCs w:val="22"/>
            <w:lang w:val="en-GB" w:eastAsia="en-GB"/>
          </w:rPr>
          <w:tab/>
        </w:r>
        <w:r w:rsidR="00896951" w:rsidRPr="008F2EE0">
          <w:rPr>
            <w:rStyle w:val="Hyperlink"/>
          </w:rPr>
          <w:t>&lt;Artifact&gt; ModelPackageDescription</w:t>
        </w:r>
        <w:r w:rsidR="00896951">
          <w:rPr>
            <w:webHidden/>
          </w:rPr>
          <w:tab/>
        </w:r>
        <w:r w:rsidR="00896951">
          <w:rPr>
            <w:webHidden/>
          </w:rPr>
          <w:fldChar w:fldCharType="begin"/>
        </w:r>
        <w:r w:rsidR="00896951">
          <w:rPr>
            <w:webHidden/>
          </w:rPr>
          <w:instrText xml:space="preserve"> PAGEREF _Toc426452323 \h </w:instrText>
        </w:r>
        <w:r w:rsidR="00896951">
          <w:rPr>
            <w:webHidden/>
          </w:rPr>
        </w:r>
        <w:r w:rsidR="00896951">
          <w:rPr>
            <w:webHidden/>
          </w:rPr>
          <w:fldChar w:fldCharType="separate"/>
        </w:r>
        <w:r w:rsidR="00B81ED7">
          <w:rPr>
            <w:webHidden/>
          </w:rPr>
          <w:t>210</w:t>
        </w:r>
        <w:r w:rsidR="00896951">
          <w:rPr>
            <w:webHidden/>
          </w:rPr>
          <w:fldChar w:fldCharType="end"/>
        </w:r>
      </w:hyperlink>
    </w:p>
    <w:p w14:paraId="070FFE14" w14:textId="77777777" w:rsidR="00896951" w:rsidRDefault="00333F36">
      <w:pPr>
        <w:pStyle w:val="TOC3"/>
        <w:rPr>
          <w:rFonts w:asciiTheme="minorHAnsi" w:eastAsiaTheme="minorEastAsia" w:hAnsiTheme="minorHAnsi" w:cstheme="minorBidi"/>
          <w:sz w:val="22"/>
          <w:szCs w:val="22"/>
          <w:lang w:val="en-GB" w:eastAsia="en-GB"/>
        </w:rPr>
      </w:pPr>
      <w:hyperlink w:anchor="_Toc426452324" w:history="1">
        <w:r w:rsidR="00896951" w:rsidRPr="008F2EE0">
          <w:rPr>
            <w:rStyle w:val="Hyperlink"/>
          </w:rPr>
          <w:t>8.5.37</w:t>
        </w:r>
        <w:r w:rsidR="00896951">
          <w:rPr>
            <w:rFonts w:asciiTheme="minorHAnsi" w:eastAsiaTheme="minorEastAsia" w:hAnsiTheme="minorHAnsi" w:cstheme="minorBidi"/>
            <w:sz w:val="22"/>
            <w:szCs w:val="22"/>
            <w:lang w:val="en-GB" w:eastAsia="en-GB"/>
          </w:rPr>
          <w:tab/>
        </w:r>
        <w:r w:rsidR="00896951" w:rsidRPr="008F2EE0">
          <w:rPr>
            <w:rStyle w:val="Hyperlink"/>
          </w:rPr>
          <w:t>&lt;Artifact&gt; OrganizationType</w:t>
        </w:r>
        <w:r w:rsidR="00896951">
          <w:rPr>
            <w:webHidden/>
          </w:rPr>
          <w:tab/>
        </w:r>
        <w:r w:rsidR="00896951">
          <w:rPr>
            <w:webHidden/>
          </w:rPr>
          <w:fldChar w:fldCharType="begin"/>
        </w:r>
        <w:r w:rsidR="00896951">
          <w:rPr>
            <w:webHidden/>
          </w:rPr>
          <w:instrText xml:space="preserve"> PAGEREF _Toc426452324 \h </w:instrText>
        </w:r>
        <w:r w:rsidR="00896951">
          <w:rPr>
            <w:webHidden/>
          </w:rPr>
        </w:r>
        <w:r w:rsidR="00896951">
          <w:rPr>
            <w:webHidden/>
          </w:rPr>
          <w:fldChar w:fldCharType="separate"/>
        </w:r>
        <w:r w:rsidR="00B81ED7">
          <w:rPr>
            <w:webHidden/>
          </w:rPr>
          <w:t>223</w:t>
        </w:r>
        <w:r w:rsidR="00896951">
          <w:rPr>
            <w:webHidden/>
          </w:rPr>
          <w:fldChar w:fldCharType="end"/>
        </w:r>
      </w:hyperlink>
    </w:p>
    <w:p w14:paraId="0B92EF27" w14:textId="77777777" w:rsidR="00896951" w:rsidRDefault="00333F36">
      <w:pPr>
        <w:pStyle w:val="TOC3"/>
        <w:rPr>
          <w:rFonts w:asciiTheme="minorHAnsi" w:eastAsiaTheme="minorEastAsia" w:hAnsiTheme="minorHAnsi" w:cstheme="minorBidi"/>
          <w:sz w:val="22"/>
          <w:szCs w:val="22"/>
          <w:lang w:val="en-GB" w:eastAsia="en-GB"/>
        </w:rPr>
      </w:pPr>
      <w:hyperlink w:anchor="_Toc426452325" w:history="1">
        <w:r w:rsidR="00896951" w:rsidRPr="008F2EE0">
          <w:rPr>
            <w:rStyle w:val="Hyperlink"/>
          </w:rPr>
          <w:t>8.5.38</w:t>
        </w:r>
        <w:r w:rsidR="00896951">
          <w:rPr>
            <w:rFonts w:asciiTheme="minorHAnsi" w:eastAsiaTheme="minorEastAsia" w:hAnsiTheme="minorHAnsi" w:cstheme="minorBidi"/>
            <w:sz w:val="22"/>
            <w:szCs w:val="22"/>
            <w:lang w:val="en-GB" w:eastAsia="en-GB"/>
          </w:rPr>
          <w:tab/>
        </w:r>
        <w:r w:rsidR="00896951" w:rsidRPr="008F2EE0">
          <w:rPr>
            <w:rStyle w:val="Hyperlink"/>
          </w:rPr>
          <w:t>&lt;Artifact&gt; PersonType</w:t>
        </w:r>
        <w:r w:rsidR="00896951">
          <w:rPr>
            <w:webHidden/>
          </w:rPr>
          <w:tab/>
        </w:r>
        <w:r w:rsidR="00896951">
          <w:rPr>
            <w:webHidden/>
          </w:rPr>
          <w:fldChar w:fldCharType="begin"/>
        </w:r>
        <w:r w:rsidR="00896951">
          <w:rPr>
            <w:webHidden/>
          </w:rPr>
          <w:instrText xml:space="preserve"> PAGEREF _Toc426452325 \h </w:instrText>
        </w:r>
        <w:r w:rsidR="00896951">
          <w:rPr>
            <w:webHidden/>
          </w:rPr>
        </w:r>
        <w:r w:rsidR="00896951">
          <w:rPr>
            <w:webHidden/>
          </w:rPr>
          <w:fldChar w:fldCharType="separate"/>
        </w:r>
        <w:r w:rsidR="00B81ED7">
          <w:rPr>
            <w:webHidden/>
          </w:rPr>
          <w:t>223</w:t>
        </w:r>
        <w:r w:rsidR="00896951">
          <w:rPr>
            <w:webHidden/>
          </w:rPr>
          <w:fldChar w:fldCharType="end"/>
        </w:r>
      </w:hyperlink>
    </w:p>
    <w:p w14:paraId="1EED7340" w14:textId="77777777" w:rsidR="00896951" w:rsidRDefault="00333F36">
      <w:pPr>
        <w:pStyle w:val="TOC3"/>
        <w:rPr>
          <w:rFonts w:asciiTheme="minorHAnsi" w:eastAsiaTheme="minorEastAsia" w:hAnsiTheme="minorHAnsi" w:cstheme="minorBidi"/>
          <w:sz w:val="22"/>
          <w:szCs w:val="22"/>
          <w:lang w:val="en-GB" w:eastAsia="en-GB"/>
        </w:rPr>
      </w:pPr>
      <w:hyperlink w:anchor="_Toc426452326" w:history="1">
        <w:r w:rsidR="00896951" w:rsidRPr="008F2EE0">
          <w:rPr>
            <w:rStyle w:val="Hyperlink"/>
          </w:rPr>
          <w:t>8.5.39</w:t>
        </w:r>
        <w:r w:rsidR="00896951">
          <w:rPr>
            <w:rFonts w:asciiTheme="minorHAnsi" w:eastAsiaTheme="minorEastAsia" w:hAnsiTheme="minorHAnsi" w:cstheme="minorBidi"/>
            <w:sz w:val="22"/>
            <w:szCs w:val="22"/>
            <w:lang w:val="en-GB" w:eastAsia="en-GB"/>
          </w:rPr>
          <w:tab/>
        </w:r>
        <w:r w:rsidR="00896951" w:rsidRPr="008F2EE0">
          <w:rPr>
            <w:rStyle w:val="Hyperlink"/>
          </w:rPr>
          <w:t>&lt;Artifact&gt; QualifiedNamesType</w:t>
        </w:r>
        <w:r w:rsidR="00896951">
          <w:rPr>
            <w:webHidden/>
          </w:rPr>
          <w:tab/>
        </w:r>
        <w:r w:rsidR="00896951">
          <w:rPr>
            <w:webHidden/>
          </w:rPr>
          <w:fldChar w:fldCharType="begin"/>
        </w:r>
        <w:r w:rsidR="00896951">
          <w:rPr>
            <w:webHidden/>
          </w:rPr>
          <w:instrText xml:space="preserve"> PAGEREF _Toc426452326 \h </w:instrText>
        </w:r>
        <w:r w:rsidR="00896951">
          <w:rPr>
            <w:webHidden/>
          </w:rPr>
        </w:r>
        <w:r w:rsidR="00896951">
          <w:rPr>
            <w:webHidden/>
          </w:rPr>
          <w:fldChar w:fldCharType="separate"/>
        </w:r>
        <w:r w:rsidR="00B81ED7">
          <w:rPr>
            <w:webHidden/>
          </w:rPr>
          <w:t>223</w:t>
        </w:r>
        <w:r w:rsidR="00896951">
          <w:rPr>
            <w:webHidden/>
          </w:rPr>
          <w:fldChar w:fldCharType="end"/>
        </w:r>
      </w:hyperlink>
    </w:p>
    <w:p w14:paraId="166B2E0D" w14:textId="77777777" w:rsidR="00896951" w:rsidRDefault="00333F36">
      <w:pPr>
        <w:pStyle w:val="TOC3"/>
        <w:rPr>
          <w:rFonts w:asciiTheme="minorHAnsi" w:eastAsiaTheme="minorEastAsia" w:hAnsiTheme="minorHAnsi" w:cstheme="minorBidi"/>
          <w:sz w:val="22"/>
          <w:szCs w:val="22"/>
          <w:lang w:val="en-GB" w:eastAsia="en-GB"/>
        </w:rPr>
      </w:pPr>
      <w:hyperlink w:anchor="_Toc426452327" w:history="1">
        <w:r w:rsidR="00896951" w:rsidRPr="008F2EE0">
          <w:rPr>
            <w:rStyle w:val="Hyperlink"/>
          </w:rPr>
          <w:t>8.5.40</w:t>
        </w:r>
        <w:r w:rsidR="00896951">
          <w:rPr>
            <w:rFonts w:asciiTheme="minorHAnsi" w:eastAsiaTheme="minorEastAsia" w:hAnsiTheme="minorHAnsi" w:cstheme="minorBidi"/>
            <w:sz w:val="22"/>
            <w:szCs w:val="22"/>
            <w:lang w:val="en-GB" w:eastAsia="en-GB"/>
          </w:rPr>
          <w:tab/>
        </w:r>
        <w:r w:rsidR="00896951" w:rsidRPr="008F2EE0">
          <w:rPr>
            <w:rStyle w:val="Hyperlink"/>
          </w:rPr>
          <w:t>&lt;Artifact&gt; RelaxNGValidationType</w:t>
        </w:r>
        <w:r w:rsidR="00896951">
          <w:rPr>
            <w:webHidden/>
          </w:rPr>
          <w:tab/>
        </w:r>
        <w:r w:rsidR="00896951">
          <w:rPr>
            <w:webHidden/>
          </w:rPr>
          <w:fldChar w:fldCharType="begin"/>
        </w:r>
        <w:r w:rsidR="00896951">
          <w:rPr>
            <w:webHidden/>
          </w:rPr>
          <w:instrText xml:space="preserve"> PAGEREF _Toc426452327 \h </w:instrText>
        </w:r>
        <w:r w:rsidR="00896951">
          <w:rPr>
            <w:webHidden/>
          </w:rPr>
        </w:r>
        <w:r w:rsidR="00896951">
          <w:rPr>
            <w:webHidden/>
          </w:rPr>
          <w:fldChar w:fldCharType="separate"/>
        </w:r>
        <w:r w:rsidR="00B81ED7">
          <w:rPr>
            <w:webHidden/>
          </w:rPr>
          <w:t>223</w:t>
        </w:r>
        <w:r w:rsidR="00896951">
          <w:rPr>
            <w:webHidden/>
          </w:rPr>
          <w:fldChar w:fldCharType="end"/>
        </w:r>
      </w:hyperlink>
    </w:p>
    <w:p w14:paraId="28D26D5C" w14:textId="77777777" w:rsidR="00896951" w:rsidRDefault="00333F36">
      <w:pPr>
        <w:pStyle w:val="TOC3"/>
        <w:rPr>
          <w:rFonts w:asciiTheme="minorHAnsi" w:eastAsiaTheme="minorEastAsia" w:hAnsiTheme="minorHAnsi" w:cstheme="minorBidi"/>
          <w:sz w:val="22"/>
          <w:szCs w:val="22"/>
          <w:lang w:val="en-GB" w:eastAsia="en-GB"/>
        </w:rPr>
      </w:pPr>
      <w:hyperlink w:anchor="_Toc426452328" w:history="1">
        <w:r w:rsidR="00896951" w:rsidRPr="008F2EE0">
          <w:rPr>
            <w:rStyle w:val="Hyperlink"/>
          </w:rPr>
          <w:t>8.5.41</w:t>
        </w:r>
        <w:r w:rsidR="00896951">
          <w:rPr>
            <w:rFonts w:asciiTheme="minorHAnsi" w:eastAsiaTheme="minorEastAsia" w:hAnsiTheme="minorHAnsi" w:cstheme="minorBidi"/>
            <w:sz w:val="22"/>
            <w:szCs w:val="22"/>
            <w:lang w:val="en-GB" w:eastAsia="en-GB"/>
          </w:rPr>
          <w:tab/>
        </w:r>
        <w:r w:rsidR="00896951" w:rsidRPr="008F2EE0">
          <w:rPr>
            <w:rStyle w:val="Hyperlink"/>
          </w:rPr>
          <w:t>&lt;Artifact&gt; SchemaDocumentSet</w:t>
        </w:r>
        <w:r w:rsidR="00896951">
          <w:rPr>
            <w:webHidden/>
          </w:rPr>
          <w:tab/>
        </w:r>
        <w:r w:rsidR="00896951">
          <w:rPr>
            <w:webHidden/>
          </w:rPr>
          <w:fldChar w:fldCharType="begin"/>
        </w:r>
        <w:r w:rsidR="00896951">
          <w:rPr>
            <w:webHidden/>
          </w:rPr>
          <w:instrText xml:space="preserve"> PAGEREF _Toc426452328 \h </w:instrText>
        </w:r>
        <w:r w:rsidR="00896951">
          <w:rPr>
            <w:webHidden/>
          </w:rPr>
        </w:r>
        <w:r w:rsidR="00896951">
          <w:rPr>
            <w:webHidden/>
          </w:rPr>
          <w:fldChar w:fldCharType="separate"/>
        </w:r>
        <w:r w:rsidR="00B81ED7">
          <w:rPr>
            <w:webHidden/>
          </w:rPr>
          <w:t>224</w:t>
        </w:r>
        <w:r w:rsidR="00896951">
          <w:rPr>
            <w:webHidden/>
          </w:rPr>
          <w:fldChar w:fldCharType="end"/>
        </w:r>
      </w:hyperlink>
    </w:p>
    <w:p w14:paraId="2BBA2496" w14:textId="77777777" w:rsidR="00896951" w:rsidRDefault="00333F36">
      <w:pPr>
        <w:pStyle w:val="TOC3"/>
        <w:rPr>
          <w:rFonts w:asciiTheme="minorHAnsi" w:eastAsiaTheme="minorEastAsia" w:hAnsiTheme="minorHAnsi" w:cstheme="minorBidi"/>
          <w:sz w:val="22"/>
          <w:szCs w:val="22"/>
          <w:lang w:val="en-GB" w:eastAsia="en-GB"/>
        </w:rPr>
      </w:pPr>
      <w:hyperlink w:anchor="_Toc426452329" w:history="1">
        <w:r w:rsidR="00896951" w:rsidRPr="008F2EE0">
          <w:rPr>
            <w:rStyle w:val="Hyperlink"/>
          </w:rPr>
          <w:t>8.5.42</w:t>
        </w:r>
        <w:r w:rsidR="00896951">
          <w:rPr>
            <w:rFonts w:asciiTheme="minorHAnsi" w:eastAsiaTheme="minorEastAsia" w:hAnsiTheme="minorHAnsi" w:cstheme="minorBidi"/>
            <w:sz w:val="22"/>
            <w:szCs w:val="22"/>
            <w:lang w:val="en-GB" w:eastAsia="en-GB"/>
          </w:rPr>
          <w:tab/>
        </w:r>
        <w:r w:rsidR="00896951" w:rsidRPr="008F2EE0">
          <w:rPr>
            <w:rStyle w:val="Hyperlink"/>
          </w:rPr>
          <w:t>&lt;Artifact&gt; SchemaDocumentSetType</w:t>
        </w:r>
        <w:r w:rsidR="00896951">
          <w:rPr>
            <w:webHidden/>
          </w:rPr>
          <w:tab/>
        </w:r>
        <w:r w:rsidR="00896951">
          <w:rPr>
            <w:webHidden/>
          </w:rPr>
          <w:fldChar w:fldCharType="begin"/>
        </w:r>
        <w:r w:rsidR="00896951">
          <w:rPr>
            <w:webHidden/>
          </w:rPr>
          <w:instrText xml:space="preserve"> PAGEREF _Toc426452329 \h </w:instrText>
        </w:r>
        <w:r w:rsidR="00896951">
          <w:rPr>
            <w:webHidden/>
          </w:rPr>
        </w:r>
        <w:r w:rsidR="00896951">
          <w:rPr>
            <w:webHidden/>
          </w:rPr>
          <w:fldChar w:fldCharType="separate"/>
        </w:r>
        <w:r w:rsidR="00B81ED7">
          <w:rPr>
            <w:webHidden/>
          </w:rPr>
          <w:t>224</w:t>
        </w:r>
        <w:r w:rsidR="00896951">
          <w:rPr>
            <w:webHidden/>
          </w:rPr>
          <w:fldChar w:fldCharType="end"/>
        </w:r>
      </w:hyperlink>
    </w:p>
    <w:p w14:paraId="1F1A50E2" w14:textId="77777777" w:rsidR="00896951" w:rsidRDefault="00333F36">
      <w:pPr>
        <w:pStyle w:val="TOC3"/>
        <w:rPr>
          <w:rFonts w:asciiTheme="minorHAnsi" w:eastAsiaTheme="minorEastAsia" w:hAnsiTheme="minorHAnsi" w:cstheme="minorBidi"/>
          <w:sz w:val="22"/>
          <w:szCs w:val="22"/>
          <w:lang w:val="en-GB" w:eastAsia="en-GB"/>
        </w:rPr>
      </w:pPr>
      <w:hyperlink w:anchor="_Toc426452330" w:history="1">
        <w:r w:rsidR="00896951" w:rsidRPr="008F2EE0">
          <w:rPr>
            <w:rStyle w:val="Hyperlink"/>
          </w:rPr>
          <w:t>8.5.43</w:t>
        </w:r>
        <w:r w:rsidR="00896951">
          <w:rPr>
            <w:rFonts w:asciiTheme="minorHAnsi" w:eastAsiaTheme="minorEastAsia" w:hAnsiTheme="minorHAnsi" w:cstheme="minorBidi"/>
            <w:sz w:val="22"/>
            <w:szCs w:val="22"/>
            <w:lang w:val="en-GB" w:eastAsia="en-GB"/>
          </w:rPr>
          <w:tab/>
        </w:r>
        <w:r w:rsidR="00896951" w:rsidRPr="008F2EE0">
          <w:rPr>
            <w:rStyle w:val="Hyperlink"/>
          </w:rPr>
          <w:t>&lt;Artifact&gt; SchematronValidationType</w:t>
        </w:r>
        <w:r w:rsidR="00896951">
          <w:rPr>
            <w:webHidden/>
          </w:rPr>
          <w:tab/>
        </w:r>
        <w:r w:rsidR="00896951">
          <w:rPr>
            <w:webHidden/>
          </w:rPr>
          <w:fldChar w:fldCharType="begin"/>
        </w:r>
        <w:r w:rsidR="00896951">
          <w:rPr>
            <w:webHidden/>
          </w:rPr>
          <w:instrText xml:space="preserve"> PAGEREF _Toc426452330 \h </w:instrText>
        </w:r>
        <w:r w:rsidR="00896951">
          <w:rPr>
            <w:webHidden/>
          </w:rPr>
        </w:r>
        <w:r w:rsidR="00896951">
          <w:rPr>
            <w:webHidden/>
          </w:rPr>
          <w:fldChar w:fldCharType="separate"/>
        </w:r>
        <w:r w:rsidR="00B81ED7">
          <w:rPr>
            <w:webHidden/>
          </w:rPr>
          <w:t>224</w:t>
        </w:r>
        <w:r w:rsidR="00896951">
          <w:rPr>
            <w:webHidden/>
          </w:rPr>
          <w:fldChar w:fldCharType="end"/>
        </w:r>
      </w:hyperlink>
    </w:p>
    <w:p w14:paraId="4F9D9F07" w14:textId="77777777" w:rsidR="00896951" w:rsidRDefault="00333F36">
      <w:pPr>
        <w:pStyle w:val="TOC3"/>
        <w:rPr>
          <w:rFonts w:asciiTheme="minorHAnsi" w:eastAsiaTheme="minorEastAsia" w:hAnsiTheme="minorHAnsi" w:cstheme="minorBidi"/>
          <w:sz w:val="22"/>
          <w:szCs w:val="22"/>
          <w:lang w:val="en-GB" w:eastAsia="en-GB"/>
        </w:rPr>
      </w:pPr>
      <w:hyperlink w:anchor="_Toc426452331" w:history="1">
        <w:r w:rsidR="00896951" w:rsidRPr="008F2EE0">
          <w:rPr>
            <w:rStyle w:val="Hyperlink"/>
          </w:rPr>
          <w:t>8.5.44</w:t>
        </w:r>
        <w:r w:rsidR="00896951">
          <w:rPr>
            <w:rFonts w:asciiTheme="minorHAnsi" w:eastAsiaTheme="minorEastAsia" w:hAnsiTheme="minorHAnsi" w:cstheme="minorBidi"/>
            <w:sz w:val="22"/>
            <w:szCs w:val="22"/>
            <w:lang w:val="en-GB" w:eastAsia="en-GB"/>
          </w:rPr>
          <w:tab/>
        </w:r>
        <w:r w:rsidR="00896951" w:rsidRPr="008F2EE0">
          <w:rPr>
            <w:rStyle w:val="Hyperlink"/>
          </w:rPr>
          <w:t>&lt;Artifact&gt; TextRuleType</w:t>
        </w:r>
        <w:r w:rsidR="00896951">
          <w:rPr>
            <w:webHidden/>
          </w:rPr>
          <w:tab/>
        </w:r>
        <w:r w:rsidR="00896951">
          <w:rPr>
            <w:webHidden/>
          </w:rPr>
          <w:fldChar w:fldCharType="begin"/>
        </w:r>
        <w:r w:rsidR="00896951">
          <w:rPr>
            <w:webHidden/>
          </w:rPr>
          <w:instrText xml:space="preserve"> PAGEREF _Toc426452331 \h </w:instrText>
        </w:r>
        <w:r w:rsidR="00896951">
          <w:rPr>
            <w:webHidden/>
          </w:rPr>
        </w:r>
        <w:r w:rsidR="00896951">
          <w:rPr>
            <w:webHidden/>
          </w:rPr>
          <w:fldChar w:fldCharType="separate"/>
        </w:r>
        <w:r w:rsidR="00B81ED7">
          <w:rPr>
            <w:webHidden/>
          </w:rPr>
          <w:t>225</w:t>
        </w:r>
        <w:r w:rsidR="00896951">
          <w:rPr>
            <w:webHidden/>
          </w:rPr>
          <w:fldChar w:fldCharType="end"/>
        </w:r>
      </w:hyperlink>
    </w:p>
    <w:p w14:paraId="6CEAC0D5" w14:textId="77777777" w:rsidR="00896951" w:rsidRDefault="00333F36">
      <w:pPr>
        <w:pStyle w:val="TOC3"/>
        <w:rPr>
          <w:rFonts w:asciiTheme="minorHAnsi" w:eastAsiaTheme="minorEastAsia" w:hAnsiTheme="minorHAnsi" w:cstheme="minorBidi"/>
          <w:sz w:val="22"/>
          <w:szCs w:val="22"/>
          <w:lang w:val="en-GB" w:eastAsia="en-GB"/>
        </w:rPr>
      </w:pPr>
      <w:hyperlink w:anchor="_Toc426452332" w:history="1">
        <w:r w:rsidR="00896951" w:rsidRPr="008F2EE0">
          <w:rPr>
            <w:rStyle w:val="Hyperlink"/>
          </w:rPr>
          <w:t>8.5.45</w:t>
        </w:r>
        <w:r w:rsidR="00896951">
          <w:rPr>
            <w:rFonts w:asciiTheme="minorHAnsi" w:eastAsiaTheme="minorEastAsia" w:hAnsiTheme="minorHAnsi" w:cstheme="minorBidi"/>
            <w:sz w:val="22"/>
            <w:szCs w:val="22"/>
            <w:lang w:val="en-GB" w:eastAsia="en-GB"/>
          </w:rPr>
          <w:tab/>
        </w:r>
        <w:r w:rsidR="00896951" w:rsidRPr="008F2EE0">
          <w:rPr>
            <w:rStyle w:val="Hyperlink"/>
          </w:rPr>
          <w:t>&lt;Artifact&gt; ValidityConstraintType</w:t>
        </w:r>
        <w:r w:rsidR="00896951">
          <w:rPr>
            <w:webHidden/>
          </w:rPr>
          <w:tab/>
        </w:r>
        <w:r w:rsidR="00896951">
          <w:rPr>
            <w:webHidden/>
          </w:rPr>
          <w:fldChar w:fldCharType="begin"/>
        </w:r>
        <w:r w:rsidR="00896951">
          <w:rPr>
            <w:webHidden/>
          </w:rPr>
          <w:instrText xml:space="preserve"> PAGEREF _Toc426452332 \h </w:instrText>
        </w:r>
        <w:r w:rsidR="00896951">
          <w:rPr>
            <w:webHidden/>
          </w:rPr>
        </w:r>
        <w:r w:rsidR="00896951">
          <w:rPr>
            <w:webHidden/>
          </w:rPr>
          <w:fldChar w:fldCharType="separate"/>
        </w:r>
        <w:r w:rsidR="00B81ED7">
          <w:rPr>
            <w:webHidden/>
          </w:rPr>
          <w:t>225</w:t>
        </w:r>
        <w:r w:rsidR="00896951">
          <w:rPr>
            <w:webHidden/>
          </w:rPr>
          <w:fldChar w:fldCharType="end"/>
        </w:r>
      </w:hyperlink>
    </w:p>
    <w:p w14:paraId="04F49DCC" w14:textId="77777777" w:rsidR="00896951" w:rsidRDefault="00333F36">
      <w:pPr>
        <w:pStyle w:val="TOC3"/>
        <w:rPr>
          <w:rFonts w:asciiTheme="minorHAnsi" w:eastAsiaTheme="minorEastAsia" w:hAnsiTheme="minorHAnsi" w:cstheme="minorBidi"/>
          <w:sz w:val="22"/>
          <w:szCs w:val="22"/>
          <w:lang w:val="en-GB" w:eastAsia="en-GB"/>
        </w:rPr>
      </w:pPr>
      <w:hyperlink w:anchor="_Toc426452333" w:history="1">
        <w:r w:rsidR="00896951" w:rsidRPr="008F2EE0">
          <w:rPr>
            <w:rStyle w:val="Hyperlink"/>
          </w:rPr>
          <w:t>8.5.46</w:t>
        </w:r>
        <w:r w:rsidR="00896951">
          <w:rPr>
            <w:rFonts w:asciiTheme="minorHAnsi" w:eastAsiaTheme="minorEastAsia" w:hAnsiTheme="minorHAnsi" w:cstheme="minorBidi"/>
            <w:sz w:val="22"/>
            <w:szCs w:val="22"/>
            <w:lang w:val="en-GB" w:eastAsia="en-GB"/>
          </w:rPr>
          <w:tab/>
        </w:r>
        <w:r w:rsidR="00896951" w:rsidRPr="008F2EE0">
          <w:rPr>
            <w:rStyle w:val="Hyperlink"/>
          </w:rPr>
          <w:t>&lt;Artifact&gt; ValidityConstraintWithContextType</w:t>
        </w:r>
        <w:r w:rsidR="00896951">
          <w:rPr>
            <w:webHidden/>
          </w:rPr>
          <w:tab/>
        </w:r>
        <w:r w:rsidR="00896951">
          <w:rPr>
            <w:webHidden/>
          </w:rPr>
          <w:fldChar w:fldCharType="begin"/>
        </w:r>
        <w:r w:rsidR="00896951">
          <w:rPr>
            <w:webHidden/>
          </w:rPr>
          <w:instrText xml:space="preserve"> PAGEREF _Toc426452333 \h </w:instrText>
        </w:r>
        <w:r w:rsidR="00896951">
          <w:rPr>
            <w:webHidden/>
          </w:rPr>
        </w:r>
        <w:r w:rsidR="00896951">
          <w:rPr>
            <w:webHidden/>
          </w:rPr>
          <w:fldChar w:fldCharType="separate"/>
        </w:r>
        <w:r w:rsidR="00B81ED7">
          <w:rPr>
            <w:webHidden/>
          </w:rPr>
          <w:t>225</w:t>
        </w:r>
        <w:r w:rsidR="00896951">
          <w:rPr>
            <w:webHidden/>
          </w:rPr>
          <w:fldChar w:fldCharType="end"/>
        </w:r>
      </w:hyperlink>
    </w:p>
    <w:p w14:paraId="37565CAC" w14:textId="77777777" w:rsidR="00896951" w:rsidRDefault="00333F36">
      <w:pPr>
        <w:pStyle w:val="TOC3"/>
        <w:rPr>
          <w:rFonts w:asciiTheme="minorHAnsi" w:eastAsiaTheme="minorEastAsia" w:hAnsiTheme="minorHAnsi" w:cstheme="minorBidi"/>
          <w:sz w:val="22"/>
          <w:szCs w:val="22"/>
          <w:lang w:val="en-GB" w:eastAsia="en-GB"/>
        </w:rPr>
      </w:pPr>
      <w:hyperlink w:anchor="_Toc426452334" w:history="1">
        <w:r w:rsidR="00896951" w:rsidRPr="008F2EE0">
          <w:rPr>
            <w:rStyle w:val="Hyperlink"/>
          </w:rPr>
          <w:t>8.5.47</w:t>
        </w:r>
        <w:r w:rsidR="00896951">
          <w:rPr>
            <w:rFonts w:asciiTheme="minorHAnsi" w:eastAsiaTheme="minorEastAsia" w:hAnsiTheme="minorHAnsi" w:cstheme="minorBidi"/>
            <w:sz w:val="22"/>
            <w:szCs w:val="22"/>
            <w:lang w:val="en-GB" w:eastAsia="en-GB"/>
          </w:rPr>
          <w:tab/>
        </w:r>
        <w:r w:rsidR="00896951" w:rsidRPr="008F2EE0">
          <w:rPr>
            <w:rStyle w:val="Hyperlink"/>
          </w:rPr>
          <w:t>&lt;Artifact&gt; ValidityContextType</w:t>
        </w:r>
        <w:r w:rsidR="00896951">
          <w:rPr>
            <w:webHidden/>
          </w:rPr>
          <w:tab/>
        </w:r>
        <w:r w:rsidR="00896951">
          <w:rPr>
            <w:webHidden/>
          </w:rPr>
          <w:fldChar w:fldCharType="begin"/>
        </w:r>
        <w:r w:rsidR="00896951">
          <w:rPr>
            <w:webHidden/>
          </w:rPr>
          <w:instrText xml:space="preserve"> PAGEREF _Toc426452334 \h </w:instrText>
        </w:r>
        <w:r w:rsidR="00896951">
          <w:rPr>
            <w:webHidden/>
          </w:rPr>
        </w:r>
        <w:r w:rsidR="00896951">
          <w:rPr>
            <w:webHidden/>
          </w:rPr>
          <w:fldChar w:fldCharType="separate"/>
        </w:r>
        <w:r w:rsidR="00B81ED7">
          <w:rPr>
            <w:webHidden/>
          </w:rPr>
          <w:t>225</w:t>
        </w:r>
        <w:r w:rsidR="00896951">
          <w:rPr>
            <w:webHidden/>
          </w:rPr>
          <w:fldChar w:fldCharType="end"/>
        </w:r>
      </w:hyperlink>
    </w:p>
    <w:p w14:paraId="072E09DB" w14:textId="77777777" w:rsidR="00896951" w:rsidRDefault="00333F36">
      <w:pPr>
        <w:pStyle w:val="TOC3"/>
        <w:rPr>
          <w:rFonts w:asciiTheme="minorHAnsi" w:eastAsiaTheme="minorEastAsia" w:hAnsiTheme="minorHAnsi" w:cstheme="minorBidi"/>
          <w:sz w:val="22"/>
          <w:szCs w:val="22"/>
          <w:lang w:val="en-GB" w:eastAsia="en-GB"/>
        </w:rPr>
      </w:pPr>
      <w:hyperlink w:anchor="_Toc426452335" w:history="1">
        <w:r w:rsidR="00896951" w:rsidRPr="008F2EE0">
          <w:rPr>
            <w:rStyle w:val="Hyperlink"/>
          </w:rPr>
          <w:t>8.5.48</w:t>
        </w:r>
        <w:r w:rsidR="00896951">
          <w:rPr>
            <w:rFonts w:asciiTheme="minorHAnsi" w:eastAsiaTheme="minorEastAsia" w:hAnsiTheme="minorHAnsi" w:cstheme="minorBidi"/>
            <w:sz w:val="22"/>
            <w:szCs w:val="22"/>
            <w:lang w:val="en-GB" w:eastAsia="en-GB"/>
          </w:rPr>
          <w:tab/>
        </w:r>
        <w:r w:rsidR="00896951" w:rsidRPr="008F2EE0">
          <w:rPr>
            <w:rStyle w:val="Hyperlink"/>
          </w:rPr>
          <w:t>&lt;Artifact&gt; XMLSchemaType</w:t>
        </w:r>
        <w:r w:rsidR="00896951">
          <w:rPr>
            <w:webHidden/>
          </w:rPr>
          <w:tab/>
        </w:r>
        <w:r w:rsidR="00896951">
          <w:rPr>
            <w:webHidden/>
          </w:rPr>
          <w:fldChar w:fldCharType="begin"/>
        </w:r>
        <w:r w:rsidR="00896951">
          <w:rPr>
            <w:webHidden/>
          </w:rPr>
          <w:instrText xml:space="preserve"> PAGEREF _Toc426452335 \h </w:instrText>
        </w:r>
        <w:r w:rsidR="00896951">
          <w:rPr>
            <w:webHidden/>
          </w:rPr>
        </w:r>
        <w:r w:rsidR="00896951">
          <w:rPr>
            <w:webHidden/>
          </w:rPr>
          <w:fldChar w:fldCharType="separate"/>
        </w:r>
        <w:r w:rsidR="00B81ED7">
          <w:rPr>
            <w:webHidden/>
          </w:rPr>
          <w:t>226</w:t>
        </w:r>
        <w:r w:rsidR="00896951">
          <w:rPr>
            <w:webHidden/>
          </w:rPr>
          <w:fldChar w:fldCharType="end"/>
        </w:r>
      </w:hyperlink>
    </w:p>
    <w:p w14:paraId="0C3CC218" w14:textId="77777777" w:rsidR="00896951" w:rsidRDefault="00333F36">
      <w:pPr>
        <w:pStyle w:val="TOC3"/>
        <w:rPr>
          <w:rFonts w:asciiTheme="minorHAnsi" w:eastAsiaTheme="minorEastAsia" w:hAnsiTheme="minorHAnsi" w:cstheme="minorBidi"/>
          <w:sz w:val="22"/>
          <w:szCs w:val="22"/>
          <w:lang w:val="en-GB" w:eastAsia="en-GB"/>
        </w:rPr>
      </w:pPr>
      <w:hyperlink w:anchor="_Toc426452336" w:history="1">
        <w:r w:rsidR="00896951" w:rsidRPr="008F2EE0">
          <w:rPr>
            <w:rStyle w:val="Hyperlink"/>
          </w:rPr>
          <w:t>8.5.49</w:t>
        </w:r>
        <w:r w:rsidR="00896951">
          <w:rPr>
            <w:rFonts w:asciiTheme="minorHAnsi" w:eastAsiaTheme="minorEastAsia" w:hAnsiTheme="minorHAnsi" w:cstheme="minorBidi"/>
            <w:sz w:val="22"/>
            <w:szCs w:val="22"/>
            <w:lang w:val="en-GB" w:eastAsia="en-GB"/>
          </w:rPr>
          <w:tab/>
        </w:r>
        <w:r w:rsidR="00896951" w:rsidRPr="008F2EE0">
          <w:rPr>
            <w:rStyle w:val="Hyperlink"/>
          </w:rPr>
          <w:t>&lt;Artifact&gt; XPathType</w:t>
        </w:r>
        <w:r w:rsidR="00896951">
          <w:rPr>
            <w:webHidden/>
          </w:rPr>
          <w:tab/>
        </w:r>
        <w:r w:rsidR="00896951">
          <w:rPr>
            <w:webHidden/>
          </w:rPr>
          <w:fldChar w:fldCharType="begin"/>
        </w:r>
        <w:r w:rsidR="00896951">
          <w:rPr>
            <w:webHidden/>
          </w:rPr>
          <w:instrText xml:space="preserve"> PAGEREF _Toc426452336 \h </w:instrText>
        </w:r>
        <w:r w:rsidR="00896951">
          <w:rPr>
            <w:webHidden/>
          </w:rPr>
        </w:r>
        <w:r w:rsidR="00896951">
          <w:rPr>
            <w:webHidden/>
          </w:rPr>
          <w:fldChar w:fldCharType="separate"/>
        </w:r>
        <w:r w:rsidR="00B81ED7">
          <w:rPr>
            <w:webHidden/>
          </w:rPr>
          <w:t>226</w:t>
        </w:r>
        <w:r w:rsidR="00896951">
          <w:rPr>
            <w:webHidden/>
          </w:rPr>
          <w:fldChar w:fldCharType="end"/>
        </w:r>
      </w:hyperlink>
    </w:p>
    <w:p w14:paraId="11EEDAA7" w14:textId="77777777" w:rsidR="00896951" w:rsidRDefault="00333F36">
      <w:pPr>
        <w:pStyle w:val="TOC3"/>
        <w:rPr>
          <w:rFonts w:asciiTheme="minorHAnsi" w:eastAsiaTheme="minorEastAsia" w:hAnsiTheme="minorHAnsi" w:cstheme="minorBidi"/>
          <w:sz w:val="22"/>
          <w:szCs w:val="22"/>
          <w:lang w:val="en-GB" w:eastAsia="en-GB"/>
        </w:rPr>
      </w:pPr>
      <w:hyperlink w:anchor="_Toc426452337" w:history="1">
        <w:r w:rsidR="00896951" w:rsidRPr="008F2EE0">
          <w:rPr>
            <w:rStyle w:val="Hyperlink"/>
          </w:rPr>
          <w:t>8.5.50</w:t>
        </w:r>
        <w:r w:rsidR="00896951">
          <w:rPr>
            <w:rFonts w:asciiTheme="minorHAnsi" w:eastAsiaTheme="minorEastAsia" w:hAnsiTheme="minorHAnsi" w:cstheme="minorBidi"/>
            <w:sz w:val="22"/>
            <w:szCs w:val="22"/>
            <w:lang w:val="en-GB" w:eastAsia="en-GB"/>
          </w:rPr>
          <w:tab/>
        </w:r>
        <w:r w:rsidR="00896951" w:rsidRPr="008F2EE0">
          <w:rPr>
            <w:rStyle w:val="Hyperlink"/>
          </w:rPr>
          <w:t>&lt;Enumeration&gt; ChangeCodeSimpleType</w:t>
        </w:r>
        <w:r w:rsidR="00896951">
          <w:rPr>
            <w:webHidden/>
          </w:rPr>
          <w:tab/>
        </w:r>
        <w:r w:rsidR="00896951">
          <w:rPr>
            <w:webHidden/>
          </w:rPr>
          <w:fldChar w:fldCharType="begin"/>
        </w:r>
        <w:r w:rsidR="00896951">
          <w:rPr>
            <w:webHidden/>
          </w:rPr>
          <w:instrText xml:space="preserve"> PAGEREF _Toc426452337 \h </w:instrText>
        </w:r>
        <w:r w:rsidR="00896951">
          <w:rPr>
            <w:webHidden/>
          </w:rPr>
        </w:r>
        <w:r w:rsidR="00896951">
          <w:rPr>
            <w:webHidden/>
          </w:rPr>
          <w:fldChar w:fldCharType="separate"/>
        </w:r>
        <w:r w:rsidR="00B81ED7">
          <w:rPr>
            <w:webHidden/>
          </w:rPr>
          <w:t>226</w:t>
        </w:r>
        <w:r w:rsidR="00896951">
          <w:rPr>
            <w:webHidden/>
          </w:rPr>
          <w:fldChar w:fldCharType="end"/>
        </w:r>
      </w:hyperlink>
    </w:p>
    <w:p w14:paraId="1346FA88" w14:textId="77777777" w:rsidR="00896951" w:rsidRDefault="00333F36">
      <w:pPr>
        <w:pStyle w:val="TOC3"/>
        <w:rPr>
          <w:rFonts w:asciiTheme="minorHAnsi" w:eastAsiaTheme="minorEastAsia" w:hAnsiTheme="minorHAnsi" w:cstheme="minorBidi"/>
          <w:sz w:val="22"/>
          <w:szCs w:val="22"/>
          <w:lang w:val="en-GB" w:eastAsia="en-GB"/>
        </w:rPr>
      </w:pPr>
      <w:hyperlink w:anchor="_Toc426452338" w:history="1">
        <w:r w:rsidR="00896951" w:rsidRPr="008F2EE0">
          <w:rPr>
            <w:rStyle w:val="Hyperlink"/>
          </w:rPr>
          <w:t>8.5.51</w:t>
        </w:r>
        <w:r w:rsidR="00896951">
          <w:rPr>
            <w:rFonts w:asciiTheme="minorHAnsi" w:eastAsiaTheme="minorEastAsia" w:hAnsiTheme="minorHAnsi" w:cstheme="minorBidi"/>
            <w:sz w:val="22"/>
            <w:szCs w:val="22"/>
            <w:lang w:val="en-GB" w:eastAsia="en-GB"/>
          </w:rPr>
          <w:tab/>
        </w:r>
        <w:r w:rsidR="00896951" w:rsidRPr="008F2EE0">
          <w:rPr>
            <w:rStyle w:val="Hyperlink"/>
          </w:rPr>
          <w:t>&lt;Enumeration&gt; ModelPackageDescriptionClassCode</w:t>
        </w:r>
        <w:r w:rsidR="00896951">
          <w:rPr>
            <w:webHidden/>
          </w:rPr>
          <w:tab/>
        </w:r>
        <w:r w:rsidR="00896951">
          <w:rPr>
            <w:webHidden/>
          </w:rPr>
          <w:fldChar w:fldCharType="begin"/>
        </w:r>
        <w:r w:rsidR="00896951">
          <w:rPr>
            <w:webHidden/>
          </w:rPr>
          <w:instrText xml:space="preserve"> PAGEREF _Toc426452338 \h </w:instrText>
        </w:r>
        <w:r w:rsidR="00896951">
          <w:rPr>
            <w:webHidden/>
          </w:rPr>
        </w:r>
        <w:r w:rsidR="00896951">
          <w:rPr>
            <w:webHidden/>
          </w:rPr>
          <w:fldChar w:fldCharType="separate"/>
        </w:r>
        <w:r w:rsidR="00B81ED7">
          <w:rPr>
            <w:webHidden/>
          </w:rPr>
          <w:t>227</w:t>
        </w:r>
        <w:r w:rsidR="00896951">
          <w:rPr>
            <w:webHidden/>
          </w:rPr>
          <w:fldChar w:fldCharType="end"/>
        </w:r>
      </w:hyperlink>
    </w:p>
    <w:p w14:paraId="25060049" w14:textId="77777777" w:rsidR="00896951" w:rsidRDefault="00333F36">
      <w:pPr>
        <w:pStyle w:val="TOC3"/>
        <w:rPr>
          <w:rFonts w:asciiTheme="minorHAnsi" w:eastAsiaTheme="minorEastAsia" w:hAnsiTheme="minorHAnsi" w:cstheme="minorBidi"/>
          <w:sz w:val="22"/>
          <w:szCs w:val="22"/>
          <w:lang w:val="en-GB" w:eastAsia="en-GB"/>
        </w:rPr>
      </w:pPr>
      <w:hyperlink w:anchor="_Toc426452339" w:history="1">
        <w:r w:rsidR="00896951" w:rsidRPr="008F2EE0">
          <w:rPr>
            <w:rStyle w:val="Hyperlink"/>
          </w:rPr>
          <w:t>8.5.52</w:t>
        </w:r>
        <w:r w:rsidR="00896951">
          <w:rPr>
            <w:rFonts w:asciiTheme="minorHAnsi" w:eastAsiaTheme="minorEastAsia" w:hAnsiTheme="minorHAnsi" w:cstheme="minorBidi"/>
            <w:sz w:val="22"/>
            <w:szCs w:val="22"/>
            <w:lang w:val="en-GB" w:eastAsia="en-GB"/>
          </w:rPr>
          <w:tab/>
        </w:r>
        <w:r w:rsidR="00896951" w:rsidRPr="008F2EE0">
          <w:rPr>
            <w:rStyle w:val="Hyperlink"/>
          </w:rPr>
          <w:t>&lt;Enumeration&gt; RelationshipCode</w:t>
        </w:r>
        <w:r w:rsidR="00896951">
          <w:rPr>
            <w:webHidden/>
          </w:rPr>
          <w:tab/>
        </w:r>
        <w:r w:rsidR="00896951">
          <w:rPr>
            <w:webHidden/>
          </w:rPr>
          <w:fldChar w:fldCharType="begin"/>
        </w:r>
        <w:r w:rsidR="00896951">
          <w:rPr>
            <w:webHidden/>
          </w:rPr>
          <w:instrText xml:space="preserve"> PAGEREF _Toc426452339 \h </w:instrText>
        </w:r>
        <w:r w:rsidR="00896951">
          <w:rPr>
            <w:webHidden/>
          </w:rPr>
        </w:r>
        <w:r w:rsidR="00896951">
          <w:rPr>
            <w:webHidden/>
          </w:rPr>
          <w:fldChar w:fldCharType="separate"/>
        </w:r>
        <w:r w:rsidR="00B81ED7">
          <w:rPr>
            <w:webHidden/>
          </w:rPr>
          <w:t>228</w:t>
        </w:r>
        <w:r w:rsidR="00896951">
          <w:rPr>
            <w:webHidden/>
          </w:rPr>
          <w:fldChar w:fldCharType="end"/>
        </w:r>
      </w:hyperlink>
    </w:p>
    <w:p w14:paraId="7245B1EE" w14:textId="77777777" w:rsidR="00896951" w:rsidRDefault="00333F36">
      <w:pPr>
        <w:pStyle w:val="TOC1"/>
        <w:rPr>
          <w:rFonts w:asciiTheme="minorHAnsi" w:eastAsiaTheme="minorEastAsia" w:hAnsiTheme="minorHAnsi" w:cstheme="minorBidi"/>
          <w:b w:val="0"/>
          <w:sz w:val="22"/>
          <w:szCs w:val="22"/>
          <w:lang w:val="en-GB" w:eastAsia="en-GB"/>
        </w:rPr>
      </w:pPr>
      <w:hyperlink w:anchor="_Toc426452340" w:history="1">
        <w:r w:rsidR="00896951" w:rsidRPr="008F2EE0">
          <w:rPr>
            <w:rStyle w:val="Hyperlink"/>
          </w:rPr>
          <w:t>9</w:t>
        </w:r>
        <w:r w:rsidR="00896951">
          <w:rPr>
            <w:rFonts w:asciiTheme="minorHAnsi" w:eastAsiaTheme="minorEastAsia" w:hAnsiTheme="minorHAnsi" w:cstheme="minorBidi"/>
            <w:b w:val="0"/>
            <w:sz w:val="22"/>
            <w:szCs w:val="22"/>
            <w:lang w:val="en-GB" w:eastAsia="en-GB"/>
          </w:rPr>
          <w:tab/>
        </w:r>
        <w:r w:rsidR="00896951" w:rsidRPr="008F2EE0">
          <w:rPr>
            <w:rStyle w:val="Hyperlink"/>
          </w:rPr>
          <w:t>NIEM-UML Transformation Reference</w:t>
        </w:r>
        <w:r w:rsidR="00896951">
          <w:rPr>
            <w:webHidden/>
          </w:rPr>
          <w:tab/>
        </w:r>
        <w:r w:rsidR="00896951">
          <w:rPr>
            <w:webHidden/>
          </w:rPr>
          <w:fldChar w:fldCharType="begin"/>
        </w:r>
        <w:r w:rsidR="00896951">
          <w:rPr>
            <w:webHidden/>
          </w:rPr>
          <w:instrText xml:space="preserve"> PAGEREF _Toc426452340 \h </w:instrText>
        </w:r>
        <w:r w:rsidR="00896951">
          <w:rPr>
            <w:webHidden/>
          </w:rPr>
        </w:r>
        <w:r w:rsidR="00896951">
          <w:rPr>
            <w:webHidden/>
          </w:rPr>
          <w:fldChar w:fldCharType="separate"/>
        </w:r>
        <w:r w:rsidR="00B81ED7">
          <w:rPr>
            <w:webHidden/>
          </w:rPr>
          <w:t>230</w:t>
        </w:r>
        <w:r w:rsidR="00896951">
          <w:rPr>
            <w:webHidden/>
          </w:rPr>
          <w:fldChar w:fldCharType="end"/>
        </w:r>
      </w:hyperlink>
    </w:p>
    <w:p w14:paraId="76C7E740" w14:textId="77777777" w:rsidR="00896951" w:rsidRDefault="00333F3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41" w:history="1">
        <w:r w:rsidR="00896951" w:rsidRPr="008F2EE0">
          <w:rPr>
            <w:rStyle w:val="Hyperlink"/>
            <w:noProof/>
          </w:rPr>
          <w:t>9.1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Introduction</w:t>
        </w:r>
        <w:r w:rsidR="00896951">
          <w:rPr>
            <w:noProof/>
            <w:webHidden/>
          </w:rPr>
          <w:tab/>
        </w:r>
        <w:r w:rsidR="00896951">
          <w:rPr>
            <w:noProof/>
            <w:webHidden/>
          </w:rPr>
          <w:fldChar w:fldCharType="begin"/>
        </w:r>
        <w:r w:rsidR="00896951">
          <w:rPr>
            <w:noProof/>
            <w:webHidden/>
          </w:rPr>
          <w:instrText xml:space="preserve"> PAGEREF _Toc426452341 \h </w:instrText>
        </w:r>
        <w:r w:rsidR="00896951">
          <w:rPr>
            <w:noProof/>
            <w:webHidden/>
          </w:rPr>
        </w:r>
        <w:r w:rsidR="00896951">
          <w:rPr>
            <w:noProof/>
            <w:webHidden/>
          </w:rPr>
          <w:fldChar w:fldCharType="separate"/>
        </w:r>
        <w:r w:rsidR="00B81ED7">
          <w:rPr>
            <w:noProof/>
            <w:webHidden/>
          </w:rPr>
          <w:t>230</w:t>
        </w:r>
        <w:r w:rsidR="00896951">
          <w:rPr>
            <w:noProof/>
            <w:webHidden/>
          </w:rPr>
          <w:fldChar w:fldCharType="end"/>
        </w:r>
      </w:hyperlink>
    </w:p>
    <w:p w14:paraId="6DFF82C0" w14:textId="77777777" w:rsidR="00896951" w:rsidRDefault="00333F36">
      <w:pPr>
        <w:pStyle w:val="TOC3"/>
        <w:rPr>
          <w:rFonts w:asciiTheme="minorHAnsi" w:eastAsiaTheme="minorEastAsia" w:hAnsiTheme="minorHAnsi" w:cstheme="minorBidi"/>
          <w:sz w:val="22"/>
          <w:szCs w:val="22"/>
          <w:lang w:val="en-GB" w:eastAsia="en-GB"/>
        </w:rPr>
      </w:pPr>
      <w:hyperlink w:anchor="_Toc426452342" w:history="1">
        <w:r w:rsidR="00896951" w:rsidRPr="008F2EE0">
          <w:rPr>
            <w:rStyle w:val="Hyperlink"/>
          </w:rPr>
          <w:t>9.1.1</w:t>
        </w:r>
        <w:r w:rsidR="00896951">
          <w:rPr>
            <w:rFonts w:asciiTheme="minorHAnsi" w:eastAsiaTheme="minorEastAsia" w:hAnsiTheme="minorHAnsi" w:cstheme="minorBidi"/>
            <w:sz w:val="22"/>
            <w:szCs w:val="22"/>
            <w:lang w:val="en-GB" w:eastAsia="en-GB"/>
          </w:rPr>
          <w:tab/>
        </w:r>
        <w:r w:rsidR="00896951" w:rsidRPr="008F2EE0">
          <w:rPr>
            <w:rStyle w:val="Hyperlink"/>
          </w:rPr>
          <w:t>NIEM Provisioning Context</w:t>
        </w:r>
        <w:r w:rsidR="00896951">
          <w:rPr>
            <w:webHidden/>
          </w:rPr>
          <w:tab/>
        </w:r>
        <w:r w:rsidR="00896951">
          <w:rPr>
            <w:webHidden/>
          </w:rPr>
          <w:fldChar w:fldCharType="begin"/>
        </w:r>
        <w:r w:rsidR="00896951">
          <w:rPr>
            <w:webHidden/>
          </w:rPr>
          <w:instrText xml:space="preserve"> PAGEREF _Toc426452342 \h </w:instrText>
        </w:r>
        <w:r w:rsidR="00896951">
          <w:rPr>
            <w:webHidden/>
          </w:rPr>
        </w:r>
        <w:r w:rsidR="00896951">
          <w:rPr>
            <w:webHidden/>
          </w:rPr>
          <w:fldChar w:fldCharType="separate"/>
        </w:r>
        <w:r w:rsidR="00B81ED7">
          <w:rPr>
            <w:webHidden/>
          </w:rPr>
          <w:t>230</w:t>
        </w:r>
        <w:r w:rsidR="00896951">
          <w:rPr>
            <w:webHidden/>
          </w:rPr>
          <w:fldChar w:fldCharType="end"/>
        </w:r>
      </w:hyperlink>
    </w:p>
    <w:p w14:paraId="7E47ED5E" w14:textId="77777777" w:rsidR="00896951" w:rsidRDefault="00333F36">
      <w:pPr>
        <w:pStyle w:val="TOC3"/>
        <w:rPr>
          <w:rFonts w:asciiTheme="minorHAnsi" w:eastAsiaTheme="minorEastAsia" w:hAnsiTheme="minorHAnsi" w:cstheme="minorBidi"/>
          <w:sz w:val="22"/>
          <w:szCs w:val="22"/>
          <w:lang w:val="en-GB" w:eastAsia="en-GB"/>
        </w:rPr>
      </w:pPr>
      <w:hyperlink w:anchor="_Toc426452343" w:history="1">
        <w:r w:rsidR="00896951" w:rsidRPr="008F2EE0">
          <w:rPr>
            <w:rStyle w:val="Hyperlink"/>
          </w:rPr>
          <w:t>9.1.2</w:t>
        </w:r>
        <w:r w:rsidR="00896951">
          <w:rPr>
            <w:rFonts w:asciiTheme="minorHAnsi" w:eastAsiaTheme="minorEastAsia" w:hAnsiTheme="minorHAnsi" w:cstheme="minorBidi"/>
            <w:sz w:val="22"/>
            <w:szCs w:val="22"/>
            <w:lang w:val="en-GB" w:eastAsia="en-GB"/>
          </w:rPr>
          <w:tab/>
        </w:r>
        <w:r w:rsidR="00896951" w:rsidRPr="008F2EE0">
          <w:rPr>
            <w:rStyle w:val="Hyperlink"/>
          </w:rPr>
          <w:t>Transformation Notation</w:t>
        </w:r>
        <w:r w:rsidR="00896951">
          <w:rPr>
            <w:webHidden/>
          </w:rPr>
          <w:tab/>
        </w:r>
        <w:r w:rsidR="00896951">
          <w:rPr>
            <w:webHidden/>
          </w:rPr>
          <w:fldChar w:fldCharType="begin"/>
        </w:r>
        <w:r w:rsidR="00896951">
          <w:rPr>
            <w:webHidden/>
          </w:rPr>
          <w:instrText xml:space="preserve"> PAGEREF _Toc426452343 \h </w:instrText>
        </w:r>
        <w:r w:rsidR="00896951">
          <w:rPr>
            <w:webHidden/>
          </w:rPr>
        </w:r>
        <w:r w:rsidR="00896951">
          <w:rPr>
            <w:webHidden/>
          </w:rPr>
          <w:fldChar w:fldCharType="separate"/>
        </w:r>
        <w:r w:rsidR="00B81ED7">
          <w:rPr>
            <w:webHidden/>
          </w:rPr>
          <w:t>232</w:t>
        </w:r>
        <w:r w:rsidR="00896951">
          <w:rPr>
            <w:webHidden/>
          </w:rPr>
          <w:fldChar w:fldCharType="end"/>
        </w:r>
      </w:hyperlink>
    </w:p>
    <w:p w14:paraId="286A2576" w14:textId="77777777" w:rsidR="00896951" w:rsidRDefault="00333F36">
      <w:pPr>
        <w:pStyle w:val="TOC3"/>
        <w:rPr>
          <w:rFonts w:asciiTheme="minorHAnsi" w:eastAsiaTheme="minorEastAsia" w:hAnsiTheme="minorHAnsi" w:cstheme="minorBidi"/>
          <w:sz w:val="22"/>
          <w:szCs w:val="22"/>
          <w:lang w:val="en-GB" w:eastAsia="en-GB"/>
        </w:rPr>
      </w:pPr>
      <w:hyperlink w:anchor="_Toc426452344" w:history="1">
        <w:r w:rsidR="00896951" w:rsidRPr="008F2EE0">
          <w:rPr>
            <w:rStyle w:val="Hyperlink"/>
          </w:rPr>
          <w:t>9.1.3</w:t>
        </w:r>
        <w:r w:rsidR="00896951">
          <w:rPr>
            <w:rFonts w:asciiTheme="minorHAnsi" w:eastAsiaTheme="minorEastAsia" w:hAnsiTheme="minorHAnsi" w:cstheme="minorBidi"/>
            <w:sz w:val="22"/>
            <w:szCs w:val="22"/>
            <w:lang w:val="en-GB" w:eastAsia="en-GB"/>
          </w:rPr>
          <w:tab/>
        </w:r>
        <w:r w:rsidR="00896951" w:rsidRPr="008F2EE0">
          <w:rPr>
            <w:rStyle w:val="Hyperlink"/>
          </w:rPr>
          <w:t>Platform Binding</w:t>
        </w:r>
        <w:r w:rsidR="00896951">
          <w:rPr>
            <w:webHidden/>
          </w:rPr>
          <w:tab/>
        </w:r>
        <w:r w:rsidR="00896951">
          <w:rPr>
            <w:webHidden/>
          </w:rPr>
          <w:fldChar w:fldCharType="begin"/>
        </w:r>
        <w:r w:rsidR="00896951">
          <w:rPr>
            <w:webHidden/>
          </w:rPr>
          <w:instrText xml:space="preserve"> PAGEREF _Toc426452344 \h </w:instrText>
        </w:r>
        <w:r w:rsidR="00896951">
          <w:rPr>
            <w:webHidden/>
          </w:rPr>
        </w:r>
        <w:r w:rsidR="00896951">
          <w:rPr>
            <w:webHidden/>
          </w:rPr>
          <w:fldChar w:fldCharType="separate"/>
        </w:r>
        <w:r w:rsidR="00B81ED7">
          <w:rPr>
            <w:webHidden/>
          </w:rPr>
          <w:t>234</w:t>
        </w:r>
        <w:r w:rsidR="00896951">
          <w:rPr>
            <w:webHidden/>
          </w:rPr>
          <w:fldChar w:fldCharType="end"/>
        </w:r>
      </w:hyperlink>
    </w:p>
    <w:p w14:paraId="0B2BF284" w14:textId="77777777" w:rsidR="00896951" w:rsidRDefault="00333F3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45" w:history="1">
        <w:r w:rsidR="00896951" w:rsidRPr="008F2EE0">
          <w:rPr>
            <w:rStyle w:val="Hyperlink"/>
            <w:noProof/>
          </w:rPr>
          <w:t>9.2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PIM to NIEM PSM</w:t>
        </w:r>
        <w:r w:rsidR="00896951">
          <w:rPr>
            <w:noProof/>
            <w:webHidden/>
          </w:rPr>
          <w:tab/>
        </w:r>
        <w:r w:rsidR="00896951">
          <w:rPr>
            <w:noProof/>
            <w:webHidden/>
          </w:rPr>
          <w:fldChar w:fldCharType="begin"/>
        </w:r>
        <w:r w:rsidR="00896951">
          <w:rPr>
            <w:noProof/>
            <w:webHidden/>
          </w:rPr>
          <w:instrText xml:space="preserve"> PAGEREF _Toc426452345 \h </w:instrText>
        </w:r>
        <w:r w:rsidR="00896951">
          <w:rPr>
            <w:noProof/>
            <w:webHidden/>
          </w:rPr>
        </w:r>
        <w:r w:rsidR="00896951">
          <w:rPr>
            <w:noProof/>
            <w:webHidden/>
          </w:rPr>
          <w:fldChar w:fldCharType="separate"/>
        </w:r>
        <w:r w:rsidR="00B81ED7">
          <w:rPr>
            <w:noProof/>
            <w:webHidden/>
          </w:rPr>
          <w:t>235</w:t>
        </w:r>
        <w:r w:rsidR="00896951">
          <w:rPr>
            <w:noProof/>
            <w:webHidden/>
          </w:rPr>
          <w:fldChar w:fldCharType="end"/>
        </w:r>
      </w:hyperlink>
    </w:p>
    <w:p w14:paraId="300372D8" w14:textId="77777777" w:rsidR="00896951" w:rsidRDefault="00333F3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46" w:history="1">
        <w:r w:rsidR="00896951" w:rsidRPr="008F2EE0">
          <w:rPr>
            <w:rStyle w:val="Hyperlink"/>
            <w:noProof/>
          </w:rPr>
          <w:t>9.3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PSM to NIEM-Conforming XML Schema</w:t>
        </w:r>
        <w:r w:rsidR="00896951">
          <w:rPr>
            <w:noProof/>
            <w:webHidden/>
          </w:rPr>
          <w:tab/>
        </w:r>
        <w:r w:rsidR="00896951">
          <w:rPr>
            <w:noProof/>
            <w:webHidden/>
          </w:rPr>
          <w:fldChar w:fldCharType="begin"/>
        </w:r>
        <w:r w:rsidR="00896951">
          <w:rPr>
            <w:noProof/>
            <w:webHidden/>
          </w:rPr>
          <w:instrText xml:space="preserve"> PAGEREF _Toc426452346 \h </w:instrText>
        </w:r>
        <w:r w:rsidR="00896951">
          <w:rPr>
            <w:noProof/>
            <w:webHidden/>
          </w:rPr>
        </w:r>
        <w:r w:rsidR="00896951">
          <w:rPr>
            <w:noProof/>
            <w:webHidden/>
          </w:rPr>
          <w:fldChar w:fldCharType="separate"/>
        </w:r>
        <w:r w:rsidR="00B81ED7">
          <w:rPr>
            <w:noProof/>
            <w:webHidden/>
          </w:rPr>
          <w:t>245</w:t>
        </w:r>
        <w:r w:rsidR="00896951">
          <w:rPr>
            <w:noProof/>
            <w:webHidden/>
          </w:rPr>
          <w:fldChar w:fldCharType="end"/>
        </w:r>
      </w:hyperlink>
    </w:p>
    <w:p w14:paraId="0F59877D" w14:textId="77777777" w:rsidR="00896951" w:rsidRDefault="00333F3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47" w:history="1">
        <w:r w:rsidR="00896951" w:rsidRPr="008F2EE0">
          <w:rPr>
            <w:rStyle w:val="Hyperlink"/>
            <w:noProof/>
          </w:rPr>
          <w:t>9.4</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MPD Model to NIEM MPD Artifact</w:t>
        </w:r>
        <w:r w:rsidR="00896951">
          <w:rPr>
            <w:noProof/>
            <w:webHidden/>
          </w:rPr>
          <w:tab/>
        </w:r>
        <w:r w:rsidR="00896951">
          <w:rPr>
            <w:noProof/>
            <w:webHidden/>
          </w:rPr>
          <w:fldChar w:fldCharType="begin"/>
        </w:r>
        <w:r w:rsidR="00896951">
          <w:rPr>
            <w:noProof/>
            <w:webHidden/>
          </w:rPr>
          <w:instrText xml:space="preserve"> PAGEREF _Toc426452347 \h </w:instrText>
        </w:r>
        <w:r w:rsidR="00896951">
          <w:rPr>
            <w:noProof/>
            <w:webHidden/>
          </w:rPr>
        </w:r>
        <w:r w:rsidR="00896951">
          <w:rPr>
            <w:noProof/>
            <w:webHidden/>
          </w:rPr>
          <w:fldChar w:fldCharType="separate"/>
        </w:r>
        <w:r w:rsidR="00B81ED7">
          <w:rPr>
            <w:noProof/>
            <w:webHidden/>
          </w:rPr>
          <w:t>259</w:t>
        </w:r>
        <w:r w:rsidR="00896951">
          <w:rPr>
            <w:noProof/>
            <w:webHidden/>
          </w:rPr>
          <w:fldChar w:fldCharType="end"/>
        </w:r>
      </w:hyperlink>
    </w:p>
    <w:p w14:paraId="78AF70AB" w14:textId="77777777" w:rsidR="00896951" w:rsidRDefault="00333F3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48" w:history="1">
        <w:r w:rsidR="00896951" w:rsidRPr="008F2EE0">
          <w:rPr>
            <w:rStyle w:val="Hyperlink"/>
            <w:noProof/>
          </w:rPr>
          <w:t>9.5</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MPD Artifact to NIEM MPD Model</w:t>
        </w:r>
        <w:r w:rsidR="00896951">
          <w:rPr>
            <w:noProof/>
            <w:webHidden/>
          </w:rPr>
          <w:tab/>
        </w:r>
        <w:r w:rsidR="00896951">
          <w:rPr>
            <w:noProof/>
            <w:webHidden/>
          </w:rPr>
          <w:fldChar w:fldCharType="begin"/>
        </w:r>
        <w:r w:rsidR="00896951">
          <w:rPr>
            <w:noProof/>
            <w:webHidden/>
          </w:rPr>
          <w:instrText xml:space="preserve"> PAGEREF _Toc426452348 \h </w:instrText>
        </w:r>
        <w:r w:rsidR="00896951">
          <w:rPr>
            <w:noProof/>
            <w:webHidden/>
          </w:rPr>
        </w:r>
        <w:r w:rsidR="00896951">
          <w:rPr>
            <w:noProof/>
            <w:webHidden/>
          </w:rPr>
          <w:fldChar w:fldCharType="separate"/>
        </w:r>
        <w:r w:rsidR="00B81ED7">
          <w:rPr>
            <w:noProof/>
            <w:webHidden/>
          </w:rPr>
          <w:t>261</w:t>
        </w:r>
        <w:r w:rsidR="00896951">
          <w:rPr>
            <w:noProof/>
            <w:webHidden/>
          </w:rPr>
          <w:fldChar w:fldCharType="end"/>
        </w:r>
      </w:hyperlink>
    </w:p>
    <w:p w14:paraId="7D823B0A" w14:textId="77777777" w:rsidR="00896951" w:rsidRDefault="00333F36">
      <w:pPr>
        <w:pStyle w:val="TOC1"/>
        <w:rPr>
          <w:rFonts w:asciiTheme="minorHAnsi" w:eastAsiaTheme="minorEastAsia" w:hAnsiTheme="minorHAnsi" w:cstheme="minorBidi"/>
          <w:b w:val="0"/>
          <w:sz w:val="22"/>
          <w:szCs w:val="22"/>
          <w:lang w:val="en-GB" w:eastAsia="en-GB"/>
        </w:rPr>
      </w:pPr>
      <w:hyperlink w:anchor="_Toc426452349" w:history="1">
        <w:r w:rsidR="00896951" w:rsidRPr="008F2EE0">
          <w:rPr>
            <w:rStyle w:val="Hyperlink"/>
          </w:rPr>
          <w:t>10</w:t>
        </w:r>
        <w:r w:rsidR="00896951">
          <w:rPr>
            <w:rFonts w:asciiTheme="minorHAnsi" w:eastAsiaTheme="minorEastAsia" w:hAnsiTheme="minorHAnsi" w:cstheme="minorBidi"/>
            <w:b w:val="0"/>
            <w:sz w:val="22"/>
            <w:szCs w:val="22"/>
            <w:lang w:val="en-GB" w:eastAsia="en-GB"/>
          </w:rPr>
          <w:tab/>
        </w:r>
        <w:r w:rsidR="00896951" w:rsidRPr="008F2EE0">
          <w:rPr>
            <w:rStyle w:val="Hyperlink"/>
          </w:rPr>
          <w:t>NIEM-UML PIM Example (informative)</w:t>
        </w:r>
        <w:r w:rsidR="00896951">
          <w:rPr>
            <w:webHidden/>
          </w:rPr>
          <w:tab/>
        </w:r>
        <w:r w:rsidR="00896951">
          <w:rPr>
            <w:webHidden/>
          </w:rPr>
          <w:fldChar w:fldCharType="begin"/>
        </w:r>
        <w:r w:rsidR="00896951">
          <w:rPr>
            <w:webHidden/>
          </w:rPr>
          <w:instrText xml:space="preserve"> PAGEREF _Toc426452349 \h </w:instrText>
        </w:r>
        <w:r w:rsidR="00896951">
          <w:rPr>
            <w:webHidden/>
          </w:rPr>
        </w:r>
        <w:r w:rsidR="00896951">
          <w:rPr>
            <w:webHidden/>
          </w:rPr>
          <w:fldChar w:fldCharType="separate"/>
        </w:r>
        <w:r w:rsidR="00B81ED7">
          <w:rPr>
            <w:webHidden/>
          </w:rPr>
          <w:t>281</w:t>
        </w:r>
        <w:r w:rsidR="00896951">
          <w:rPr>
            <w:webHidden/>
          </w:rPr>
          <w:fldChar w:fldCharType="end"/>
        </w:r>
      </w:hyperlink>
    </w:p>
    <w:p w14:paraId="081FF6A2" w14:textId="77777777" w:rsidR="00896951" w:rsidRDefault="00333F3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0" w:history="1">
        <w:r w:rsidR="00896951" w:rsidRPr="008F2EE0">
          <w:rPr>
            <w:rStyle w:val="Hyperlink"/>
            <w:noProof/>
          </w:rPr>
          <w:t>10.1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Example Description</w:t>
        </w:r>
        <w:r w:rsidR="00896951">
          <w:rPr>
            <w:noProof/>
            <w:webHidden/>
          </w:rPr>
          <w:tab/>
        </w:r>
        <w:r w:rsidR="00896951">
          <w:rPr>
            <w:noProof/>
            <w:webHidden/>
          </w:rPr>
          <w:fldChar w:fldCharType="begin"/>
        </w:r>
        <w:r w:rsidR="00896951">
          <w:rPr>
            <w:noProof/>
            <w:webHidden/>
          </w:rPr>
          <w:instrText xml:space="preserve"> PAGEREF _Toc426452350 \h </w:instrText>
        </w:r>
        <w:r w:rsidR="00896951">
          <w:rPr>
            <w:noProof/>
            <w:webHidden/>
          </w:rPr>
        </w:r>
        <w:r w:rsidR="00896951">
          <w:rPr>
            <w:noProof/>
            <w:webHidden/>
          </w:rPr>
          <w:fldChar w:fldCharType="separate"/>
        </w:r>
        <w:r w:rsidR="00B81ED7">
          <w:rPr>
            <w:noProof/>
            <w:webHidden/>
          </w:rPr>
          <w:t>281</w:t>
        </w:r>
        <w:r w:rsidR="00896951">
          <w:rPr>
            <w:noProof/>
            <w:webHidden/>
          </w:rPr>
          <w:fldChar w:fldCharType="end"/>
        </w:r>
      </w:hyperlink>
    </w:p>
    <w:p w14:paraId="4D454C0A" w14:textId="77777777" w:rsidR="00896951" w:rsidRDefault="00333F3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1" w:history="1">
        <w:r w:rsidR="00896951" w:rsidRPr="008F2EE0">
          <w:rPr>
            <w:rStyle w:val="Hyperlink"/>
            <w:noProof/>
          </w:rPr>
          <w:t>10.2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Organization of NIEM Information Models and Classes</w:t>
        </w:r>
        <w:r w:rsidR="00896951">
          <w:rPr>
            <w:noProof/>
            <w:webHidden/>
          </w:rPr>
          <w:tab/>
        </w:r>
        <w:r w:rsidR="00896951">
          <w:rPr>
            <w:noProof/>
            <w:webHidden/>
          </w:rPr>
          <w:fldChar w:fldCharType="begin"/>
        </w:r>
        <w:r w:rsidR="00896951">
          <w:rPr>
            <w:noProof/>
            <w:webHidden/>
          </w:rPr>
          <w:instrText xml:space="preserve"> PAGEREF _Toc426452351 \h </w:instrText>
        </w:r>
        <w:r w:rsidR="00896951">
          <w:rPr>
            <w:noProof/>
            <w:webHidden/>
          </w:rPr>
        </w:r>
        <w:r w:rsidR="00896951">
          <w:rPr>
            <w:noProof/>
            <w:webHidden/>
          </w:rPr>
          <w:fldChar w:fldCharType="separate"/>
        </w:r>
        <w:r w:rsidR="00B81ED7">
          <w:rPr>
            <w:noProof/>
            <w:webHidden/>
          </w:rPr>
          <w:t>281</w:t>
        </w:r>
        <w:r w:rsidR="00896951">
          <w:rPr>
            <w:noProof/>
            <w:webHidden/>
          </w:rPr>
          <w:fldChar w:fldCharType="end"/>
        </w:r>
      </w:hyperlink>
    </w:p>
    <w:p w14:paraId="7682F565" w14:textId="77777777" w:rsidR="00896951" w:rsidRDefault="00333F3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2" w:history="1">
        <w:r w:rsidR="00896951" w:rsidRPr="008F2EE0">
          <w:rPr>
            <w:rStyle w:val="Hyperlink"/>
            <w:noProof/>
          </w:rPr>
          <w:t>10.3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High-Level Design</w:t>
        </w:r>
        <w:r w:rsidR="00896951">
          <w:rPr>
            <w:noProof/>
            <w:webHidden/>
          </w:rPr>
          <w:tab/>
        </w:r>
        <w:r w:rsidR="00896951">
          <w:rPr>
            <w:noProof/>
            <w:webHidden/>
          </w:rPr>
          <w:fldChar w:fldCharType="begin"/>
        </w:r>
        <w:r w:rsidR="00896951">
          <w:rPr>
            <w:noProof/>
            <w:webHidden/>
          </w:rPr>
          <w:instrText xml:space="preserve"> PAGEREF _Toc426452352 \h </w:instrText>
        </w:r>
        <w:r w:rsidR="00896951">
          <w:rPr>
            <w:noProof/>
            <w:webHidden/>
          </w:rPr>
        </w:r>
        <w:r w:rsidR="00896951">
          <w:rPr>
            <w:noProof/>
            <w:webHidden/>
          </w:rPr>
          <w:fldChar w:fldCharType="separate"/>
        </w:r>
        <w:r w:rsidR="00B81ED7">
          <w:rPr>
            <w:noProof/>
            <w:webHidden/>
          </w:rPr>
          <w:t>282</w:t>
        </w:r>
        <w:r w:rsidR="00896951">
          <w:rPr>
            <w:noProof/>
            <w:webHidden/>
          </w:rPr>
          <w:fldChar w:fldCharType="end"/>
        </w:r>
      </w:hyperlink>
    </w:p>
    <w:p w14:paraId="190D14C3" w14:textId="77777777" w:rsidR="00896951" w:rsidRDefault="00333F3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3" w:history="1">
        <w:r w:rsidR="00896951" w:rsidRPr="008F2EE0">
          <w:rPr>
            <w:rStyle w:val="Hyperlink"/>
            <w:noProof/>
          </w:rPr>
          <w:t>10.4</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Documenting Elements</w:t>
        </w:r>
        <w:r w:rsidR="00896951">
          <w:rPr>
            <w:noProof/>
            <w:webHidden/>
          </w:rPr>
          <w:tab/>
        </w:r>
        <w:r w:rsidR="00896951">
          <w:rPr>
            <w:noProof/>
            <w:webHidden/>
          </w:rPr>
          <w:fldChar w:fldCharType="begin"/>
        </w:r>
        <w:r w:rsidR="00896951">
          <w:rPr>
            <w:noProof/>
            <w:webHidden/>
          </w:rPr>
          <w:instrText xml:space="preserve"> PAGEREF _Toc426452353 \h </w:instrText>
        </w:r>
        <w:r w:rsidR="00896951">
          <w:rPr>
            <w:noProof/>
            <w:webHidden/>
          </w:rPr>
        </w:r>
        <w:r w:rsidR="00896951">
          <w:rPr>
            <w:noProof/>
            <w:webHidden/>
          </w:rPr>
          <w:fldChar w:fldCharType="separate"/>
        </w:r>
        <w:r w:rsidR="00B81ED7">
          <w:rPr>
            <w:noProof/>
            <w:webHidden/>
          </w:rPr>
          <w:t>282</w:t>
        </w:r>
        <w:r w:rsidR="00896951">
          <w:rPr>
            <w:noProof/>
            <w:webHidden/>
          </w:rPr>
          <w:fldChar w:fldCharType="end"/>
        </w:r>
      </w:hyperlink>
    </w:p>
    <w:p w14:paraId="25E23410" w14:textId="77777777" w:rsidR="00896951" w:rsidRDefault="00333F3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4" w:history="1">
        <w:r w:rsidR="00896951" w:rsidRPr="008F2EE0">
          <w:rPr>
            <w:rStyle w:val="Hyperlink"/>
            <w:noProof/>
          </w:rPr>
          <w:t>10.5</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UML Associations Defining NIEM Properties</w:t>
        </w:r>
        <w:r w:rsidR="00896951">
          <w:rPr>
            <w:noProof/>
            <w:webHidden/>
          </w:rPr>
          <w:tab/>
        </w:r>
        <w:r w:rsidR="00896951">
          <w:rPr>
            <w:noProof/>
            <w:webHidden/>
          </w:rPr>
          <w:fldChar w:fldCharType="begin"/>
        </w:r>
        <w:r w:rsidR="00896951">
          <w:rPr>
            <w:noProof/>
            <w:webHidden/>
          </w:rPr>
          <w:instrText xml:space="preserve"> PAGEREF _Toc426452354 \h </w:instrText>
        </w:r>
        <w:r w:rsidR="00896951">
          <w:rPr>
            <w:noProof/>
            <w:webHidden/>
          </w:rPr>
        </w:r>
        <w:r w:rsidR="00896951">
          <w:rPr>
            <w:noProof/>
            <w:webHidden/>
          </w:rPr>
          <w:fldChar w:fldCharType="separate"/>
        </w:r>
        <w:r w:rsidR="00B81ED7">
          <w:rPr>
            <w:noProof/>
            <w:webHidden/>
          </w:rPr>
          <w:t>283</w:t>
        </w:r>
        <w:r w:rsidR="00896951">
          <w:rPr>
            <w:noProof/>
            <w:webHidden/>
          </w:rPr>
          <w:fldChar w:fldCharType="end"/>
        </w:r>
      </w:hyperlink>
    </w:p>
    <w:p w14:paraId="71F41EA1" w14:textId="77777777" w:rsidR="00896951" w:rsidRDefault="00333F3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5" w:history="1">
        <w:r w:rsidR="00896951" w:rsidRPr="008F2EE0">
          <w:rPr>
            <w:rStyle w:val="Hyperlink"/>
            <w:noProof/>
          </w:rPr>
          <w:t>10.6</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UML Enumerations Defining NIEM Code Types</w:t>
        </w:r>
        <w:r w:rsidR="00896951">
          <w:rPr>
            <w:noProof/>
            <w:webHidden/>
          </w:rPr>
          <w:tab/>
        </w:r>
        <w:r w:rsidR="00896951">
          <w:rPr>
            <w:noProof/>
            <w:webHidden/>
          </w:rPr>
          <w:fldChar w:fldCharType="begin"/>
        </w:r>
        <w:r w:rsidR="00896951">
          <w:rPr>
            <w:noProof/>
            <w:webHidden/>
          </w:rPr>
          <w:instrText xml:space="preserve"> PAGEREF _Toc426452355 \h </w:instrText>
        </w:r>
        <w:r w:rsidR="00896951">
          <w:rPr>
            <w:noProof/>
            <w:webHidden/>
          </w:rPr>
        </w:r>
        <w:r w:rsidR="00896951">
          <w:rPr>
            <w:noProof/>
            <w:webHidden/>
          </w:rPr>
          <w:fldChar w:fldCharType="separate"/>
        </w:r>
        <w:r w:rsidR="00B81ED7">
          <w:rPr>
            <w:noProof/>
            <w:webHidden/>
          </w:rPr>
          <w:t>283</w:t>
        </w:r>
        <w:r w:rsidR="00896951">
          <w:rPr>
            <w:noProof/>
            <w:webHidden/>
          </w:rPr>
          <w:fldChar w:fldCharType="end"/>
        </w:r>
      </w:hyperlink>
    </w:p>
    <w:p w14:paraId="3D47F801" w14:textId="77777777" w:rsidR="00896951" w:rsidRDefault="00333F3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6" w:history="1">
        <w:r w:rsidR="00896951" w:rsidRPr="008F2EE0">
          <w:rPr>
            <w:rStyle w:val="Hyperlink"/>
            <w:noProof/>
          </w:rPr>
          <w:t>10.7</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Properties of Pet</w:t>
        </w:r>
        <w:r w:rsidR="00896951">
          <w:rPr>
            <w:noProof/>
            <w:webHidden/>
          </w:rPr>
          <w:tab/>
        </w:r>
        <w:r w:rsidR="00896951">
          <w:rPr>
            <w:noProof/>
            <w:webHidden/>
          </w:rPr>
          <w:fldChar w:fldCharType="begin"/>
        </w:r>
        <w:r w:rsidR="00896951">
          <w:rPr>
            <w:noProof/>
            <w:webHidden/>
          </w:rPr>
          <w:instrText xml:space="preserve"> PAGEREF _Toc426452356 \h </w:instrText>
        </w:r>
        <w:r w:rsidR="00896951">
          <w:rPr>
            <w:noProof/>
            <w:webHidden/>
          </w:rPr>
        </w:r>
        <w:r w:rsidR="00896951">
          <w:rPr>
            <w:noProof/>
            <w:webHidden/>
          </w:rPr>
          <w:fldChar w:fldCharType="separate"/>
        </w:r>
        <w:r w:rsidR="00B81ED7">
          <w:rPr>
            <w:noProof/>
            <w:webHidden/>
          </w:rPr>
          <w:t>284</w:t>
        </w:r>
        <w:r w:rsidR="00896951">
          <w:rPr>
            <w:noProof/>
            <w:webHidden/>
          </w:rPr>
          <w:fldChar w:fldCharType="end"/>
        </w:r>
      </w:hyperlink>
    </w:p>
    <w:p w14:paraId="0D021F66" w14:textId="77777777" w:rsidR="00896951" w:rsidRDefault="00333F3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7" w:history="1">
        <w:r w:rsidR="00896951" w:rsidRPr="008F2EE0">
          <w:rPr>
            <w:rStyle w:val="Hyperlink"/>
            <w:noProof/>
          </w:rPr>
          <w:t>10.8</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Properties Using Classes as Their Types</w:t>
        </w:r>
        <w:r w:rsidR="00896951">
          <w:rPr>
            <w:noProof/>
            <w:webHidden/>
          </w:rPr>
          <w:tab/>
        </w:r>
        <w:r w:rsidR="00896951">
          <w:rPr>
            <w:noProof/>
            <w:webHidden/>
          </w:rPr>
          <w:fldChar w:fldCharType="begin"/>
        </w:r>
        <w:r w:rsidR="00896951">
          <w:rPr>
            <w:noProof/>
            <w:webHidden/>
          </w:rPr>
          <w:instrText xml:space="preserve"> PAGEREF _Toc426452357 \h </w:instrText>
        </w:r>
        <w:r w:rsidR="00896951">
          <w:rPr>
            <w:noProof/>
            <w:webHidden/>
          </w:rPr>
        </w:r>
        <w:r w:rsidR="00896951">
          <w:rPr>
            <w:noProof/>
            <w:webHidden/>
          </w:rPr>
          <w:fldChar w:fldCharType="separate"/>
        </w:r>
        <w:r w:rsidR="00B81ED7">
          <w:rPr>
            <w:noProof/>
            <w:webHidden/>
          </w:rPr>
          <w:t>284</w:t>
        </w:r>
        <w:r w:rsidR="00896951">
          <w:rPr>
            <w:noProof/>
            <w:webHidden/>
          </w:rPr>
          <w:fldChar w:fldCharType="end"/>
        </w:r>
      </w:hyperlink>
    </w:p>
    <w:p w14:paraId="257B4826" w14:textId="77777777" w:rsidR="00896951" w:rsidRDefault="00333F3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8" w:history="1">
        <w:r w:rsidR="00896951" w:rsidRPr="008F2EE0">
          <w:rPr>
            <w:rStyle w:val="Hyperlink"/>
            <w:noProof/>
          </w:rPr>
          <w:t>10.9</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Finding Classes in Reference Namespaces</w:t>
        </w:r>
        <w:r w:rsidR="00896951">
          <w:rPr>
            <w:noProof/>
            <w:webHidden/>
          </w:rPr>
          <w:tab/>
        </w:r>
        <w:r w:rsidR="00896951">
          <w:rPr>
            <w:noProof/>
            <w:webHidden/>
          </w:rPr>
          <w:fldChar w:fldCharType="begin"/>
        </w:r>
        <w:r w:rsidR="00896951">
          <w:rPr>
            <w:noProof/>
            <w:webHidden/>
          </w:rPr>
          <w:instrText xml:space="preserve"> PAGEREF _Toc426452358 \h </w:instrText>
        </w:r>
        <w:r w:rsidR="00896951">
          <w:rPr>
            <w:noProof/>
            <w:webHidden/>
          </w:rPr>
        </w:r>
        <w:r w:rsidR="00896951">
          <w:rPr>
            <w:noProof/>
            <w:webHidden/>
          </w:rPr>
          <w:fldChar w:fldCharType="separate"/>
        </w:r>
        <w:r w:rsidR="00B81ED7">
          <w:rPr>
            <w:noProof/>
            <w:webHidden/>
          </w:rPr>
          <w:t>285</w:t>
        </w:r>
        <w:r w:rsidR="00896951">
          <w:rPr>
            <w:noProof/>
            <w:webHidden/>
          </w:rPr>
          <w:fldChar w:fldCharType="end"/>
        </w:r>
      </w:hyperlink>
    </w:p>
    <w:p w14:paraId="058BA736" w14:textId="77777777" w:rsidR="00896951" w:rsidRDefault="00333F36">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59" w:history="1">
        <w:r w:rsidR="00896951" w:rsidRPr="008F2EE0">
          <w:rPr>
            <w:rStyle w:val="Hyperlink"/>
            <w:noProof/>
          </w:rPr>
          <w:t>10.10</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 xml:space="preserve">Defining a subset namespace with </w:t>
        </w:r>
        <w:r w:rsidR="00896951" w:rsidRPr="008F2EE0">
          <w:rPr>
            <w:rStyle w:val="Hyperlink"/>
            <w:rFonts w:eastAsia="Times"/>
            <w:noProof/>
          </w:rPr>
          <w:t>«</w:t>
        </w:r>
        <w:r w:rsidR="00896951" w:rsidRPr="008F2EE0">
          <w:rPr>
            <w:rStyle w:val="Hyperlink"/>
            <w:noProof/>
          </w:rPr>
          <w:t>Subsets</w:t>
        </w:r>
        <w:r w:rsidR="00896951" w:rsidRPr="008F2EE0">
          <w:rPr>
            <w:rStyle w:val="Hyperlink"/>
            <w:rFonts w:eastAsia="Times"/>
            <w:noProof/>
          </w:rPr>
          <w:t>»</w:t>
        </w:r>
        <w:r w:rsidR="00896951">
          <w:rPr>
            <w:noProof/>
            <w:webHidden/>
          </w:rPr>
          <w:tab/>
        </w:r>
        <w:r w:rsidR="00896951">
          <w:rPr>
            <w:noProof/>
            <w:webHidden/>
          </w:rPr>
          <w:fldChar w:fldCharType="begin"/>
        </w:r>
        <w:r w:rsidR="00896951">
          <w:rPr>
            <w:noProof/>
            <w:webHidden/>
          </w:rPr>
          <w:instrText xml:space="preserve"> PAGEREF _Toc426452359 \h </w:instrText>
        </w:r>
        <w:r w:rsidR="00896951">
          <w:rPr>
            <w:noProof/>
            <w:webHidden/>
          </w:rPr>
        </w:r>
        <w:r w:rsidR="00896951">
          <w:rPr>
            <w:noProof/>
            <w:webHidden/>
          </w:rPr>
          <w:fldChar w:fldCharType="separate"/>
        </w:r>
        <w:r w:rsidR="00B81ED7">
          <w:rPr>
            <w:noProof/>
            <w:webHidden/>
          </w:rPr>
          <w:t>286</w:t>
        </w:r>
        <w:r w:rsidR="00896951">
          <w:rPr>
            <w:noProof/>
            <w:webHidden/>
          </w:rPr>
          <w:fldChar w:fldCharType="end"/>
        </w:r>
      </w:hyperlink>
    </w:p>
    <w:p w14:paraId="599A6815" w14:textId="77777777" w:rsidR="00896951" w:rsidRDefault="00333F36">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0" w:history="1">
        <w:r w:rsidR="00896951" w:rsidRPr="008F2EE0">
          <w:rPr>
            <w:rStyle w:val="Hyperlink"/>
            <w:noProof/>
          </w:rPr>
          <w:t>10.11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Reusing Person</w:t>
        </w:r>
        <w:r w:rsidR="00896951">
          <w:rPr>
            <w:noProof/>
            <w:webHidden/>
          </w:rPr>
          <w:tab/>
        </w:r>
        <w:r w:rsidR="00896951">
          <w:rPr>
            <w:noProof/>
            <w:webHidden/>
          </w:rPr>
          <w:fldChar w:fldCharType="begin"/>
        </w:r>
        <w:r w:rsidR="00896951">
          <w:rPr>
            <w:noProof/>
            <w:webHidden/>
          </w:rPr>
          <w:instrText xml:space="preserve"> PAGEREF _Toc426452360 \h </w:instrText>
        </w:r>
        <w:r w:rsidR="00896951">
          <w:rPr>
            <w:noProof/>
            <w:webHidden/>
          </w:rPr>
        </w:r>
        <w:r w:rsidR="00896951">
          <w:rPr>
            <w:noProof/>
            <w:webHidden/>
          </w:rPr>
          <w:fldChar w:fldCharType="separate"/>
        </w:r>
        <w:r w:rsidR="00B81ED7">
          <w:rPr>
            <w:noProof/>
            <w:webHidden/>
          </w:rPr>
          <w:t>288</w:t>
        </w:r>
        <w:r w:rsidR="00896951">
          <w:rPr>
            <w:noProof/>
            <w:webHidden/>
          </w:rPr>
          <w:fldChar w:fldCharType="end"/>
        </w:r>
      </w:hyperlink>
    </w:p>
    <w:p w14:paraId="1397C094" w14:textId="77777777" w:rsidR="00896951" w:rsidRDefault="00333F36">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1" w:history="1">
        <w:r w:rsidR="00896951" w:rsidRPr="008F2EE0">
          <w:rPr>
            <w:rStyle w:val="Hyperlink"/>
            <w:noProof/>
          </w:rPr>
          <w:t>10.12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Reusing Person Name</w:t>
        </w:r>
        <w:r w:rsidR="00896951">
          <w:rPr>
            <w:noProof/>
            <w:webHidden/>
          </w:rPr>
          <w:tab/>
        </w:r>
        <w:r w:rsidR="00896951">
          <w:rPr>
            <w:noProof/>
            <w:webHidden/>
          </w:rPr>
          <w:fldChar w:fldCharType="begin"/>
        </w:r>
        <w:r w:rsidR="00896951">
          <w:rPr>
            <w:noProof/>
            <w:webHidden/>
          </w:rPr>
          <w:instrText xml:space="preserve"> PAGEREF _Toc426452361 \h </w:instrText>
        </w:r>
        <w:r w:rsidR="00896951">
          <w:rPr>
            <w:noProof/>
            <w:webHidden/>
          </w:rPr>
        </w:r>
        <w:r w:rsidR="00896951">
          <w:rPr>
            <w:noProof/>
            <w:webHidden/>
          </w:rPr>
          <w:fldChar w:fldCharType="separate"/>
        </w:r>
        <w:r w:rsidR="00B81ED7">
          <w:rPr>
            <w:noProof/>
            <w:webHidden/>
          </w:rPr>
          <w:t>289</w:t>
        </w:r>
        <w:r w:rsidR="00896951">
          <w:rPr>
            <w:noProof/>
            <w:webHidden/>
          </w:rPr>
          <w:fldChar w:fldCharType="end"/>
        </w:r>
      </w:hyperlink>
    </w:p>
    <w:p w14:paraId="3FC3A42A" w14:textId="77777777" w:rsidR="00896951" w:rsidRDefault="00333F36">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2" w:history="1">
        <w:r w:rsidR="00896951" w:rsidRPr="008F2EE0">
          <w:rPr>
            <w:rStyle w:val="Hyperlink"/>
            <w:noProof/>
          </w:rPr>
          <w:t>10.13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Contact Information</w:t>
        </w:r>
        <w:r w:rsidR="00896951">
          <w:rPr>
            <w:noProof/>
            <w:webHidden/>
          </w:rPr>
          <w:tab/>
        </w:r>
        <w:r w:rsidR="00896951">
          <w:rPr>
            <w:noProof/>
            <w:webHidden/>
          </w:rPr>
          <w:fldChar w:fldCharType="begin"/>
        </w:r>
        <w:r w:rsidR="00896951">
          <w:rPr>
            <w:noProof/>
            <w:webHidden/>
          </w:rPr>
          <w:instrText xml:space="preserve"> PAGEREF _Toc426452362 \h </w:instrText>
        </w:r>
        <w:r w:rsidR="00896951">
          <w:rPr>
            <w:noProof/>
            <w:webHidden/>
          </w:rPr>
        </w:r>
        <w:r w:rsidR="00896951">
          <w:rPr>
            <w:noProof/>
            <w:webHidden/>
          </w:rPr>
          <w:fldChar w:fldCharType="separate"/>
        </w:r>
        <w:r w:rsidR="00B81ED7">
          <w:rPr>
            <w:noProof/>
            <w:webHidden/>
          </w:rPr>
          <w:t>290</w:t>
        </w:r>
        <w:r w:rsidR="00896951">
          <w:rPr>
            <w:noProof/>
            <w:webHidden/>
          </w:rPr>
          <w:fldChar w:fldCharType="end"/>
        </w:r>
      </w:hyperlink>
    </w:p>
    <w:p w14:paraId="4F7DB427" w14:textId="77777777" w:rsidR="00896951" w:rsidRDefault="00333F36">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3" w:history="1">
        <w:r w:rsidR="00896951" w:rsidRPr="008F2EE0">
          <w:rPr>
            <w:rStyle w:val="Hyperlink"/>
            <w:noProof/>
          </w:rPr>
          <w:t>10.14</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Augmenting Telephone Number</w:t>
        </w:r>
        <w:r w:rsidR="00896951">
          <w:rPr>
            <w:noProof/>
            <w:webHidden/>
          </w:rPr>
          <w:tab/>
        </w:r>
        <w:r w:rsidR="00896951">
          <w:rPr>
            <w:noProof/>
            <w:webHidden/>
          </w:rPr>
          <w:fldChar w:fldCharType="begin"/>
        </w:r>
        <w:r w:rsidR="00896951">
          <w:rPr>
            <w:noProof/>
            <w:webHidden/>
          </w:rPr>
          <w:instrText xml:space="preserve"> PAGEREF _Toc426452363 \h </w:instrText>
        </w:r>
        <w:r w:rsidR="00896951">
          <w:rPr>
            <w:noProof/>
            <w:webHidden/>
          </w:rPr>
        </w:r>
        <w:r w:rsidR="00896951">
          <w:rPr>
            <w:noProof/>
            <w:webHidden/>
          </w:rPr>
          <w:fldChar w:fldCharType="separate"/>
        </w:r>
        <w:r w:rsidR="00B81ED7">
          <w:rPr>
            <w:noProof/>
            <w:webHidden/>
          </w:rPr>
          <w:t>292</w:t>
        </w:r>
        <w:r w:rsidR="00896951">
          <w:rPr>
            <w:noProof/>
            <w:webHidden/>
          </w:rPr>
          <w:fldChar w:fldCharType="end"/>
        </w:r>
      </w:hyperlink>
    </w:p>
    <w:p w14:paraId="24750E4B" w14:textId="77777777" w:rsidR="00896951" w:rsidRDefault="00333F36">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4" w:history="1">
        <w:r w:rsidR="00896951" w:rsidRPr="008F2EE0">
          <w:rPr>
            <w:rStyle w:val="Hyperlink"/>
            <w:noProof/>
          </w:rPr>
          <w:t>10.15</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Using a NIEM Association for Contact Information</w:t>
        </w:r>
        <w:r w:rsidR="00896951">
          <w:rPr>
            <w:noProof/>
            <w:webHidden/>
          </w:rPr>
          <w:tab/>
        </w:r>
        <w:r w:rsidR="00896951">
          <w:rPr>
            <w:noProof/>
            <w:webHidden/>
          </w:rPr>
          <w:fldChar w:fldCharType="begin"/>
        </w:r>
        <w:r w:rsidR="00896951">
          <w:rPr>
            <w:noProof/>
            <w:webHidden/>
          </w:rPr>
          <w:instrText xml:space="preserve"> PAGEREF _Toc426452364 \h </w:instrText>
        </w:r>
        <w:r w:rsidR="00896951">
          <w:rPr>
            <w:noProof/>
            <w:webHidden/>
          </w:rPr>
        </w:r>
        <w:r w:rsidR="00896951">
          <w:rPr>
            <w:noProof/>
            <w:webHidden/>
          </w:rPr>
          <w:fldChar w:fldCharType="separate"/>
        </w:r>
        <w:r w:rsidR="00B81ED7">
          <w:rPr>
            <w:noProof/>
            <w:webHidden/>
          </w:rPr>
          <w:t>292</w:t>
        </w:r>
        <w:r w:rsidR="00896951">
          <w:rPr>
            <w:noProof/>
            <w:webHidden/>
          </w:rPr>
          <w:fldChar w:fldCharType="end"/>
        </w:r>
      </w:hyperlink>
    </w:p>
    <w:p w14:paraId="39B209B8" w14:textId="77777777" w:rsidR="00896951" w:rsidRDefault="00333F36">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5" w:history="1">
        <w:r w:rsidR="00896951" w:rsidRPr="008F2EE0">
          <w:rPr>
            <w:rStyle w:val="Hyperlink"/>
            <w:noProof/>
          </w:rPr>
          <w:t>10.16</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Pet Adoptions as a Kind of Activity</w:t>
        </w:r>
        <w:r w:rsidR="00896951">
          <w:rPr>
            <w:noProof/>
            <w:webHidden/>
          </w:rPr>
          <w:tab/>
        </w:r>
        <w:r w:rsidR="00896951">
          <w:rPr>
            <w:noProof/>
            <w:webHidden/>
          </w:rPr>
          <w:fldChar w:fldCharType="begin"/>
        </w:r>
        <w:r w:rsidR="00896951">
          <w:rPr>
            <w:noProof/>
            <w:webHidden/>
          </w:rPr>
          <w:instrText xml:space="preserve"> PAGEREF _Toc426452365 \h </w:instrText>
        </w:r>
        <w:r w:rsidR="00896951">
          <w:rPr>
            <w:noProof/>
            <w:webHidden/>
          </w:rPr>
        </w:r>
        <w:r w:rsidR="00896951">
          <w:rPr>
            <w:noProof/>
            <w:webHidden/>
          </w:rPr>
          <w:fldChar w:fldCharType="separate"/>
        </w:r>
        <w:r w:rsidR="00B81ED7">
          <w:rPr>
            <w:noProof/>
            <w:webHidden/>
          </w:rPr>
          <w:t>293</w:t>
        </w:r>
        <w:r w:rsidR="00896951">
          <w:rPr>
            <w:noProof/>
            <w:webHidden/>
          </w:rPr>
          <w:fldChar w:fldCharType="end"/>
        </w:r>
      </w:hyperlink>
    </w:p>
    <w:p w14:paraId="7E2BB3B4" w14:textId="77777777" w:rsidR="00896951" w:rsidRDefault="00333F36">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6" w:history="1">
        <w:r w:rsidR="00896951" w:rsidRPr="008F2EE0">
          <w:rPr>
            <w:rStyle w:val="Hyperlink"/>
            <w:noProof/>
          </w:rPr>
          <w:t>10.17</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Pet Adoption Centers as a Role of an Organization</w:t>
        </w:r>
        <w:r w:rsidR="00896951">
          <w:rPr>
            <w:noProof/>
            <w:webHidden/>
          </w:rPr>
          <w:tab/>
        </w:r>
        <w:r w:rsidR="00896951">
          <w:rPr>
            <w:noProof/>
            <w:webHidden/>
          </w:rPr>
          <w:fldChar w:fldCharType="begin"/>
        </w:r>
        <w:r w:rsidR="00896951">
          <w:rPr>
            <w:noProof/>
            <w:webHidden/>
          </w:rPr>
          <w:instrText xml:space="preserve"> PAGEREF _Toc426452366 \h </w:instrText>
        </w:r>
        <w:r w:rsidR="00896951">
          <w:rPr>
            <w:noProof/>
            <w:webHidden/>
          </w:rPr>
        </w:r>
        <w:r w:rsidR="00896951">
          <w:rPr>
            <w:noProof/>
            <w:webHidden/>
          </w:rPr>
          <w:fldChar w:fldCharType="separate"/>
        </w:r>
        <w:r w:rsidR="00B81ED7">
          <w:rPr>
            <w:noProof/>
            <w:webHidden/>
          </w:rPr>
          <w:t>295</w:t>
        </w:r>
        <w:r w:rsidR="00896951">
          <w:rPr>
            <w:noProof/>
            <w:webHidden/>
          </w:rPr>
          <w:fldChar w:fldCharType="end"/>
        </w:r>
      </w:hyperlink>
    </w:p>
    <w:p w14:paraId="6D99F4C0" w14:textId="77777777" w:rsidR="00896951" w:rsidRDefault="00333F36">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7" w:history="1">
        <w:r w:rsidR="00896951" w:rsidRPr="008F2EE0">
          <w:rPr>
            <w:rStyle w:val="Hyperlink"/>
            <w:noProof/>
          </w:rPr>
          <w:t>10.18</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Putting Together the High-Level Picture</w:t>
        </w:r>
        <w:r w:rsidR="00896951">
          <w:rPr>
            <w:noProof/>
            <w:webHidden/>
          </w:rPr>
          <w:tab/>
        </w:r>
        <w:r w:rsidR="00896951">
          <w:rPr>
            <w:noProof/>
            <w:webHidden/>
          </w:rPr>
          <w:fldChar w:fldCharType="begin"/>
        </w:r>
        <w:r w:rsidR="00896951">
          <w:rPr>
            <w:noProof/>
            <w:webHidden/>
          </w:rPr>
          <w:instrText xml:space="preserve"> PAGEREF _Toc426452367 \h </w:instrText>
        </w:r>
        <w:r w:rsidR="00896951">
          <w:rPr>
            <w:noProof/>
            <w:webHidden/>
          </w:rPr>
        </w:r>
        <w:r w:rsidR="00896951">
          <w:rPr>
            <w:noProof/>
            <w:webHidden/>
          </w:rPr>
          <w:fldChar w:fldCharType="separate"/>
        </w:r>
        <w:r w:rsidR="00B81ED7">
          <w:rPr>
            <w:noProof/>
            <w:webHidden/>
          </w:rPr>
          <w:t>296</w:t>
        </w:r>
        <w:r w:rsidR="00896951">
          <w:rPr>
            <w:noProof/>
            <w:webHidden/>
          </w:rPr>
          <w:fldChar w:fldCharType="end"/>
        </w:r>
      </w:hyperlink>
    </w:p>
    <w:p w14:paraId="464F6D66" w14:textId="77777777" w:rsidR="00896951" w:rsidRDefault="00333F36">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8" w:history="1">
        <w:r w:rsidR="00896951" w:rsidRPr="008F2EE0">
          <w:rPr>
            <w:rStyle w:val="Hyperlink"/>
            <w:noProof/>
          </w:rPr>
          <w:t>10.19</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Exchange Message</w:t>
        </w:r>
        <w:r w:rsidR="00896951">
          <w:rPr>
            <w:noProof/>
            <w:webHidden/>
          </w:rPr>
          <w:tab/>
        </w:r>
        <w:r w:rsidR="00896951">
          <w:rPr>
            <w:noProof/>
            <w:webHidden/>
          </w:rPr>
          <w:fldChar w:fldCharType="begin"/>
        </w:r>
        <w:r w:rsidR="00896951">
          <w:rPr>
            <w:noProof/>
            <w:webHidden/>
          </w:rPr>
          <w:instrText xml:space="preserve"> PAGEREF _Toc426452368 \h </w:instrText>
        </w:r>
        <w:r w:rsidR="00896951">
          <w:rPr>
            <w:noProof/>
            <w:webHidden/>
          </w:rPr>
        </w:r>
        <w:r w:rsidR="00896951">
          <w:rPr>
            <w:noProof/>
            <w:webHidden/>
          </w:rPr>
          <w:fldChar w:fldCharType="separate"/>
        </w:r>
        <w:r w:rsidR="00B81ED7">
          <w:rPr>
            <w:noProof/>
            <w:webHidden/>
          </w:rPr>
          <w:t>297</w:t>
        </w:r>
        <w:r w:rsidR="00896951">
          <w:rPr>
            <w:noProof/>
            <w:webHidden/>
          </w:rPr>
          <w:fldChar w:fldCharType="end"/>
        </w:r>
      </w:hyperlink>
    </w:p>
    <w:p w14:paraId="7024C170" w14:textId="77777777" w:rsidR="00896951" w:rsidRDefault="00333F36">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9" w:history="1">
        <w:r w:rsidR="00896951" w:rsidRPr="008F2EE0">
          <w:rPr>
            <w:rStyle w:val="Hyperlink"/>
            <w:noProof/>
          </w:rPr>
          <w:t>10.20</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Primitive types</w:t>
        </w:r>
        <w:r w:rsidR="00896951">
          <w:rPr>
            <w:noProof/>
            <w:webHidden/>
          </w:rPr>
          <w:tab/>
        </w:r>
        <w:r w:rsidR="00896951">
          <w:rPr>
            <w:noProof/>
            <w:webHidden/>
          </w:rPr>
          <w:fldChar w:fldCharType="begin"/>
        </w:r>
        <w:r w:rsidR="00896951">
          <w:rPr>
            <w:noProof/>
            <w:webHidden/>
          </w:rPr>
          <w:instrText xml:space="preserve"> PAGEREF _Toc426452369 \h </w:instrText>
        </w:r>
        <w:r w:rsidR="00896951">
          <w:rPr>
            <w:noProof/>
            <w:webHidden/>
          </w:rPr>
        </w:r>
        <w:r w:rsidR="00896951">
          <w:rPr>
            <w:noProof/>
            <w:webHidden/>
          </w:rPr>
          <w:fldChar w:fldCharType="separate"/>
        </w:r>
        <w:r w:rsidR="00B81ED7">
          <w:rPr>
            <w:noProof/>
            <w:webHidden/>
          </w:rPr>
          <w:t>297</w:t>
        </w:r>
        <w:r w:rsidR="00896951">
          <w:rPr>
            <w:noProof/>
            <w:webHidden/>
          </w:rPr>
          <w:fldChar w:fldCharType="end"/>
        </w:r>
      </w:hyperlink>
    </w:p>
    <w:p w14:paraId="4D1DC84B" w14:textId="77777777" w:rsidR="00896951" w:rsidRDefault="00333F36">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70" w:history="1">
        <w:r w:rsidR="00896951" w:rsidRPr="008F2EE0">
          <w:rPr>
            <w:rStyle w:val="Hyperlink"/>
            <w:noProof/>
          </w:rPr>
          <w:t>10.21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The Pet Adoption IEPD Model</w:t>
        </w:r>
        <w:r w:rsidR="00896951">
          <w:rPr>
            <w:noProof/>
            <w:webHidden/>
          </w:rPr>
          <w:tab/>
        </w:r>
        <w:r w:rsidR="00896951">
          <w:rPr>
            <w:noProof/>
            <w:webHidden/>
          </w:rPr>
          <w:fldChar w:fldCharType="begin"/>
        </w:r>
        <w:r w:rsidR="00896951">
          <w:rPr>
            <w:noProof/>
            <w:webHidden/>
          </w:rPr>
          <w:instrText xml:space="preserve"> PAGEREF _Toc426452370 \h </w:instrText>
        </w:r>
        <w:r w:rsidR="00896951">
          <w:rPr>
            <w:noProof/>
            <w:webHidden/>
          </w:rPr>
        </w:r>
        <w:r w:rsidR="00896951">
          <w:rPr>
            <w:noProof/>
            <w:webHidden/>
          </w:rPr>
          <w:fldChar w:fldCharType="separate"/>
        </w:r>
        <w:r w:rsidR="00B81ED7">
          <w:rPr>
            <w:noProof/>
            <w:webHidden/>
          </w:rPr>
          <w:t>298</w:t>
        </w:r>
        <w:r w:rsidR="00896951">
          <w:rPr>
            <w:noProof/>
            <w:webHidden/>
          </w:rPr>
          <w:fldChar w:fldCharType="end"/>
        </w:r>
      </w:hyperlink>
    </w:p>
    <w:p w14:paraId="0A99C096" w14:textId="77777777" w:rsidR="00896951" w:rsidRDefault="00333F36">
      <w:pPr>
        <w:pStyle w:val="TOC1"/>
        <w:rPr>
          <w:rFonts w:asciiTheme="minorHAnsi" w:eastAsiaTheme="minorEastAsia" w:hAnsiTheme="minorHAnsi" w:cstheme="minorBidi"/>
          <w:b w:val="0"/>
          <w:sz w:val="22"/>
          <w:szCs w:val="22"/>
          <w:lang w:val="en-GB" w:eastAsia="en-GB"/>
        </w:rPr>
      </w:pPr>
      <w:hyperlink w:anchor="_Toc426452371" w:history="1">
        <w:r w:rsidR="00896951" w:rsidRPr="008F2EE0">
          <w:rPr>
            <w:rStyle w:val="Hyperlink"/>
            <w14:scene3d>
              <w14:camera w14:prst="orthographicFront"/>
              <w14:lightRig w14:rig="threePt" w14:dir="t">
                <w14:rot w14:lat="0" w14:lon="0" w14:rev="0"/>
              </w14:lightRig>
            </w14:scene3d>
          </w:rPr>
          <w:t>Annex A</w:t>
        </w:r>
        <w:r w:rsidR="00896951">
          <w:rPr>
            <w:rFonts w:asciiTheme="minorHAnsi" w:eastAsiaTheme="minorEastAsia" w:hAnsiTheme="minorHAnsi" w:cstheme="minorBidi"/>
            <w:b w:val="0"/>
            <w:sz w:val="22"/>
            <w:szCs w:val="22"/>
            <w:lang w:val="en-GB" w:eastAsia="en-GB"/>
          </w:rPr>
          <w:tab/>
        </w:r>
        <w:r w:rsidR="00896951" w:rsidRPr="008F2EE0">
          <w:rPr>
            <w:rStyle w:val="Hyperlink"/>
          </w:rPr>
          <w:t>Machine Readable Artifacts</w:t>
        </w:r>
        <w:r w:rsidR="00896951">
          <w:rPr>
            <w:webHidden/>
          </w:rPr>
          <w:tab/>
        </w:r>
        <w:r w:rsidR="00896951">
          <w:rPr>
            <w:webHidden/>
          </w:rPr>
          <w:fldChar w:fldCharType="begin"/>
        </w:r>
        <w:r w:rsidR="00896951">
          <w:rPr>
            <w:webHidden/>
          </w:rPr>
          <w:instrText xml:space="preserve"> PAGEREF _Toc426452371 \h </w:instrText>
        </w:r>
        <w:r w:rsidR="00896951">
          <w:rPr>
            <w:webHidden/>
          </w:rPr>
        </w:r>
        <w:r w:rsidR="00896951">
          <w:rPr>
            <w:webHidden/>
          </w:rPr>
          <w:fldChar w:fldCharType="separate"/>
        </w:r>
        <w:r w:rsidR="00B81ED7">
          <w:rPr>
            <w:webHidden/>
          </w:rPr>
          <w:t>300</w:t>
        </w:r>
        <w:r w:rsidR="00896951">
          <w:rPr>
            <w:webHidden/>
          </w:rPr>
          <w:fldChar w:fldCharType="end"/>
        </w:r>
      </w:hyperlink>
    </w:p>
    <w:p w14:paraId="477DFE14" w14:textId="77777777" w:rsidR="00896951" w:rsidRDefault="00333F3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72" w:history="1">
        <w:r w:rsidR="00896951" w:rsidRPr="008F2EE0">
          <w:rPr>
            <w:rStyle w:val="Hyperlink"/>
            <w:noProof/>
          </w:rPr>
          <w:t>A.1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Normative</w:t>
        </w:r>
        <w:r w:rsidR="00896951">
          <w:rPr>
            <w:noProof/>
            <w:webHidden/>
          </w:rPr>
          <w:tab/>
        </w:r>
        <w:r w:rsidR="00896951">
          <w:rPr>
            <w:noProof/>
            <w:webHidden/>
          </w:rPr>
          <w:fldChar w:fldCharType="begin"/>
        </w:r>
        <w:r w:rsidR="00896951">
          <w:rPr>
            <w:noProof/>
            <w:webHidden/>
          </w:rPr>
          <w:instrText xml:space="preserve"> PAGEREF _Toc426452372 \h </w:instrText>
        </w:r>
        <w:r w:rsidR="00896951">
          <w:rPr>
            <w:noProof/>
            <w:webHidden/>
          </w:rPr>
        </w:r>
        <w:r w:rsidR="00896951">
          <w:rPr>
            <w:noProof/>
            <w:webHidden/>
          </w:rPr>
          <w:fldChar w:fldCharType="separate"/>
        </w:r>
        <w:r w:rsidR="00B81ED7">
          <w:rPr>
            <w:noProof/>
            <w:webHidden/>
          </w:rPr>
          <w:t>300</w:t>
        </w:r>
        <w:r w:rsidR="00896951">
          <w:rPr>
            <w:noProof/>
            <w:webHidden/>
          </w:rPr>
          <w:fldChar w:fldCharType="end"/>
        </w:r>
      </w:hyperlink>
    </w:p>
    <w:p w14:paraId="478918F6" w14:textId="77777777" w:rsidR="00896951" w:rsidRDefault="00333F3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73" w:history="1">
        <w:r w:rsidR="00896951" w:rsidRPr="008F2EE0">
          <w:rPr>
            <w:rStyle w:val="Hyperlink"/>
            <w:noProof/>
          </w:rPr>
          <w:t>A.2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Informative</w:t>
        </w:r>
        <w:r w:rsidR="00896951">
          <w:rPr>
            <w:noProof/>
            <w:webHidden/>
          </w:rPr>
          <w:tab/>
        </w:r>
        <w:r w:rsidR="00896951">
          <w:rPr>
            <w:noProof/>
            <w:webHidden/>
          </w:rPr>
          <w:fldChar w:fldCharType="begin"/>
        </w:r>
        <w:r w:rsidR="00896951">
          <w:rPr>
            <w:noProof/>
            <w:webHidden/>
          </w:rPr>
          <w:instrText xml:space="preserve"> PAGEREF _Toc426452373 \h </w:instrText>
        </w:r>
        <w:r w:rsidR="00896951">
          <w:rPr>
            <w:noProof/>
            <w:webHidden/>
          </w:rPr>
        </w:r>
        <w:r w:rsidR="00896951">
          <w:rPr>
            <w:noProof/>
            <w:webHidden/>
          </w:rPr>
          <w:fldChar w:fldCharType="separate"/>
        </w:r>
        <w:r w:rsidR="00B81ED7">
          <w:rPr>
            <w:noProof/>
            <w:webHidden/>
          </w:rPr>
          <w:t>302</w:t>
        </w:r>
        <w:r w:rsidR="00896951">
          <w:rPr>
            <w:noProof/>
            <w:webHidden/>
          </w:rPr>
          <w:fldChar w:fldCharType="end"/>
        </w:r>
      </w:hyperlink>
    </w:p>
    <w:p w14:paraId="718F6B15" w14:textId="77777777" w:rsidR="00896951" w:rsidRDefault="00333F36">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74" w:history="1">
        <w:r w:rsidR="00896951" w:rsidRPr="008F2EE0">
          <w:rPr>
            <w:rStyle w:val="Hyperlink"/>
            <w:noProof/>
          </w:rPr>
          <w:t>A.3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Ancillary</w:t>
        </w:r>
        <w:r w:rsidR="00896951">
          <w:rPr>
            <w:noProof/>
            <w:webHidden/>
          </w:rPr>
          <w:tab/>
        </w:r>
        <w:r w:rsidR="00896951">
          <w:rPr>
            <w:noProof/>
            <w:webHidden/>
          </w:rPr>
          <w:fldChar w:fldCharType="begin"/>
        </w:r>
        <w:r w:rsidR="00896951">
          <w:rPr>
            <w:noProof/>
            <w:webHidden/>
          </w:rPr>
          <w:instrText xml:space="preserve"> PAGEREF _Toc426452374 \h </w:instrText>
        </w:r>
        <w:r w:rsidR="00896951">
          <w:rPr>
            <w:noProof/>
            <w:webHidden/>
          </w:rPr>
        </w:r>
        <w:r w:rsidR="00896951">
          <w:rPr>
            <w:noProof/>
            <w:webHidden/>
          </w:rPr>
          <w:fldChar w:fldCharType="separate"/>
        </w:r>
        <w:r w:rsidR="00B81ED7">
          <w:rPr>
            <w:noProof/>
            <w:webHidden/>
          </w:rPr>
          <w:t>302</w:t>
        </w:r>
        <w:r w:rsidR="00896951">
          <w:rPr>
            <w:noProof/>
            <w:webHidden/>
          </w:rPr>
          <w:fldChar w:fldCharType="end"/>
        </w:r>
      </w:hyperlink>
    </w:p>
    <w:p w14:paraId="32262314" w14:textId="7F6B2F2D" w:rsidR="00497047" w:rsidRDefault="00D04C76" w:rsidP="00497047">
      <w:pPr>
        <w:pStyle w:val="BodyText"/>
      </w:pPr>
      <w:r>
        <w:fldChar w:fldCharType="end"/>
      </w:r>
    </w:p>
    <w:p w14:paraId="7C1C7401" w14:textId="77777777" w:rsidR="000F31EF" w:rsidRDefault="000F31EF" w:rsidP="000F31EF">
      <w:pPr>
        <w:pStyle w:val="BodyText"/>
        <w:sectPr w:rsidR="000F31EF" w:rsidSect="00305589">
          <w:footerReference w:type="default" r:id="rId67"/>
          <w:pgSz w:w="12240" w:h="15840"/>
          <w:pgMar w:top="1440" w:right="1440" w:bottom="1440" w:left="1440" w:header="720" w:footer="720" w:gutter="0"/>
          <w:pgNumType w:start="1"/>
          <w:cols w:space="720"/>
          <w:docGrid w:linePitch="360"/>
        </w:sectPr>
      </w:pPr>
    </w:p>
    <w:p w14:paraId="6A9B3DFA" w14:textId="0480E898" w:rsidR="00D60B22" w:rsidRPr="00056DF4" w:rsidRDefault="00000F87" w:rsidP="00D74F18">
      <w:pPr>
        <w:pStyle w:val="Heading1"/>
        <w:numPr>
          <w:ilvl w:val="0"/>
          <w:numId w:val="0"/>
        </w:numPr>
      </w:pPr>
      <w:bookmarkStart w:id="13" w:name="_Toc364003669"/>
      <w:bookmarkStart w:id="14" w:name="_Toc426452177"/>
      <w:r>
        <w:lastRenderedPageBreak/>
        <w:t>Preface</w:t>
      </w:r>
      <w:bookmarkEnd w:id="13"/>
      <w:bookmarkEnd w:id="14"/>
    </w:p>
    <w:p w14:paraId="6369D285" w14:textId="77777777" w:rsidR="00000F87" w:rsidRPr="00000F87" w:rsidRDefault="00000F87" w:rsidP="00000F87">
      <w:pPr>
        <w:pStyle w:val="BodyText"/>
        <w:rPr>
          <w:rFonts w:ascii="Arial" w:hAnsi="Arial" w:cs="Arial"/>
        </w:rPr>
      </w:pPr>
      <w:r w:rsidRPr="00000F87">
        <w:rPr>
          <w:rFonts w:ascii="Arial" w:hAnsi="Arial" w:cs="Arial"/>
          <w:b/>
          <w:bCs/>
        </w:rPr>
        <w:t>OMG</w:t>
      </w:r>
    </w:p>
    <w:p w14:paraId="6DBE281B" w14:textId="3401AA07" w:rsidR="00000F87" w:rsidRPr="00000F87" w:rsidRDefault="00000F87" w:rsidP="00000F87">
      <w:pPr>
        <w:pStyle w:val="BodyText"/>
      </w:pPr>
      <w:r w:rsidRPr="00000F87">
        <w:t>Founded in 1989, the 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w:t>
      </w:r>
      <w:r>
        <w:t>ML® (Unified Modeling Language</w:t>
      </w:r>
      <w:r w:rsidRPr="00000F87">
        <w:t xml:space="preserve">™); CORBA® (Common Object Request Broker Architecture); CWM™ (Common Warehouse Metamodel); and industry-specific standards for dozens of vertical markets. More information on the OMG is available at </w:t>
      </w:r>
      <w:hyperlink r:id="rId68" w:history="1">
        <w:r w:rsidRPr="00B75AD4">
          <w:rPr>
            <w:rStyle w:val="Hyperlink"/>
            <w:i/>
            <w:iCs/>
          </w:rPr>
          <w:t>http://www.omg.org/</w:t>
        </w:r>
      </w:hyperlink>
      <w:r w:rsidRPr="00000F87">
        <w:rPr>
          <w:i/>
          <w:iCs/>
        </w:rPr>
        <w:t>.</w:t>
      </w:r>
      <w:r>
        <w:rPr>
          <w:i/>
          <w:iCs/>
        </w:rPr>
        <w:t xml:space="preserve"> </w:t>
      </w:r>
    </w:p>
    <w:p w14:paraId="33159450" w14:textId="77777777" w:rsidR="00000F87" w:rsidRPr="00000F87" w:rsidRDefault="00000F87" w:rsidP="007F4186">
      <w:pPr>
        <w:pStyle w:val="BodyText"/>
        <w:spacing w:before="240"/>
        <w:rPr>
          <w:rFonts w:ascii="Arial" w:hAnsi="Arial" w:cs="Arial"/>
        </w:rPr>
      </w:pPr>
      <w:r w:rsidRPr="00000F87">
        <w:rPr>
          <w:rFonts w:ascii="Arial" w:hAnsi="Arial" w:cs="Arial"/>
          <w:b/>
          <w:bCs/>
        </w:rPr>
        <w:t>OMG Specifications</w:t>
      </w:r>
    </w:p>
    <w:p w14:paraId="5DE78851" w14:textId="1F3A7398" w:rsidR="00000F87" w:rsidRPr="00000F87" w:rsidRDefault="00000F87" w:rsidP="00000F87">
      <w:pPr>
        <w:pStyle w:val="BodyText"/>
      </w:pPr>
      <w:r w:rsidRPr="00000F87">
        <w:t xml:space="preserve">As noted, OMG specifications address middleware, modeling and vertical domain frameworks. All OMG Specifications are available from this URL: </w:t>
      </w:r>
      <w:hyperlink r:id="rId69" w:history="1">
        <w:r w:rsidRPr="00B75AD4">
          <w:rPr>
            <w:rStyle w:val="Hyperlink"/>
            <w:i/>
            <w:iCs/>
          </w:rPr>
          <w:t>http://www.omg.org/spec</w:t>
        </w:r>
      </w:hyperlink>
      <w:r>
        <w:rPr>
          <w:i/>
          <w:iCs/>
        </w:rPr>
        <w:t xml:space="preserve"> </w:t>
      </w:r>
    </w:p>
    <w:p w14:paraId="166581AA" w14:textId="77777777" w:rsidR="00000F87" w:rsidRPr="00000F87" w:rsidRDefault="00000F87" w:rsidP="00000F87">
      <w:pPr>
        <w:pStyle w:val="BodyText"/>
      </w:pPr>
      <w:r w:rsidRPr="00000F87">
        <w:t>Specifications are organized by the following categories:</w:t>
      </w:r>
    </w:p>
    <w:p w14:paraId="3EE49487" w14:textId="77777777" w:rsidR="00000F87" w:rsidRPr="007F4186" w:rsidRDefault="00000F87" w:rsidP="007F4186">
      <w:pPr>
        <w:pStyle w:val="BodyText"/>
        <w:rPr>
          <w:b/>
        </w:rPr>
      </w:pPr>
      <w:r w:rsidRPr="007F4186">
        <w:rPr>
          <w:b/>
        </w:rPr>
        <w:t>Business Modeling Specifications </w:t>
      </w:r>
    </w:p>
    <w:p w14:paraId="0A492579" w14:textId="77777777" w:rsidR="007F4186" w:rsidRPr="007F4186" w:rsidRDefault="00000F87" w:rsidP="007F4186">
      <w:pPr>
        <w:pStyle w:val="BodyText"/>
        <w:rPr>
          <w:b/>
        </w:rPr>
      </w:pPr>
      <w:r w:rsidRPr="007F4186">
        <w:rPr>
          <w:b/>
        </w:rPr>
        <w:t xml:space="preserve">Middleware Specifications </w:t>
      </w:r>
    </w:p>
    <w:p w14:paraId="40D7963D" w14:textId="77777777" w:rsidR="007F4186" w:rsidRPr="007F4186" w:rsidRDefault="007F4186" w:rsidP="007F4186">
      <w:pPr>
        <w:pStyle w:val="BulletedText"/>
      </w:pPr>
      <w:r w:rsidRPr="007F4186">
        <w:t xml:space="preserve">CORBA/IIOP </w:t>
      </w:r>
    </w:p>
    <w:p w14:paraId="4CE5B260" w14:textId="29AB8A16" w:rsidR="007F4186" w:rsidRPr="007F4186" w:rsidRDefault="007F4186" w:rsidP="007F4186">
      <w:pPr>
        <w:pStyle w:val="BulletedText"/>
      </w:pPr>
      <w:r w:rsidRPr="007F4186">
        <w:t xml:space="preserve">Data Distribution Services </w:t>
      </w:r>
    </w:p>
    <w:p w14:paraId="09824400" w14:textId="618F4149" w:rsidR="00000F87" w:rsidRPr="007F4186" w:rsidRDefault="00000F87" w:rsidP="007F4186">
      <w:pPr>
        <w:pStyle w:val="BulletedText"/>
        <w:rPr>
          <w:b/>
        </w:rPr>
      </w:pPr>
      <w:r w:rsidRPr="007F4186">
        <w:t>Specialized CORBA IDL/Language Mapping Specifications</w:t>
      </w:r>
      <w:r w:rsidRPr="007F4186">
        <w:rPr>
          <w:b/>
        </w:rPr>
        <w:t> </w:t>
      </w:r>
    </w:p>
    <w:p w14:paraId="3A45E41F" w14:textId="77777777" w:rsidR="007F4186" w:rsidRPr="007F4186" w:rsidRDefault="00000F87" w:rsidP="007F4186">
      <w:pPr>
        <w:pStyle w:val="BodyText"/>
        <w:rPr>
          <w:b/>
        </w:rPr>
      </w:pPr>
      <w:r w:rsidRPr="007F4186">
        <w:rPr>
          <w:b/>
        </w:rPr>
        <w:t xml:space="preserve">Modeling and Metadata Specifications </w:t>
      </w:r>
    </w:p>
    <w:p w14:paraId="3F718DB8" w14:textId="77777777" w:rsidR="007F4186" w:rsidRDefault="007F4186" w:rsidP="007F4186">
      <w:pPr>
        <w:pStyle w:val="BulletedText"/>
      </w:pPr>
      <w:r>
        <w:t xml:space="preserve">UML, MOF, CWM, XMI </w:t>
      </w:r>
    </w:p>
    <w:p w14:paraId="0079B29D" w14:textId="5346E36A" w:rsidR="007F4186" w:rsidRDefault="00000F87" w:rsidP="007F4186">
      <w:pPr>
        <w:pStyle w:val="BulletedText"/>
      </w:pPr>
      <w:r w:rsidRPr="00000F87">
        <w:t>UML Profile  Specifications </w:t>
      </w:r>
    </w:p>
    <w:p w14:paraId="5A920D27" w14:textId="77777777" w:rsidR="007F4186" w:rsidRPr="007F4186" w:rsidRDefault="00000F87" w:rsidP="007F4186">
      <w:pPr>
        <w:pStyle w:val="BodyText"/>
        <w:rPr>
          <w:b/>
        </w:rPr>
      </w:pPr>
      <w:r w:rsidRPr="007F4186">
        <w:rPr>
          <w:b/>
        </w:rPr>
        <w:t xml:space="preserve">Platform Independent Model (PIM) - Platform Specific Model (PSM) - Interface Specifications </w:t>
      </w:r>
    </w:p>
    <w:p w14:paraId="5EEA0AF6" w14:textId="375D6B5E" w:rsidR="007F4186" w:rsidRDefault="007F4186" w:rsidP="008D3AC0">
      <w:pPr>
        <w:pStyle w:val="BulletedText"/>
      </w:pPr>
      <w:r>
        <w:t xml:space="preserve">CORBAServices </w:t>
      </w:r>
    </w:p>
    <w:p w14:paraId="31AC9AC7" w14:textId="53B35CCD" w:rsidR="00000F87" w:rsidRPr="00000F87" w:rsidRDefault="00000F87" w:rsidP="008D3AC0">
      <w:pPr>
        <w:pStyle w:val="BulletedText"/>
      </w:pPr>
      <w:r w:rsidRPr="00000F87">
        <w:t>CORBAFacilities </w:t>
      </w:r>
    </w:p>
    <w:p w14:paraId="20745101" w14:textId="77777777" w:rsidR="00000F87" w:rsidRPr="00000F87" w:rsidRDefault="00000F87" w:rsidP="008D3AC0">
      <w:pPr>
        <w:pStyle w:val="BulletedText"/>
      </w:pPr>
      <w:r w:rsidRPr="00000F87">
        <w:t>OMG Domain Specifications </w:t>
      </w:r>
    </w:p>
    <w:p w14:paraId="235EFE90" w14:textId="77777777" w:rsidR="00000F87" w:rsidRPr="00000F87" w:rsidRDefault="00000F87" w:rsidP="008D3AC0">
      <w:pPr>
        <w:pStyle w:val="BulletedText"/>
      </w:pPr>
      <w:r w:rsidRPr="00000F87">
        <w:t>CORBA Embedded Intelligence Specifications </w:t>
      </w:r>
    </w:p>
    <w:p w14:paraId="4F2C225C" w14:textId="0E588F5D" w:rsidR="00000F87" w:rsidRPr="00000F87" w:rsidRDefault="00000F87" w:rsidP="008D3AC0">
      <w:pPr>
        <w:pStyle w:val="BulletedText"/>
      </w:pPr>
      <w:r w:rsidRPr="00000F87">
        <w:t>CORBA Security Specifications</w:t>
      </w:r>
    </w:p>
    <w:p w14:paraId="6B2F07D3" w14:textId="77777777" w:rsidR="00000F87" w:rsidRPr="00000F87" w:rsidRDefault="00000F87" w:rsidP="00000F87">
      <w:pPr>
        <w:pStyle w:val="BodyText"/>
      </w:pPr>
      <w:r w:rsidRPr="00000F87">
        <w:t xml:space="preserve">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 OMG Headquarters 140 Kendrick Street Building A, Suite 300 Needham, MA 02494 USA Tel: +1- 781-444-0404 Fax: +1-781-444-0320 Email: </w:t>
      </w:r>
      <w:r w:rsidRPr="00000F87">
        <w:rPr>
          <w:i/>
          <w:iCs/>
        </w:rPr>
        <w:t xml:space="preserve">pubs@omg.org </w:t>
      </w:r>
      <w:r w:rsidRPr="00000F87">
        <w:t xml:space="preserve">Certain OMG specifications are also available as ISO standards. Please consult </w:t>
      </w:r>
      <w:r w:rsidRPr="00000F87">
        <w:rPr>
          <w:i/>
          <w:iCs/>
        </w:rPr>
        <w:t>http://www.iso.org</w:t>
      </w:r>
    </w:p>
    <w:p w14:paraId="58FC7608" w14:textId="77777777" w:rsidR="008D3AC0" w:rsidRDefault="008D3AC0">
      <w:pPr>
        <w:rPr>
          <w:rFonts w:ascii="Arial" w:hAnsi="Arial" w:cs="Arial"/>
          <w:b/>
          <w:bCs/>
          <w:sz w:val="20"/>
        </w:rPr>
      </w:pPr>
      <w:r>
        <w:rPr>
          <w:rFonts w:ascii="Arial" w:hAnsi="Arial" w:cs="Arial"/>
          <w:b/>
          <w:bCs/>
        </w:rPr>
        <w:br w:type="page"/>
      </w:r>
    </w:p>
    <w:p w14:paraId="064C12C8" w14:textId="1FE96CB7" w:rsidR="00000F87" w:rsidRPr="007F4186" w:rsidRDefault="00000F87" w:rsidP="007F4186">
      <w:pPr>
        <w:pStyle w:val="BodyText"/>
        <w:spacing w:before="240"/>
        <w:rPr>
          <w:rFonts w:ascii="Arial" w:hAnsi="Arial" w:cs="Arial"/>
        </w:rPr>
      </w:pPr>
      <w:r w:rsidRPr="007F4186">
        <w:rPr>
          <w:rFonts w:ascii="Arial" w:hAnsi="Arial" w:cs="Arial"/>
          <w:b/>
          <w:bCs/>
        </w:rPr>
        <w:lastRenderedPageBreak/>
        <w:t>Typographical Conventions</w:t>
      </w:r>
    </w:p>
    <w:p w14:paraId="2F793024" w14:textId="77777777" w:rsidR="00000F87" w:rsidRPr="00000F87" w:rsidRDefault="00000F87" w:rsidP="00000F87">
      <w:pPr>
        <w:pStyle w:val="BodyText"/>
      </w:pPr>
      <w:r w:rsidRPr="00000F87">
        <w:t>The type styles shown below are used in this document to distinguish programming statements from ordinary English. However, these conventions are not used in tables or section headings where no distinction is necessary.</w:t>
      </w:r>
    </w:p>
    <w:p w14:paraId="5738925E" w14:textId="77777777" w:rsidR="00000F87" w:rsidRPr="00000F87" w:rsidRDefault="00000F87" w:rsidP="00000F87">
      <w:pPr>
        <w:pStyle w:val="BodyText"/>
      </w:pPr>
      <w:r w:rsidRPr="00000F87">
        <w:t>Times/Times New Roman - 10 pt.: Standard body text</w:t>
      </w:r>
    </w:p>
    <w:p w14:paraId="30541051" w14:textId="77777777" w:rsidR="00000F87" w:rsidRPr="00000F87" w:rsidRDefault="00000F87" w:rsidP="00000F87">
      <w:pPr>
        <w:pStyle w:val="BodyText"/>
      </w:pPr>
      <w:r w:rsidRPr="007F4186">
        <w:rPr>
          <w:rFonts w:ascii="Arial" w:hAnsi="Arial" w:cs="Arial"/>
          <w:b/>
          <w:bCs/>
        </w:rPr>
        <w:t>Helvetica/Arial - 10 pt. Bold</w:t>
      </w:r>
      <w:r w:rsidRPr="00000F87">
        <w:rPr>
          <w:b/>
          <w:bCs/>
        </w:rPr>
        <w:t xml:space="preserve">: </w:t>
      </w:r>
      <w:r w:rsidRPr="00000F87">
        <w:t>OMG Interface Definition Language (OMG IDL) and syntax elements.</w:t>
      </w:r>
    </w:p>
    <w:p w14:paraId="2402CA0B" w14:textId="77777777" w:rsidR="00000F87" w:rsidRPr="00000F87" w:rsidRDefault="00000F87" w:rsidP="00000F87">
      <w:pPr>
        <w:pStyle w:val="BodyText"/>
      </w:pPr>
      <w:r w:rsidRPr="007F4186">
        <w:rPr>
          <w:rFonts w:ascii="Courier" w:hAnsi="Courier"/>
          <w:b/>
          <w:bCs/>
        </w:rPr>
        <w:t>Courier - 10 pt. Bold</w:t>
      </w:r>
      <w:r w:rsidRPr="00000F87">
        <w:rPr>
          <w:b/>
          <w:bCs/>
        </w:rPr>
        <w:t xml:space="preserve">: </w:t>
      </w:r>
      <w:r w:rsidRPr="00000F87">
        <w:t>Programming language elements.</w:t>
      </w:r>
    </w:p>
    <w:p w14:paraId="1A0DE0F0" w14:textId="77777777" w:rsidR="00000F87" w:rsidRPr="00000F87" w:rsidRDefault="00000F87" w:rsidP="00000F87">
      <w:pPr>
        <w:pStyle w:val="BodyText"/>
      </w:pPr>
      <w:r w:rsidRPr="007F4186">
        <w:rPr>
          <w:rFonts w:ascii="Arial" w:hAnsi="Arial" w:cs="Arial"/>
        </w:rPr>
        <w:t>Helvetica/Arial</w:t>
      </w:r>
      <w:r w:rsidRPr="00000F87">
        <w:t xml:space="preserve"> - 10 pt: Exceptions</w:t>
      </w:r>
    </w:p>
    <w:p w14:paraId="217B21F8" w14:textId="77777777" w:rsidR="00000F87" w:rsidRDefault="00000F87" w:rsidP="00000F87">
      <w:pPr>
        <w:pStyle w:val="BodyText"/>
      </w:pPr>
      <w:r w:rsidRPr="00000F87">
        <w:rPr>
          <w:b/>
          <w:bCs/>
        </w:rPr>
        <w:t xml:space="preserve">Note – </w:t>
      </w:r>
      <w:r w:rsidRPr="00000F87">
        <w:t xml:space="preserve">Terms that appear in </w:t>
      </w:r>
      <w:r w:rsidRPr="00000F87">
        <w:rPr>
          <w:i/>
          <w:iCs/>
        </w:rPr>
        <w:t xml:space="preserve">italics </w:t>
      </w:r>
      <w:r w:rsidRPr="00000F87">
        <w:t>are defined in the glossary. Italic text also represents the name of a document, specification, or other publication.</w:t>
      </w:r>
    </w:p>
    <w:p w14:paraId="13309C4E" w14:textId="77777777" w:rsidR="007F4186" w:rsidRPr="007F4186" w:rsidRDefault="007F4186" w:rsidP="007F4186">
      <w:pPr>
        <w:pStyle w:val="BodyText"/>
        <w:keepNext/>
        <w:spacing w:before="240"/>
        <w:rPr>
          <w:rFonts w:ascii="Arial" w:hAnsi="Arial" w:cs="Arial"/>
        </w:rPr>
      </w:pPr>
      <w:r w:rsidRPr="007F4186">
        <w:rPr>
          <w:rFonts w:ascii="Arial" w:hAnsi="Arial" w:cs="Arial"/>
          <w:b/>
          <w:bCs/>
        </w:rPr>
        <w:t>Issues</w:t>
      </w:r>
    </w:p>
    <w:p w14:paraId="4AE921DE" w14:textId="77777777" w:rsidR="007F4186" w:rsidRPr="007F4186" w:rsidRDefault="007F4186" w:rsidP="007F4186">
      <w:pPr>
        <w:pStyle w:val="BodyText"/>
      </w:pPr>
      <w:r w:rsidRPr="007F4186">
        <w:t xml:space="preserve">The reader is encouraged to report any technical or editing issues/problems with this specification to </w:t>
      </w:r>
      <w:r w:rsidRPr="007F4186">
        <w:rPr>
          <w:i/>
          <w:iCs/>
        </w:rPr>
        <w:t>http://www.omg.org/ report_issue.htm.</w:t>
      </w:r>
    </w:p>
    <w:p w14:paraId="46EB649F" w14:textId="77777777" w:rsidR="007F4186" w:rsidRPr="00000F87" w:rsidRDefault="007F4186" w:rsidP="00000F87">
      <w:pPr>
        <w:pStyle w:val="BodyText"/>
      </w:pPr>
    </w:p>
    <w:p w14:paraId="63B30FC4" w14:textId="77777777" w:rsidR="00000F87" w:rsidRPr="00000F87" w:rsidRDefault="00000F87" w:rsidP="00000F87">
      <w:pPr>
        <w:pStyle w:val="BodyText"/>
      </w:pPr>
    </w:p>
    <w:p w14:paraId="54E50FB6" w14:textId="77777777" w:rsidR="00D60B22" w:rsidRPr="00713695" w:rsidRDefault="00D60B22" w:rsidP="005F61CB">
      <w:pPr>
        <w:pStyle w:val="Heading1"/>
      </w:pPr>
      <w:bookmarkStart w:id="15" w:name="_Toc364003670"/>
      <w:bookmarkStart w:id="16" w:name="_Toc426452178"/>
      <w:r w:rsidRPr="00713695">
        <w:lastRenderedPageBreak/>
        <w:t>Scope</w:t>
      </w:r>
      <w:bookmarkEnd w:id="15"/>
      <w:bookmarkEnd w:id="16"/>
    </w:p>
    <w:p w14:paraId="72988D8F" w14:textId="77777777" w:rsidR="00D60B22" w:rsidRPr="007B4D6D" w:rsidRDefault="00D60B22" w:rsidP="007B4D6D">
      <w:pPr>
        <w:pStyle w:val="Heading2"/>
      </w:pPr>
      <w:bookmarkStart w:id="17" w:name="_Toc364003671"/>
      <w:bookmarkStart w:id="18" w:name="_Toc426452179"/>
      <w:r w:rsidRPr="007B4D6D">
        <w:t>NIEM-UML Background</w:t>
      </w:r>
      <w:bookmarkEnd w:id="17"/>
      <w:bookmarkEnd w:id="18"/>
    </w:p>
    <w:p w14:paraId="617B9BFC" w14:textId="7717BC35" w:rsidR="00D60B22" w:rsidRDefault="00D60B22" w:rsidP="00D60B22">
      <w:pPr>
        <w:pStyle w:val="BodyText"/>
      </w:pPr>
      <w:r>
        <w:t>Grown out of a grassroots initiative, the National Information Exchange Model (NIEM) was born as a best practice developed by a handful of state and local practitioners</w:t>
      </w:r>
      <w:r w:rsidRPr="006C3D3F">
        <w:t xml:space="preserve"> </w:t>
      </w:r>
      <w:r>
        <w:t xml:space="preserve">and defined in NIEM’s predecessor, the Global Justice XML Data Model (GJXDM). Today, NIEM is a national program </w:t>
      </w:r>
      <w:r w:rsidR="0057617B">
        <w:t xml:space="preserve">that </w:t>
      </w:r>
      <w:r>
        <w:t xml:space="preserve">empowers organizations to create and maintain meaningful data connections across their stove-piped IT systems, as well as their stakeholder base. NIEM provides data components and processes needed to create exchange specifications which support mission data sharing and exchange requirements. By providing a common vocabulary and mature framework to facilitate information exchange, NIEM enables communities to </w:t>
      </w:r>
      <w:r w:rsidR="00C14211">
        <w:t>“</w:t>
      </w:r>
      <w:r>
        <w:t>speak the same language</w:t>
      </w:r>
      <w:r w:rsidR="00C14211">
        <w:t>”</w:t>
      </w:r>
      <w:r>
        <w:t xml:space="preserve"> as they share, exchange, accept, and translate information efficiently.</w:t>
      </w:r>
    </w:p>
    <w:p w14:paraId="5E1C0842" w14:textId="4F700732" w:rsidR="00D60B22" w:rsidRDefault="00D60B22" w:rsidP="00D60B22">
      <w:pPr>
        <w:pStyle w:val="BodyText"/>
      </w:pPr>
      <w:r>
        <w:t>NIEM is currently defined in terms of the eXtensible Markup Language (XML), XML Schema (XSD) and the normative NIEM platform specifications which include the NIEM Naming and Design Rules (NDR) and the NIEM Model Package Description (MPD) Specification. These platform specifications are utilized without change in NIEM-UML</w:t>
      </w:r>
      <w:r w:rsidR="00782AAD">
        <w:t>,</w:t>
      </w:r>
      <w:r>
        <w:t xml:space="preserve"> and the NIEM-UML specification assists UML modelers in producing NIEM model packages conforming to these standards. More information on NIEM is available at </w:t>
      </w:r>
      <w:hyperlink r:id="rId70" w:history="1">
        <w:r w:rsidRPr="009A451B">
          <w:rPr>
            <w:rStyle w:val="Hyperlink"/>
          </w:rPr>
          <w:t>https://www.niem.gov/</w:t>
        </w:r>
      </w:hyperlink>
      <w:r>
        <w:t>.</w:t>
      </w:r>
    </w:p>
    <w:p w14:paraId="7475B386" w14:textId="3AC7A74E" w:rsidR="00D60B22" w:rsidRDefault="00D60B22" w:rsidP="00D60B22">
      <w:pPr>
        <w:pStyle w:val="BodyText"/>
      </w:pPr>
      <w:r>
        <w:t xml:space="preserve">The use of UML to represent NIEM is part of the NIEM Program Management Office’s (PMO) strategy in support of the NIEM community and intended to broaden NIEM adoption and in aligning to industry standards. NIEM-UML embraces the </w:t>
      </w:r>
      <w:r w:rsidRPr="00005179">
        <w:rPr>
          <w:i/>
        </w:rPr>
        <w:t>Model Driven Architecture</w:t>
      </w:r>
      <w:r w:rsidR="00005179">
        <w:t xml:space="preserve"> (MDA) </w:t>
      </w:r>
      <w:r>
        <w:t>® standards of th</w:t>
      </w:r>
      <w:r w:rsidR="00005179">
        <w:t xml:space="preserve">e Object Management Group (OMG) </w:t>
      </w:r>
      <w:r>
        <w:t xml:space="preserve">® to facilitate the separation of concerns between business needs and technology implementations. More information on OMG is available at </w:t>
      </w:r>
      <w:hyperlink r:id="rId71" w:history="1">
        <w:r w:rsidRPr="009A451B">
          <w:rPr>
            <w:rStyle w:val="Hyperlink"/>
          </w:rPr>
          <w:t>http://www.omg.org/mda/</w:t>
        </w:r>
        <w:r>
          <w:t>.</w:t>
        </w:r>
      </w:hyperlink>
    </w:p>
    <w:p w14:paraId="5F8E6B8F" w14:textId="3677D022" w:rsidR="00526E71" w:rsidRDefault="00526E71" w:rsidP="00D60B22">
      <w:pPr>
        <w:pStyle w:val="BodyText"/>
      </w:pPr>
      <w:r>
        <w:t>In 2013 the NIEM-PMO instituted the NIEM</w:t>
      </w:r>
      <w:r w:rsidR="004F6E30">
        <w:t>-</w:t>
      </w:r>
      <w:r>
        <w:t xml:space="preserve">3 program, intended as the next major revision of NIEM.  </w:t>
      </w:r>
      <w:r w:rsidR="004F6E30">
        <w:t xml:space="preserve">In 2014 </w:t>
      </w:r>
      <w:r>
        <w:t xml:space="preserve">NIEM-3 </w:t>
      </w:r>
      <w:r w:rsidR="004F6E30">
        <w:t>was</w:t>
      </w:r>
      <w:r>
        <w:t xml:space="preserve"> </w:t>
      </w:r>
      <w:r w:rsidR="004F6E30">
        <w:t xml:space="preserve">defined and </w:t>
      </w:r>
      <w:r w:rsidR="00830219">
        <w:t>approved</w:t>
      </w:r>
      <w:r>
        <w:t>. NIEM-UML-3 update</w:t>
      </w:r>
      <w:r w:rsidR="00782AAD">
        <w:t>s</w:t>
      </w:r>
      <w:r>
        <w:t xml:space="preserve"> the NIEM-UML specification for NIEM-3 conformance.</w:t>
      </w:r>
      <w:r w:rsidR="003F3241">
        <w:t xml:space="preserve"> More resources and information relating to NIEM-UML may be found on the NIEM GITHUB site at </w:t>
      </w:r>
      <w:hyperlink r:id="rId72" w:history="1">
        <w:r w:rsidR="003F3241" w:rsidRPr="00571241">
          <w:rPr>
            <w:rStyle w:val="Hyperlink"/>
          </w:rPr>
          <w:t>https://github.com/NIEM/NIEM-UML/</w:t>
        </w:r>
      </w:hyperlink>
      <w:r w:rsidR="003F3241">
        <w:t>.</w:t>
      </w:r>
    </w:p>
    <w:p w14:paraId="42A9D4D7" w14:textId="77777777" w:rsidR="003F3241" w:rsidRDefault="003F3241" w:rsidP="00D60B22">
      <w:pPr>
        <w:pStyle w:val="BodyText"/>
      </w:pPr>
    </w:p>
    <w:p w14:paraId="62751CEE" w14:textId="77777777" w:rsidR="00D60B22" w:rsidRPr="007B4D6D" w:rsidRDefault="00D60B22" w:rsidP="007B4D6D">
      <w:pPr>
        <w:pStyle w:val="Heading2"/>
      </w:pPr>
      <w:bookmarkStart w:id="19" w:name="_Toc364003672"/>
      <w:bookmarkStart w:id="20" w:name="_Toc426452180"/>
      <w:r w:rsidRPr="007B4D6D">
        <w:t>Intended Users of NIEM-UML</w:t>
      </w:r>
      <w:bookmarkEnd w:id="19"/>
      <w:bookmarkEnd w:id="20"/>
    </w:p>
    <w:p w14:paraId="41E3BD0A" w14:textId="515F8DAA" w:rsidR="00D60B22" w:rsidRDefault="00D60B22" w:rsidP="00D60B22">
      <w:pPr>
        <w:pStyle w:val="BodyText"/>
      </w:pPr>
      <w:r>
        <w:t xml:space="preserve">One of the key goals for NIEM-UML is to allow modelers and developers to apply NIEM-UML with minimal effort in order to create new models or change existing models and ultimately to produce NIEM MPD artifacts. When modeling information exchanges, there are two distinct sets of requirements </w:t>
      </w:r>
      <w:r w:rsidR="0057617B">
        <w:t xml:space="preserve">that </w:t>
      </w:r>
      <w:r>
        <w:t>lead to two approaches to modeling. The first set of requirements represents the business requirements of an organization. This set is relatively constant and consistent over time and entails modeling the capabilities the organization has, the processes the organization employs and the information the organization leverages. The second set is related to the technical implementation of an organization</w:t>
      </w:r>
      <w:r w:rsidR="0057617B">
        <w:t>’s</w:t>
      </w:r>
      <w:r>
        <w:t xml:space="preserve"> capabilities, processes and information and varies as platforms and technologies change</w:t>
      </w:r>
      <w:r w:rsidR="00443B47">
        <w:t xml:space="preserve">. </w:t>
      </w:r>
      <w:r>
        <w:t>These approaches are defined by MDA</w:t>
      </w:r>
      <w:commentRangeStart w:id="21"/>
      <w:ins w:id="22" w:author="Steve Cook" w:date="2016-05-16T12:38:00Z">
        <w:r w:rsidR="0011329E" w:rsidRPr="0011329E">
          <w:t>®</w:t>
        </w:r>
        <w:commentRangeEnd w:id="21"/>
        <w:r w:rsidR="0011329E">
          <w:rPr>
            <w:rStyle w:val="CommentReference"/>
          </w:rPr>
          <w:commentReference w:id="21"/>
        </w:r>
      </w:ins>
      <w:r>
        <w:t xml:space="preserve"> as</w:t>
      </w:r>
      <w:r w:rsidR="00005179">
        <w:t xml:space="preserve"> the</w:t>
      </w:r>
      <w:r>
        <w:t xml:space="preserve"> </w:t>
      </w:r>
      <w:r w:rsidRPr="00005179">
        <w:rPr>
          <w:i/>
        </w:rPr>
        <w:t>Platform Independent Model</w:t>
      </w:r>
      <w:r>
        <w:t xml:space="preserve"> (PIM) </w:t>
      </w:r>
      <w:r w:rsidR="00005179">
        <w:t xml:space="preserve">and the </w:t>
      </w:r>
      <w:r w:rsidRPr="00005179">
        <w:rPr>
          <w:i/>
        </w:rPr>
        <w:t>Platform Specific Model</w:t>
      </w:r>
      <w:r>
        <w:t xml:space="preserve"> (PSM) approach</w:t>
      </w:r>
      <w:r w:rsidR="00005179">
        <w:t>es</w:t>
      </w:r>
      <w:r>
        <w:t xml:space="preserve">, respectively. The </w:t>
      </w:r>
      <w:r w:rsidR="00C14211">
        <w:t>“</w:t>
      </w:r>
      <w:r>
        <w:t>platform</w:t>
      </w:r>
      <w:r w:rsidR="00C14211">
        <w:t>”</w:t>
      </w:r>
      <w:r>
        <w:t xml:space="preserve"> for NIEM is considered to be XML Schema structured according to the NIEM naming and design rules (NDR) for XML Schema.</w:t>
      </w:r>
    </w:p>
    <w:p w14:paraId="58D7F5A8" w14:textId="01031569" w:rsidR="00D60B22" w:rsidRDefault="00D60B22" w:rsidP="00D60B22">
      <w:pPr>
        <w:pStyle w:val="BodyText"/>
      </w:pPr>
      <w:r>
        <w:t>The two distinct sets of requirements lead to two different approaches to modeling. The PIM is mainly a business modeling approach while the PSM is mainly a technical modeling approach. In practice, it is important to be able to model an information exchange leveraging both the business and the technical modeling approaches. Furthermore it is critical to have an active communication and effective collaboration between business and technical modelers to assure that the model represents the business requirements correctly and implements them effectively within the means of the current platform and technology. The structure of the NIEM-UML Profile is designed to meet the requirements of the two modeling communities described above and to allow for communication and collaboration between them. NIEM-UML also contains transforms that allow a PIM to automatically produce a PSM (using standard Model Driven Architecture (MDA)</w:t>
      </w:r>
      <w:commentRangeStart w:id="23"/>
      <w:ins w:id="24" w:author="Steve Cook" w:date="2016-05-16T12:39:00Z">
        <w:r w:rsidR="0011329E" w:rsidRPr="0011329E">
          <w:t>®</w:t>
        </w:r>
        <w:commentRangeEnd w:id="23"/>
        <w:r w:rsidR="0011329E">
          <w:rPr>
            <w:rStyle w:val="CommentReference"/>
          </w:rPr>
          <w:commentReference w:id="23"/>
        </w:r>
      </w:ins>
      <w:r>
        <w:t xml:space="preserve"> tooling) while allowing the modeler to augment the PIM with PSM considerations as required.</w:t>
      </w:r>
    </w:p>
    <w:p w14:paraId="6FF823BE" w14:textId="77777777" w:rsidR="00D60B22" w:rsidRPr="007B4D6D" w:rsidRDefault="00D60B22" w:rsidP="007B4D6D">
      <w:pPr>
        <w:pStyle w:val="Heading2"/>
      </w:pPr>
      <w:bookmarkStart w:id="25" w:name="_Toc364003673"/>
      <w:bookmarkStart w:id="26" w:name="_Toc426452181"/>
      <w:r w:rsidRPr="007B4D6D">
        <w:lastRenderedPageBreak/>
        <w:t>NIEM-UML Profiles</w:t>
      </w:r>
      <w:bookmarkEnd w:id="25"/>
      <w:bookmarkEnd w:id="26"/>
    </w:p>
    <w:p w14:paraId="1D801794" w14:textId="1F07DFB6" w:rsidR="00D60B22" w:rsidRDefault="00D60B22" w:rsidP="00D60B22">
      <w:pPr>
        <w:pStyle w:val="BodyText"/>
      </w:pPr>
      <w:r>
        <w:t xml:space="preserve">Key components of NIEM-UML are the profiles used by modelers. The NIEM-UML Profile consists of four sub-profiles, as shown in Figure 1-1. Each sub-profile </w:t>
      </w:r>
      <w:r w:rsidR="007D22F6">
        <w:t>is a</w:t>
      </w:r>
      <w:r>
        <w:t xml:space="preserve"> subset of UML 2.4</w:t>
      </w:r>
      <w:r w:rsidR="004134AD">
        <w:t>.1</w:t>
      </w:r>
      <w:r>
        <w:t xml:space="preserve"> constructs that are extended by UML stereotypes. The subset identifies those NIEM concepts for which an analogous representation exists in UML. Use of this subset ensures that a model produced by one user will be interpreted as expected by another user. The UML extensions define the NIEM concepts </w:t>
      </w:r>
      <w:r w:rsidR="002E32C1">
        <w:t>that have no</w:t>
      </w:r>
      <w:r>
        <w:t xml:space="preserve"> analogous representation in UML. All NIEM-UML models use the standard XMI exchange format specified for </w:t>
      </w:r>
      <w:r w:rsidR="004134AD">
        <w:t>UML 2.4.1</w:t>
      </w:r>
      <w:r>
        <w:t xml:space="preserve"> and may exchange NIEM models between conforming UML tools.</w:t>
      </w:r>
    </w:p>
    <w:p w14:paraId="09D70059" w14:textId="77777777" w:rsidR="007E25A8" w:rsidRDefault="00F17337" w:rsidP="00720DB0">
      <w:pPr>
        <w:pStyle w:val="Caption"/>
      </w:pPr>
      <w:r>
        <w:rPr>
          <w:noProof/>
          <w:lang w:val="en-GB" w:eastAsia="en-GB"/>
        </w:rPr>
        <w:drawing>
          <wp:inline distT="0" distB="0" distL="0" distR="0" wp14:anchorId="32CE18AE" wp14:editId="27958DE6">
            <wp:extent cx="5943600" cy="3505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5943600" cy="3505200"/>
                    </a:xfrm>
                    <a:prstGeom prst="rect">
                      <a:avLst/>
                    </a:prstGeom>
                    <a:noFill/>
                    <a:ln>
                      <a:noFill/>
                    </a:ln>
                  </pic:spPr>
                </pic:pic>
              </a:graphicData>
            </a:graphic>
          </wp:inline>
        </w:drawing>
      </w:r>
    </w:p>
    <w:p w14:paraId="56153D70" w14:textId="3847BE3A" w:rsidR="00D60B22" w:rsidRPr="001964AF" w:rsidRDefault="00D60B22" w:rsidP="00720DB0">
      <w:pPr>
        <w:pStyle w:val="Caption"/>
      </w:pPr>
      <w:r w:rsidRPr="001964AF">
        <w:t xml:space="preserve">Figure </w:t>
      </w:r>
      <w:r w:rsidR="00333F36">
        <w:fldChar w:fldCharType="begin"/>
      </w:r>
      <w:r w:rsidR="00333F36">
        <w:instrText xml:space="preserve"> STYLEREF 1 \s </w:instrText>
      </w:r>
      <w:r w:rsidR="00333F36">
        <w:fldChar w:fldCharType="separate"/>
      </w:r>
      <w:r w:rsidR="00B81ED7">
        <w:rPr>
          <w:noProof/>
        </w:rPr>
        <w:t>1</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1</w:t>
      </w:r>
      <w:r w:rsidR="00333F36">
        <w:rPr>
          <w:noProof/>
        </w:rPr>
        <w:fldChar w:fldCharType="end"/>
      </w:r>
      <w:r w:rsidRPr="001964AF">
        <w:t xml:space="preserve"> Components of the NIEM-UML Specification</w:t>
      </w:r>
    </w:p>
    <w:p w14:paraId="07E2E621" w14:textId="77777777" w:rsidR="00D60B22" w:rsidRDefault="00D60B22" w:rsidP="00D60B22">
      <w:pPr>
        <w:pStyle w:val="BodyText"/>
      </w:pPr>
      <w:r>
        <w:t>These sub-profiles have distinct purposes and relationships;</w:t>
      </w:r>
    </w:p>
    <w:p w14:paraId="26A33DCE" w14:textId="77777777" w:rsidR="00D60B22" w:rsidRDefault="00D60B22" w:rsidP="00B076B5">
      <w:pPr>
        <w:pStyle w:val="BulletedText"/>
      </w:pPr>
      <w:r>
        <w:t xml:space="preserve">The NIEM Platform Independent Model (PIM) Profile provides stereotypes that enable NIEM business modelers to model an information exchange in a technology agnostic way and create a NIEM PIM. </w:t>
      </w:r>
    </w:p>
    <w:p w14:paraId="5F86DC0E" w14:textId="77777777" w:rsidR="00D60B22" w:rsidRDefault="00D60B22" w:rsidP="00B076B5">
      <w:pPr>
        <w:pStyle w:val="BulletedText"/>
      </w:pPr>
      <w:r>
        <w:t xml:space="preserve">The NIEM Platform Specific Model (PSM) Profile provides stereotypes that enable NIEM technical modelers – or, more precisely, NIEM schema modelers – to model the technical aspect of an information exchange represented in a NIEM PSM. </w:t>
      </w:r>
    </w:p>
    <w:p w14:paraId="53B4E538" w14:textId="77777777" w:rsidR="00D60B22" w:rsidRDefault="00D60B22" w:rsidP="00B076B5">
      <w:pPr>
        <w:pStyle w:val="BulletedText"/>
      </w:pPr>
      <w:r>
        <w:t xml:space="preserve">The NIEM Common Profile, leveraged by both the PIM and PSM profiles, which contains the core stereotypes used to represent NIEM structures in UML. </w:t>
      </w:r>
    </w:p>
    <w:p w14:paraId="5DCA70E8" w14:textId="77777777" w:rsidR="00D60B22" w:rsidRDefault="00D60B22" w:rsidP="00B076B5">
      <w:pPr>
        <w:pStyle w:val="BulletedText"/>
      </w:pPr>
      <w:r>
        <w:t>The Model Package Description (MPD) Profile provides stereotypes for modeling NIEM MPDs, which are the final artifacts representing a NIEM information exchange, base</w:t>
      </w:r>
      <w:r w:rsidR="007D22F6">
        <w:t>d on either a PIM or PSM model.</w:t>
      </w:r>
    </w:p>
    <w:p w14:paraId="3A5A4CC6" w14:textId="320B8069" w:rsidR="00D60B22" w:rsidRDefault="00D60B22" w:rsidP="00D60B22">
      <w:pPr>
        <w:pStyle w:val="BodyText"/>
      </w:pPr>
      <w:r>
        <w:t xml:space="preserve">As indicated in Figure 1-1, this structure for the NIEM-UML profile provides direct </w:t>
      </w:r>
      <w:r w:rsidR="00C14211">
        <w:t>“</w:t>
      </w:r>
      <w:r>
        <w:t>entry points</w:t>
      </w:r>
      <w:r w:rsidR="00C14211">
        <w:t>”</w:t>
      </w:r>
      <w:r>
        <w:t xml:space="preserve"> for both NIEM model</w:t>
      </w:r>
      <w:r w:rsidR="00110683">
        <w:t xml:space="preserve">ers who are primarily business </w:t>
      </w:r>
      <w:r>
        <w:t>oriented and NIEM modelers who are primarily technically oriented. However, it also defines a clear relationship between these levels, allowing modelers to also move flexibly between them using a common set of profile concepts.</w:t>
      </w:r>
    </w:p>
    <w:p w14:paraId="35400F43" w14:textId="77777777" w:rsidR="00D60B22" w:rsidRPr="007B4D6D" w:rsidRDefault="00D60B22" w:rsidP="007B4D6D">
      <w:pPr>
        <w:pStyle w:val="Heading2"/>
      </w:pPr>
      <w:bookmarkStart w:id="27" w:name="_Toc364003674"/>
      <w:bookmarkStart w:id="28" w:name="_Toc426452182"/>
      <w:r w:rsidRPr="007B4D6D">
        <w:lastRenderedPageBreak/>
        <w:t>NIEM-UML Transformations</w:t>
      </w:r>
      <w:bookmarkEnd w:id="27"/>
      <w:bookmarkEnd w:id="28"/>
    </w:p>
    <w:p w14:paraId="7596542E" w14:textId="77777777" w:rsidR="00D60B22" w:rsidRDefault="00D60B22" w:rsidP="00D60B22">
      <w:pPr>
        <w:pStyle w:val="BodyText"/>
      </w:pPr>
      <w:r>
        <w:t>NIEM-UML also contains transformations from NIEM-UML business models (NIEM PIMs) to NIEM-UML technical models (NIEM PSMs) and from NIEM-UML technical models to NIEM-compliant XML schemas and MPDs. Further, stereotypes from the NIEM PSM profile can be used to enable provisioning of the NIEM PIM as a set of NIEM MPD artifacts. Stereotypes from the NIEM PIM Profile can be added to a NIEM PSM as features to enable transforming a NIEM PSM to a NIEM PIM.</w:t>
      </w:r>
    </w:p>
    <w:p w14:paraId="2328568F" w14:textId="5887D184" w:rsidR="00D60B22" w:rsidRDefault="00D60B22" w:rsidP="00D60B22">
      <w:pPr>
        <w:pStyle w:val="BodyText"/>
      </w:pPr>
      <w:r>
        <w:t xml:space="preserve">To enable reuse of existing NIEM artifacts transformations are also provided to </w:t>
      </w:r>
      <w:r w:rsidR="00C14211">
        <w:t>“</w:t>
      </w:r>
      <w:r>
        <w:t>reverse engineer</w:t>
      </w:r>
      <w:r w:rsidR="00C14211">
        <w:t>”</w:t>
      </w:r>
      <w:r>
        <w:t xml:space="preserve"> existing MPD artifacts to NIEM-UML.</w:t>
      </w:r>
    </w:p>
    <w:p w14:paraId="2D097BCF" w14:textId="6A7AD0CE" w:rsidR="000F582B" w:rsidRDefault="000F582B" w:rsidP="00D60B22">
      <w:pPr>
        <w:pStyle w:val="BodyText"/>
      </w:pPr>
      <w:commentRangeStart w:id="29"/>
      <w:del w:id="30" w:author="Steve Cook" w:date="2016-05-16T12:32:00Z">
        <w:r w:rsidDel="00503AF4">
          <w:delText>In addition to the above, NIEM-UML-3 includes transformations to assist in the process of converting from N</w:delText>
        </w:r>
        <w:r w:rsidR="002E32C1" w:rsidDel="00503AF4">
          <w:delText>IE</w:delText>
        </w:r>
        <w:r w:rsidDel="00503AF4">
          <w:delText>M-2 to NIEM-3</w:delText>
        </w:r>
      </w:del>
      <w:commentRangeEnd w:id="29"/>
      <w:r w:rsidR="00503AF4">
        <w:rPr>
          <w:rStyle w:val="CommentReference"/>
        </w:rPr>
        <w:commentReference w:id="29"/>
      </w:r>
      <w:del w:id="31" w:author="Steve Cook" w:date="2016-05-16T12:32:00Z">
        <w:r w:rsidDel="00503AF4">
          <w:delText>.</w:delText>
        </w:r>
      </w:del>
    </w:p>
    <w:p w14:paraId="5D8D6A83" w14:textId="77777777" w:rsidR="00D60B22" w:rsidRPr="007B4D6D" w:rsidRDefault="00D60B22" w:rsidP="007B4D6D">
      <w:pPr>
        <w:pStyle w:val="Heading2"/>
      </w:pPr>
      <w:bookmarkStart w:id="32" w:name="_Toc364003675"/>
      <w:bookmarkStart w:id="33" w:name="_Toc426452183"/>
      <w:r w:rsidRPr="007B4D6D">
        <w:t>NIEM-UML Libraries</w:t>
      </w:r>
      <w:bookmarkEnd w:id="32"/>
      <w:bookmarkEnd w:id="33"/>
    </w:p>
    <w:p w14:paraId="153C1722" w14:textId="466ACCF2" w:rsidR="00D60B22" w:rsidRDefault="00D60B22" w:rsidP="00D60B22">
      <w:pPr>
        <w:pStyle w:val="BodyText"/>
      </w:pPr>
      <w:r>
        <w:t>A centra</w:t>
      </w:r>
      <w:r w:rsidR="00FD0A31">
        <w:t xml:space="preserve">l </w:t>
      </w:r>
      <w:r w:rsidR="00B10D32">
        <w:t xml:space="preserve">tenet </w:t>
      </w:r>
      <w:r w:rsidR="00FD0A31">
        <w:t>of NIEM is reuse. NIEM-</w:t>
      </w:r>
      <w:r>
        <w:t>UML facilitates reuse by providing the NIEM reference namespaces as NIEM</w:t>
      </w:r>
      <w:r w:rsidR="00110683">
        <w:t>-UML models. The reference name</w:t>
      </w:r>
      <w:r>
        <w:t>spaces represent the reusable information sharing vocabularies defined as part of the NIEM process. These vocabularies are reused in all NIEM models.</w:t>
      </w:r>
    </w:p>
    <w:p w14:paraId="3D502A46" w14:textId="653A9691" w:rsidR="00FD0A31" w:rsidRDefault="00FD0A31" w:rsidP="00FD0A31">
      <w:pPr>
        <w:pStyle w:val="CommentText"/>
      </w:pPr>
      <w:r>
        <w:rPr>
          <w:b/>
        </w:rPr>
        <w:t>NOTE</w:t>
      </w:r>
      <w:r w:rsidR="00443B47">
        <w:rPr>
          <w:b/>
        </w:rPr>
        <w:t xml:space="preserve">. </w:t>
      </w:r>
      <w:r>
        <w:t>The NIEM-UML Reference Vocabulary Library is currently pro</w:t>
      </w:r>
      <w:r w:rsidR="00830219">
        <w:t>vided consistent with the NIEM 3.0 Release</w:t>
      </w:r>
      <w:r w:rsidR="00104595">
        <w:t>. The current version of this</w:t>
      </w:r>
      <w:r>
        <w:t xml:space="preserve"> model library is the normative representation for the NIEM </w:t>
      </w:r>
      <w:r w:rsidR="000F582B">
        <w:t>3</w:t>
      </w:r>
      <w:r w:rsidR="00830219">
        <w:t>.0</w:t>
      </w:r>
      <w:r>
        <w:t xml:space="preserve"> reference vocabulary and should be used by NIEM-UML models based on that release. However, the NIEM PMO may provide updated models for future releases of </w:t>
      </w:r>
      <w:r w:rsidR="00104595">
        <w:t xml:space="preserve">NIEM. Since the definition of conforming NIEM models given in Clause </w:t>
      </w:r>
      <w:r w:rsidR="00104595">
        <w:fldChar w:fldCharType="begin"/>
      </w:r>
      <w:r w:rsidR="00104595">
        <w:instrText xml:space="preserve"> REF _Ref317235558 \r \h </w:instrText>
      </w:r>
      <w:r w:rsidR="00104595">
        <w:fldChar w:fldCharType="separate"/>
      </w:r>
      <w:r w:rsidR="00B81ED7">
        <w:t>2</w:t>
      </w:r>
      <w:r w:rsidR="00104595">
        <w:fldChar w:fldCharType="end"/>
      </w:r>
      <w:r w:rsidR="00104595">
        <w:t xml:space="preserve"> do</w:t>
      </w:r>
      <w:r w:rsidR="005640BB">
        <w:t>es</w:t>
      </w:r>
      <w:r w:rsidR="00104595">
        <w:t xml:space="preserve"> not depend on the use of a specific version of the Reference Vocabulary Library, the use of future versions as released by the NIEM PMO do</w:t>
      </w:r>
      <w:r w:rsidR="005640BB">
        <w:t>es</w:t>
      </w:r>
      <w:r w:rsidR="00104595">
        <w:t xml:space="preserve"> not </w:t>
      </w:r>
      <w:r w:rsidR="005640BB">
        <w:t>a</w:t>
      </w:r>
      <w:r w:rsidR="00104595">
        <w:t>ffect the definition of conformance under this specification.</w:t>
      </w:r>
    </w:p>
    <w:p w14:paraId="47729EBD" w14:textId="77777777" w:rsidR="00FD0A31" w:rsidRPr="00FD0A31" w:rsidRDefault="00FD0A31" w:rsidP="00D60B22">
      <w:pPr>
        <w:pStyle w:val="BodyText"/>
      </w:pPr>
    </w:p>
    <w:p w14:paraId="1340944D" w14:textId="77777777" w:rsidR="00D60B22" w:rsidRDefault="00D60B22" w:rsidP="001964AF">
      <w:pPr>
        <w:pStyle w:val="Heading1"/>
      </w:pPr>
      <w:bookmarkStart w:id="34" w:name="_Ref317235558"/>
      <w:bookmarkStart w:id="35" w:name="_Toc364003676"/>
      <w:bookmarkStart w:id="36" w:name="_Toc426452184"/>
      <w:r>
        <w:lastRenderedPageBreak/>
        <w:t>Conformance</w:t>
      </w:r>
      <w:bookmarkEnd w:id="34"/>
      <w:bookmarkEnd w:id="35"/>
      <w:bookmarkEnd w:id="36"/>
    </w:p>
    <w:p w14:paraId="2F860712" w14:textId="77777777" w:rsidR="00D60B22" w:rsidRPr="007B4D6D" w:rsidRDefault="00D60B22" w:rsidP="007B4D6D">
      <w:pPr>
        <w:pStyle w:val="Heading2"/>
      </w:pPr>
      <w:bookmarkStart w:id="37" w:name="_Toc309290648"/>
      <w:bookmarkStart w:id="38" w:name="_Toc364003677"/>
      <w:bookmarkStart w:id="39" w:name="_Toc426452185"/>
      <w:r w:rsidRPr="007B4D6D">
        <w:t>Conformance Points</w:t>
      </w:r>
      <w:bookmarkEnd w:id="37"/>
      <w:bookmarkEnd w:id="38"/>
      <w:bookmarkEnd w:id="39"/>
    </w:p>
    <w:p w14:paraId="43CA00C0" w14:textId="12F6E538" w:rsidR="00D60B22" w:rsidRDefault="00D60B22" w:rsidP="00D60B22">
      <w:pPr>
        <w:pStyle w:val="BodyText"/>
      </w:pPr>
      <w:r>
        <w:t>This specification defines the following conformance points (</w:t>
      </w:r>
      <w:r w:rsidR="003E0CCB">
        <w:t>not to be confuse</w:t>
      </w:r>
      <w:r w:rsidR="000724C7">
        <w:t>d</w:t>
      </w:r>
      <w:r w:rsidR="003E0CCB">
        <w:t xml:space="preserve"> with NIEM conformance targets, </w:t>
      </w:r>
      <w:r w:rsidR="00830219">
        <w:t>which are</w:t>
      </w:r>
      <w:r w:rsidR="003E0CCB">
        <w:t xml:space="preserve"> explained in [NIEM-NDR] </w:t>
      </w:r>
      <w:hyperlink r:id="rId76" w:anchor="section_4" w:history="1">
        <w:r w:rsidR="003E0CCB" w:rsidRPr="003E0CCB">
          <w:rPr>
            <w:rStyle w:val="Hyperlink"/>
          </w:rPr>
          <w:t>Section 4</w:t>
        </w:r>
      </w:hyperlink>
      <w:r>
        <w:t xml:space="preserve">): </w:t>
      </w:r>
    </w:p>
    <w:p w14:paraId="378B9CF8" w14:textId="77777777" w:rsidR="00D60B22" w:rsidRDefault="00D60B22" w:rsidP="00D60B22">
      <w:pPr>
        <w:pStyle w:val="BulletedText"/>
      </w:pPr>
      <w:r>
        <w:t>NIEM Platform Independent Model (PIM)</w:t>
      </w:r>
    </w:p>
    <w:p w14:paraId="02119A0F" w14:textId="77777777" w:rsidR="00D60B22" w:rsidRDefault="00D60B22" w:rsidP="00D60B22">
      <w:pPr>
        <w:pStyle w:val="BulletedText"/>
      </w:pPr>
      <w:r>
        <w:t>NIEM Platform Specific Model (PSM)</w:t>
      </w:r>
    </w:p>
    <w:p w14:paraId="784FDB42" w14:textId="77777777" w:rsidR="00D60B22" w:rsidRDefault="00D60B22" w:rsidP="00D60B22">
      <w:pPr>
        <w:pStyle w:val="BulletedText"/>
      </w:pPr>
      <w:r>
        <w:t>NIEM Model Package Description (MPD) Model</w:t>
      </w:r>
    </w:p>
    <w:p w14:paraId="2A9B5A75" w14:textId="77777777" w:rsidR="00D60B22" w:rsidRDefault="00D60B22" w:rsidP="00D60B22">
      <w:pPr>
        <w:pStyle w:val="BulletedText"/>
      </w:pPr>
      <w:r>
        <w:t>NIEM PIM to NIEM PSM transform</w:t>
      </w:r>
    </w:p>
    <w:p w14:paraId="24E9FF11" w14:textId="77777777" w:rsidR="00D60B22" w:rsidRDefault="00D60B22" w:rsidP="00D60B22">
      <w:pPr>
        <w:pStyle w:val="BulletedText"/>
      </w:pPr>
      <w:r>
        <w:t>NIEM PSM to NIEM-conforming XML schema transform</w:t>
      </w:r>
    </w:p>
    <w:p w14:paraId="3FEAEA5F" w14:textId="77777777" w:rsidR="00D60B22" w:rsidRDefault="00D60B22" w:rsidP="00D60B22">
      <w:pPr>
        <w:pStyle w:val="BulletedText"/>
      </w:pPr>
      <w:r>
        <w:t>NIEM MPD model to NIEM MPD artifact transform</w:t>
      </w:r>
    </w:p>
    <w:p w14:paraId="322E0505" w14:textId="77777777" w:rsidR="00D60B22" w:rsidRDefault="00D60B22" w:rsidP="00D60B22">
      <w:pPr>
        <w:pStyle w:val="BulletedText"/>
      </w:pPr>
      <w:r>
        <w:t>NIEM MPD artifact to NIEM MPD model transform</w:t>
      </w:r>
    </w:p>
    <w:p w14:paraId="2A8367BC" w14:textId="77777777" w:rsidR="00D60B22" w:rsidRPr="007B4D6D" w:rsidRDefault="00D60B22" w:rsidP="007B4D6D">
      <w:pPr>
        <w:pStyle w:val="Heading2"/>
      </w:pPr>
      <w:bookmarkStart w:id="40" w:name="_Toc309290649"/>
      <w:bookmarkStart w:id="41" w:name="_Ref317084790"/>
      <w:bookmarkStart w:id="42" w:name="_Toc364003678"/>
      <w:bookmarkStart w:id="43" w:name="_Ref407098241"/>
      <w:bookmarkStart w:id="44" w:name="_Toc426452186"/>
      <w:r w:rsidRPr="007B4D6D">
        <w:t>NIEM Platform Independent Model</w:t>
      </w:r>
      <w:bookmarkEnd w:id="40"/>
      <w:bookmarkEnd w:id="41"/>
      <w:r w:rsidRPr="007B4D6D">
        <w:t xml:space="preserve"> (PIM)</w:t>
      </w:r>
      <w:bookmarkEnd w:id="42"/>
      <w:bookmarkEnd w:id="43"/>
      <w:bookmarkEnd w:id="44"/>
    </w:p>
    <w:p w14:paraId="0E2F65C0" w14:textId="3F547414" w:rsidR="00D60B22" w:rsidRDefault="00D60B22" w:rsidP="00D60B22">
      <w:pPr>
        <w:pStyle w:val="BodyText"/>
      </w:pPr>
      <w:r>
        <w:t>Subclause</w:t>
      </w:r>
      <w:r w:rsidR="008B19C8">
        <w:t xml:space="preserve"> </w:t>
      </w:r>
      <w:r w:rsidR="008B19C8">
        <w:fldChar w:fldCharType="begin"/>
      </w:r>
      <w:r w:rsidR="008B19C8">
        <w:instrText xml:space="preserve"> REF _Ref411852818 \r \h </w:instrText>
      </w:r>
      <w:r w:rsidR="008B19C8">
        <w:fldChar w:fldCharType="separate"/>
      </w:r>
      <w:r w:rsidR="00B81ED7">
        <w:t>8.3</w:t>
      </w:r>
      <w:r w:rsidR="008B19C8">
        <w:fldChar w:fldCharType="end"/>
      </w:r>
      <w:r>
        <w:t xml:space="preserve"> of this specification defines the NIEM PIM Profile. A NIEM PIM consists of a set of UML Packages to which this NIEM PIM Profile has been applied such that all the following hold:</w:t>
      </w:r>
    </w:p>
    <w:p w14:paraId="4B5F310B" w14:textId="3F9ACB8B" w:rsidR="00D60B22" w:rsidRDefault="00D60B22" w:rsidP="00D60B22">
      <w:pPr>
        <w:pStyle w:val="BulletedText"/>
      </w:pPr>
      <w:r>
        <w:t>Each member of the set of UML Packages and each model element contained by those packages satisf</w:t>
      </w:r>
      <w:r w:rsidR="004A7014">
        <w:t>ies</w:t>
      </w:r>
      <w:r>
        <w:t xml:space="preserve"> the constra</w:t>
      </w:r>
      <w:r w:rsidR="00FC5D58">
        <w:t>ints specified by the NIEM PIM P</w:t>
      </w:r>
      <w:r>
        <w:t>rofile.</w:t>
      </w:r>
    </w:p>
    <w:p w14:paraId="1DE958FA" w14:textId="307F7A00" w:rsidR="00D60B22" w:rsidRDefault="00D60B22" w:rsidP="00D60B22">
      <w:pPr>
        <w:pStyle w:val="BulletedText"/>
      </w:pPr>
      <w:r>
        <w:t>Each member of the set of UML Packages and each model element contained by those packages to which a stereotype from the NIEM PIM has been applied satisf</w:t>
      </w:r>
      <w:r w:rsidR="004A7014">
        <w:t>ies</w:t>
      </w:r>
      <w:r>
        <w:t xml:space="preserve"> the constraints specified by that stereotype.</w:t>
      </w:r>
    </w:p>
    <w:p w14:paraId="1C072A77" w14:textId="77777777" w:rsidR="00FC5D58" w:rsidRPr="00FC5D58" w:rsidRDefault="00FC5D58" w:rsidP="00720DB0">
      <w:pPr>
        <w:pStyle w:val="BodyText"/>
      </w:pPr>
      <w:r>
        <w:rPr>
          <w:b/>
        </w:rPr>
        <w:t>NOTE.</w:t>
      </w:r>
      <w:r>
        <w:t xml:space="preserve"> The NIEM PIM Profile imports the NIEM Common Profile, so the latter is also necessary in order to meet this conformance point.</w:t>
      </w:r>
    </w:p>
    <w:p w14:paraId="59F4E12F" w14:textId="77777777" w:rsidR="00D60B22" w:rsidRPr="007B4D6D" w:rsidRDefault="00D60B22" w:rsidP="007B4D6D">
      <w:pPr>
        <w:pStyle w:val="Heading2"/>
      </w:pPr>
      <w:bookmarkStart w:id="45" w:name="_Toc309290650"/>
      <w:bookmarkStart w:id="46" w:name="_Ref317084889"/>
      <w:bookmarkStart w:id="47" w:name="_Toc364003679"/>
      <w:bookmarkStart w:id="48" w:name="_Toc426452187"/>
      <w:r w:rsidRPr="007B4D6D">
        <w:t>NIEM Platform Specific Model</w:t>
      </w:r>
      <w:bookmarkEnd w:id="45"/>
      <w:r w:rsidRPr="007B4D6D">
        <w:t xml:space="preserve"> (PSM)</w:t>
      </w:r>
      <w:bookmarkEnd w:id="46"/>
      <w:bookmarkEnd w:id="47"/>
      <w:bookmarkEnd w:id="48"/>
    </w:p>
    <w:p w14:paraId="226FACA1" w14:textId="64509E22" w:rsidR="00D60B22" w:rsidRDefault="00D60B22" w:rsidP="00D60B22">
      <w:pPr>
        <w:pStyle w:val="BodyText"/>
      </w:pPr>
      <w:r>
        <w:t xml:space="preserve">Subclause </w:t>
      </w:r>
      <w:r w:rsidR="008B19C8">
        <w:fldChar w:fldCharType="begin"/>
      </w:r>
      <w:r w:rsidR="008B19C8">
        <w:instrText xml:space="preserve"> REF _Ref411852785 \r \h </w:instrText>
      </w:r>
      <w:r w:rsidR="008B19C8">
        <w:fldChar w:fldCharType="separate"/>
      </w:r>
      <w:r w:rsidR="00B81ED7">
        <w:t>8.4</w:t>
      </w:r>
      <w:r w:rsidR="008B19C8">
        <w:fldChar w:fldCharType="end"/>
      </w:r>
      <w:r w:rsidR="008B19C8">
        <w:t xml:space="preserve"> </w:t>
      </w:r>
      <w:r>
        <w:t>of this specification defines the NIEM PSM Profile. A NIEM PSM consists of a set of UML Packages to which this NIEM PSM Profile has been applied such that the following hold:</w:t>
      </w:r>
    </w:p>
    <w:p w14:paraId="313E6D30" w14:textId="77777777" w:rsidR="00D60B22" w:rsidRDefault="00D60B22" w:rsidP="00D60B22">
      <w:pPr>
        <w:pStyle w:val="BulletedText"/>
      </w:pPr>
      <w:r>
        <w:t>The NIEM PIM Profile has neither been applied to any member of the set of UML Packages nor to any model element contained by those packages;</w:t>
      </w:r>
    </w:p>
    <w:p w14:paraId="42EF95F7" w14:textId="1FCF8C5E" w:rsidR="00D60B22" w:rsidRDefault="00D60B22" w:rsidP="001D27DD">
      <w:pPr>
        <w:pStyle w:val="BodyText"/>
        <w:numPr>
          <w:ilvl w:val="0"/>
          <w:numId w:val="2"/>
        </w:numPr>
      </w:pPr>
      <w:r>
        <w:t xml:space="preserve">The profile application is </w:t>
      </w:r>
      <w:r w:rsidR="00C14211">
        <w:t>“</w:t>
      </w:r>
      <w:r>
        <w:t>strict</w:t>
      </w:r>
      <w:r w:rsidR="00C14211">
        <w:t>”</w:t>
      </w:r>
      <w:r>
        <w:t xml:space="preserve"> as defined in </w:t>
      </w:r>
      <w:r w:rsidR="00510BB3">
        <w:t>UML 2.5</w:t>
      </w:r>
      <w:r>
        <w:t>, Subclaus</w:t>
      </w:r>
      <w:r w:rsidR="00510BB3">
        <w:t>e</w:t>
      </w:r>
      <w:r>
        <w:t xml:space="preserve"> </w:t>
      </w:r>
      <w:r w:rsidR="00510BB3">
        <w:t>12.3.3</w:t>
      </w:r>
      <w:r>
        <w:t xml:space="preserve">: </w:t>
      </w:r>
      <w:r w:rsidR="004A7014">
        <w:t xml:space="preserve">each </w:t>
      </w:r>
      <w:r>
        <w:t xml:space="preserve">member of the set of UML Packages and </w:t>
      </w:r>
      <w:r w:rsidR="004A7014">
        <w:t xml:space="preserve">each </w:t>
      </w:r>
      <w:r>
        <w:t>model element contained by those packages belong</w:t>
      </w:r>
      <w:r w:rsidR="004A7014">
        <w:t>s</w:t>
      </w:r>
      <w:r>
        <w:t xml:space="preserve"> to the UML subset specified by the NIEM PSM Profile;</w:t>
      </w:r>
    </w:p>
    <w:p w14:paraId="7C59022A" w14:textId="77777777" w:rsidR="00D60B22" w:rsidRDefault="00D60B22" w:rsidP="001D27DD">
      <w:pPr>
        <w:pStyle w:val="BodyText"/>
        <w:numPr>
          <w:ilvl w:val="0"/>
          <w:numId w:val="2"/>
        </w:numPr>
      </w:pPr>
      <w:r>
        <w:t>Each member of the set of UML Packages and each model element contained by those packages satisfies the constraints specified by the NIEM PSM profile; and</w:t>
      </w:r>
    </w:p>
    <w:p w14:paraId="7DB4F280" w14:textId="5E27EB8E" w:rsidR="00D60B22" w:rsidRDefault="00D60B22" w:rsidP="001D27DD">
      <w:pPr>
        <w:pStyle w:val="BodyText"/>
        <w:numPr>
          <w:ilvl w:val="0"/>
          <w:numId w:val="2"/>
        </w:numPr>
      </w:pPr>
      <w:r>
        <w:t xml:space="preserve">Each member of the set of UML Packages and each model element contained by those packages to which a stereotype from the NIEM PSM has been applied </w:t>
      </w:r>
      <w:r w:rsidR="00FC5D58">
        <w:t>satisf</w:t>
      </w:r>
      <w:r w:rsidR="004A7014">
        <w:t>ies</w:t>
      </w:r>
      <w:r>
        <w:t xml:space="preserve"> the constraints specified by that stereotype.</w:t>
      </w:r>
    </w:p>
    <w:p w14:paraId="754711F0" w14:textId="6B38B3CC" w:rsidR="00527858" w:rsidRDefault="00527858" w:rsidP="0080238B">
      <w:pPr>
        <w:pStyle w:val="BodyText"/>
      </w:pPr>
      <w:r>
        <w:t>A NIEM PSM conforms to this specification only if a NIEM-conformant XML schema</w:t>
      </w:r>
      <w:r w:rsidR="002225E4">
        <w:t xml:space="preserve"> set</w:t>
      </w:r>
      <w:r>
        <w:t xml:space="preserve"> may </w:t>
      </w:r>
      <w:r w:rsidR="004A7014">
        <w:t xml:space="preserve">be </w:t>
      </w:r>
      <w:r>
        <w:t>successfully generated from it according to the rules of Subclause</w:t>
      </w:r>
      <w:r w:rsidR="00046E40">
        <w:t xml:space="preserve"> </w:t>
      </w:r>
      <w:r w:rsidR="00E67279">
        <w:fldChar w:fldCharType="begin"/>
      </w:r>
      <w:r w:rsidR="00E67279">
        <w:instrText xml:space="preserve"> REF aRefHeading93 \r \h </w:instrText>
      </w:r>
      <w:r w:rsidR="00E67279">
        <w:fldChar w:fldCharType="separate"/>
      </w:r>
      <w:r w:rsidR="00B81ED7">
        <w:t>9.3</w:t>
      </w:r>
      <w:r w:rsidR="00E67279">
        <w:fldChar w:fldCharType="end"/>
      </w:r>
      <w:r w:rsidR="00E67279">
        <w:t xml:space="preserve"> </w:t>
      </w:r>
      <w:r>
        <w:t xml:space="preserve">of this specification and as further discussed in Subclause </w:t>
      </w:r>
      <w:r>
        <w:fldChar w:fldCharType="begin"/>
      </w:r>
      <w:r>
        <w:instrText xml:space="preserve"> REF _Ref197410407 \r \h </w:instrText>
      </w:r>
      <w:r>
        <w:fldChar w:fldCharType="separate"/>
      </w:r>
      <w:r w:rsidR="00B81ED7">
        <w:t>2.6</w:t>
      </w:r>
      <w:r>
        <w:fldChar w:fldCharType="end"/>
      </w:r>
      <w:r>
        <w:t xml:space="preserve"> below.</w:t>
      </w:r>
    </w:p>
    <w:p w14:paraId="21C81269" w14:textId="77777777" w:rsidR="00FC5D58" w:rsidRPr="00FC5D58" w:rsidRDefault="00FC5D58" w:rsidP="00720DB0">
      <w:pPr>
        <w:pStyle w:val="BodyText"/>
      </w:pPr>
      <w:bookmarkStart w:id="49" w:name="_Toc309290651"/>
      <w:r>
        <w:rPr>
          <w:b/>
        </w:rPr>
        <w:t>NOTE.</w:t>
      </w:r>
      <w:r>
        <w:t xml:space="preserve"> The NIEM PSM Profile imports the NIEM Common Profile, so the latter is also necessary in order to meet this conformance point.</w:t>
      </w:r>
    </w:p>
    <w:p w14:paraId="13770E01" w14:textId="77777777" w:rsidR="00D60B22" w:rsidRPr="007B4D6D" w:rsidRDefault="00D60B22" w:rsidP="007B4D6D">
      <w:pPr>
        <w:pStyle w:val="Heading2"/>
      </w:pPr>
      <w:bookmarkStart w:id="50" w:name="_Toc364003680"/>
      <w:bookmarkStart w:id="51" w:name="_Toc426452188"/>
      <w:r w:rsidRPr="007B4D6D">
        <w:lastRenderedPageBreak/>
        <w:t>NIEM Model Package Description (MPD) Model</w:t>
      </w:r>
      <w:bookmarkEnd w:id="50"/>
      <w:bookmarkEnd w:id="51"/>
    </w:p>
    <w:p w14:paraId="5960F741" w14:textId="6CA035BB" w:rsidR="00D60B22" w:rsidRDefault="00D60B22" w:rsidP="00D60B22">
      <w:pPr>
        <w:pStyle w:val="BodyText"/>
      </w:pPr>
      <w:r>
        <w:t xml:space="preserve">Subclause </w:t>
      </w:r>
      <w:r w:rsidR="008B19C8">
        <w:fldChar w:fldCharType="begin"/>
      </w:r>
      <w:r w:rsidR="008B19C8">
        <w:instrText xml:space="preserve"> REF _Ref411852845 \r \h </w:instrText>
      </w:r>
      <w:r w:rsidR="008B19C8">
        <w:fldChar w:fldCharType="separate"/>
      </w:r>
      <w:r w:rsidR="00B81ED7">
        <w:t>8.5</w:t>
      </w:r>
      <w:r w:rsidR="008B19C8">
        <w:fldChar w:fldCharType="end"/>
      </w:r>
      <w:r w:rsidR="008B19C8">
        <w:t xml:space="preserve"> </w:t>
      </w:r>
      <w:r>
        <w:t xml:space="preserve">of this specification defines the Model Package Description Profile. A NIEM MPD model consists of a set of UML Packages to which this Model Package Description Profile has been applied and which import </w:t>
      </w:r>
      <w:r w:rsidR="00B62A43">
        <w:t>UML</w:t>
      </w:r>
      <w:r>
        <w:t xml:space="preserve"> Packages to which the NIEM PIM Profile and/or the NIEM PSM Profile has been applied, such that the following hold:</w:t>
      </w:r>
    </w:p>
    <w:p w14:paraId="77FA6FF9" w14:textId="77777777" w:rsidR="00D60B22" w:rsidRDefault="00D60B22" w:rsidP="00D60B22">
      <w:pPr>
        <w:pStyle w:val="BulletedText"/>
      </w:pPr>
      <w:r>
        <w:t xml:space="preserve">The imported UML Packages with the NIEM PIM Profile applied is a conforming NIEM PIM as defined in Subclause </w:t>
      </w:r>
      <w:r>
        <w:fldChar w:fldCharType="begin"/>
      </w:r>
      <w:r>
        <w:instrText xml:space="preserve"> REF _Ref317084790 \r \h </w:instrText>
      </w:r>
      <w:r>
        <w:fldChar w:fldCharType="separate"/>
      </w:r>
      <w:r w:rsidR="00B81ED7">
        <w:t>2.2</w:t>
      </w:r>
      <w:r>
        <w:fldChar w:fldCharType="end"/>
      </w:r>
      <w:r>
        <w:t>.</w:t>
      </w:r>
    </w:p>
    <w:p w14:paraId="5DA68ADB" w14:textId="29996C4E" w:rsidR="00D60B22" w:rsidRDefault="00503AF4" w:rsidP="00503AF4">
      <w:pPr>
        <w:pStyle w:val="BulletedText"/>
      </w:pPr>
      <w:commentRangeStart w:id="52"/>
      <w:ins w:id="53" w:author="Steve Cook" w:date="2016-05-16T12:36:00Z">
        <w:r w:rsidRPr="00503AF4">
          <w:t>The imported UML Packages with the NIEM PSM Profile applied and the NIEM PIM Profile not applied is a conforming NIEM PSM as defined in Subclause 2.3.</w:t>
        </w:r>
        <w:commentRangeEnd w:id="52"/>
        <w:r w:rsidR="0011329E">
          <w:rPr>
            <w:rStyle w:val="CommentReference"/>
          </w:rPr>
          <w:commentReference w:id="52"/>
        </w:r>
      </w:ins>
      <w:del w:id="54" w:author="Steve Cook" w:date="2016-05-16T12:36:00Z">
        <w:r w:rsidR="00D60B22" w:rsidDel="00503AF4">
          <w:delText xml:space="preserve">The imported UML Packages with </w:delText>
        </w:r>
        <w:r w:rsidR="00D60B22" w:rsidDel="00503AF4">
          <w:rPr>
            <w:i/>
          </w:rPr>
          <w:delText>only</w:delText>
        </w:r>
        <w:r w:rsidR="00D60B22" w:rsidDel="00503AF4">
          <w:delText xml:space="preserve"> the NIEM PSM Profile applied is a conforming NIEM PSM as defined in Subclause </w:delText>
        </w:r>
        <w:r w:rsidR="00D60B22" w:rsidDel="00503AF4">
          <w:fldChar w:fldCharType="begin"/>
        </w:r>
        <w:r w:rsidR="00D60B22" w:rsidDel="00503AF4">
          <w:delInstrText xml:space="preserve"> REF _Ref317084889 \r \h </w:delInstrText>
        </w:r>
        <w:r w:rsidR="00D60B22" w:rsidDel="00503AF4">
          <w:fldChar w:fldCharType="separate"/>
        </w:r>
        <w:r w:rsidR="00B81ED7" w:rsidDel="00503AF4">
          <w:delText>2.3</w:delText>
        </w:r>
        <w:r w:rsidR="00D60B22" w:rsidDel="00503AF4">
          <w:fldChar w:fldCharType="end"/>
        </w:r>
        <w:r w:rsidR="00D60B22" w:rsidDel="00503AF4">
          <w:delText>.</w:delText>
        </w:r>
      </w:del>
    </w:p>
    <w:p w14:paraId="5929E6DF" w14:textId="77777777" w:rsidR="00D60B22" w:rsidRDefault="00D60B22" w:rsidP="00D60B22">
      <w:pPr>
        <w:pStyle w:val="BulletedText"/>
      </w:pPr>
      <w:r>
        <w:t>Each member of the set of UML Packages with the Model Package Description Profile applied and each model element contained by those packages satisfies the constraints specified by the Model Package Description Profile.</w:t>
      </w:r>
    </w:p>
    <w:p w14:paraId="378AE7C2" w14:textId="77777777" w:rsidR="00D60B22" w:rsidRPr="00D86F4C" w:rsidRDefault="00D60B22" w:rsidP="00D60B22">
      <w:pPr>
        <w:pStyle w:val="BulletedText"/>
      </w:pPr>
      <w:r>
        <w:t>Each member of the set of UML Packages with the Model Package Description Profile applied and each model element contained by those packages to which a stereotype from the Model Package Description Profile has been applied satisfies the constraints specified by that stereotype.</w:t>
      </w:r>
    </w:p>
    <w:p w14:paraId="66E9C2C8" w14:textId="77777777" w:rsidR="00D60B22" w:rsidRPr="007B4D6D" w:rsidRDefault="00D60B22" w:rsidP="007B4D6D">
      <w:pPr>
        <w:pStyle w:val="Heading2"/>
      </w:pPr>
      <w:bookmarkStart w:id="55" w:name="_Toc364003681"/>
      <w:bookmarkStart w:id="56" w:name="_Ref407098283"/>
      <w:bookmarkStart w:id="57" w:name="_Toc426452189"/>
      <w:r w:rsidRPr="007B4D6D">
        <w:t>NIEM PIM to NIEM PSM Transform</w:t>
      </w:r>
      <w:bookmarkEnd w:id="49"/>
      <w:bookmarkEnd w:id="55"/>
      <w:bookmarkEnd w:id="56"/>
      <w:bookmarkEnd w:id="57"/>
    </w:p>
    <w:p w14:paraId="30E27389" w14:textId="3675CE7D" w:rsidR="00D60B22" w:rsidRDefault="00D60B22" w:rsidP="00D60B22">
      <w:pPr>
        <w:pStyle w:val="BodyText"/>
      </w:pPr>
      <w:r>
        <w:t xml:space="preserve">Subclause </w:t>
      </w:r>
      <w:r w:rsidR="00E67279">
        <w:fldChar w:fldCharType="begin"/>
      </w:r>
      <w:r w:rsidR="00E67279">
        <w:instrText xml:space="preserve"> REF aRefHeading92 \r \h </w:instrText>
      </w:r>
      <w:r w:rsidR="00E67279">
        <w:fldChar w:fldCharType="separate"/>
      </w:r>
      <w:r w:rsidR="00B81ED7">
        <w:t>9.2</w:t>
      </w:r>
      <w:r w:rsidR="00E67279">
        <w:fldChar w:fldCharType="end"/>
      </w:r>
      <w:r w:rsidR="00E67279">
        <w:t xml:space="preserve"> </w:t>
      </w:r>
      <w:r>
        <w:t xml:space="preserve">of this specification describes the NIEM PIM to NIEM PSM transformation rules. A NIEM PIM to NIEM PSM transform consists of a NIEM PIM and a NIEM PSM such </w:t>
      </w:r>
      <w:r w:rsidR="004A7014">
        <w:t xml:space="preserve">that </w:t>
      </w:r>
      <w:r>
        <w:t>the NIEM PIM to NIEM PSM transformation rules, when applied to the NIEM PIM, produce the NIEM PSM.</w:t>
      </w:r>
    </w:p>
    <w:p w14:paraId="7A77126D" w14:textId="77777777" w:rsidR="00D60B22" w:rsidRPr="007B4D6D" w:rsidRDefault="00D60B22" w:rsidP="007B4D6D">
      <w:pPr>
        <w:pStyle w:val="Heading2"/>
      </w:pPr>
      <w:bookmarkStart w:id="58" w:name="_Toc309290653"/>
      <w:bookmarkStart w:id="59" w:name="_Ref197410407"/>
      <w:bookmarkStart w:id="60" w:name="_Toc364003682"/>
      <w:bookmarkStart w:id="61" w:name="_Ref407098184"/>
      <w:bookmarkStart w:id="62" w:name="_Ref407098294"/>
      <w:bookmarkStart w:id="63" w:name="_Toc426452190"/>
      <w:r w:rsidRPr="007B4D6D">
        <w:t>NIEM PSM to NIEM-Conforming XML Schema Transform</w:t>
      </w:r>
      <w:bookmarkEnd w:id="58"/>
      <w:bookmarkEnd w:id="59"/>
      <w:bookmarkEnd w:id="60"/>
      <w:bookmarkEnd w:id="61"/>
      <w:bookmarkEnd w:id="62"/>
      <w:bookmarkEnd w:id="63"/>
    </w:p>
    <w:p w14:paraId="450AE0A0" w14:textId="1B575350" w:rsidR="00D60B22" w:rsidRPr="002225E4" w:rsidRDefault="00D60B22" w:rsidP="00D60B22">
      <w:pPr>
        <w:pStyle w:val="BodyText"/>
        <w:rPr>
          <w:i/>
        </w:rPr>
      </w:pPr>
      <w:r>
        <w:t xml:space="preserve">Subclause </w:t>
      </w:r>
      <w:r w:rsidR="00E67279">
        <w:fldChar w:fldCharType="begin"/>
      </w:r>
      <w:r w:rsidR="00E67279">
        <w:instrText xml:space="preserve"> REF aRefHeading93 \r \h </w:instrText>
      </w:r>
      <w:r w:rsidR="00E67279">
        <w:fldChar w:fldCharType="separate"/>
      </w:r>
      <w:r w:rsidR="00B81ED7">
        <w:t>9.3</w:t>
      </w:r>
      <w:r w:rsidR="00E67279">
        <w:fldChar w:fldCharType="end"/>
      </w:r>
      <w:r w:rsidR="00E67279">
        <w:t xml:space="preserve"> </w:t>
      </w:r>
      <w:r>
        <w:t xml:space="preserve"> of this specification describes the NIEM PSM to NIEM-conforming XML schema generation rules. A NIEM PSM to NIEM-conforming XML Schema transform consists of a NIEM PSM and a NIEM-conforming XML schema</w:t>
      </w:r>
      <w:r w:rsidR="002225E4">
        <w:t xml:space="preserve"> set</w:t>
      </w:r>
      <w:r>
        <w:t xml:space="preserve"> (per [NIEM-NDR]) such that the NIEM PSM to NIEM-conforming XML schema generation rules, when applied to the NIEM PSM, produce </w:t>
      </w:r>
      <w:r w:rsidR="004A7014">
        <w:t>an</w:t>
      </w:r>
      <w:r w:rsidR="002225E4">
        <w:t xml:space="preserve"> XML schema set that is validation-equivalent to the given schema set</w:t>
      </w:r>
      <w:r>
        <w:t>.</w:t>
      </w:r>
      <w:r w:rsidR="002225E4">
        <w:t xml:space="preserve"> A schema set </w:t>
      </w:r>
      <w:r w:rsidR="002225E4">
        <w:rPr>
          <w:i/>
        </w:rPr>
        <w:t>A</w:t>
      </w:r>
      <w:r w:rsidR="002225E4">
        <w:t xml:space="preserve"> is </w:t>
      </w:r>
      <w:r w:rsidR="002225E4">
        <w:rPr>
          <w:i/>
        </w:rPr>
        <w:t>validation-equivalent</w:t>
      </w:r>
      <w:r w:rsidR="002225E4">
        <w:t xml:space="preserve"> to a schema set </w:t>
      </w:r>
      <w:r w:rsidR="002225E4" w:rsidRPr="002225E4">
        <w:rPr>
          <w:i/>
        </w:rPr>
        <w:t>B</w:t>
      </w:r>
      <w:r w:rsidR="002225E4">
        <w:t xml:space="preserve"> if and only if, for all XML instances </w:t>
      </w:r>
      <w:r w:rsidR="002225E4">
        <w:rPr>
          <w:i/>
        </w:rPr>
        <w:t>I,</w:t>
      </w:r>
      <w:r w:rsidR="002225E4">
        <w:t xml:space="preserve"> </w:t>
      </w:r>
      <w:r w:rsidR="002225E4">
        <w:rPr>
          <w:i/>
        </w:rPr>
        <w:t>I</w:t>
      </w:r>
      <w:r w:rsidR="002225E4" w:rsidRPr="002225E4">
        <w:t xml:space="preserve"> is valid against schema set </w:t>
      </w:r>
      <w:r w:rsidR="002225E4" w:rsidRPr="002225E4">
        <w:rPr>
          <w:i/>
        </w:rPr>
        <w:t>A</w:t>
      </w:r>
      <w:r w:rsidR="002225E4" w:rsidRPr="002225E4">
        <w:t xml:space="preserve"> </w:t>
      </w:r>
      <w:r w:rsidR="002225E4">
        <w:t xml:space="preserve">if and only if </w:t>
      </w:r>
      <w:r w:rsidR="002225E4" w:rsidRPr="006C68CD">
        <w:rPr>
          <w:i/>
        </w:rPr>
        <w:t>I</w:t>
      </w:r>
      <w:r w:rsidR="002225E4">
        <w:t xml:space="preserve"> is valid against </w:t>
      </w:r>
      <w:r w:rsidR="002225E4" w:rsidRPr="006C68CD">
        <w:rPr>
          <w:i/>
        </w:rPr>
        <w:t>B</w:t>
      </w:r>
      <w:r w:rsidR="002225E4">
        <w:t>.</w:t>
      </w:r>
    </w:p>
    <w:p w14:paraId="4D582BDF" w14:textId="77777777" w:rsidR="00D60B22" w:rsidRPr="007B4D6D" w:rsidRDefault="00D60B22" w:rsidP="007B4D6D">
      <w:pPr>
        <w:pStyle w:val="Heading2"/>
      </w:pPr>
      <w:bookmarkStart w:id="64" w:name="_Toc364003683"/>
      <w:bookmarkStart w:id="65" w:name="_Ref407098339"/>
      <w:bookmarkStart w:id="66" w:name="_Toc426452191"/>
      <w:bookmarkStart w:id="67" w:name="_Toc309290654"/>
      <w:r w:rsidRPr="007B4D6D">
        <w:t>NIEM MPD Model to NIEM MPD Artifact Transform</w:t>
      </w:r>
      <w:bookmarkEnd w:id="64"/>
      <w:bookmarkEnd w:id="65"/>
      <w:bookmarkEnd w:id="66"/>
    </w:p>
    <w:p w14:paraId="4A97EA5F" w14:textId="33BEDA85" w:rsidR="00D60B22" w:rsidRPr="00F03C78" w:rsidRDefault="00D60B22" w:rsidP="00D60B22">
      <w:pPr>
        <w:pStyle w:val="BodyText"/>
      </w:pPr>
      <w:r>
        <w:t>Subclause</w:t>
      </w:r>
      <w:r w:rsidR="00E67279">
        <w:t xml:space="preserve"> </w:t>
      </w:r>
      <w:r w:rsidR="00E67279">
        <w:fldChar w:fldCharType="begin"/>
      </w:r>
      <w:r w:rsidR="00E67279">
        <w:instrText xml:space="preserve"> REF aRefHeading94 \r \h </w:instrText>
      </w:r>
      <w:r w:rsidR="00E67279">
        <w:fldChar w:fldCharType="separate"/>
      </w:r>
      <w:r w:rsidR="00B81ED7">
        <w:t>9.4</w:t>
      </w:r>
      <w:r w:rsidR="00E67279">
        <w:fldChar w:fldCharType="end"/>
      </w:r>
      <w:r w:rsidR="00E67279">
        <w:t xml:space="preserve"> </w:t>
      </w:r>
      <w:r>
        <w:t>of this specification describes the NIEM MPD model to NIEM MPD artifact generation rules. A NIEM MPD model to NIEM MPD artifact transform consists of a NIEM MPD model and a NIEM MPD (as specified in [NIEM-MPD]) such that the NIEM MPD model to NIEM MPD artifact generation rules, when applied to the NIEM MPD model, produce the NIEM MPD</w:t>
      </w:r>
      <w:r w:rsidR="006C68CD">
        <w:t xml:space="preserve">, where conformance of any generated NIEM-conforming XML schema included in the MPD is as defined in Subclause </w:t>
      </w:r>
      <w:r w:rsidR="00413CF3">
        <w:fldChar w:fldCharType="begin"/>
      </w:r>
      <w:r w:rsidR="00413CF3">
        <w:instrText xml:space="preserve"> REF _Ref407098184 \r \h </w:instrText>
      </w:r>
      <w:r w:rsidR="00413CF3">
        <w:fldChar w:fldCharType="separate"/>
      </w:r>
      <w:r w:rsidR="00B81ED7">
        <w:t>2.6</w:t>
      </w:r>
      <w:r w:rsidR="00413CF3">
        <w:fldChar w:fldCharType="end"/>
      </w:r>
      <w:r>
        <w:t>.</w:t>
      </w:r>
    </w:p>
    <w:p w14:paraId="4107089E" w14:textId="77777777" w:rsidR="00D60B22" w:rsidRPr="007B4D6D" w:rsidRDefault="00D60B22" w:rsidP="007B4D6D">
      <w:pPr>
        <w:pStyle w:val="Heading2"/>
      </w:pPr>
      <w:bookmarkStart w:id="68" w:name="_Ref317086561"/>
      <w:bookmarkStart w:id="69" w:name="_Toc364003684"/>
      <w:bookmarkStart w:id="70" w:name="_Toc426452192"/>
      <w:r w:rsidRPr="007B4D6D">
        <w:t>NIEM MPD Artifact to NIEM MPD Model Transform</w:t>
      </w:r>
      <w:bookmarkEnd w:id="67"/>
      <w:bookmarkEnd w:id="68"/>
      <w:bookmarkEnd w:id="69"/>
      <w:bookmarkEnd w:id="70"/>
    </w:p>
    <w:p w14:paraId="45E26187" w14:textId="4BC041B9" w:rsidR="00D60B22" w:rsidRPr="00BF4F7F" w:rsidRDefault="00D60B22" w:rsidP="00D60B22">
      <w:pPr>
        <w:pStyle w:val="BodyText"/>
      </w:pPr>
      <w:r>
        <w:t xml:space="preserve">Subclause </w:t>
      </w:r>
      <w:r w:rsidR="00E67279">
        <w:fldChar w:fldCharType="begin"/>
      </w:r>
      <w:r w:rsidR="00E67279">
        <w:instrText xml:space="preserve"> REF _Ref410728718 \r \h </w:instrText>
      </w:r>
      <w:r w:rsidR="00E67279">
        <w:fldChar w:fldCharType="separate"/>
      </w:r>
      <w:r w:rsidR="00B81ED7">
        <w:t>9.5</w:t>
      </w:r>
      <w:r w:rsidR="00E67279">
        <w:fldChar w:fldCharType="end"/>
      </w:r>
      <w:r>
        <w:t xml:space="preserve"> of this specification describes the NIEM MPD artifact to NIEM MPD model reverse engineering rules. A NIEM MPD to NIEM MPD artifact model transform consists of a NIEM MPD (as specified in [NIEM-MPD]) and a NIEM MPD model such that the NIEM MPD to NIEM MPD artifact model reverse engineering rules, when applied to the NIEM MPD, produce the NIEM MPD </w:t>
      </w:r>
      <w:r w:rsidR="005640BB">
        <w:t>model.</w:t>
      </w:r>
    </w:p>
    <w:p w14:paraId="18C44080" w14:textId="77777777" w:rsidR="00D60B22" w:rsidRPr="007B4D6D" w:rsidRDefault="00D60B22" w:rsidP="007B4D6D">
      <w:pPr>
        <w:pStyle w:val="Heading2"/>
      </w:pPr>
      <w:bookmarkStart w:id="71" w:name="_Toc309290655"/>
      <w:bookmarkStart w:id="72" w:name="_Toc364003685"/>
      <w:bookmarkStart w:id="73" w:name="_Toc426452193"/>
      <w:r w:rsidRPr="007B4D6D">
        <w:t>Tool Conformance</w:t>
      </w:r>
      <w:bookmarkEnd w:id="71"/>
      <w:bookmarkEnd w:id="72"/>
      <w:bookmarkEnd w:id="73"/>
    </w:p>
    <w:p w14:paraId="3BEB3AC7" w14:textId="77777777" w:rsidR="00D60B22" w:rsidRPr="00226DA0" w:rsidRDefault="00D60B22" w:rsidP="00D60B22">
      <w:pPr>
        <w:pStyle w:val="BodyText"/>
      </w:pPr>
      <w:r w:rsidRPr="00226DA0">
        <w:t>This s</w:t>
      </w:r>
      <w:r>
        <w:t xml:space="preserve">pecification defines </w:t>
      </w:r>
      <w:r w:rsidRPr="00226DA0">
        <w:t>tool conformance</w:t>
      </w:r>
      <w:r>
        <w:t xml:space="preserve"> in terms of conformance points. </w:t>
      </w:r>
      <w:r w:rsidRPr="00226DA0">
        <w:t xml:space="preserve">A </w:t>
      </w:r>
      <w:r>
        <w:t>tool developer may assert that a given</w:t>
      </w:r>
      <w:r w:rsidRPr="00226DA0">
        <w:t xml:space="preserve"> tool supports </w:t>
      </w:r>
      <w:r>
        <w:t>one or more of the</w:t>
      </w:r>
      <w:r w:rsidRPr="00226DA0">
        <w:t xml:space="preserve"> conformance points defined in this specification as follows:</w:t>
      </w:r>
    </w:p>
    <w:p w14:paraId="4A3ABAAF" w14:textId="4F6B1DEC" w:rsidR="00D60B22" w:rsidRPr="00226DA0" w:rsidRDefault="00D60B22" w:rsidP="00D60B22">
      <w:pPr>
        <w:pStyle w:val="BulletedText"/>
      </w:pPr>
      <w:r>
        <w:lastRenderedPageBreak/>
        <w:t>T</w:t>
      </w:r>
      <w:r w:rsidRPr="00226DA0">
        <w:t>he tool produces a NIEM PI</w:t>
      </w:r>
      <w:r>
        <w:t xml:space="preserve">M as described in Subclause </w:t>
      </w:r>
      <w:r w:rsidR="00413CF3">
        <w:fldChar w:fldCharType="begin"/>
      </w:r>
      <w:r w:rsidR="00413CF3">
        <w:instrText xml:space="preserve"> REF _Ref407098241 \r \h </w:instrText>
      </w:r>
      <w:r w:rsidR="00413CF3">
        <w:fldChar w:fldCharType="separate"/>
      </w:r>
      <w:r w:rsidR="00B81ED7">
        <w:t>2.2</w:t>
      </w:r>
      <w:r w:rsidR="00413CF3">
        <w:fldChar w:fldCharType="end"/>
      </w:r>
      <w:r>
        <w:t>.</w:t>
      </w:r>
    </w:p>
    <w:p w14:paraId="4A18B5F9" w14:textId="596E9942" w:rsidR="00D60B22" w:rsidRPr="00226DA0" w:rsidRDefault="00D60B22" w:rsidP="00D60B22">
      <w:pPr>
        <w:pStyle w:val="BulletedText"/>
      </w:pPr>
      <w:r>
        <w:t>T</w:t>
      </w:r>
      <w:r w:rsidRPr="00226DA0">
        <w:t>he tool produces a NIEM PS</w:t>
      </w:r>
      <w:r>
        <w:t xml:space="preserve">M as described in Subclause </w:t>
      </w:r>
      <w:r w:rsidR="00413CF3">
        <w:fldChar w:fldCharType="begin"/>
      </w:r>
      <w:r w:rsidR="00413CF3">
        <w:instrText xml:space="preserve"> REF _Ref317084889 \r \h </w:instrText>
      </w:r>
      <w:r w:rsidR="00413CF3">
        <w:fldChar w:fldCharType="separate"/>
      </w:r>
      <w:r w:rsidR="00B81ED7">
        <w:t>2.3</w:t>
      </w:r>
      <w:r w:rsidR="00413CF3">
        <w:fldChar w:fldCharType="end"/>
      </w:r>
      <w:r>
        <w:t>.</w:t>
      </w:r>
    </w:p>
    <w:p w14:paraId="3109E89A" w14:textId="0ADEB54B" w:rsidR="00D60B22" w:rsidRPr="00226DA0" w:rsidRDefault="00D60B22" w:rsidP="00D60B22">
      <w:pPr>
        <w:pStyle w:val="BulletedText"/>
      </w:pPr>
      <w:r>
        <w:t>T</w:t>
      </w:r>
      <w:r w:rsidRPr="00226DA0">
        <w:t>he tool consumes a NIEM PIM and produces a NIEM PSM, such that it performs a NIEM PIM to NIEM PS</w:t>
      </w:r>
      <w:r>
        <w:t xml:space="preserve">M transform as described in Subclause </w:t>
      </w:r>
      <w:r w:rsidR="00413CF3">
        <w:fldChar w:fldCharType="begin"/>
      </w:r>
      <w:r w:rsidR="00413CF3">
        <w:instrText xml:space="preserve"> REF _Ref407098283 \r \h </w:instrText>
      </w:r>
      <w:r w:rsidR="00413CF3">
        <w:fldChar w:fldCharType="separate"/>
      </w:r>
      <w:r w:rsidR="00B81ED7">
        <w:t>2.5</w:t>
      </w:r>
      <w:r w:rsidR="00413CF3">
        <w:fldChar w:fldCharType="end"/>
      </w:r>
      <w:r>
        <w:t>.</w:t>
      </w:r>
    </w:p>
    <w:p w14:paraId="642D18EF" w14:textId="57F2A5CA" w:rsidR="00D60B22" w:rsidRPr="00226DA0" w:rsidRDefault="00D60B22" w:rsidP="00D60B22">
      <w:pPr>
        <w:pStyle w:val="BulletedText"/>
      </w:pPr>
      <w:r>
        <w:t>T</w:t>
      </w:r>
      <w:r w:rsidRPr="00226DA0">
        <w:t>he tool consumes a NIEM PSM and produces a NIEM</w:t>
      </w:r>
      <w:r>
        <w:t>-conforming</w:t>
      </w:r>
      <w:r w:rsidRPr="00226DA0">
        <w:t xml:space="preserve"> XML schema, such that it performs a NIEM PSM to NIEM</w:t>
      </w:r>
      <w:r>
        <w:t>-conforming</w:t>
      </w:r>
      <w:r w:rsidRPr="00226DA0">
        <w:t xml:space="preserve"> XML schema tr</w:t>
      </w:r>
      <w:r>
        <w:t xml:space="preserve">ansform as described in </w:t>
      </w:r>
      <w:r w:rsidR="006C68CD">
        <w:t xml:space="preserve">Subclause </w:t>
      </w:r>
      <w:r w:rsidR="00413CF3">
        <w:fldChar w:fldCharType="begin"/>
      </w:r>
      <w:r w:rsidR="00413CF3">
        <w:instrText xml:space="preserve"> REF _Ref407098294 \r \h </w:instrText>
      </w:r>
      <w:r w:rsidR="00413CF3">
        <w:fldChar w:fldCharType="separate"/>
      </w:r>
      <w:r w:rsidR="00B81ED7">
        <w:t>2.6</w:t>
      </w:r>
      <w:r w:rsidR="00413CF3">
        <w:fldChar w:fldCharType="end"/>
      </w:r>
      <w:r>
        <w:t>.</w:t>
      </w:r>
    </w:p>
    <w:p w14:paraId="43D16609" w14:textId="1EB352FB" w:rsidR="006C68CD" w:rsidRPr="002225E4" w:rsidRDefault="006C68CD" w:rsidP="006C68CD">
      <w:pPr>
        <w:pStyle w:val="BodyText"/>
        <w:ind w:left="360"/>
      </w:pPr>
      <w:r>
        <w:rPr>
          <w:b/>
        </w:rPr>
        <w:t>NOTE.</w:t>
      </w:r>
      <w:r>
        <w:t xml:space="preserve"> The NIEM PSM to NIEM-conforming XML schema generation rules as described in Subclause</w:t>
      </w:r>
      <w:r w:rsidR="00E67279">
        <w:t xml:space="preserve"> </w:t>
      </w:r>
      <w:r w:rsidR="00E67279">
        <w:fldChar w:fldCharType="begin"/>
      </w:r>
      <w:r w:rsidR="00E67279">
        <w:instrText xml:space="preserve"> REF aRefHeading93 \r \h </w:instrText>
      </w:r>
      <w:r w:rsidR="00E67279">
        <w:fldChar w:fldCharType="separate"/>
      </w:r>
      <w:r w:rsidR="00B81ED7">
        <w:t>9.3</w:t>
      </w:r>
      <w:r w:rsidR="00E67279">
        <w:fldChar w:fldCharType="end"/>
      </w:r>
      <w:r>
        <w:t xml:space="preserve"> may be formalized using QVT [QVT] (see also Annex </w:t>
      </w:r>
      <w:r>
        <w:fldChar w:fldCharType="begin"/>
      </w:r>
      <w:r>
        <w:instrText xml:space="preserve"> REF _Ref197411113 \r \h </w:instrText>
      </w:r>
      <w:r>
        <w:fldChar w:fldCharType="separate"/>
      </w:r>
      <w:r w:rsidR="00B81ED7">
        <w:t>A.1</w:t>
      </w:r>
      <w:r>
        <w:fldChar w:fldCharType="end"/>
      </w:r>
      <w:r>
        <w:t xml:space="preserve">). </w:t>
      </w:r>
      <w:r w:rsidRPr="006C68CD">
        <w:t xml:space="preserve">The definition of </w:t>
      </w:r>
      <w:r>
        <w:t xml:space="preserve">this </w:t>
      </w:r>
      <w:r w:rsidRPr="006C68CD">
        <w:t xml:space="preserve">QVT as normative does not imply that implementations must execute QVT to conform </w:t>
      </w:r>
      <w:r w:rsidR="00110683" w:rsidRPr="006C68CD">
        <w:t>to</w:t>
      </w:r>
      <w:r w:rsidRPr="006C68CD">
        <w:t xml:space="preserve"> this specification</w:t>
      </w:r>
      <w:r w:rsidR="00E3131E">
        <w:t xml:space="preserve">. </w:t>
      </w:r>
      <w:r w:rsidRPr="006C68CD">
        <w:t xml:space="preserve">Implementations may use any means to transform </w:t>
      </w:r>
      <w:r>
        <w:t>a NIEM PSM to a NIEM-conform</w:t>
      </w:r>
      <w:r w:rsidR="004A7014">
        <w:t>ing XML schema set</w:t>
      </w:r>
      <w:r w:rsidR="00E3131E">
        <w:t xml:space="preserve">. </w:t>
      </w:r>
      <w:r w:rsidR="004A7014">
        <w:t xml:space="preserve">Any such </w:t>
      </w:r>
      <w:r>
        <w:t>transform</w:t>
      </w:r>
      <w:r w:rsidRPr="006C68CD">
        <w:t xml:space="preserve"> is considered conformant to this specification </w:t>
      </w:r>
      <w:r>
        <w:t>if it meets the requirements of this subclause</w:t>
      </w:r>
      <w:r w:rsidRPr="006C68CD">
        <w:t>.</w:t>
      </w:r>
    </w:p>
    <w:p w14:paraId="3122837C" w14:textId="532EB76A" w:rsidR="00D60B22" w:rsidRDefault="00D60B22" w:rsidP="00D60B22">
      <w:pPr>
        <w:pStyle w:val="BulletedText"/>
      </w:pPr>
      <w:r>
        <w:t>T</w:t>
      </w:r>
      <w:r w:rsidRPr="00226DA0">
        <w:t xml:space="preserve">he tool consumes a NIEM </w:t>
      </w:r>
      <w:r>
        <w:t>MPD model</w:t>
      </w:r>
      <w:r w:rsidRPr="00226DA0">
        <w:t xml:space="preserve"> and produces a NIEM </w:t>
      </w:r>
      <w:r>
        <w:t>MPD</w:t>
      </w:r>
      <w:r w:rsidRPr="00226DA0">
        <w:t xml:space="preserve">, such that it performs a NIEM </w:t>
      </w:r>
      <w:r>
        <w:t>MPD model</w:t>
      </w:r>
      <w:r w:rsidRPr="00226DA0">
        <w:t xml:space="preserve"> to NIEM </w:t>
      </w:r>
      <w:r>
        <w:t>MPD</w:t>
      </w:r>
      <w:r w:rsidRPr="00226DA0">
        <w:t xml:space="preserve"> transform as described in </w:t>
      </w:r>
      <w:r>
        <w:t xml:space="preserve">Subclause </w:t>
      </w:r>
      <w:r w:rsidR="00413CF3">
        <w:fldChar w:fldCharType="begin"/>
      </w:r>
      <w:r w:rsidR="00413CF3">
        <w:instrText xml:space="preserve"> REF _Ref407098339 \r \h </w:instrText>
      </w:r>
      <w:r w:rsidR="00413CF3">
        <w:fldChar w:fldCharType="separate"/>
      </w:r>
      <w:r w:rsidR="00B81ED7">
        <w:t>2.7</w:t>
      </w:r>
      <w:r w:rsidR="00413CF3">
        <w:fldChar w:fldCharType="end"/>
      </w:r>
      <w:r w:rsidRPr="00226DA0">
        <w:t>.</w:t>
      </w:r>
    </w:p>
    <w:p w14:paraId="141AECCA" w14:textId="77777777" w:rsidR="00D60B22" w:rsidRPr="00226DA0" w:rsidRDefault="00675959" w:rsidP="00D60B22">
      <w:pPr>
        <w:pStyle w:val="BulletedText"/>
      </w:pPr>
      <w:r>
        <w:t>The tool consume</w:t>
      </w:r>
      <w:r w:rsidR="00D60B22">
        <w:t xml:space="preserve">s a NIEM MPD and produces a NIEM MPD model, such that it performs a NIEM MPD to NIEM MPD model transform as described in Subclause </w:t>
      </w:r>
      <w:r w:rsidR="00D60B22">
        <w:fldChar w:fldCharType="begin"/>
      </w:r>
      <w:r w:rsidR="00D60B22">
        <w:instrText xml:space="preserve"> REF _Ref317086561 \r \h </w:instrText>
      </w:r>
      <w:r w:rsidR="00D60B22">
        <w:fldChar w:fldCharType="separate"/>
      </w:r>
      <w:r w:rsidR="00B81ED7">
        <w:t>2.8</w:t>
      </w:r>
      <w:r w:rsidR="00D60B22">
        <w:fldChar w:fldCharType="end"/>
      </w:r>
      <w:r w:rsidR="00D60B22">
        <w:t>.</w:t>
      </w:r>
    </w:p>
    <w:p w14:paraId="67FAB275" w14:textId="7C93E2E2" w:rsidR="00D60B22" w:rsidRPr="005A1F62" w:rsidRDefault="00D60B22" w:rsidP="00D60B22">
      <w:pPr>
        <w:pStyle w:val="BodyText"/>
      </w:pPr>
      <w:commentRangeStart w:id="74"/>
      <w:del w:id="75" w:author="Steve Cook" w:date="2016-05-16T14:19:00Z">
        <w:r w:rsidDel="00B95C8A">
          <w:delText xml:space="preserve">At some time in the future tools may be developed that can </w:delText>
        </w:r>
        <w:r w:rsidRPr="00226DA0" w:rsidDel="00B95C8A">
          <w:delText xml:space="preserve">verify these assertions with </w:delText>
        </w:r>
        <w:r w:rsidDel="00B95C8A">
          <w:delText xml:space="preserve">some degree of </w:delText>
        </w:r>
        <w:r w:rsidRPr="00226DA0" w:rsidDel="00B95C8A">
          <w:delText>confidence</w:delText>
        </w:r>
      </w:del>
      <w:commentRangeEnd w:id="74"/>
      <w:r w:rsidR="00B95C8A">
        <w:rPr>
          <w:rStyle w:val="CommentReference"/>
        </w:rPr>
        <w:commentReference w:id="74"/>
      </w:r>
      <w:del w:id="76" w:author="Steve Cook" w:date="2016-05-16T14:19:00Z">
        <w:r w:rsidRPr="00226DA0" w:rsidDel="00B95C8A">
          <w:delText>.</w:delText>
        </w:r>
      </w:del>
    </w:p>
    <w:p w14:paraId="179D31BC" w14:textId="77777777" w:rsidR="00D60B22" w:rsidRPr="005072E2" w:rsidRDefault="00D60B22" w:rsidP="00D60B22">
      <w:pPr>
        <w:pStyle w:val="Heading1"/>
      </w:pPr>
      <w:bookmarkStart w:id="77" w:name="_Toc309290656"/>
      <w:bookmarkStart w:id="78" w:name="_Toc364003686"/>
      <w:bookmarkStart w:id="79" w:name="_Toc426452194"/>
      <w:bookmarkStart w:id="80" w:name="_Toc309290661"/>
      <w:r w:rsidRPr="00BD0166">
        <w:lastRenderedPageBreak/>
        <w:t>Normative References</w:t>
      </w:r>
      <w:bookmarkEnd w:id="77"/>
      <w:bookmarkEnd w:id="78"/>
      <w:bookmarkEnd w:id="79"/>
    </w:p>
    <w:p w14:paraId="0489BD1C" w14:textId="77777777" w:rsidR="00D60B22" w:rsidRDefault="00D60B22" w:rsidP="00D60B22">
      <w:pPr>
        <w:pStyle w:val="BodyText"/>
      </w:pPr>
      <w:r>
        <w:t>The following normative documents contain provisions which, through reference in this text, constitute provisions of this specification. For dated references, subsequent amendments to, or revisions of, any of these publications do not apply.</w:t>
      </w:r>
    </w:p>
    <w:tbl>
      <w:tblPr>
        <w:tblW w:w="5000" w:type="pct"/>
        <w:tblLayout w:type="fixed"/>
        <w:tblLook w:val="01E0" w:firstRow="1" w:lastRow="1" w:firstColumn="1" w:lastColumn="1" w:noHBand="0" w:noVBand="0"/>
      </w:tblPr>
      <w:tblGrid>
        <w:gridCol w:w="3078"/>
        <w:gridCol w:w="6498"/>
      </w:tblGrid>
      <w:tr w:rsidR="00D60B22" w14:paraId="7A0697AB" w14:textId="77777777" w:rsidTr="00D60B22">
        <w:tc>
          <w:tcPr>
            <w:tcW w:w="3078" w:type="dxa"/>
          </w:tcPr>
          <w:p w14:paraId="33289D69" w14:textId="77777777" w:rsidR="00D60B22" w:rsidRDefault="00D60B22" w:rsidP="00DC021E">
            <w:pPr>
              <w:pStyle w:val="BodyText"/>
              <w:spacing w:after="0"/>
            </w:pPr>
            <w:r>
              <w:t>[MOF]</w:t>
            </w:r>
          </w:p>
        </w:tc>
        <w:tc>
          <w:tcPr>
            <w:tcW w:w="6498" w:type="dxa"/>
          </w:tcPr>
          <w:p w14:paraId="382B8E80" w14:textId="43C378B0" w:rsidR="00D60B22" w:rsidRPr="00BD1AE4" w:rsidRDefault="00D60B22" w:rsidP="003C33EF">
            <w:pPr>
              <w:pStyle w:val="BodyText"/>
              <w:spacing w:after="0"/>
            </w:pPr>
            <w:r>
              <w:t xml:space="preserve">OMG Meta Object Facility (MOF) Core Specification, Version </w:t>
            </w:r>
            <w:r w:rsidR="003C33EF">
              <w:t>2.5</w:t>
            </w:r>
            <w:r>
              <w:t>, (</w:t>
            </w:r>
            <w:hyperlink r:id="rId77" w:history="1">
              <w:r w:rsidR="003C33EF">
                <w:rPr>
                  <w:rStyle w:val="Hyperlink"/>
                </w:rPr>
                <w:t>http://www.omg.org/spec/MOF/2.5</w:t>
              </w:r>
            </w:hyperlink>
            <w:r>
              <w:t xml:space="preserve">) </w:t>
            </w:r>
          </w:p>
        </w:tc>
      </w:tr>
      <w:tr w:rsidR="000A64F7" w14:paraId="282C1EC7" w14:textId="77777777" w:rsidTr="00D60B22">
        <w:tc>
          <w:tcPr>
            <w:tcW w:w="3078" w:type="dxa"/>
          </w:tcPr>
          <w:p w14:paraId="69F56CC9" w14:textId="0BC0A4F0" w:rsidR="000A64F7" w:rsidRDefault="000A64F7" w:rsidP="00DC021E">
            <w:pPr>
              <w:pStyle w:val="BodyText"/>
              <w:spacing w:after="0"/>
            </w:pPr>
            <w:r>
              <w:t>[NIEM-3]</w:t>
            </w:r>
          </w:p>
        </w:tc>
        <w:tc>
          <w:tcPr>
            <w:tcW w:w="6498" w:type="dxa"/>
          </w:tcPr>
          <w:p w14:paraId="5432491F" w14:textId="5A86B681" w:rsidR="000A64F7" w:rsidRDefault="000A64F7" w:rsidP="00493AC1">
            <w:pPr>
              <w:pStyle w:val="BodyText"/>
              <w:spacing w:after="0"/>
            </w:pPr>
            <w:r>
              <w:t xml:space="preserve">NIEM 3 </w:t>
            </w:r>
            <w:r w:rsidR="00493AC1">
              <w:t>(</w:t>
            </w:r>
            <w:hyperlink r:id="rId78" w:history="1">
              <w:r w:rsidR="00493AC1" w:rsidRPr="00B105E2">
                <w:rPr>
                  <w:rStyle w:val="Hyperlink"/>
                </w:rPr>
                <w:t>http://reference.niem.gov/niem/</w:t>
              </w:r>
            </w:hyperlink>
            <w:r w:rsidR="00493AC1">
              <w:t>)</w:t>
            </w:r>
          </w:p>
        </w:tc>
      </w:tr>
      <w:tr w:rsidR="000A64F7" w14:paraId="31CB284B" w14:textId="77777777" w:rsidTr="00D60B22">
        <w:tc>
          <w:tcPr>
            <w:tcW w:w="3078" w:type="dxa"/>
          </w:tcPr>
          <w:p w14:paraId="3FA57D14" w14:textId="77777777" w:rsidR="000A64F7" w:rsidRDefault="000A64F7" w:rsidP="00DC021E">
            <w:pPr>
              <w:pStyle w:val="BodyText"/>
              <w:spacing w:after="0"/>
            </w:pPr>
            <w:r>
              <w:t>[NIEM-Conformance]</w:t>
            </w:r>
          </w:p>
        </w:tc>
        <w:tc>
          <w:tcPr>
            <w:tcW w:w="6498" w:type="dxa"/>
          </w:tcPr>
          <w:p w14:paraId="4ABC385D" w14:textId="481D836C" w:rsidR="000A64F7" w:rsidRDefault="000A64F7" w:rsidP="00B26C9D">
            <w:pPr>
              <w:pStyle w:val="BodyText"/>
              <w:spacing w:after="0"/>
            </w:pPr>
            <w:r>
              <w:t xml:space="preserve">NIEM Conformance, Version </w:t>
            </w:r>
            <w:r w:rsidR="00B26C9D">
              <w:t>3</w:t>
            </w:r>
            <w:r>
              <w:t>.0 (</w:t>
            </w:r>
            <w:hyperlink r:id="rId79" w:history="1">
              <w:r w:rsidR="00B26C9D">
                <w:rPr>
                  <w:rStyle w:val="Hyperlink"/>
                </w:rPr>
                <w:t>http://reference.niem.gov/niem/specification/conformance/3.0/</w:t>
              </w:r>
            </w:hyperlink>
            <w:r>
              <w:t xml:space="preserve">) </w:t>
            </w:r>
          </w:p>
        </w:tc>
      </w:tr>
      <w:tr w:rsidR="000A64F7" w14:paraId="539D023D" w14:textId="77777777" w:rsidTr="00D60B22">
        <w:tc>
          <w:tcPr>
            <w:tcW w:w="3078" w:type="dxa"/>
          </w:tcPr>
          <w:p w14:paraId="59D59D49" w14:textId="77777777" w:rsidR="000A64F7" w:rsidRDefault="000A64F7" w:rsidP="00DC021E">
            <w:pPr>
              <w:pStyle w:val="BodyText"/>
              <w:spacing w:after="0"/>
            </w:pPr>
            <w:r>
              <w:t>[NIEM-MPD]</w:t>
            </w:r>
          </w:p>
        </w:tc>
        <w:tc>
          <w:tcPr>
            <w:tcW w:w="6498" w:type="dxa"/>
          </w:tcPr>
          <w:p w14:paraId="5DD1C5C5" w14:textId="64532320" w:rsidR="000A64F7" w:rsidRDefault="000A64F7" w:rsidP="00B26C9D">
            <w:pPr>
              <w:pStyle w:val="BodyText"/>
              <w:spacing w:after="0"/>
              <w:ind w:right="-138"/>
            </w:pPr>
            <w:r>
              <w:t xml:space="preserve">NIEM Model Package Description Specification, Version </w:t>
            </w:r>
            <w:r w:rsidR="004F6E30">
              <w:t>3</w:t>
            </w:r>
            <w:r>
              <w:t>.0</w:t>
            </w:r>
            <w:r w:rsidR="004F6E30">
              <w:br/>
            </w:r>
            <w:r>
              <w:t>(</w:t>
            </w:r>
            <w:hyperlink r:id="rId80" w:history="1">
              <w:r w:rsidR="00B26C9D">
                <w:rPr>
                  <w:rStyle w:val="Hyperlink"/>
                </w:rPr>
                <w:t>http://reference.niem.gov/niem/specification/model-package-description/3.0/</w:t>
              </w:r>
            </w:hyperlink>
            <w:r>
              <w:t xml:space="preserve">) </w:t>
            </w:r>
          </w:p>
        </w:tc>
      </w:tr>
      <w:tr w:rsidR="000A64F7" w14:paraId="23F51905" w14:textId="77777777" w:rsidTr="00D60B22">
        <w:tc>
          <w:tcPr>
            <w:tcW w:w="3078" w:type="dxa"/>
          </w:tcPr>
          <w:p w14:paraId="496BB8AC" w14:textId="77777777" w:rsidR="000A64F7" w:rsidRDefault="000A64F7" w:rsidP="00DC021E">
            <w:pPr>
              <w:pStyle w:val="BodyText"/>
              <w:spacing w:after="0"/>
            </w:pPr>
            <w:r>
              <w:t>[NIEM-NDR]</w:t>
            </w:r>
          </w:p>
        </w:tc>
        <w:tc>
          <w:tcPr>
            <w:tcW w:w="6498" w:type="dxa"/>
          </w:tcPr>
          <w:p w14:paraId="32B6A56D" w14:textId="5689E035" w:rsidR="000A64F7" w:rsidRDefault="000A64F7" w:rsidP="00B26C9D">
            <w:pPr>
              <w:pStyle w:val="BodyText"/>
              <w:spacing w:after="0"/>
            </w:pPr>
            <w:r>
              <w:t xml:space="preserve">NIEM Naming and Design Rules (NDR), Version </w:t>
            </w:r>
            <w:r w:rsidR="004F6E30">
              <w:t>3.0</w:t>
            </w:r>
            <w:r w:rsidR="004F6E30">
              <w:br/>
            </w:r>
            <w:r>
              <w:t>(</w:t>
            </w:r>
            <w:hyperlink r:id="rId81" w:history="1">
              <w:r w:rsidR="004F6E30" w:rsidRPr="00B105E2">
                <w:rPr>
                  <w:rStyle w:val="Hyperlink"/>
                </w:rPr>
                <w:t>http://reference.niem.gov/niem/specification/naming-and-design-rules/3.0/</w:t>
              </w:r>
            </w:hyperlink>
            <w:r w:rsidR="00B26C9D">
              <w:t xml:space="preserve">) </w:t>
            </w:r>
          </w:p>
        </w:tc>
      </w:tr>
      <w:tr w:rsidR="000A64F7" w14:paraId="411B59B7" w14:textId="77777777" w:rsidTr="00D60B22">
        <w:tc>
          <w:tcPr>
            <w:tcW w:w="3078" w:type="dxa"/>
          </w:tcPr>
          <w:p w14:paraId="0CCDA72B" w14:textId="77777777" w:rsidR="000A64F7" w:rsidRDefault="000A64F7" w:rsidP="00DC021E">
            <w:pPr>
              <w:pStyle w:val="BodyText"/>
              <w:spacing w:after="0"/>
            </w:pPr>
            <w:r>
              <w:t>[OCL]</w:t>
            </w:r>
          </w:p>
        </w:tc>
        <w:tc>
          <w:tcPr>
            <w:tcW w:w="6498" w:type="dxa"/>
          </w:tcPr>
          <w:p w14:paraId="4892C1A3" w14:textId="248AC1BA" w:rsidR="000A64F7" w:rsidRPr="00BD1AE4" w:rsidRDefault="000A64F7" w:rsidP="00DC021E">
            <w:pPr>
              <w:pStyle w:val="BodyText"/>
              <w:spacing w:after="0"/>
            </w:pPr>
            <w:r>
              <w:t>OMG Object Constraint Language (OCL), Version 2.3.1, formal/2012-01-01 (</w:t>
            </w:r>
            <w:hyperlink r:id="rId82" w:history="1">
              <w:r w:rsidR="003C33EF">
                <w:rPr>
                  <w:rStyle w:val="Hyperlink"/>
                </w:rPr>
                <w:t>http://www.omg.org/spec/OCL/2.3.1</w:t>
              </w:r>
            </w:hyperlink>
            <w:r>
              <w:t xml:space="preserve">) </w:t>
            </w:r>
          </w:p>
        </w:tc>
      </w:tr>
      <w:tr w:rsidR="000A64F7" w14:paraId="5A47E3E4" w14:textId="77777777" w:rsidTr="00D60B22">
        <w:tc>
          <w:tcPr>
            <w:tcW w:w="3078" w:type="dxa"/>
          </w:tcPr>
          <w:p w14:paraId="514D909B" w14:textId="77777777" w:rsidR="000A64F7" w:rsidRDefault="000A64F7" w:rsidP="00DC021E">
            <w:pPr>
              <w:pStyle w:val="BodyText"/>
              <w:spacing w:after="0"/>
            </w:pPr>
            <w:r>
              <w:t>[QVT]</w:t>
            </w:r>
          </w:p>
        </w:tc>
        <w:tc>
          <w:tcPr>
            <w:tcW w:w="6498" w:type="dxa"/>
          </w:tcPr>
          <w:p w14:paraId="27B15CF5" w14:textId="4CFE22AC" w:rsidR="000A64F7" w:rsidRPr="00BD1AE4" w:rsidRDefault="000A64F7" w:rsidP="00DC021E">
            <w:pPr>
              <w:pStyle w:val="BodyText"/>
              <w:spacing w:after="0"/>
            </w:pPr>
            <w:r>
              <w:t>Meta Object Facility (MOF) Query/View/Transformation Specification, Version 1.1, formal/2011-01-01 (</w:t>
            </w:r>
            <w:hyperlink r:id="rId83" w:history="1">
              <w:r w:rsidR="003C33EF">
                <w:rPr>
                  <w:rStyle w:val="Hyperlink"/>
                </w:rPr>
                <w:t>http://www.omg.org/spec/QVT/1.1</w:t>
              </w:r>
            </w:hyperlink>
            <w:r>
              <w:t xml:space="preserve">) </w:t>
            </w:r>
          </w:p>
        </w:tc>
      </w:tr>
      <w:tr w:rsidR="000A64F7" w14:paraId="12E1984D" w14:textId="77777777" w:rsidTr="00D60B22">
        <w:tc>
          <w:tcPr>
            <w:tcW w:w="3078" w:type="dxa"/>
          </w:tcPr>
          <w:p w14:paraId="12FE8736" w14:textId="77777777" w:rsidR="000A64F7" w:rsidRDefault="000A64F7" w:rsidP="00DC021E">
            <w:pPr>
              <w:pStyle w:val="BodyText"/>
              <w:spacing w:after="0"/>
            </w:pPr>
            <w:r>
              <w:t>[RFC2119]</w:t>
            </w:r>
          </w:p>
        </w:tc>
        <w:tc>
          <w:tcPr>
            <w:tcW w:w="6498" w:type="dxa"/>
          </w:tcPr>
          <w:p w14:paraId="4995CCE0" w14:textId="77777777" w:rsidR="000A64F7" w:rsidRDefault="000A64F7" w:rsidP="00DC021E">
            <w:pPr>
              <w:pStyle w:val="BodyText"/>
              <w:spacing w:after="0"/>
            </w:pPr>
            <w:r>
              <w:t>Key words for use in RFCs to Indicate Requirement Levels, IETF RFC 2119, March 1997 (</w:t>
            </w:r>
            <w:hyperlink r:id="rId84" w:history="1">
              <w:r w:rsidRPr="001B3127">
                <w:rPr>
                  <w:rStyle w:val="Hyperlink"/>
                </w:rPr>
                <w:t>http://www.ietf.org/rfc/rfc2119.txt</w:t>
              </w:r>
            </w:hyperlink>
            <w:r>
              <w:t>)</w:t>
            </w:r>
          </w:p>
        </w:tc>
      </w:tr>
      <w:tr w:rsidR="00CD15CA" w14:paraId="26C94E18" w14:textId="77777777" w:rsidTr="00D60B22">
        <w:trPr>
          <w:ins w:id="81" w:author="Steve Cook" w:date="2016-05-16T12:56:00Z"/>
        </w:trPr>
        <w:tc>
          <w:tcPr>
            <w:tcW w:w="3078" w:type="dxa"/>
          </w:tcPr>
          <w:p w14:paraId="008D7498" w14:textId="13C5C14B" w:rsidR="00CD15CA" w:rsidRDefault="00CD15CA" w:rsidP="00DC021E">
            <w:pPr>
              <w:pStyle w:val="BodyText"/>
              <w:spacing w:after="0"/>
              <w:rPr>
                <w:ins w:id="82" w:author="Steve Cook" w:date="2016-05-16T12:56:00Z"/>
              </w:rPr>
            </w:pPr>
            <w:ins w:id="83" w:author="Steve Cook" w:date="2016-05-16T12:56:00Z">
              <w:r>
                <w:t>[</w:t>
              </w:r>
              <w:commentRangeStart w:id="84"/>
              <w:r>
                <w:t>Schematron</w:t>
              </w:r>
            </w:ins>
            <w:commentRangeEnd w:id="84"/>
            <w:ins w:id="85" w:author="Steve Cook" w:date="2016-05-16T12:57:00Z">
              <w:r w:rsidR="0047241C">
                <w:rPr>
                  <w:rStyle w:val="CommentReference"/>
                </w:rPr>
                <w:commentReference w:id="84"/>
              </w:r>
            </w:ins>
            <w:ins w:id="86" w:author="Steve Cook" w:date="2016-05-16T12:56:00Z">
              <w:r>
                <w:t>]</w:t>
              </w:r>
            </w:ins>
          </w:p>
        </w:tc>
        <w:tc>
          <w:tcPr>
            <w:tcW w:w="6498" w:type="dxa"/>
          </w:tcPr>
          <w:p w14:paraId="4DBEAB95" w14:textId="181A9543" w:rsidR="00CD15CA" w:rsidRDefault="00CD15CA" w:rsidP="00DC021E">
            <w:pPr>
              <w:pStyle w:val="BodyText"/>
              <w:spacing w:after="0"/>
              <w:rPr>
                <w:ins w:id="87" w:author="Steve Cook" w:date="2016-05-16T12:56:00Z"/>
              </w:rPr>
            </w:pPr>
            <w:ins w:id="88" w:author="Steve Cook" w:date="2016-05-16T12:56:00Z">
              <w:r>
                <w:t>ISO Schematron (</w:t>
              </w:r>
            </w:ins>
            <w:ins w:id="89" w:author="Steve Cook" w:date="2016-05-16T12:57:00Z">
              <w:r>
                <w:fldChar w:fldCharType="begin"/>
              </w:r>
              <w:r>
                <w:instrText xml:space="preserve"> HYPERLINK "</w:instrText>
              </w:r>
            </w:ins>
            <w:ins w:id="90" w:author="Steve Cook" w:date="2016-05-16T12:56:00Z">
              <w:r>
                <w:instrText>http://www.schematron.com</w:instrText>
              </w:r>
            </w:ins>
            <w:ins w:id="91" w:author="Steve Cook" w:date="2016-05-16T12:57:00Z">
              <w:r>
                <w:instrText xml:space="preserve">" </w:instrText>
              </w:r>
              <w:r>
                <w:fldChar w:fldCharType="separate"/>
              </w:r>
            </w:ins>
            <w:ins w:id="92" w:author="Steve Cook" w:date="2016-05-16T12:56:00Z">
              <w:r w:rsidRPr="00AB16EC">
                <w:rPr>
                  <w:rStyle w:val="Hyperlink"/>
                </w:rPr>
                <w:t>http://www.schematron.com</w:t>
              </w:r>
            </w:ins>
            <w:ins w:id="93" w:author="Steve Cook" w:date="2016-05-16T12:57:00Z">
              <w:r>
                <w:fldChar w:fldCharType="end"/>
              </w:r>
            </w:ins>
            <w:ins w:id="94" w:author="Steve Cook" w:date="2016-05-16T12:56:00Z">
              <w:r w:rsidR="0047241C">
                <w:t>)</w:t>
              </w:r>
            </w:ins>
          </w:p>
        </w:tc>
      </w:tr>
      <w:tr w:rsidR="000A64F7" w14:paraId="5C8445FB" w14:textId="77777777" w:rsidTr="00D60B22">
        <w:tc>
          <w:tcPr>
            <w:tcW w:w="3078" w:type="dxa"/>
          </w:tcPr>
          <w:p w14:paraId="739C7D2A" w14:textId="77777777" w:rsidR="000A64F7" w:rsidRDefault="000A64F7" w:rsidP="00DC021E">
            <w:pPr>
              <w:pStyle w:val="BodyText"/>
              <w:spacing w:after="0"/>
            </w:pPr>
            <w:r>
              <w:t>[UML]</w:t>
            </w:r>
          </w:p>
        </w:tc>
        <w:tc>
          <w:tcPr>
            <w:tcW w:w="6498" w:type="dxa"/>
          </w:tcPr>
          <w:p w14:paraId="557AA121" w14:textId="707B7E70" w:rsidR="000A64F7" w:rsidRPr="003B5CF5" w:rsidRDefault="000A64F7" w:rsidP="003C33EF">
            <w:pPr>
              <w:pStyle w:val="BodyText"/>
              <w:spacing w:after="0"/>
            </w:pPr>
            <w:r>
              <w:t xml:space="preserve">OMG Unified Modeling Language (OMG UML), Version </w:t>
            </w:r>
            <w:r w:rsidR="003C33EF">
              <w:t>2.5</w:t>
            </w:r>
            <w:r>
              <w:t>, (</w:t>
            </w:r>
            <w:hyperlink r:id="rId85" w:history="1">
              <w:r w:rsidR="003C33EF">
                <w:rPr>
                  <w:rStyle w:val="Hyperlink"/>
                </w:rPr>
                <w:t>http://www.omg.org/spec/UML/2.5</w:t>
              </w:r>
            </w:hyperlink>
            <w:r>
              <w:t xml:space="preserve">) </w:t>
            </w:r>
          </w:p>
        </w:tc>
      </w:tr>
      <w:tr w:rsidR="000A64F7" w14:paraId="77106008" w14:textId="77777777" w:rsidTr="00D60B22">
        <w:tc>
          <w:tcPr>
            <w:tcW w:w="3078" w:type="dxa"/>
          </w:tcPr>
          <w:p w14:paraId="597D839A" w14:textId="77777777" w:rsidR="000A64F7" w:rsidRDefault="000A64F7" w:rsidP="00DC021E">
            <w:pPr>
              <w:pStyle w:val="BodyText"/>
              <w:spacing w:after="0"/>
            </w:pPr>
            <w:r>
              <w:t>[XMI]</w:t>
            </w:r>
          </w:p>
        </w:tc>
        <w:tc>
          <w:tcPr>
            <w:tcW w:w="6498" w:type="dxa"/>
          </w:tcPr>
          <w:p w14:paraId="3F2E877B" w14:textId="4D75E27E" w:rsidR="000A64F7" w:rsidRPr="00D15AF6" w:rsidRDefault="000A64F7" w:rsidP="003C33EF">
            <w:pPr>
              <w:pStyle w:val="BodyText"/>
              <w:spacing w:after="0"/>
            </w:pPr>
            <w:r w:rsidRPr="00D15AF6">
              <w:t>OMG MOF 2 XMI Mapping Specification</w:t>
            </w:r>
            <w:r>
              <w:t>, Version</w:t>
            </w:r>
            <w:r w:rsidRPr="00D15AF6">
              <w:t xml:space="preserve"> </w:t>
            </w:r>
            <w:r w:rsidR="003C33EF">
              <w:t>2.5</w:t>
            </w:r>
            <w:r>
              <w:t xml:space="preserve"> (</w:t>
            </w:r>
            <w:hyperlink r:id="rId86" w:history="1">
              <w:r w:rsidR="003C33EF">
                <w:rPr>
                  <w:rStyle w:val="Hyperlink"/>
                </w:rPr>
                <w:t>http://www.omg.org/spec/XMI/2.5</w:t>
              </w:r>
            </w:hyperlink>
            <w:r>
              <w:t xml:space="preserve">) </w:t>
            </w:r>
          </w:p>
        </w:tc>
      </w:tr>
      <w:tr w:rsidR="000A64F7" w14:paraId="6B36519B" w14:textId="77777777" w:rsidTr="00D60B22">
        <w:tc>
          <w:tcPr>
            <w:tcW w:w="3078" w:type="dxa"/>
          </w:tcPr>
          <w:p w14:paraId="4A4117C1" w14:textId="77777777" w:rsidR="000A64F7" w:rsidRDefault="000A64F7" w:rsidP="00DC021E">
            <w:pPr>
              <w:pStyle w:val="BodyText"/>
              <w:spacing w:after="0"/>
            </w:pPr>
            <w:r>
              <w:t>[XMLNamespaces]</w:t>
            </w:r>
          </w:p>
        </w:tc>
        <w:tc>
          <w:tcPr>
            <w:tcW w:w="6498" w:type="dxa"/>
          </w:tcPr>
          <w:p w14:paraId="3E3922E7" w14:textId="77777777" w:rsidR="000A64F7" w:rsidRPr="00C81872" w:rsidRDefault="000A64F7" w:rsidP="00DC021E">
            <w:pPr>
              <w:pStyle w:val="BodyText"/>
            </w:pPr>
            <w:r w:rsidRPr="00C81872">
              <w:t>Namespaces in XML, World Wide</w:t>
            </w:r>
            <w:r>
              <w:t xml:space="preserve"> Web Consortium 16 August 2006 (</w:t>
            </w:r>
            <w:hyperlink r:id="rId87" w:history="1">
              <w:r w:rsidRPr="001B3127">
                <w:rPr>
                  <w:rStyle w:val="Hyperlink"/>
                </w:rPr>
                <w:t>http://www.w3.org/TR/2006/REC-xml-names-20060816</w:t>
              </w:r>
            </w:hyperlink>
            <w:r>
              <w:t xml:space="preserve">) </w:t>
            </w:r>
          </w:p>
          <w:p w14:paraId="30FCBEF4" w14:textId="77777777" w:rsidR="000A64F7" w:rsidRPr="00D15AF6" w:rsidRDefault="000A64F7" w:rsidP="00DC021E">
            <w:pPr>
              <w:pStyle w:val="BodyText"/>
              <w:spacing w:after="0"/>
            </w:pPr>
            <w:r w:rsidRPr="00C81872">
              <w:t>Namespaces in XML Errata, 6 December 2002</w:t>
            </w:r>
            <w:r>
              <w:t xml:space="preserve"> (</w:t>
            </w:r>
            <w:hyperlink r:id="rId88" w:history="1">
              <w:r w:rsidRPr="001B3127">
                <w:rPr>
                  <w:rStyle w:val="Hyperlink"/>
                </w:rPr>
                <w:t>http://www.w3.org/XML/xml-names-19990114-errata</w:t>
              </w:r>
            </w:hyperlink>
            <w:r>
              <w:t xml:space="preserve">) </w:t>
            </w:r>
          </w:p>
        </w:tc>
      </w:tr>
      <w:tr w:rsidR="000A64F7" w14:paraId="20B33235" w14:textId="77777777" w:rsidTr="00D60B22">
        <w:trPr>
          <w:cantSplit/>
        </w:trPr>
        <w:tc>
          <w:tcPr>
            <w:tcW w:w="3078" w:type="dxa"/>
          </w:tcPr>
          <w:p w14:paraId="1DE5A5A4" w14:textId="77777777" w:rsidR="000A64F7" w:rsidRDefault="000A64F7" w:rsidP="00DC021E">
            <w:pPr>
              <w:pStyle w:val="BodyText"/>
              <w:spacing w:after="0"/>
            </w:pPr>
            <w:r>
              <w:t>[XMLSchemaDatatypes]</w:t>
            </w:r>
          </w:p>
        </w:tc>
        <w:tc>
          <w:tcPr>
            <w:tcW w:w="6498" w:type="dxa"/>
          </w:tcPr>
          <w:p w14:paraId="0E1041A6" w14:textId="77777777" w:rsidR="000A64F7" w:rsidRDefault="000A64F7" w:rsidP="00DC021E">
            <w:pPr>
              <w:pStyle w:val="BodyText"/>
              <w:spacing w:after="0"/>
            </w:pPr>
            <w:r>
              <w:t>XML Schema Part 2: Datatypes Second Edition, W3C Recommendation (</w:t>
            </w:r>
            <w:hyperlink r:id="rId89" w:history="1">
              <w:r w:rsidRPr="001B3127">
                <w:rPr>
                  <w:rStyle w:val="Hyperlink"/>
                </w:rPr>
                <w:t>http://www.w3.org/TR/xmlschema-2/</w:t>
              </w:r>
            </w:hyperlink>
            <w:r>
              <w:t xml:space="preserve">) </w:t>
            </w:r>
          </w:p>
        </w:tc>
      </w:tr>
      <w:tr w:rsidR="000A64F7" w14:paraId="4B4B635C" w14:textId="77777777" w:rsidTr="00D60B22">
        <w:trPr>
          <w:cantSplit/>
        </w:trPr>
        <w:tc>
          <w:tcPr>
            <w:tcW w:w="3078" w:type="dxa"/>
          </w:tcPr>
          <w:p w14:paraId="1599D7E0" w14:textId="77777777" w:rsidR="000A64F7" w:rsidRDefault="000A64F7" w:rsidP="00DC021E">
            <w:pPr>
              <w:pStyle w:val="BodyText"/>
              <w:spacing w:after="0"/>
            </w:pPr>
            <w:r>
              <w:t>[XMLSchemaStructures]</w:t>
            </w:r>
          </w:p>
        </w:tc>
        <w:tc>
          <w:tcPr>
            <w:tcW w:w="6498" w:type="dxa"/>
          </w:tcPr>
          <w:p w14:paraId="49FB5DD4" w14:textId="77777777" w:rsidR="000A64F7" w:rsidRDefault="000A64F7" w:rsidP="00DC021E">
            <w:pPr>
              <w:pStyle w:val="BodyText"/>
              <w:spacing w:after="0"/>
            </w:pPr>
            <w:r>
              <w:t>XML Schema Part 1: Structures Second Edition, W3C Recommendation (</w:t>
            </w:r>
            <w:hyperlink r:id="rId90" w:history="1">
              <w:r w:rsidRPr="001B3127">
                <w:rPr>
                  <w:rStyle w:val="Hyperlink"/>
                </w:rPr>
                <w:t>http://www.w3.org/TR/xmlschema-1/</w:t>
              </w:r>
            </w:hyperlink>
            <w:r>
              <w:t xml:space="preserve">) </w:t>
            </w:r>
          </w:p>
        </w:tc>
      </w:tr>
    </w:tbl>
    <w:p w14:paraId="262F95FE" w14:textId="77777777" w:rsidR="00D60B22" w:rsidRDefault="00D60B22" w:rsidP="00D60B22">
      <w:pPr>
        <w:pStyle w:val="Heading1"/>
      </w:pPr>
      <w:bookmarkStart w:id="95" w:name="_Toc309290657"/>
      <w:bookmarkStart w:id="96" w:name="_Toc364003687"/>
      <w:bookmarkStart w:id="97" w:name="_Toc426452195"/>
      <w:r w:rsidRPr="00BD0166">
        <w:lastRenderedPageBreak/>
        <w:t>Terms and Definitions</w:t>
      </w:r>
      <w:bookmarkEnd w:id="95"/>
      <w:bookmarkEnd w:id="96"/>
      <w:bookmarkEnd w:id="97"/>
    </w:p>
    <w:p w14:paraId="0A99F563" w14:textId="77777777" w:rsidR="00D60B22" w:rsidRPr="007B4D6D" w:rsidRDefault="00D60B22" w:rsidP="007B4D6D">
      <w:pPr>
        <w:pStyle w:val="Heading2"/>
      </w:pPr>
      <w:bookmarkStart w:id="98" w:name="_Toc364003688"/>
      <w:bookmarkStart w:id="99" w:name="_Toc426452196"/>
      <w:r w:rsidRPr="007B4D6D">
        <w:t>Definitions</w:t>
      </w:r>
      <w:bookmarkEnd w:id="98"/>
      <w:bookmarkEnd w:id="99"/>
    </w:p>
    <w:p w14:paraId="4F678EB6" w14:textId="77777777" w:rsidR="00D60B22" w:rsidRPr="00720DB0" w:rsidRDefault="00D60B22" w:rsidP="00720DB0">
      <w:pPr>
        <w:pStyle w:val="Heading5"/>
      </w:pPr>
      <w:r w:rsidRPr="00720DB0">
        <w:t>Artifact (NIEM)</w:t>
      </w:r>
    </w:p>
    <w:p w14:paraId="52DABB5A" w14:textId="77777777" w:rsidR="00D60B22" w:rsidRDefault="00D60B22" w:rsidP="00D60B22">
      <w:pPr>
        <w:pStyle w:val="BodyText"/>
      </w:pPr>
      <w:r>
        <w:t>An electronic file or a labeled set of logically cohesive electronic files. For example, an IEPD is usually composed of many artifacts (XML schemas, XML files, documentation files, etc.)</w:t>
      </w:r>
    </w:p>
    <w:p w14:paraId="2C52405E" w14:textId="77777777" w:rsidR="00D60B22" w:rsidRPr="00720DB0" w:rsidRDefault="00D60B22" w:rsidP="00720DB0">
      <w:pPr>
        <w:pStyle w:val="Heading5"/>
      </w:pPr>
      <w:r w:rsidRPr="00720DB0">
        <w:t>Association (NIEM)</w:t>
      </w:r>
    </w:p>
    <w:p w14:paraId="6A7C135D" w14:textId="77777777" w:rsidR="00D60B22" w:rsidRDefault="00D60B22" w:rsidP="00D60B22">
      <w:pPr>
        <w:pStyle w:val="BodyText"/>
      </w:pPr>
      <w:r>
        <w:t xml:space="preserve">Establishes a relationship between objects, along with the properties of that relationship; provides a structure that does not establish existence of an object but instead specifies relationships between objects. A NIEM association may relate multiple objects. </w:t>
      </w:r>
    </w:p>
    <w:p w14:paraId="34FFBFFC" w14:textId="77777777" w:rsidR="00D60B22" w:rsidRPr="00720DB0" w:rsidRDefault="00D60B22" w:rsidP="00720DB0">
      <w:pPr>
        <w:pStyle w:val="Heading5"/>
      </w:pPr>
      <w:r w:rsidRPr="00720DB0">
        <w:t>Augmentation (NIEM)</w:t>
      </w:r>
    </w:p>
    <w:p w14:paraId="52750149" w14:textId="77777777" w:rsidR="00D60B22" w:rsidRDefault="00D60B22" w:rsidP="00D60B22">
      <w:pPr>
        <w:pStyle w:val="BodyText"/>
      </w:pPr>
      <w:r>
        <w:t xml:space="preserve">A container element that bears additional properties that may be added to an object type to supplement the properties of the original object definition. Augmenting a type does not change the semantics of that type. A NIEM augmentation can only be applied to the types specified in its definition. Augmentations may be used in combination as needed to supplement an object. </w:t>
      </w:r>
    </w:p>
    <w:p w14:paraId="6DBF2615" w14:textId="77777777" w:rsidR="00D60B22" w:rsidRPr="00720DB0" w:rsidRDefault="00D60B22" w:rsidP="00720DB0">
      <w:pPr>
        <w:pStyle w:val="Heading5"/>
      </w:pPr>
      <w:r w:rsidRPr="00720DB0">
        <w:t>Catalog (NIEM)</w:t>
      </w:r>
    </w:p>
    <w:p w14:paraId="5924E84B" w14:textId="77777777" w:rsidR="00D60B22" w:rsidRDefault="00D60B22" w:rsidP="00D60B22">
      <w:pPr>
        <w:pStyle w:val="BodyText"/>
      </w:pPr>
      <w:r>
        <w:t xml:space="preserve">An artifact for an IEPD that identifies and classifies all artifacts that comprise the IEPD, and that also contains metadata associated with the IEPD. A catalog is an XML instance defined by the XML catalog schema specified in the NIEM Model Package Description (MPD) Specification. </w:t>
      </w:r>
    </w:p>
    <w:p w14:paraId="77F0580A" w14:textId="77777777" w:rsidR="00D60B22" w:rsidRPr="00720DB0" w:rsidRDefault="00D60B22" w:rsidP="00720DB0">
      <w:pPr>
        <w:pStyle w:val="Heading5"/>
      </w:pPr>
      <w:r w:rsidRPr="00720DB0">
        <w:t>Change Log (NIEM)</w:t>
      </w:r>
    </w:p>
    <w:p w14:paraId="5A6E6CD2" w14:textId="77777777" w:rsidR="00D60B22" w:rsidRDefault="00D60B22" w:rsidP="00D60B22">
      <w:pPr>
        <w:pStyle w:val="BodyText"/>
      </w:pPr>
      <w:r>
        <w:t xml:space="preserve">A formal or informal artifact that records the changes applied since the last release of the product the change log is associated with. </w:t>
      </w:r>
    </w:p>
    <w:p w14:paraId="5951916C" w14:textId="77777777" w:rsidR="00D60B22" w:rsidRPr="00720DB0" w:rsidRDefault="00D60B22" w:rsidP="00720DB0">
      <w:pPr>
        <w:pStyle w:val="Heading5"/>
      </w:pPr>
      <w:r w:rsidRPr="00720DB0">
        <w:t>Core Update (NIEM)</w:t>
      </w:r>
    </w:p>
    <w:p w14:paraId="2944D3F9" w14:textId="77777777" w:rsidR="00D60B22" w:rsidRPr="006570FE" w:rsidRDefault="00D60B22" w:rsidP="00D60B22">
      <w:pPr>
        <w:pStyle w:val="BodyText"/>
      </w:pPr>
      <w:r>
        <w:t>Used to add new schemas, new data components, new code values, etc. to NIEM Core; in some cases a core update can make minor modifications to existing core data components; however it is never used to replace a NIEM core version.</w:t>
      </w:r>
    </w:p>
    <w:p w14:paraId="5084B4F9" w14:textId="77777777" w:rsidR="00D60B22" w:rsidRPr="00720DB0" w:rsidRDefault="00D60B22" w:rsidP="00720DB0">
      <w:pPr>
        <w:pStyle w:val="Heading5"/>
      </w:pPr>
      <w:r w:rsidRPr="00720DB0">
        <w:t>NIEM Conformance (also NIEM-conforming)</w:t>
      </w:r>
    </w:p>
    <w:p w14:paraId="6B17C312" w14:textId="57E721DE" w:rsidR="003E0CCB" w:rsidRDefault="00D60B22" w:rsidP="00D60B22">
      <w:pPr>
        <w:pStyle w:val="BodyText"/>
      </w:pPr>
      <w:r>
        <w:t xml:space="preserve">Adherence to the NIEM Naming and Design Rules (NDR), Model Package Description Specification (MPD), and the more general NIEM Conformance Specification when developing a NIEM release, domain update, core update, IEPD (for an information exchange), or an EIEM (composed of BIECs) </w:t>
      </w:r>
      <w:r w:rsidR="003E0CCB">
        <w:t xml:space="preserve">and their associated artifacts.  NIEM defines a set of conformance targets and requires that each NIEM-conformant document and schema declares which conformance targets it satisfies. See [NIEM-NDR] </w:t>
      </w:r>
      <w:hyperlink r:id="rId91" w:anchor="section_4" w:history="1">
        <w:r w:rsidR="003E0CCB" w:rsidRPr="003E0CCB">
          <w:rPr>
            <w:rStyle w:val="Hyperlink"/>
          </w:rPr>
          <w:t>Section 4</w:t>
        </w:r>
      </w:hyperlink>
      <w:r w:rsidR="003E0CCB">
        <w:t>.</w:t>
      </w:r>
    </w:p>
    <w:p w14:paraId="6C5DA2DF" w14:textId="77777777" w:rsidR="00D60B22" w:rsidRPr="00720DB0" w:rsidRDefault="00D60B22" w:rsidP="00720DB0">
      <w:pPr>
        <w:pStyle w:val="Heading5"/>
      </w:pPr>
      <w:r w:rsidRPr="00720DB0">
        <w:t>Constraint Schema (NIEM)</w:t>
      </w:r>
    </w:p>
    <w:p w14:paraId="5F3E4570" w14:textId="77777777" w:rsidR="00D60B22" w:rsidRDefault="00D60B22" w:rsidP="00D60B22">
      <w:pPr>
        <w:pStyle w:val="BodyText"/>
      </w:pPr>
      <w:r>
        <w:t xml:space="preserve">An IEPD schema with the purpose of restricting or constraining content that appears in instances of the subject schema. A constraint schema is not NIEM-conforming. Use of constraint schemas in IEPDs are a technique for enforcing additional constraints on schemas that cannot otherwise be enforced through the NIEM reference schemas. </w:t>
      </w:r>
    </w:p>
    <w:p w14:paraId="72FAC069" w14:textId="77777777" w:rsidR="00D60B22" w:rsidRPr="00720DB0" w:rsidRDefault="00D60B22" w:rsidP="00720DB0">
      <w:pPr>
        <w:pStyle w:val="Heading5"/>
      </w:pPr>
      <w:r w:rsidRPr="00720DB0">
        <w:lastRenderedPageBreak/>
        <w:t>Data Component (NIEM)</w:t>
      </w:r>
    </w:p>
    <w:p w14:paraId="18B47D79" w14:textId="4BBE27D5" w:rsidR="00D60B22" w:rsidRDefault="00D60B22" w:rsidP="00D60B22">
      <w:pPr>
        <w:pStyle w:val="BodyText"/>
      </w:pPr>
      <w:r>
        <w:t xml:space="preserve">A W3C XML Schema definition for an XML type, element, attribute, or any other NIEM-conforming XML Schema construct. Sometimes also referred to as </w:t>
      </w:r>
      <w:r w:rsidR="00C14211">
        <w:t>“</w:t>
      </w:r>
      <w:r>
        <w:t>metadata component.</w:t>
      </w:r>
      <w:r w:rsidR="00C14211">
        <w:t>”</w:t>
      </w:r>
      <w:r>
        <w:t xml:space="preserve"> </w:t>
      </w:r>
    </w:p>
    <w:p w14:paraId="5F3E5236" w14:textId="77777777" w:rsidR="00D60B22" w:rsidRPr="00720DB0" w:rsidRDefault="00D60B22" w:rsidP="00720DB0">
      <w:pPr>
        <w:pStyle w:val="Heading5"/>
      </w:pPr>
      <w:r w:rsidRPr="00720DB0">
        <w:t>Domain Update (NIEM)</w:t>
      </w:r>
    </w:p>
    <w:p w14:paraId="74E4D7DA" w14:textId="77777777" w:rsidR="00D60B22" w:rsidRDefault="00D60B22" w:rsidP="00D60B22">
      <w:pPr>
        <w:pStyle w:val="BodyText"/>
      </w:pPr>
      <w:r>
        <w:t xml:space="preserve">One or more XML schemas that are a replacement for or that supplement a given version of a published NIEM domain release or another domain update. </w:t>
      </w:r>
    </w:p>
    <w:p w14:paraId="0A39B82A" w14:textId="77777777" w:rsidR="00D60B22" w:rsidRPr="00720DB0" w:rsidRDefault="00D60B22" w:rsidP="00720DB0">
      <w:pPr>
        <w:pStyle w:val="Heading5"/>
      </w:pPr>
      <w:r w:rsidRPr="00720DB0">
        <w:t>Exchange Schema (NIEM)</w:t>
      </w:r>
    </w:p>
    <w:p w14:paraId="635AE15F" w14:textId="77777777" w:rsidR="00D60B22" w:rsidRDefault="00D60B22" w:rsidP="00D60B22">
      <w:pPr>
        <w:pStyle w:val="BodyText"/>
      </w:pPr>
      <w:r>
        <w:t xml:space="preserve">An IEPD schema with the purpose of defining the content model of the information exchange. An exchange schema works in conjunction with the subset, extension, and constraint schemas to form a complete package that represents the exchange. The exchange schema is essentially the root schema within the set of schemas that defines an exchange. </w:t>
      </w:r>
    </w:p>
    <w:p w14:paraId="3084E99B" w14:textId="77777777" w:rsidR="00D60B22" w:rsidRPr="00720DB0" w:rsidRDefault="00D60B22" w:rsidP="00720DB0">
      <w:pPr>
        <w:pStyle w:val="Heading5"/>
      </w:pPr>
      <w:r w:rsidRPr="00720DB0">
        <w:t>Extension Schema (NIEM)</w:t>
      </w:r>
    </w:p>
    <w:p w14:paraId="7602AEF4" w14:textId="77777777" w:rsidR="00D60B22" w:rsidRDefault="00D60B22" w:rsidP="00D60B22">
      <w:pPr>
        <w:pStyle w:val="BodyText"/>
      </w:pPr>
      <w:r>
        <w:t xml:space="preserve">An IEPD schema that extends existing NIEM data components (i.e., types and elements), or that defines new NIEM-conforming data components to be used in an information exchange. </w:t>
      </w:r>
    </w:p>
    <w:p w14:paraId="5FFECA10" w14:textId="77777777" w:rsidR="00D60B22" w:rsidRPr="00720DB0" w:rsidRDefault="00D60B22" w:rsidP="00720DB0">
      <w:pPr>
        <w:pStyle w:val="Heading5"/>
      </w:pPr>
      <w:r w:rsidRPr="00720DB0">
        <w:t>NIEM Information Exchange Model (IEM)</w:t>
      </w:r>
    </w:p>
    <w:p w14:paraId="4C9AB8BB" w14:textId="77777777" w:rsidR="00D60B22" w:rsidRDefault="00D60B22" w:rsidP="00D60B22">
      <w:pPr>
        <w:pStyle w:val="BodyText"/>
      </w:pPr>
      <w:r>
        <w:t>One or more NIEM-conforming XML schemas that together specify the structure, semantics, and relationships of XML objects that are consistent representations of information. The five IEM classes in NIEM are:  (1) release, (2) core update, (3) domain update, (4) Information Exchange Package Documentation (IEPD), and (5) Enterprise Information Exchange Model (EIEM).</w:t>
      </w:r>
    </w:p>
    <w:p w14:paraId="66ADAD81" w14:textId="77777777" w:rsidR="00D60B22" w:rsidRPr="00720DB0" w:rsidRDefault="00D60B22" w:rsidP="00720DB0">
      <w:pPr>
        <w:pStyle w:val="Heading5"/>
      </w:pPr>
      <w:r w:rsidRPr="00720DB0">
        <w:t>NIEM Information Exchange Package (IEP)</w:t>
      </w:r>
    </w:p>
    <w:p w14:paraId="2FE62A52" w14:textId="77777777" w:rsidR="00D60B22" w:rsidRDefault="00D60B22" w:rsidP="00D60B22">
      <w:pPr>
        <w:pStyle w:val="BodyText"/>
      </w:pPr>
      <w:r>
        <w:t xml:space="preserve">An XML instance of an IEPD that is or will be the specific information exchanged between a sender and a receiver on-the-wire. In general, an IEPD contains schema and documentation artifacts. As part of its documentation, an IEPD is required to contain at least one sample IEP for each document (root) element defined within its exchange schema(s). </w:t>
      </w:r>
    </w:p>
    <w:p w14:paraId="2BF25A51" w14:textId="77777777" w:rsidR="00D60B22" w:rsidRPr="00720DB0" w:rsidRDefault="00D60B22" w:rsidP="00720DB0">
      <w:pPr>
        <w:pStyle w:val="Heading5"/>
      </w:pPr>
      <w:r w:rsidRPr="00720DB0">
        <w:t>NIEM Information Exchange Package Documentation (IEPD)</w:t>
      </w:r>
    </w:p>
    <w:p w14:paraId="0B7F96B1" w14:textId="77777777" w:rsidR="00D60B22" w:rsidRDefault="00D60B22" w:rsidP="00D60B22">
      <w:pPr>
        <w:pStyle w:val="BodyText"/>
      </w:pPr>
      <w:r>
        <w:t>The aggregation of XML schemas and associated documentation artifacts that completely specify and describe an information exchange. Documentation must include a catalog, change log, master document, and sample IEPs for each document element, and may optionally include other artifacts that may be useful to implementing the IEPD (e.g., business rules, business requirements, etc.).</w:t>
      </w:r>
    </w:p>
    <w:p w14:paraId="38C4BFCB" w14:textId="77777777" w:rsidR="00D60B22" w:rsidRPr="00720DB0" w:rsidRDefault="00D60B22" w:rsidP="00720DB0">
      <w:pPr>
        <w:pStyle w:val="Heading5"/>
      </w:pPr>
      <w:r w:rsidRPr="00720DB0">
        <w:t>Master Document (NIEM)</w:t>
      </w:r>
    </w:p>
    <w:p w14:paraId="6EFEB120" w14:textId="6CCFB802" w:rsidR="00D60B22" w:rsidRDefault="00D60B22" w:rsidP="00D60B22">
      <w:pPr>
        <w:pStyle w:val="BodyText"/>
      </w:pPr>
      <w:r>
        <w:t xml:space="preserve">An artifact required in an IEPD that is the primary text-based documentation for the IEPD. The Master Document generally establishes baseline information about the IEPD and references any other optional and supplementary documentation. Similar to a </w:t>
      </w:r>
      <w:r w:rsidR="00C14211">
        <w:t>“</w:t>
      </w:r>
      <w:r>
        <w:t>readme</w:t>
      </w:r>
      <w:r w:rsidR="00C14211">
        <w:t>”</w:t>
      </w:r>
      <w:r>
        <w:t xml:space="preserve"> file. </w:t>
      </w:r>
    </w:p>
    <w:p w14:paraId="3BDE056C" w14:textId="77777777" w:rsidR="00D60B22" w:rsidRPr="00720DB0" w:rsidRDefault="00D60B22" w:rsidP="00720DB0">
      <w:pPr>
        <w:pStyle w:val="Heading5"/>
      </w:pPr>
      <w:r w:rsidRPr="00720DB0">
        <w:t>Metadata</w:t>
      </w:r>
    </w:p>
    <w:p w14:paraId="4F82D02F" w14:textId="77777777" w:rsidR="00D60B22" w:rsidRDefault="00D60B22" w:rsidP="00D60B22">
      <w:pPr>
        <w:pStyle w:val="BodyText"/>
      </w:pPr>
      <w:r>
        <w:t>Describes data about data, that is, information that is not descriptive of objects and their relationships, but is descriptive of the data itself.</w:t>
      </w:r>
    </w:p>
    <w:p w14:paraId="68796DA5" w14:textId="77777777" w:rsidR="00D60B22" w:rsidRPr="00720DB0" w:rsidRDefault="00D60B22" w:rsidP="00720DB0">
      <w:pPr>
        <w:pStyle w:val="Heading5"/>
      </w:pPr>
      <w:r w:rsidRPr="00720DB0">
        <w:t>Model</w:t>
      </w:r>
    </w:p>
    <w:p w14:paraId="1570333A" w14:textId="77777777" w:rsidR="00D60B22" w:rsidRDefault="00D60B22" w:rsidP="00D60B22">
      <w:pPr>
        <w:pStyle w:val="BodyText"/>
      </w:pPr>
      <w:r>
        <w:t>A formal specification of the function, structure and/or behavior of an application or system.</w:t>
      </w:r>
    </w:p>
    <w:p w14:paraId="0C69FB36" w14:textId="167386DD" w:rsidR="00D60B22" w:rsidRPr="00720DB0" w:rsidRDefault="00D60B22" w:rsidP="00720DB0">
      <w:pPr>
        <w:pStyle w:val="Heading5"/>
      </w:pPr>
      <w:r w:rsidRPr="00720DB0">
        <w:lastRenderedPageBreak/>
        <w:t>Model Driven Architecture (MDA)</w:t>
      </w:r>
      <w:commentRangeStart w:id="100"/>
      <w:ins w:id="101" w:author="Steve Cook" w:date="2016-05-16T12:39:00Z">
        <w:r w:rsidR="0011329E" w:rsidRPr="0011329E">
          <w:t>®</w:t>
        </w:r>
        <w:commentRangeEnd w:id="100"/>
        <w:r w:rsidR="0011329E">
          <w:rPr>
            <w:rStyle w:val="CommentReference"/>
            <w:rFonts w:ascii="Times New Roman" w:hAnsi="Times New Roman"/>
            <w:b w:val="0"/>
            <w:bCs w:val="0"/>
            <w:iCs w:val="0"/>
          </w:rPr>
          <w:commentReference w:id="100"/>
        </w:r>
      </w:ins>
    </w:p>
    <w:p w14:paraId="58D6F080" w14:textId="77777777" w:rsidR="00D60B22" w:rsidRDefault="00D60B22" w:rsidP="00D60B22">
      <w:pPr>
        <w:pStyle w:val="BodyText"/>
      </w:pPr>
      <w:r>
        <w:t>An approach to system specification that separates the specification of functionality from the specification of the implementation of that functionality on a specific technology platform.</w:t>
      </w:r>
    </w:p>
    <w:p w14:paraId="48D54CF2" w14:textId="77777777" w:rsidR="00D60B22" w:rsidRPr="00720DB0" w:rsidRDefault="00D60B22" w:rsidP="00720DB0">
      <w:pPr>
        <w:pStyle w:val="Heading5"/>
      </w:pPr>
      <w:r w:rsidRPr="00720DB0">
        <w:t>NIEM Model Package Description (MPD)</w:t>
      </w:r>
    </w:p>
    <w:p w14:paraId="39F5AFB7" w14:textId="77777777" w:rsidR="00D60B22" w:rsidRDefault="00D60B22" w:rsidP="00D60B22">
      <w:pPr>
        <w:pStyle w:val="BodyText"/>
      </w:pPr>
      <w:r>
        <w:t xml:space="preserve">An organized set of files that contains one and only one of the five classes of NIEM IEM, as well as supporting documentation and other artifacts. An MPD is self-documenting and provides sufficient normative and non-normative information to allow technical personnel to understand how to use and implement the IEM it contains. An MPD is packaged as a compressed archive. </w:t>
      </w:r>
    </w:p>
    <w:p w14:paraId="12085551" w14:textId="77777777" w:rsidR="003E0CCB" w:rsidRDefault="003E0CCB" w:rsidP="003E0CCB">
      <w:pPr>
        <w:pStyle w:val="Heading5"/>
      </w:pPr>
      <w:r>
        <w:t>NIEM Core</w:t>
      </w:r>
    </w:p>
    <w:p w14:paraId="5AA4F796" w14:textId="77777777" w:rsidR="003E0CCB" w:rsidRDefault="003E0CCB" w:rsidP="003E0CCB">
      <w:pPr>
        <w:pStyle w:val="BodyText"/>
      </w:pPr>
      <w:r>
        <w:t>The NIEM namespace (or corresponding XML schema) that contains all data components determined to have relevance to and semantic agreement by most or all participating domains. Notionally, NIEM Core contains all reusable data components that are not domain-specific and are governed by the NIEM Business Architecture Committee (NBAC).</w:t>
      </w:r>
    </w:p>
    <w:p w14:paraId="5D39A933" w14:textId="05BB09CA" w:rsidR="00D60B22" w:rsidRPr="00720DB0" w:rsidRDefault="00D60B22" w:rsidP="003E0CCB">
      <w:pPr>
        <w:pStyle w:val="Heading5"/>
      </w:pPr>
      <w:r w:rsidRPr="00720DB0">
        <w:t>NIEM Domain</w:t>
      </w:r>
    </w:p>
    <w:p w14:paraId="081CE0D3" w14:textId="77777777" w:rsidR="00D60B22" w:rsidRDefault="00D60B22" w:rsidP="00D60B22">
      <w:pPr>
        <w:pStyle w:val="BodyText"/>
      </w:pPr>
      <w:r>
        <w:t>A line-of-business, community-of-interest, or other similar grouping that is assigned a NIEM namespace, has responsibility to act as an authoritative source and steward of domain-specific data components, and can propose promotions of data components to the NIEM Core namespace.</w:t>
      </w:r>
    </w:p>
    <w:p w14:paraId="56E9A337" w14:textId="77777777" w:rsidR="00D60B22" w:rsidRPr="00720DB0" w:rsidRDefault="00D60B22" w:rsidP="00720DB0">
      <w:pPr>
        <w:pStyle w:val="Heading5"/>
      </w:pPr>
      <w:r w:rsidRPr="00720DB0">
        <w:t>NIEM-conformant Schema</w:t>
      </w:r>
    </w:p>
    <w:p w14:paraId="5C276765" w14:textId="77777777" w:rsidR="00D60B22" w:rsidRDefault="00D60B22" w:rsidP="00D60B22">
      <w:pPr>
        <w:pStyle w:val="BodyText"/>
      </w:pPr>
      <w:r>
        <w:t xml:space="preserve">An XML Schema document conforms to the NIEM Naming and Design Rules (NDR). These generally include reference schemas, subset schemas, extension schemas, and exchange schemas. </w:t>
      </w:r>
    </w:p>
    <w:p w14:paraId="6EB6758A" w14:textId="77777777" w:rsidR="00D60B22" w:rsidRPr="00720DB0" w:rsidRDefault="00D60B22" w:rsidP="00720DB0">
      <w:pPr>
        <w:pStyle w:val="Heading5"/>
      </w:pPr>
      <w:r w:rsidRPr="00720DB0">
        <w:t>Normative</w:t>
      </w:r>
    </w:p>
    <w:p w14:paraId="68C825E4" w14:textId="77777777" w:rsidR="00D60B22" w:rsidRDefault="00D60B22" w:rsidP="00D60B22">
      <w:pPr>
        <w:pStyle w:val="BodyText"/>
      </w:pPr>
      <w:r>
        <w:t>Provisions that one must conform to in order to claim compliance with the standard. (as opposed to non-normative or informative which is explanatory material that is included in order to assist in understanding the standard and does not contain any provisions that must be conformed to in order to claim compliance).</w:t>
      </w:r>
    </w:p>
    <w:p w14:paraId="61629848" w14:textId="77777777" w:rsidR="00D60B22" w:rsidRPr="00720DB0" w:rsidRDefault="00D60B22" w:rsidP="00720DB0">
      <w:pPr>
        <w:pStyle w:val="Heading5"/>
      </w:pPr>
      <w:r w:rsidRPr="00720DB0">
        <w:t>Normative Reference</w:t>
      </w:r>
    </w:p>
    <w:p w14:paraId="1E78F70C" w14:textId="77777777" w:rsidR="00D60B22" w:rsidRDefault="00D60B22" w:rsidP="00D60B22">
      <w:pPr>
        <w:pStyle w:val="BodyText"/>
      </w:pPr>
      <w:r>
        <w:t>References or specifications that contain provisions that one must conform to in order to claim compliance with the standard that contains said normative reference.</w:t>
      </w:r>
    </w:p>
    <w:p w14:paraId="21AA48A0" w14:textId="77777777" w:rsidR="00D60B22" w:rsidRPr="00720DB0" w:rsidRDefault="00D60B22" w:rsidP="00720DB0">
      <w:pPr>
        <w:pStyle w:val="Heading5"/>
      </w:pPr>
      <w:r w:rsidRPr="00720DB0">
        <w:t>Object Constraint Language (OCL)</w:t>
      </w:r>
    </w:p>
    <w:p w14:paraId="1CB0DD9F" w14:textId="77777777" w:rsidR="00D60B22" w:rsidRDefault="00D60B22" w:rsidP="00D60B22">
      <w:pPr>
        <w:pStyle w:val="BodyText"/>
      </w:pPr>
      <w:r>
        <w:t>An adopted OMG standard and formal language used to describe expressions on MOF models. These expressions typically specify invariant conditions that must hold for the system being modeled or queries over objects described in a model. Note that when the OCL expressions are evaluated, they do not have side effects; i.e., their evaluation cannot alter the state of the corresponding executing system. For the purpose of this specification, references to OCL should be considered references to the Object Constraint Language Specification, cited in Normative References, above.</w:t>
      </w:r>
    </w:p>
    <w:p w14:paraId="4832D8C7" w14:textId="77777777" w:rsidR="00D60B22" w:rsidRPr="00720DB0" w:rsidRDefault="00D60B22" w:rsidP="00720DB0">
      <w:pPr>
        <w:pStyle w:val="Heading5"/>
      </w:pPr>
      <w:r w:rsidRPr="00720DB0">
        <w:t>Platform Independent Model (PIM)</w:t>
      </w:r>
    </w:p>
    <w:p w14:paraId="61B33716" w14:textId="77777777" w:rsidR="00D60B22" w:rsidRPr="00C401C7" w:rsidRDefault="00D60B22" w:rsidP="00D60B22">
      <w:pPr>
        <w:pStyle w:val="BodyText"/>
        <w:rPr>
          <w:highlight w:val="yellow"/>
        </w:rPr>
      </w:pPr>
      <w:r>
        <w:t xml:space="preserve">A </w:t>
      </w:r>
      <w:r w:rsidRPr="00C401C7">
        <w:t xml:space="preserve">model of a subsystem </w:t>
      </w:r>
      <w:r>
        <w:t xml:space="preserve">at a logical level </w:t>
      </w:r>
      <w:r w:rsidRPr="00C401C7">
        <w:t>that contains no information specific to the platform or the technol</w:t>
      </w:r>
      <w:r>
        <w:t>ogy that is used to realize it.</w:t>
      </w:r>
    </w:p>
    <w:p w14:paraId="33553D4E" w14:textId="77777777" w:rsidR="00D60B22" w:rsidRPr="00720DB0" w:rsidRDefault="00D60B22" w:rsidP="00720DB0">
      <w:pPr>
        <w:pStyle w:val="Heading5"/>
      </w:pPr>
      <w:r w:rsidRPr="00720DB0">
        <w:lastRenderedPageBreak/>
        <w:t>Platform Specific Model (PSM)</w:t>
      </w:r>
    </w:p>
    <w:p w14:paraId="681DABE8" w14:textId="77777777" w:rsidR="00D60B22" w:rsidRPr="00C401C7" w:rsidRDefault="00D60B22" w:rsidP="00D60B22">
      <w:pPr>
        <w:pStyle w:val="BodyText"/>
        <w:rPr>
          <w:highlight w:val="yellow"/>
        </w:rPr>
      </w:pPr>
      <w:r>
        <w:t xml:space="preserve">A </w:t>
      </w:r>
      <w:r w:rsidRPr="00C401C7">
        <w:t>model of a subsystem that includes information about the specific technology that is used in the realization of it on a specific platform, and hence possibly contains elements that are specific to the platform.</w:t>
      </w:r>
    </w:p>
    <w:p w14:paraId="7BE8960D" w14:textId="2AABF2E1" w:rsidR="000A64F7" w:rsidRPr="00720DB0" w:rsidRDefault="000A64F7" w:rsidP="000A64F7">
      <w:pPr>
        <w:pStyle w:val="Heading5"/>
      </w:pPr>
      <w:r>
        <w:t>Schematron</w:t>
      </w:r>
    </w:p>
    <w:p w14:paraId="24D163AA" w14:textId="5A7B6255" w:rsidR="000A64F7" w:rsidRPr="00C401C7" w:rsidRDefault="0047241C" w:rsidP="000A64F7">
      <w:pPr>
        <w:pStyle w:val="BodyText"/>
        <w:rPr>
          <w:highlight w:val="yellow"/>
        </w:rPr>
      </w:pPr>
      <w:commentRangeStart w:id="102"/>
      <w:ins w:id="103" w:author="Steve Cook" w:date="2016-05-16T12:58:00Z">
        <w:r w:rsidRPr="0047241C">
          <w:t>An ISO standard for making assertions about patterns found in XML documents</w:t>
        </w:r>
        <w:commentRangeEnd w:id="102"/>
        <w:r>
          <w:rPr>
            <w:rStyle w:val="CommentReference"/>
          </w:rPr>
          <w:commentReference w:id="102"/>
        </w:r>
      </w:ins>
      <w:del w:id="104" w:author="Steve Cook" w:date="2016-05-16T12:58:00Z">
        <w:r w:rsidR="000A64F7" w:rsidDel="0047241C">
          <w:delText>A specification of the constraints on XML instances based on the Schematron standard</w:delText>
        </w:r>
      </w:del>
      <w:r w:rsidR="000A64F7">
        <w:t>.</w:t>
      </w:r>
    </w:p>
    <w:p w14:paraId="5558C390" w14:textId="77777777" w:rsidR="00D60B22" w:rsidRPr="00720DB0" w:rsidRDefault="00D60B22" w:rsidP="00720DB0">
      <w:pPr>
        <w:pStyle w:val="Heading5"/>
      </w:pPr>
      <w:r w:rsidRPr="00720DB0">
        <w:t>Query/View/Transformation (QVT)</w:t>
      </w:r>
    </w:p>
    <w:p w14:paraId="495354D0" w14:textId="77777777" w:rsidR="00D60B22" w:rsidRPr="00DF27B0" w:rsidRDefault="00D60B22" w:rsidP="00D60B22">
      <w:pPr>
        <w:pStyle w:val="BodyText"/>
      </w:pPr>
      <w:r w:rsidRPr="00DF27B0">
        <w:t>A standard for writing transformation specifications between MOF based metamodels; a QVT engine is able to execute transformations and create or update a target model from a source model.</w:t>
      </w:r>
    </w:p>
    <w:p w14:paraId="1CE97FD0" w14:textId="77777777" w:rsidR="00D60B22" w:rsidRPr="00720DB0" w:rsidRDefault="00D60B22" w:rsidP="00720DB0">
      <w:pPr>
        <w:pStyle w:val="Heading5"/>
      </w:pPr>
      <w:r w:rsidRPr="00720DB0">
        <w:t>Reference Schema (NIEM)</w:t>
      </w:r>
    </w:p>
    <w:p w14:paraId="44D916A5" w14:textId="77777777" w:rsidR="00D60B22" w:rsidRDefault="00D60B22" w:rsidP="00D60B22">
      <w:pPr>
        <w:pStyle w:val="BodyText"/>
      </w:pPr>
      <w:r>
        <w:t>An XML Schema document that meets all of the following criteria:</w:t>
      </w:r>
    </w:p>
    <w:p w14:paraId="574687BD" w14:textId="77777777" w:rsidR="00D60B22" w:rsidRDefault="00D60B22" w:rsidP="00D60B22">
      <w:pPr>
        <w:pStyle w:val="BulletedText"/>
      </w:pPr>
      <w:r>
        <w:t>It is explicitly designated as a reference schema. This may be declared by an IEPD catalog or by a tool-specific mechanism outside the schema.</w:t>
      </w:r>
    </w:p>
    <w:p w14:paraId="47D248A8" w14:textId="77777777" w:rsidR="00D60B22" w:rsidRDefault="00D60B22" w:rsidP="00D60B22">
      <w:pPr>
        <w:pStyle w:val="BulletedText"/>
      </w:pPr>
      <w:r>
        <w:t>It provides the broadest, most fundamental definitions of components in its namespace.</w:t>
      </w:r>
    </w:p>
    <w:p w14:paraId="693A3D8E" w14:textId="77777777" w:rsidR="00D60B22" w:rsidRDefault="00D60B22" w:rsidP="00D60B22">
      <w:pPr>
        <w:pStyle w:val="BulletedText"/>
      </w:pPr>
      <w:r>
        <w:t>It provides the authoritative definition of business semantics for components in its namespace.</w:t>
      </w:r>
    </w:p>
    <w:p w14:paraId="7A585955" w14:textId="77777777" w:rsidR="00D60B22" w:rsidRDefault="00D60B22" w:rsidP="00D60B22">
      <w:pPr>
        <w:pStyle w:val="BulletedText"/>
      </w:pPr>
      <w:r>
        <w:t>It is intended to serve as the basis for components in IEPD schemas, including subset schemas, constraint schemas, extension schemas, and exchange schemas.</w:t>
      </w:r>
    </w:p>
    <w:p w14:paraId="2A680F89" w14:textId="77777777" w:rsidR="00D60B22" w:rsidRDefault="00D60B22" w:rsidP="00D60B22">
      <w:pPr>
        <w:pStyle w:val="BulletedText"/>
      </w:pPr>
      <w:r>
        <w:t>It satisfies all rules specified in the Naming and Design Rules for reference schemas.</w:t>
      </w:r>
    </w:p>
    <w:p w14:paraId="7528C5C5" w14:textId="77777777" w:rsidR="00D60B22" w:rsidRDefault="00D60B22" w:rsidP="00D60B22">
      <w:pPr>
        <w:pStyle w:val="BulletedText"/>
      </w:pPr>
      <w:r>
        <w:t xml:space="preserve">In general, NIEM releases are composed of NIEM reference schemas. </w:t>
      </w:r>
    </w:p>
    <w:p w14:paraId="38380FF3" w14:textId="77777777" w:rsidR="00D60B22" w:rsidRPr="00720DB0" w:rsidRDefault="00D60B22" w:rsidP="00720DB0">
      <w:pPr>
        <w:pStyle w:val="Heading5"/>
      </w:pPr>
      <w:r w:rsidRPr="00720DB0">
        <w:t>Release (NIEM)</w:t>
      </w:r>
    </w:p>
    <w:p w14:paraId="59C8C101" w14:textId="77777777" w:rsidR="00D60B22" w:rsidRPr="00C401C7" w:rsidRDefault="00D60B22" w:rsidP="00D60B22">
      <w:pPr>
        <w:pStyle w:val="BodyText"/>
      </w:pPr>
      <w:r>
        <w:t>A set of schemas published by the NIEM Program Management Office (PMO) and assigned a unique version number; a release is of high quality and has been vetted by NIEM governance bodies; includes micro, minor or major releases.</w:t>
      </w:r>
    </w:p>
    <w:p w14:paraId="05A13A81" w14:textId="77777777" w:rsidR="00D60B22" w:rsidRPr="00720DB0" w:rsidRDefault="00D60B22" w:rsidP="00720DB0">
      <w:pPr>
        <w:pStyle w:val="Heading5"/>
      </w:pPr>
      <w:r w:rsidRPr="00720DB0">
        <w:t>W3C Resource Description Framework (RDF)</w:t>
      </w:r>
    </w:p>
    <w:p w14:paraId="154E1300" w14:textId="22018DAE" w:rsidR="00D60B22" w:rsidRDefault="00D60B22" w:rsidP="00D60B22">
      <w:pPr>
        <w:pStyle w:val="BodyText"/>
      </w:pPr>
      <w:r>
        <w:t xml:space="preserve">A language for representing information about resources in the World Wide Web. It is particularly intended for representing metadata about Web resources, such as the title, author, and modification date of a Web page, copyright and licensing information about a Web document, or the availability schedule for some shared resource. By generalizing the concept of a </w:t>
      </w:r>
      <w:r w:rsidR="00C14211">
        <w:t>“</w:t>
      </w:r>
      <w:r>
        <w:t>Web resource</w:t>
      </w:r>
      <w:r w:rsidR="00C14211">
        <w:t>”</w:t>
      </w:r>
      <w:r>
        <w:t xml:space="preserve">, RDF can also be used to represent information about things that can be </w:t>
      </w:r>
      <w:r>
        <w:rPr>
          <w:i/>
          <w:iCs/>
        </w:rPr>
        <w:t>identified</w:t>
      </w:r>
      <w:r>
        <w:t xml:space="preserve"> on the Web, even when they cannot be directly </w:t>
      </w:r>
      <w:r>
        <w:rPr>
          <w:i/>
          <w:iCs/>
        </w:rPr>
        <w:t>retrieved</w:t>
      </w:r>
      <w:r>
        <w:t xml:space="preserve"> on the Web. RDF is intended for situations in which this information needs to be processed by applications, rather than being only displayed to people. RDF provides a common framework for expressing this information so it can be exchanged between applications without loss of meaning.</w:t>
      </w:r>
    </w:p>
    <w:p w14:paraId="6F3B99F3" w14:textId="77777777" w:rsidR="00D60B22" w:rsidRPr="00720DB0" w:rsidRDefault="00D60B22" w:rsidP="00720DB0">
      <w:pPr>
        <w:pStyle w:val="Heading5"/>
      </w:pPr>
      <w:r w:rsidRPr="00720DB0">
        <w:t>Root Element (NIEM)</w:t>
      </w:r>
    </w:p>
    <w:p w14:paraId="5C8DECE5" w14:textId="77777777" w:rsidR="00D60B22" w:rsidRDefault="00D60B22" w:rsidP="00D60B22">
      <w:pPr>
        <w:pStyle w:val="BodyText"/>
      </w:pPr>
      <w:r>
        <w:t>A globally defined element in a NIEM IEPD exchange schema. A root element can always be used as the top-level XML document element within an XML instance defined by the IEPD.</w:t>
      </w:r>
    </w:p>
    <w:p w14:paraId="4BC60381" w14:textId="77777777" w:rsidR="00D60B22" w:rsidRPr="00720DB0" w:rsidRDefault="00D60B22" w:rsidP="00720DB0">
      <w:pPr>
        <w:pStyle w:val="Heading5"/>
      </w:pPr>
      <w:r w:rsidRPr="00720DB0">
        <w:t>Schema Subset (NIEM)</w:t>
      </w:r>
    </w:p>
    <w:p w14:paraId="06813E70" w14:textId="1FA42784" w:rsidR="00D60B22" w:rsidRDefault="00D60B22" w:rsidP="00D60B22">
      <w:pPr>
        <w:pStyle w:val="BodyText"/>
      </w:pPr>
      <w:r>
        <w:t xml:space="preserve">A set of subset schemas derived from a NIEM reference schema set, usually a NIEM release. Any XML instance that validates with a correct schema subset will also validate with the complete reference schema set from which the schema subset was derived (See also </w:t>
      </w:r>
      <w:r w:rsidR="00C14211">
        <w:t>“</w:t>
      </w:r>
      <w:r>
        <w:t>subset schema.</w:t>
      </w:r>
      <w:r w:rsidR="00C14211">
        <w:t>”</w:t>
      </w:r>
      <w:r>
        <w:t xml:space="preserve">). </w:t>
      </w:r>
    </w:p>
    <w:p w14:paraId="2745089C" w14:textId="77777777" w:rsidR="00D60B22" w:rsidRPr="00720DB0" w:rsidRDefault="00D60B22" w:rsidP="00720DB0">
      <w:pPr>
        <w:pStyle w:val="Heading5"/>
      </w:pPr>
      <w:r w:rsidRPr="00720DB0">
        <w:lastRenderedPageBreak/>
        <w:t>Subset Schema (NIEM)</w:t>
      </w:r>
    </w:p>
    <w:p w14:paraId="1E680BCF" w14:textId="55DCF12C" w:rsidR="00D60B22" w:rsidRDefault="00D60B22" w:rsidP="00D60B22">
      <w:pPr>
        <w:pStyle w:val="BodyText"/>
      </w:pPr>
      <w:r>
        <w:t xml:space="preserve">A schema that constitutes a part (i.e., subset) of a NIEM reference schema; a schema whose data components are taken entirely from a NIEM reference schema while excluding those components that are unnecessary for a given exchange. Subset schemas are generally used in an IEPD as </w:t>
      </w:r>
      <w:r w:rsidR="00486C35">
        <w:t xml:space="preserve">a </w:t>
      </w:r>
      <w:r>
        <w:t xml:space="preserve">related set, i.e., from the same reference schema set such as a NIEM release (See also </w:t>
      </w:r>
      <w:r w:rsidR="00C14211">
        <w:t>“</w:t>
      </w:r>
      <w:r>
        <w:t>schema subset.</w:t>
      </w:r>
      <w:r w:rsidR="00C14211">
        <w:t>”</w:t>
      </w:r>
      <w:r>
        <w:t>).</w:t>
      </w:r>
    </w:p>
    <w:p w14:paraId="1899D473" w14:textId="77777777" w:rsidR="00D60B22" w:rsidRPr="00720DB0" w:rsidRDefault="00D60B22" w:rsidP="00720DB0">
      <w:pPr>
        <w:pStyle w:val="Heading5"/>
      </w:pPr>
      <w:r w:rsidRPr="00720DB0">
        <w:t>Unified Profile for DoDAF and MODAF (UPDM)</w:t>
      </w:r>
    </w:p>
    <w:p w14:paraId="607807DB" w14:textId="77777777" w:rsidR="00D60B22" w:rsidRPr="00A6315D" w:rsidRDefault="00D60B22" w:rsidP="00D60B22">
      <w:pPr>
        <w:pStyle w:val="BodyText"/>
      </w:pPr>
      <w:r w:rsidRPr="00A6315D">
        <w:t>A profile that defines a standard set of elements, relationships that exist between them, and a number of views and viewpoints which are used to support the development of an Enterprise Architecture primarily for the military community of interest.</w:t>
      </w:r>
    </w:p>
    <w:p w14:paraId="77D252B8" w14:textId="77777777" w:rsidR="00D60B22" w:rsidRPr="00720DB0" w:rsidRDefault="00D60B22" w:rsidP="00720DB0">
      <w:pPr>
        <w:pStyle w:val="Heading5"/>
      </w:pPr>
      <w:r w:rsidRPr="00720DB0">
        <w:t>XML Metadata Interchange (XMI)</w:t>
      </w:r>
    </w:p>
    <w:p w14:paraId="5ABC47D7" w14:textId="2F14AC09" w:rsidR="00D60B22" w:rsidRDefault="00D60B22" w:rsidP="00D60B22">
      <w:pPr>
        <w:pStyle w:val="BodyText"/>
      </w:pPr>
      <w:r>
        <w:t xml:space="preserve">XMI is a widely used interchange format for sharing objects using XML. Sharing objects in XML is a comprehensive solution that build on sharing data with XML. XMI is applicable to a wide variety of objects: analysis (UML), software (Java, C++), components (EJB, IDL, CORBA Component Model), and databases (CWM). For the purpose of this specification, references to XMI should be considered references to the XML Metadata Interchange (XMI) </w:t>
      </w:r>
      <w:r w:rsidR="00486C35">
        <w:t>2.4.1</w:t>
      </w:r>
      <w:r>
        <w:t xml:space="preserve"> Specification, cited in Normative References, above.</w:t>
      </w:r>
    </w:p>
    <w:p w14:paraId="041CEBA2" w14:textId="77777777" w:rsidR="00D60B22" w:rsidRPr="00720DB0" w:rsidRDefault="00D60B22" w:rsidP="00720DB0">
      <w:pPr>
        <w:pStyle w:val="Heading5"/>
      </w:pPr>
      <w:r w:rsidRPr="00720DB0">
        <w:t>XML Schema Document (XSD)</w:t>
      </w:r>
    </w:p>
    <w:p w14:paraId="6488683C" w14:textId="626C064D" w:rsidR="00D60B22" w:rsidRDefault="00D60B22" w:rsidP="00D60B22">
      <w:pPr>
        <w:pStyle w:val="BodyText"/>
      </w:pPr>
      <w:r>
        <w:t xml:space="preserve">A document written in the W3C XML Schema language, typically containing the </w:t>
      </w:r>
      <w:r w:rsidR="00C14211">
        <w:t>“</w:t>
      </w:r>
      <w:r>
        <w:t>xsd</w:t>
      </w:r>
      <w:r w:rsidR="00E02F3C">
        <w:t>:</w:t>
      </w:r>
      <w:r w:rsidR="00C14211">
        <w:t>”</w:t>
      </w:r>
      <w:r w:rsidR="00E02F3C">
        <w:t xml:space="preserve"> or </w:t>
      </w:r>
      <w:r w:rsidR="00C14211">
        <w:t>“</w:t>
      </w:r>
      <w:r w:rsidR="00E02F3C">
        <w:t>xs:</w:t>
      </w:r>
      <w:r w:rsidR="00C14211">
        <w:t>”</w:t>
      </w:r>
      <w:r>
        <w:t xml:space="preserve"> XML namespace prefix and stored with the </w:t>
      </w:r>
      <w:r w:rsidR="00C14211">
        <w:t>“</w:t>
      </w:r>
      <w:r>
        <w:t>.xsd</w:t>
      </w:r>
      <w:r w:rsidR="00C14211">
        <w:t>”</w:t>
      </w:r>
      <w:r>
        <w:t xml:space="preserve"> filename extension. Like all XML schema languages, XSD can be used to express a set of rules to which an XML document must conform in order to be considered 'valid' according to that schema. Sometimes also referred to as XML Schema Definition.</w:t>
      </w:r>
    </w:p>
    <w:p w14:paraId="6013C373" w14:textId="77777777" w:rsidR="00D60B22" w:rsidRPr="00720DB0" w:rsidRDefault="00D60B22" w:rsidP="00720DB0">
      <w:pPr>
        <w:pStyle w:val="Heading5"/>
      </w:pPr>
      <w:r w:rsidRPr="00720DB0">
        <w:t xml:space="preserve"> eXtended Markup Language (XML)</w:t>
      </w:r>
    </w:p>
    <w:p w14:paraId="713E0411" w14:textId="77777777" w:rsidR="00D60B22" w:rsidRDefault="00D60B22" w:rsidP="00D60B22">
      <w:pPr>
        <w:pStyle w:val="BodyText"/>
      </w:pPr>
      <w:r>
        <w:t>Extensible Markup Language (XML) is a simple, very flexible text format derived from SGML (ISO 8879). Originally designed to meet the challenges of large-scale electronic publishing, XML is also playing an increasingly important role in the exchange of a wide variety of data on the Web and elsewhere.</w:t>
      </w:r>
    </w:p>
    <w:p w14:paraId="732EF297" w14:textId="77777777" w:rsidR="00D60B22" w:rsidRPr="007B4D6D" w:rsidRDefault="00D60B22" w:rsidP="007B4D6D">
      <w:pPr>
        <w:pStyle w:val="Heading2"/>
      </w:pPr>
      <w:bookmarkStart w:id="105" w:name="_Toc364003689"/>
      <w:bookmarkStart w:id="106" w:name="_Toc426452197"/>
      <w:bookmarkStart w:id="107" w:name="_Toc309290658"/>
      <w:r w:rsidRPr="007B4D6D">
        <w:t>Acronyms</w:t>
      </w:r>
      <w:bookmarkEnd w:id="105"/>
      <w:bookmarkEnd w:id="106"/>
    </w:p>
    <w:tbl>
      <w:tblPr>
        <w:tblW w:w="5000" w:type="pct"/>
        <w:tblLayout w:type="fixed"/>
        <w:tblLook w:val="01E0" w:firstRow="1" w:lastRow="1" w:firstColumn="1" w:lastColumn="1" w:noHBand="0" w:noVBand="0"/>
      </w:tblPr>
      <w:tblGrid>
        <w:gridCol w:w="1886"/>
        <w:gridCol w:w="7690"/>
      </w:tblGrid>
      <w:tr w:rsidR="00D60B22" w14:paraId="39C6AA06" w14:textId="77777777" w:rsidTr="00D60B22">
        <w:tc>
          <w:tcPr>
            <w:tcW w:w="1886" w:type="dxa"/>
          </w:tcPr>
          <w:p w14:paraId="6B1D72C7" w14:textId="77777777" w:rsidR="00D60B22" w:rsidRPr="00C15274" w:rsidRDefault="00D60B22" w:rsidP="00D60B22">
            <w:pPr>
              <w:rPr>
                <w:sz w:val="20"/>
                <w:szCs w:val="20"/>
              </w:rPr>
            </w:pPr>
            <w:r w:rsidRPr="00C15274">
              <w:rPr>
                <w:sz w:val="20"/>
                <w:szCs w:val="20"/>
              </w:rPr>
              <w:t>BIEC</w:t>
            </w:r>
          </w:p>
        </w:tc>
        <w:tc>
          <w:tcPr>
            <w:tcW w:w="7690" w:type="dxa"/>
          </w:tcPr>
          <w:p w14:paraId="63C93A19" w14:textId="77777777" w:rsidR="00D60B22" w:rsidRPr="00C15274" w:rsidRDefault="00D60B22" w:rsidP="00D60B22">
            <w:pPr>
              <w:rPr>
                <w:sz w:val="20"/>
                <w:szCs w:val="20"/>
              </w:rPr>
            </w:pPr>
            <w:r w:rsidRPr="00C15274">
              <w:rPr>
                <w:sz w:val="20"/>
                <w:szCs w:val="20"/>
              </w:rPr>
              <w:t>Business Information Exchange Component</w:t>
            </w:r>
          </w:p>
        </w:tc>
      </w:tr>
      <w:tr w:rsidR="00D60B22" w14:paraId="75872FC6" w14:textId="77777777" w:rsidTr="00D60B22">
        <w:tc>
          <w:tcPr>
            <w:tcW w:w="1886" w:type="dxa"/>
          </w:tcPr>
          <w:p w14:paraId="157572F6" w14:textId="77777777" w:rsidR="00D60B22" w:rsidRPr="00C15274" w:rsidRDefault="00D60B22" w:rsidP="00D60B22">
            <w:pPr>
              <w:rPr>
                <w:sz w:val="20"/>
                <w:szCs w:val="20"/>
              </w:rPr>
            </w:pPr>
            <w:r w:rsidRPr="00C15274">
              <w:rPr>
                <w:sz w:val="20"/>
                <w:szCs w:val="20"/>
              </w:rPr>
              <w:t>DoD</w:t>
            </w:r>
          </w:p>
        </w:tc>
        <w:tc>
          <w:tcPr>
            <w:tcW w:w="7690" w:type="dxa"/>
          </w:tcPr>
          <w:p w14:paraId="55C8057B" w14:textId="77777777" w:rsidR="00D60B22" w:rsidRPr="00C15274" w:rsidRDefault="00D60B22" w:rsidP="00D60B22">
            <w:pPr>
              <w:rPr>
                <w:sz w:val="20"/>
                <w:szCs w:val="20"/>
              </w:rPr>
            </w:pPr>
            <w:r w:rsidRPr="00C15274">
              <w:rPr>
                <w:sz w:val="20"/>
                <w:szCs w:val="20"/>
              </w:rPr>
              <w:t>Department of Defense</w:t>
            </w:r>
          </w:p>
        </w:tc>
      </w:tr>
      <w:tr w:rsidR="00D60B22" w14:paraId="52BF574F" w14:textId="77777777" w:rsidTr="00D60B22">
        <w:tc>
          <w:tcPr>
            <w:tcW w:w="1886" w:type="dxa"/>
          </w:tcPr>
          <w:p w14:paraId="5E40B4F1" w14:textId="77777777" w:rsidR="00D60B22" w:rsidRPr="00C15274" w:rsidRDefault="00D60B22" w:rsidP="00D60B22">
            <w:pPr>
              <w:rPr>
                <w:sz w:val="20"/>
                <w:szCs w:val="20"/>
              </w:rPr>
            </w:pPr>
            <w:r w:rsidRPr="00C15274">
              <w:rPr>
                <w:sz w:val="20"/>
                <w:szCs w:val="20"/>
              </w:rPr>
              <w:t>EIEM</w:t>
            </w:r>
          </w:p>
        </w:tc>
        <w:tc>
          <w:tcPr>
            <w:tcW w:w="7690" w:type="dxa"/>
          </w:tcPr>
          <w:p w14:paraId="736A5EAF" w14:textId="77777777" w:rsidR="00D60B22" w:rsidRPr="00C15274" w:rsidRDefault="00D60B22" w:rsidP="00D60B22">
            <w:pPr>
              <w:rPr>
                <w:sz w:val="20"/>
                <w:szCs w:val="20"/>
              </w:rPr>
            </w:pPr>
            <w:r w:rsidRPr="00C15274">
              <w:rPr>
                <w:sz w:val="20"/>
                <w:szCs w:val="20"/>
              </w:rPr>
              <w:t>Enterprise Information Exchange Model</w:t>
            </w:r>
          </w:p>
        </w:tc>
      </w:tr>
      <w:tr w:rsidR="00D60B22" w14:paraId="239FFF5C" w14:textId="77777777" w:rsidTr="00D60B22">
        <w:tc>
          <w:tcPr>
            <w:tcW w:w="1886" w:type="dxa"/>
          </w:tcPr>
          <w:p w14:paraId="118555BB" w14:textId="77777777" w:rsidR="00D60B22" w:rsidRPr="00C15274" w:rsidRDefault="00D60B22" w:rsidP="00D60B22">
            <w:pPr>
              <w:rPr>
                <w:sz w:val="20"/>
                <w:szCs w:val="20"/>
              </w:rPr>
            </w:pPr>
            <w:r w:rsidRPr="00C15274">
              <w:rPr>
                <w:sz w:val="20"/>
                <w:szCs w:val="20"/>
              </w:rPr>
              <w:t>IC</w:t>
            </w:r>
          </w:p>
        </w:tc>
        <w:tc>
          <w:tcPr>
            <w:tcW w:w="7690" w:type="dxa"/>
          </w:tcPr>
          <w:p w14:paraId="4336AD37" w14:textId="77777777" w:rsidR="00D60B22" w:rsidRPr="00C15274" w:rsidRDefault="00D60B22" w:rsidP="00D60B22">
            <w:pPr>
              <w:rPr>
                <w:sz w:val="20"/>
                <w:szCs w:val="20"/>
              </w:rPr>
            </w:pPr>
            <w:r w:rsidRPr="00C15274">
              <w:rPr>
                <w:sz w:val="20"/>
                <w:szCs w:val="20"/>
              </w:rPr>
              <w:t>Intelligence Community</w:t>
            </w:r>
          </w:p>
        </w:tc>
      </w:tr>
      <w:tr w:rsidR="00D60B22" w14:paraId="515BC70A" w14:textId="77777777" w:rsidTr="00D60B22">
        <w:tc>
          <w:tcPr>
            <w:tcW w:w="1886" w:type="dxa"/>
          </w:tcPr>
          <w:p w14:paraId="4C1420DF" w14:textId="77777777" w:rsidR="00D60B22" w:rsidRPr="00C15274" w:rsidRDefault="00D60B22" w:rsidP="00D60B22">
            <w:pPr>
              <w:rPr>
                <w:sz w:val="20"/>
                <w:szCs w:val="20"/>
              </w:rPr>
            </w:pPr>
            <w:r w:rsidRPr="00C15274">
              <w:rPr>
                <w:sz w:val="20"/>
                <w:szCs w:val="20"/>
              </w:rPr>
              <w:t>IEPD</w:t>
            </w:r>
          </w:p>
        </w:tc>
        <w:tc>
          <w:tcPr>
            <w:tcW w:w="7690" w:type="dxa"/>
          </w:tcPr>
          <w:p w14:paraId="3B3DEA8C" w14:textId="77777777" w:rsidR="00D60B22" w:rsidRPr="00C15274" w:rsidRDefault="00D60B22" w:rsidP="00D60B22">
            <w:pPr>
              <w:rPr>
                <w:sz w:val="20"/>
                <w:szCs w:val="20"/>
              </w:rPr>
            </w:pPr>
            <w:r w:rsidRPr="00C15274">
              <w:rPr>
                <w:sz w:val="20"/>
                <w:szCs w:val="20"/>
              </w:rPr>
              <w:t>Information Exchange Package Documentation</w:t>
            </w:r>
          </w:p>
        </w:tc>
      </w:tr>
      <w:tr w:rsidR="00D60B22" w14:paraId="54EFCAB8" w14:textId="77777777" w:rsidTr="00D60B22">
        <w:tc>
          <w:tcPr>
            <w:tcW w:w="1886" w:type="dxa"/>
          </w:tcPr>
          <w:p w14:paraId="48EF9DBA" w14:textId="77777777" w:rsidR="00D60B22" w:rsidRPr="00C15274" w:rsidRDefault="00D60B22" w:rsidP="00D60B22">
            <w:pPr>
              <w:rPr>
                <w:sz w:val="20"/>
                <w:szCs w:val="20"/>
              </w:rPr>
            </w:pPr>
            <w:r w:rsidRPr="00C15274">
              <w:rPr>
                <w:sz w:val="20"/>
                <w:szCs w:val="20"/>
              </w:rPr>
              <w:t>MDA</w:t>
            </w:r>
          </w:p>
        </w:tc>
        <w:tc>
          <w:tcPr>
            <w:tcW w:w="7690" w:type="dxa"/>
          </w:tcPr>
          <w:p w14:paraId="2B82D345" w14:textId="08E2772C" w:rsidR="00D60B22" w:rsidRPr="00C15274" w:rsidRDefault="00D60B22" w:rsidP="00D60B22">
            <w:pPr>
              <w:rPr>
                <w:sz w:val="20"/>
                <w:szCs w:val="20"/>
              </w:rPr>
            </w:pPr>
            <w:r w:rsidRPr="00C15274">
              <w:rPr>
                <w:sz w:val="20"/>
                <w:szCs w:val="20"/>
              </w:rPr>
              <w:t>Model Driven Architecture</w:t>
            </w:r>
            <w:commentRangeStart w:id="108"/>
            <w:ins w:id="109" w:author="Steve Cook" w:date="2016-05-16T12:41:00Z">
              <w:r w:rsidR="0011329E" w:rsidRPr="0011329E">
                <w:rPr>
                  <w:sz w:val="20"/>
                  <w:szCs w:val="20"/>
                </w:rPr>
                <w:t>®</w:t>
              </w:r>
              <w:commentRangeEnd w:id="108"/>
              <w:r w:rsidR="0011329E">
                <w:rPr>
                  <w:rStyle w:val="CommentReference"/>
                </w:rPr>
                <w:commentReference w:id="108"/>
              </w:r>
            </w:ins>
          </w:p>
        </w:tc>
      </w:tr>
      <w:tr w:rsidR="00D60B22" w14:paraId="6F4A8F71" w14:textId="77777777" w:rsidTr="00D60B22">
        <w:tc>
          <w:tcPr>
            <w:tcW w:w="1886" w:type="dxa"/>
          </w:tcPr>
          <w:p w14:paraId="0E40C7B8" w14:textId="77777777" w:rsidR="00D60B22" w:rsidRPr="00C15274" w:rsidRDefault="00D60B22" w:rsidP="00D60B22">
            <w:pPr>
              <w:rPr>
                <w:sz w:val="20"/>
                <w:szCs w:val="20"/>
              </w:rPr>
            </w:pPr>
            <w:r w:rsidRPr="00C15274">
              <w:rPr>
                <w:sz w:val="20"/>
                <w:szCs w:val="20"/>
              </w:rPr>
              <w:t>MPD</w:t>
            </w:r>
          </w:p>
        </w:tc>
        <w:tc>
          <w:tcPr>
            <w:tcW w:w="7690" w:type="dxa"/>
          </w:tcPr>
          <w:p w14:paraId="663A8D45" w14:textId="77777777" w:rsidR="00D60B22" w:rsidRPr="00C15274" w:rsidRDefault="00D60B22" w:rsidP="00D60B22">
            <w:pPr>
              <w:rPr>
                <w:sz w:val="20"/>
                <w:szCs w:val="20"/>
              </w:rPr>
            </w:pPr>
            <w:r w:rsidRPr="00C15274">
              <w:rPr>
                <w:sz w:val="20"/>
                <w:szCs w:val="20"/>
              </w:rPr>
              <w:t>Model Package Description</w:t>
            </w:r>
          </w:p>
        </w:tc>
      </w:tr>
      <w:tr w:rsidR="00D60B22" w14:paraId="43F26297" w14:textId="77777777" w:rsidTr="00D60B22">
        <w:tc>
          <w:tcPr>
            <w:tcW w:w="1886" w:type="dxa"/>
          </w:tcPr>
          <w:p w14:paraId="1A6DDA2A" w14:textId="77777777" w:rsidR="00D60B22" w:rsidRPr="00C15274" w:rsidRDefault="00D60B22" w:rsidP="00D60B22">
            <w:pPr>
              <w:rPr>
                <w:sz w:val="20"/>
                <w:szCs w:val="20"/>
              </w:rPr>
            </w:pPr>
            <w:r w:rsidRPr="00C15274">
              <w:rPr>
                <w:sz w:val="20"/>
                <w:szCs w:val="20"/>
              </w:rPr>
              <w:t>NDR</w:t>
            </w:r>
          </w:p>
        </w:tc>
        <w:tc>
          <w:tcPr>
            <w:tcW w:w="7690" w:type="dxa"/>
          </w:tcPr>
          <w:p w14:paraId="03573755" w14:textId="77777777" w:rsidR="00D60B22" w:rsidRPr="00C15274" w:rsidRDefault="00D60B22" w:rsidP="00D60B22">
            <w:pPr>
              <w:rPr>
                <w:sz w:val="20"/>
                <w:szCs w:val="20"/>
              </w:rPr>
            </w:pPr>
            <w:r w:rsidRPr="00C15274">
              <w:rPr>
                <w:sz w:val="20"/>
                <w:szCs w:val="20"/>
              </w:rPr>
              <w:t>Naming and Design Rules</w:t>
            </w:r>
          </w:p>
        </w:tc>
      </w:tr>
      <w:tr w:rsidR="00D60B22" w14:paraId="4BE8C4A7" w14:textId="77777777" w:rsidTr="00D60B22">
        <w:tc>
          <w:tcPr>
            <w:tcW w:w="1886" w:type="dxa"/>
          </w:tcPr>
          <w:p w14:paraId="44BD02DD" w14:textId="77777777" w:rsidR="00D60B22" w:rsidRPr="00C15274" w:rsidRDefault="00D60B22" w:rsidP="00D60B22">
            <w:pPr>
              <w:rPr>
                <w:sz w:val="20"/>
                <w:szCs w:val="20"/>
              </w:rPr>
            </w:pPr>
            <w:r w:rsidRPr="00C15274">
              <w:rPr>
                <w:sz w:val="20"/>
                <w:szCs w:val="20"/>
              </w:rPr>
              <w:t>NIEM</w:t>
            </w:r>
          </w:p>
        </w:tc>
        <w:tc>
          <w:tcPr>
            <w:tcW w:w="7690" w:type="dxa"/>
          </w:tcPr>
          <w:p w14:paraId="2223A11E" w14:textId="77777777" w:rsidR="00D60B22" w:rsidRPr="00C15274" w:rsidRDefault="00D60B22" w:rsidP="00D60B22">
            <w:pPr>
              <w:rPr>
                <w:sz w:val="20"/>
                <w:szCs w:val="20"/>
              </w:rPr>
            </w:pPr>
            <w:r w:rsidRPr="00C15274">
              <w:rPr>
                <w:sz w:val="20"/>
                <w:szCs w:val="20"/>
              </w:rPr>
              <w:t>National Information Exchange Model</w:t>
            </w:r>
          </w:p>
        </w:tc>
      </w:tr>
      <w:tr w:rsidR="000A64F7" w14:paraId="79FA6E12" w14:textId="77777777" w:rsidTr="00D60B22">
        <w:tc>
          <w:tcPr>
            <w:tcW w:w="1886" w:type="dxa"/>
          </w:tcPr>
          <w:p w14:paraId="3113BE23" w14:textId="711E50D1" w:rsidR="000A64F7" w:rsidRPr="00C15274" w:rsidRDefault="000A64F7" w:rsidP="00D60B22">
            <w:pPr>
              <w:rPr>
                <w:sz w:val="20"/>
                <w:szCs w:val="20"/>
              </w:rPr>
            </w:pPr>
            <w:r w:rsidRPr="00C15274">
              <w:rPr>
                <w:sz w:val="20"/>
                <w:szCs w:val="20"/>
              </w:rPr>
              <w:t>NIEM</w:t>
            </w:r>
            <w:r>
              <w:rPr>
                <w:sz w:val="20"/>
                <w:szCs w:val="20"/>
              </w:rPr>
              <w:t>-3</w:t>
            </w:r>
          </w:p>
        </w:tc>
        <w:tc>
          <w:tcPr>
            <w:tcW w:w="7690" w:type="dxa"/>
          </w:tcPr>
          <w:p w14:paraId="5D72036E" w14:textId="330F66DA" w:rsidR="000A64F7" w:rsidRPr="00C15274" w:rsidRDefault="000A64F7" w:rsidP="00D60B22">
            <w:pPr>
              <w:rPr>
                <w:sz w:val="20"/>
                <w:szCs w:val="20"/>
              </w:rPr>
            </w:pPr>
            <w:r w:rsidRPr="00C15274">
              <w:rPr>
                <w:sz w:val="20"/>
                <w:szCs w:val="20"/>
              </w:rPr>
              <w:t>National Information Exchange Model</w:t>
            </w:r>
            <w:r>
              <w:rPr>
                <w:sz w:val="20"/>
                <w:szCs w:val="20"/>
              </w:rPr>
              <w:t>, Version 3</w:t>
            </w:r>
          </w:p>
        </w:tc>
      </w:tr>
      <w:tr w:rsidR="00D60B22" w14:paraId="4F84A20F" w14:textId="77777777" w:rsidTr="00D60B22">
        <w:tc>
          <w:tcPr>
            <w:tcW w:w="1886" w:type="dxa"/>
          </w:tcPr>
          <w:p w14:paraId="3BCD22D2" w14:textId="77777777" w:rsidR="00D60B22" w:rsidRPr="00C15274" w:rsidRDefault="00D60B22" w:rsidP="00D60B22">
            <w:pPr>
              <w:rPr>
                <w:sz w:val="20"/>
                <w:szCs w:val="20"/>
              </w:rPr>
            </w:pPr>
            <w:r w:rsidRPr="00C15274">
              <w:rPr>
                <w:sz w:val="20"/>
                <w:szCs w:val="20"/>
              </w:rPr>
              <w:t>OCL</w:t>
            </w:r>
          </w:p>
        </w:tc>
        <w:tc>
          <w:tcPr>
            <w:tcW w:w="7690" w:type="dxa"/>
          </w:tcPr>
          <w:p w14:paraId="47BD9832" w14:textId="77777777" w:rsidR="00D60B22" w:rsidRPr="00C15274" w:rsidRDefault="00D60B22" w:rsidP="00D60B22">
            <w:pPr>
              <w:rPr>
                <w:sz w:val="20"/>
                <w:szCs w:val="20"/>
              </w:rPr>
            </w:pPr>
            <w:r w:rsidRPr="00C15274">
              <w:rPr>
                <w:sz w:val="20"/>
                <w:szCs w:val="20"/>
              </w:rPr>
              <w:t>Object Constraint Language</w:t>
            </w:r>
          </w:p>
        </w:tc>
      </w:tr>
      <w:tr w:rsidR="00D60B22" w14:paraId="4BEF547C" w14:textId="77777777" w:rsidTr="00D60B22">
        <w:tc>
          <w:tcPr>
            <w:tcW w:w="1886" w:type="dxa"/>
          </w:tcPr>
          <w:p w14:paraId="2E4A08DE" w14:textId="77777777" w:rsidR="00D60B22" w:rsidRPr="00C15274" w:rsidRDefault="00D60B22" w:rsidP="00D60B22">
            <w:pPr>
              <w:rPr>
                <w:sz w:val="20"/>
                <w:szCs w:val="20"/>
              </w:rPr>
            </w:pPr>
            <w:r w:rsidRPr="00C15274">
              <w:rPr>
                <w:sz w:val="20"/>
                <w:szCs w:val="20"/>
              </w:rPr>
              <w:t>PIM</w:t>
            </w:r>
          </w:p>
        </w:tc>
        <w:tc>
          <w:tcPr>
            <w:tcW w:w="7690" w:type="dxa"/>
          </w:tcPr>
          <w:p w14:paraId="69430A4E" w14:textId="77777777" w:rsidR="00D60B22" w:rsidRPr="00C15274" w:rsidRDefault="00D60B22" w:rsidP="00D60B22">
            <w:pPr>
              <w:rPr>
                <w:sz w:val="20"/>
                <w:szCs w:val="20"/>
              </w:rPr>
            </w:pPr>
            <w:r w:rsidRPr="00C15274">
              <w:rPr>
                <w:sz w:val="20"/>
                <w:szCs w:val="20"/>
              </w:rPr>
              <w:t>Platform Independent Model</w:t>
            </w:r>
          </w:p>
        </w:tc>
      </w:tr>
      <w:tr w:rsidR="00D60B22" w14:paraId="1FD3CD92" w14:textId="77777777" w:rsidTr="00D60B22">
        <w:tc>
          <w:tcPr>
            <w:tcW w:w="1886" w:type="dxa"/>
          </w:tcPr>
          <w:p w14:paraId="37890671" w14:textId="77777777" w:rsidR="00D60B22" w:rsidRPr="00C15274" w:rsidRDefault="00D60B22" w:rsidP="00D60B22">
            <w:pPr>
              <w:rPr>
                <w:sz w:val="20"/>
                <w:szCs w:val="20"/>
              </w:rPr>
            </w:pPr>
            <w:r w:rsidRPr="00C15274">
              <w:rPr>
                <w:sz w:val="20"/>
                <w:szCs w:val="20"/>
              </w:rPr>
              <w:t>PM-ISE</w:t>
            </w:r>
          </w:p>
        </w:tc>
        <w:tc>
          <w:tcPr>
            <w:tcW w:w="7690" w:type="dxa"/>
          </w:tcPr>
          <w:p w14:paraId="1EC8FE63" w14:textId="77777777" w:rsidR="00D60B22" w:rsidRPr="00C15274" w:rsidRDefault="00D60B22" w:rsidP="00D60B22">
            <w:pPr>
              <w:rPr>
                <w:sz w:val="20"/>
                <w:szCs w:val="20"/>
              </w:rPr>
            </w:pPr>
            <w:r w:rsidRPr="00C15274">
              <w:rPr>
                <w:sz w:val="20"/>
                <w:szCs w:val="20"/>
              </w:rPr>
              <w:t>Program Manager for the Information Sharing Environment</w:t>
            </w:r>
          </w:p>
        </w:tc>
      </w:tr>
      <w:tr w:rsidR="00D60B22" w14:paraId="630FBBBC" w14:textId="77777777" w:rsidTr="00D60B22">
        <w:tc>
          <w:tcPr>
            <w:tcW w:w="1886" w:type="dxa"/>
          </w:tcPr>
          <w:p w14:paraId="1B8216F5" w14:textId="77777777" w:rsidR="00D60B22" w:rsidRPr="00C15274" w:rsidRDefault="00D60B22" w:rsidP="00D60B22">
            <w:pPr>
              <w:rPr>
                <w:sz w:val="20"/>
                <w:szCs w:val="20"/>
              </w:rPr>
            </w:pPr>
            <w:r w:rsidRPr="00C15274">
              <w:rPr>
                <w:sz w:val="20"/>
                <w:szCs w:val="20"/>
              </w:rPr>
              <w:t>PSM</w:t>
            </w:r>
          </w:p>
        </w:tc>
        <w:tc>
          <w:tcPr>
            <w:tcW w:w="7690" w:type="dxa"/>
          </w:tcPr>
          <w:p w14:paraId="68B78254" w14:textId="77777777" w:rsidR="00D60B22" w:rsidRPr="00C15274" w:rsidRDefault="00D60B22" w:rsidP="00D60B22">
            <w:pPr>
              <w:rPr>
                <w:sz w:val="20"/>
                <w:szCs w:val="20"/>
              </w:rPr>
            </w:pPr>
            <w:r w:rsidRPr="00C15274">
              <w:rPr>
                <w:sz w:val="20"/>
                <w:szCs w:val="20"/>
              </w:rPr>
              <w:t>Platform Specific Model</w:t>
            </w:r>
          </w:p>
        </w:tc>
      </w:tr>
      <w:tr w:rsidR="00D60B22" w14:paraId="2CBC567F" w14:textId="77777777" w:rsidTr="00D60B22">
        <w:tc>
          <w:tcPr>
            <w:tcW w:w="1886" w:type="dxa"/>
          </w:tcPr>
          <w:p w14:paraId="6DA218B9" w14:textId="77777777" w:rsidR="00D60B22" w:rsidRPr="00C15274" w:rsidRDefault="00D60B22" w:rsidP="00D60B22">
            <w:pPr>
              <w:rPr>
                <w:sz w:val="20"/>
                <w:szCs w:val="20"/>
              </w:rPr>
            </w:pPr>
            <w:r w:rsidRPr="00C15274">
              <w:rPr>
                <w:sz w:val="20"/>
                <w:szCs w:val="20"/>
              </w:rPr>
              <w:t>QVT</w:t>
            </w:r>
          </w:p>
        </w:tc>
        <w:tc>
          <w:tcPr>
            <w:tcW w:w="7690" w:type="dxa"/>
          </w:tcPr>
          <w:p w14:paraId="7E9B73F4" w14:textId="77777777" w:rsidR="00D60B22" w:rsidRPr="00C15274" w:rsidRDefault="00D60B22" w:rsidP="00D60B22">
            <w:pPr>
              <w:rPr>
                <w:sz w:val="20"/>
                <w:szCs w:val="20"/>
              </w:rPr>
            </w:pPr>
            <w:r w:rsidRPr="00C15274">
              <w:rPr>
                <w:sz w:val="20"/>
                <w:szCs w:val="20"/>
              </w:rPr>
              <w:t>Query/View/Transformation</w:t>
            </w:r>
          </w:p>
        </w:tc>
      </w:tr>
      <w:tr w:rsidR="00D60B22" w14:paraId="146C7910" w14:textId="77777777" w:rsidTr="00D60B22">
        <w:tc>
          <w:tcPr>
            <w:tcW w:w="1886" w:type="dxa"/>
          </w:tcPr>
          <w:p w14:paraId="504F0D8B" w14:textId="77777777" w:rsidR="00D60B22" w:rsidRPr="00C15274" w:rsidRDefault="00D60B22" w:rsidP="00D60B22">
            <w:pPr>
              <w:rPr>
                <w:sz w:val="20"/>
                <w:szCs w:val="20"/>
              </w:rPr>
            </w:pPr>
            <w:r w:rsidRPr="00C15274">
              <w:rPr>
                <w:sz w:val="20"/>
                <w:szCs w:val="20"/>
              </w:rPr>
              <w:t>UML</w:t>
            </w:r>
          </w:p>
        </w:tc>
        <w:tc>
          <w:tcPr>
            <w:tcW w:w="7690" w:type="dxa"/>
          </w:tcPr>
          <w:p w14:paraId="03C76B4F" w14:textId="77777777" w:rsidR="00D60B22" w:rsidRPr="00C15274" w:rsidRDefault="00D60B22" w:rsidP="00D60B22">
            <w:pPr>
              <w:rPr>
                <w:sz w:val="20"/>
                <w:szCs w:val="20"/>
              </w:rPr>
            </w:pPr>
            <w:r w:rsidRPr="00C15274">
              <w:rPr>
                <w:sz w:val="20"/>
                <w:szCs w:val="20"/>
              </w:rPr>
              <w:t>Unified Modeling Language</w:t>
            </w:r>
          </w:p>
        </w:tc>
      </w:tr>
      <w:tr w:rsidR="00D60B22" w14:paraId="75BFDC76" w14:textId="77777777" w:rsidTr="00D60B22">
        <w:tc>
          <w:tcPr>
            <w:tcW w:w="1886" w:type="dxa"/>
          </w:tcPr>
          <w:p w14:paraId="206D199B" w14:textId="77777777" w:rsidR="00D60B22" w:rsidRPr="00C15274" w:rsidRDefault="00D60B22" w:rsidP="00D60B22">
            <w:pPr>
              <w:rPr>
                <w:sz w:val="20"/>
                <w:szCs w:val="20"/>
              </w:rPr>
            </w:pPr>
            <w:r w:rsidRPr="00C15274">
              <w:rPr>
                <w:sz w:val="20"/>
                <w:szCs w:val="20"/>
              </w:rPr>
              <w:t>UPDM</w:t>
            </w:r>
          </w:p>
        </w:tc>
        <w:tc>
          <w:tcPr>
            <w:tcW w:w="7690" w:type="dxa"/>
          </w:tcPr>
          <w:p w14:paraId="147C0B08" w14:textId="77777777" w:rsidR="00D60B22" w:rsidRPr="00C15274" w:rsidRDefault="00D60B22" w:rsidP="00D60B22">
            <w:pPr>
              <w:rPr>
                <w:sz w:val="20"/>
                <w:szCs w:val="20"/>
              </w:rPr>
            </w:pPr>
            <w:r w:rsidRPr="00C15274">
              <w:rPr>
                <w:sz w:val="20"/>
                <w:szCs w:val="20"/>
              </w:rPr>
              <w:t>Unified Profile for DoDAF/MODAF</w:t>
            </w:r>
          </w:p>
        </w:tc>
      </w:tr>
      <w:tr w:rsidR="00D60B22" w14:paraId="2D70DE42" w14:textId="77777777" w:rsidTr="00D60B22">
        <w:tc>
          <w:tcPr>
            <w:tcW w:w="1886" w:type="dxa"/>
          </w:tcPr>
          <w:p w14:paraId="5C79A1A9" w14:textId="77777777" w:rsidR="00D60B22" w:rsidRPr="00C15274" w:rsidRDefault="00D60B22" w:rsidP="00D60B22">
            <w:pPr>
              <w:rPr>
                <w:sz w:val="20"/>
                <w:szCs w:val="20"/>
              </w:rPr>
            </w:pPr>
            <w:r w:rsidRPr="00C15274">
              <w:rPr>
                <w:sz w:val="20"/>
                <w:szCs w:val="20"/>
              </w:rPr>
              <w:t>XMI</w:t>
            </w:r>
          </w:p>
        </w:tc>
        <w:tc>
          <w:tcPr>
            <w:tcW w:w="7690" w:type="dxa"/>
          </w:tcPr>
          <w:p w14:paraId="413BC7E8" w14:textId="77777777" w:rsidR="00D60B22" w:rsidRPr="00C15274" w:rsidRDefault="00D60B22" w:rsidP="00D60B22">
            <w:pPr>
              <w:rPr>
                <w:sz w:val="20"/>
                <w:szCs w:val="20"/>
              </w:rPr>
            </w:pPr>
            <w:r w:rsidRPr="00C15274">
              <w:rPr>
                <w:sz w:val="20"/>
                <w:szCs w:val="20"/>
              </w:rPr>
              <w:t>XML Metadata Interchange</w:t>
            </w:r>
          </w:p>
        </w:tc>
      </w:tr>
      <w:tr w:rsidR="00D60B22" w14:paraId="29D593CE" w14:textId="77777777" w:rsidTr="00D60B22">
        <w:tc>
          <w:tcPr>
            <w:tcW w:w="1886" w:type="dxa"/>
          </w:tcPr>
          <w:p w14:paraId="5E0B4EAF" w14:textId="77777777" w:rsidR="00D60B22" w:rsidRPr="00C15274" w:rsidRDefault="00D60B22" w:rsidP="00D60B22">
            <w:pPr>
              <w:rPr>
                <w:sz w:val="20"/>
                <w:szCs w:val="20"/>
              </w:rPr>
            </w:pPr>
            <w:r w:rsidRPr="00C15274">
              <w:rPr>
                <w:sz w:val="20"/>
                <w:szCs w:val="20"/>
              </w:rPr>
              <w:t>XML</w:t>
            </w:r>
          </w:p>
        </w:tc>
        <w:tc>
          <w:tcPr>
            <w:tcW w:w="7690" w:type="dxa"/>
          </w:tcPr>
          <w:p w14:paraId="72D67F11" w14:textId="77777777" w:rsidR="00D60B22" w:rsidRPr="00C15274" w:rsidRDefault="00D60B22" w:rsidP="00D60B22">
            <w:pPr>
              <w:rPr>
                <w:sz w:val="20"/>
                <w:szCs w:val="20"/>
              </w:rPr>
            </w:pPr>
            <w:r w:rsidRPr="00C15274">
              <w:rPr>
                <w:sz w:val="20"/>
                <w:szCs w:val="20"/>
              </w:rPr>
              <w:t>eXtensible Markup Language</w:t>
            </w:r>
          </w:p>
        </w:tc>
      </w:tr>
      <w:tr w:rsidR="00D60B22" w14:paraId="61E38FC4" w14:textId="77777777" w:rsidTr="00D60B22">
        <w:tc>
          <w:tcPr>
            <w:tcW w:w="1886" w:type="dxa"/>
          </w:tcPr>
          <w:p w14:paraId="01941D95" w14:textId="77777777" w:rsidR="00D60B22" w:rsidRPr="00C15274" w:rsidRDefault="00D60B22" w:rsidP="00D60B22">
            <w:pPr>
              <w:rPr>
                <w:sz w:val="20"/>
                <w:szCs w:val="20"/>
              </w:rPr>
            </w:pPr>
            <w:r w:rsidRPr="00C15274">
              <w:rPr>
                <w:sz w:val="20"/>
                <w:szCs w:val="20"/>
              </w:rPr>
              <w:t>XSD</w:t>
            </w:r>
          </w:p>
        </w:tc>
        <w:tc>
          <w:tcPr>
            <w:tcW w:w="7690" w:type="dxa"/>
          </w:tcPr>
          <w:p w14:paraId="2A3F8524" w14:textId="77777777" w:rsidR="00D60B22" w:rsidRPr="00C15274" w:rsidRDefault="00D60B22" w:rsidP="00D60B22">
            <w:pPr>
              <w:rPr>
                <w:sz w:val="20"/>
                <w:szCs w:val="20"/>
              </w:rPr>
            </w:pPr>
            <w:r w:rsidRPr="00C15274">
              <w:rPr>
                <w:sz w:val="20"/>
                <w:szCs w:val="20"/>
              </w:rPr>
              <w:t>XML Schema Definition</w:t>
            </w:r>
          </w:p>
        </w:tc>
      </w:tr>
    </w:tbl>
    <w:p w14:paraId="720F47CD" w14:textId="77777777" w:rsidR="00D60B22" w:rsidRDefault="00D60B22" w:rsidP="00D60B22">
      <w:pPr>
        <w:pStyle w:val="Heading1"/>
      </w:pPr>
      <w:bookmarkStart w:id="110" w:name="_Toc364003690"/>
      <w:bookmarkStart w:id="111" w:name="_Toc426452198"/>
      <w:r w:rsidRPr="00BD0166">
        <w:lastRenderedPageBreak/>
        <w:t>Symbols</w:t>
      </w:r>
      <w:bookmarkEnd w:id="107"/>
      <w:bookmarkEnd w:id="110"/>
      <w:bookmarkEnd w:id="111"/>
    </w:p>
    <w:p w14:paraId="4F4273B7" w14:textId="77777777" w:rsidR="00D60B22" w:rsidRPr="005320C8" w:rsidRDefault="00D60B22" w:rsidP="00D60B22">
      <w:pPr>
        <w:pStyle w:val="BodyText"/>
      </w:pPr>
      <w:r>
        <w:t>There are no symbols defined in this specification.</w:t>
      </w:r>
    </w:p>
    <w:p w14:paraId="435E1137" w14:textId="77777777" w:rsidR="00D60B22" w:rsidRDefault="00D60B22" w:rsidP="001964AF">
      <w:pPr>
        <w:pStyle w:val="Heading1"/>
      </w:pPr>
      <w:bookmarkStart w:id="112" w:name="_Ref317346336"/>
      <w:bookmarkStart w:id="113" w:name="_Toc364003691"/>
      <w:bookmarkStart w:id="114" w:name="_Toc426452199"/>
      <w:bookmarkEnd w:id="80"/>
      <w:r>
        <w:lastRenderedPageBreak/>
        <w:t>Additional Information</w:t>
      </w:r>
      <w:bookmarkEnd w:id="112"/>
      <w:bookmarkEnd w:id="113"/>
      <w:bookmarkEnd w:id="114"/>
    </w:p>
    <w:p w14:paraId="0AC74DBD" w14:textId="77777777" w:rsidR="00D60B22" w:rsidRPr="007B4D6D" w:rsidRDefault="00D60B22" w:rsidP="007B4D6D">
      <w:pPr>
        <w:pStyle w:val="Heading2"/>
      </w:pPr>
      <w:bookmarkStart w:id="115" w:name="_Toc309290662"/>
      <w:bookmarkStart w:id="116" w:name="_Toc364003692"/>
      <w:bookmarkStart w:id="117" w:name="_Toc426452200"/>
      <w:bookmarkStart w:id="118" w:name="_Toc309290663"/>
      <w:r w:rsidRPr="007B4D6D">
        <w:t>Acknowledgements</w:t>
      </w:r>
      <w:bookmarkEnd w:id="115"/>
      <w:bookmarkEnd w:id="116"/>
      <w:bookmarkEnd w:id="117"/>
    </w:p>
    <w:p w14:paraId="1AFE0E93" w14:textId="77777777" w:rsidR="00D60B22" w:rsidRDefault="00D60B22" w:rsidP="00D60B22">
      <w:pPr>
        <w:pStyle w:val="BodyText"/>
      </w:pPr>
      <w:r>
        <w:t xml:space="preserve">The following entities have played a </w:t>
      </w:r>
      <w:r w:rsidRPr="009248B6">
        <w:t>significant</w:t>
      </w:r>
      <w:r>
        <w:t xml:space="preserve"> role in driving the development of this specification:</w:t>
      </w:r>
    </w:p>
    <w:p w14:paraId="1F81D8BF" w14:textId="77777777" w:rsidR="00D60B22" w:rsidRDefault="00D60B22" w:rsidP="00D60B22">
      <w:pPr>
        <w:pStyle w:val="BulletedText"/>
      </w:pPr>
      <w:r>
        <w:t>Submitters:</w:t>
      </w:r>
    </w:p>
    <w:p w14:paraId="61B8190D" w14:textId="77777777" w:rsidR="00D60B22" w:rsidRDefault="00D60B22" w:rsidP="001D27DD">
      <w:pPr>
        <w:pStyle w:val="BulletedText"/>
        <w:numPr>
          <w:ilvl w:val="1"/>
          <w:numId w:val="2"/>
        </w:numPr>
      </w:pPr>
      <w:r>
        <w:t>Model Driven Solutions</w:t>
      </w:r>
    </w:p>
    <w:p w14:paraId="70F2B322" w14:textId="77777777" w:rsidR="00D60B22" w:rsidRDefault="00D60B22" w:rsidP="00D60B22">
      <w:pPr>
        <w:pStyle w:val="BulletedText"/>
      </w:pPr>
      <w:r>
        <w:t>Government Stakeholders:</w:t>
      </w:r>
    </w:p>
    <w:p w14:paraId="29CF027C" w14:textId="77777777" w:rsidR="00D60B22" w:rsidRDefault="00D60B22" w:rsidP="001D27DD">
      <w:pPr>
        <w:pStyle w:val="BulletedText"/>
        <w:numPr>
          <w:ilvl w:val="1"/>
          <w:numId w:val="2"/>
        </w:numPr>
      </w:pPr>
      <w:r>
        <w:t>NIEM Program Management Office (PMO), and the NIEM Technical Architecture Committee (NTAC)</w:t>
      </w:r>
    </w:p>
    <w:p w14:paraId="059F0E84" w14:textId="77777777" w:rsidR="00D60B22" w:rsidRDefault="00D60B22" w:rsidP="001D27DD">
      <w:pPr>
        <w:pStyle w:val="BulletedText"/>
        <w:numPr>
          <w:ilvl w:val="1"/>
          <w:numId w:val="2"/>
        </w:numPr>
      </w:pPr>
      <w:r>
        <w:t xml:space="preserve">Office of the Program Manager for Information Sharing Environment (PM-ISE) </w:t>
      </w:r>
      <w:hyperlink r:id="rId92" w:history="1">
        <w:r>
          <w:rPr>
            <w:rStyle w:val="Hyperlink"/>
          </w:rPr>
          <w:t>www.ise.gov</w:t>
        </w:r>
      </w:hyperlink>
    </w:p>
    <w:p w14:paraId="41FC8BA9" w14:textId="77777777" w:rsidR="00D60B22" w:rsidRDefault="00D60B22" w:rsidP="001D27DD">
      <w:pPr>
        <w:pStyle w:val="BulletedText"/>
        <w:numPr>
          <w:ilvl w:val="1"/>
          <w:numId w:val="2"/>
        </w:numPr>
      </w:pPr>
      <w:r>
        <w:t>Office of the Secretary of Defense</w:t>
      </w:r>
    </w:p>
    <w:p w14:paraId="1086A498" w14:textId="77777777" w:rsidR="00D60B22" w:rsidRDefault="00D60B22" w:rsidP="00D60B22">
      <w:pPr>
        <w:pStyle w:val="BulletedText"/>
      </w:pPr>
      <w:r>
        <w:t>Contributors:</w:t>
      </w:r>
    </w:p>
    <w:p w14:paraId="186518AA" w14:textId="77777777" w:rsidR="00D60B22" w:rsidRDefault="00D60B22" w:rsidP="001D27DD">
      <w:pPr>
        <w:pStyle w:val="BulletedText"/>
        <w:numPr>
          <w:ilvl w:val="1"/>
          <w:numId w:val="2"/>
        </w:numPr>
      </w:pPr>
      <w:r>
        <w:t>Adaptive</w:t>
      </w:r>
    </w:p>
    <w:p w14:paraId="796FE322" w14:textId="77777777" w:rsidR="00D60B22" w:rsidRDefault="00D60B22" w:rsidP="001D27DD">
      <w:pPr>
        <w:pStyle w:val="BulletedText"/>
        <w:numPr>
          <w:ilvl w:val="1"/>
          <w:numId w:val="2"/>
        </w:numPr>
      </w:pPr>
      <w:r>
        <w:t>Escape Velocity</w:t>
      </w:r>
    </w:p>
    <w:p w14:paraId="54698417" w14:textId="77777777" w:rsidR="00D60B22" w:rsidRDefault="00D60B22" w:rsidP="001D27DD">
      <w:pPr>
        <w:pStyle w:val="BulletedText"/>
        <w:numPr>
          <w:ilvl w:val="1"/>
          <w:numId w:val="2"/>
        </w:numPr>
      </w:pPr>
      <w:r>
        <w:t>Everware-CBDI</w:t>
      </w:r>
    </w:p>
    <w:p w14:paraId="6EFD4031" w14:textId="77777777" w:rsidR="00D60B22" w:rsidRDefault="00D60B22" w:rsidP="001D27DD">
      <w:pPr>
        <w:pStyle w:val="BulletedText"/>
        <w:numPr>
          <w:ilvl w:val="1"/>
          <w:numId w:val="2"/>
        </w:numPr>
      </w:pPr>
      <w:r>
        <w:t>Georgia Tech Research Institute (GTRI)</w:t>
      </w:r>
    </w:p>
    <w:p w14:paraId="6C0C537E" w14:textId="2FEBE982" w:rsidR="00C876E4" w:rsidRDefault="00C876E4" w:rsidP="001D27DD">
      <w:pPr>
        <w:pStyle w:val="BulletedText"/>
        <w:numPr>
          <w:ilvl w:val="1"/>
          <w:numId w:val="2"/>
        </w:numPr>
      </w:pPr>
      <w:r>
        <w:t>Hidden Symmetry Ltd</w:t>
      </w:r>
    </w:p>
    <w:p w14:paraId="04948FD7" w14:textId="77777777" w:rsidR="00D60B22" w:rsidRDefault="00D60B22" w:rsidP="001D27DD">
      <w:pPr>
        <w:pStyle w:val="BulletedText"/>
        <w:numPr>
          <w:ilvl w:val="1"/>
          <w:numId w:val="2"/>
        </w:numPr>
      </w:pPr>
      <w:r>
        <w:t>SEARCH</w:t>
      </w:r>
    </w:p>
    <w:p w14:paraId="525EDE48" w14:textId="77777777" w:rsidR="00D60B22" w:rsidRPr="005A4513" w:rsidRDefault="00D60B22" w:rsidP="001D27DD">
      <w:pPr>
        <w:pStyle w:val="BulletedText"/>
        <w:numPr>
          <w:ilvl w:val="1"/>
          <w:numId w:val="2"/>
        </w:numPr>
      </w:pPr>
      <w:r>
        <w:t>TethersEnd Consulting</w:t>
      </w:r>
    </w:p>
    <w:p w14:paraId="1C824C52" w14:textId="77777777" w:rsidR="00D60B22" w:rsidRPr="007B4D6D" w:rsidRDefault="00D60B22" w:rsidP="007B4D6D">
      <w:pPr>
        <w:pStyle w:val="Heading2"/>
      </w:pPr>
      <w:bookmarkStart w:id="119" w:name="_Toc364003693"/>
      <w:bookmarkStart w:id="120" w:name="_Toc426452201"/>
      <w:r w:rsidRPr="007B4D6D">
        <w:t>Proof of Concept</w:t>
      </w:r>
      <w:bookmarkEnd w:id="118"/>
      <w:bookmarkEnd w:id="119"/>
      <w:bookmarkEnd w:id="120"/>
    </w:p>
    <w:p w14:paraId="4DB6A94D" w14:textId="77777777" w:rsidR="00D60B22" w:rsidRDefault="00D60B22" w:rsidP="00D60B22">
      <w:pPr>
        <w:pStyle w:val="BodyText"/>
      </w:pPr>
      <w:r>
        <w:t>Proofs of Concept have been completed during the development of the PIM and the PSM profiles such that NIEM-UML models can be used to forward engineer validated MPDs and existing IEPDs have been able to be reverse engineered into NIEM-UML.</w:t>
      </w:r>
    </w:p>
    <w:p w14:paraId="7389BBB2" w14:textId="77777777" w:rsidR="00D60B22" w:rsidRPr="007B4D6D" w:rsidRDefault="00D60B22" w:rsidP="007B4D6D">
      <w:pPr>
        <w:pStyle w:val="Heading2"/>
      </w:pPr>
      <w:bookmarkStart w:id="121" w:name="_Toc309290664"/>
      <w:bookmarkStart w:id="122" w:name="_Toc364003694"/>
      <w:bookmarkStart w:id="123" w:name="_Toc426452202"/>
      <w:r w:rsidRPr="007B4D6D">
        <w:t>NIEM-UML</w:t>
      </w:r>
      <w:r w:rsidR="00E02F3C" w:rsidRPr="007B4D6D">
        <w:t xml:space="preserve"> </w:t>
      </w:r>
      <w:r w:rsidRPr="007B4D6D">
        <w:t>Introduction and Concepts</w:t>
      </w:r>
      <w:bookmarkEnd w:id="121"/>
      <w:bookmarkEnd w:id="122"/>
      <w:bookmarkEnd w:id="123"/>
    </w:p>
    <w:p w14:paraId="05F29BDF" w14:textId="77777777" w:rsidR="00D60B22" w:rsidRPr="00E52E79" w:rsidRDefault="00D60B22" w:rsidP="007B4D6D">
      <w:pPr>
        <w:pStyle w:val="Heading3"/>
      </w:pPr>
      <w:bookmarkStart w:id="124" w:name="_Toc309290665"/>
      <w:bookmarkStart w:id="125" w:name="_Toc364003695"/>
      <w:bookmarkStart w:id="126" w:name="_Toc426452203"/>
      <w:r w:rsidRPr="00E52E79">
        <w:t>Background</w:t>
      </w:r>
      <w:bookmarkEnd w:id="124"/>
      <w:bookmarkEnd w:id="125"/>
      <w:bookmarkEnd w:id="126"/>
    </w:p>
    <w:p w14:paraId="47526565" w14:textId="77777777" w:rsidR="00D60B22" w:rsidRDefault="00D60B22" w:rsidP="00D60B22">
      <w:pPr>
        <w:pStyle w:val="BodyText"/>
      </w:pPr>
      <w:r>
        <w:t>The U.S. Department of Justice (DOJ) and the U.S. Department of Homeland Security (DHS) initiated the National Information Exchange Model (NIEM) in 2005. Its early design was based on its predecessor, the Global Justice XML Data Model (GJXDM). Both programs recognized immediately that widespread adoption and use would require common vocabularies for information sharing and supporting software tools. Responding to a variety of urgent user needs, GJXDM software tools were developed by DOJ. As user needs evolved, these tools were adapted and expanded for NIEM</w:t>
      </w:r>
      <w:r w:rsidR="00443B47">
        <w:t xml:space="preserve">. </w:t>
      </w:r>
      <w:r>
        <w:t>Since these beginnings substantial controlled NIEM vocabularies have been developed within the NIEM process, these vocabularies are the basis for multiple information sharing solutions.</w:t>
      </w:r>
    </w:p>
    <w:p w14:paraId="3F08B40D" w14:textId="77777777" w:rsidR="00D60B22" w:rsidRDefault="00D60B22" w:rsidP="00D60B22">
      <w:pPr>
        <w:pStyle w:val="BodyText"/>
      </w:pPr>
      <w:r>
        <w:t xml:space="preserve">Relatively rapid adoption of NIEM in the Justice, Public Safety and other communities made it clear that governance and tool support would need to increase to keep pace. To leverage limited NIEM resources for more rapid expansion of software support, the NIEM Program Management Office (PMO) established an approach (outlined in the </w:t>
      </w:r>
      <w:r>
        <w:rPr>
          <w:i/>
        </w:rPr>
        <w:t>NIEM High Level Tool Architecture</w:t>
      </w:r>
      <w:r>
        <w:t xml:space="preserve">) that supports tool interoperability through standard open interfaces and well-defined import/export artifacts. This removes the need for an all-in-one tool, and allows both existing and new tools to support the functions of NIEM development processes. Existing tools can easily adapt to the interfaces and artifacts to provide support for the functions they do best. Standard imports, exports, and interfaces at key points in NIEM processes also facilitate tool interoperability. New tools can be built to directly </w:t>
      </w:r>
      <w:r>
        <w:lastRenderedPageBreak/>
        <w:t xml:space="preserve">support one or more functions, as well as interoperate with other tools. By publishing open interface specifications, the NIEM Program economically facilitates adaptation and interoperability of existing tools and encourages development of new NIEM-aware tools. </w:t>
      </w:r>
    </w:p>
    <w:p w14:paraId="4D996CEB" w14:textId="06C6B54C" w:rsidR="00DE4FDA" w:rsidRPr="00DE4FDA" w:rsidRDefault="00D60B22" w:rsidP="00DE4FDA">
      <w:pPr>
        <w:pStyle w:val="Heading3"/>
      </w:pPr>
      <w:bookmarkStart w:id="127" w:name="_Toc309290666"/>
      <w:bookmarkStart w:id="128" w:name="_Toc364003696"/>
      <w:bookmarkStart w:id="129" w:name="_Toc426452204"/>
      <w:r w:rsidRPr="00E52E79">
        <w:t>NIEM-UML</w:t>
      </w:r>
      <w:r>
        <w:t xml:space="preserve"> Goals</w:t>
      </w:r>
      <w:bookmarkEnd w:id="127"/>
      <w:bookmarkEnd w:id="128"/>
      <w:bookmarkEnd w:id="129"/>
    </w:p>
    <w:p w14:paraId="56283124" w14:textId="5A916CCE" w:rsidR="00B62A43" w:rsidRDefault="00B62A43" w:rsidP="00B62A43">
      <w:pPr>
        <w:pStyle w:val="BodyText"/>
      </w:pPr>
      <w:r>
        <w:t xml:space="preserve">Consistent with the NIEM </w:t>
      </w:r>
      <w:r>
        <w:rPr>
          <w:i/>
        </w:rPr>
        <w:t>High Level Tool Architecture</w:t>
      </w:r>
      <w:r>
        <w:t>, this NIEM-UML is a specification (under the OMG) designed to enable general use of UML and MDA</w:t>
      </w:r>
      <w:commentRangeStart w:id="130"/>
      <w:ins w:id="131" w:author="Steve Cook" w:date="2016-05-16T12:42:00Z">
        <w:r w:rsidR="0011329E" w:rsidRPr="0011329E">
          <w:t>®</w:t>
        </w:r>
        <w:commentRangeEnd w:id="130"/>
        <w:r w:rsidR="0011329E">
          <w:rPr>
            <w:rStyle w:val="CommentReference"/>
          </w:rPr>
          <w:commentReference w:id="130"/>
        </w:r>
      </w:ins>
      <w:r>
        <w:t xml:space="preserve"> tools to support the development and use of NIEM information exchanges and models. The primary intention of this specification is to enable existing UML tools to build standard UML representations of NIEM information exchanges and models, and to generate associated NIEM-conforming XML schemas and other artifacts. The following key considerations have been implemented in the specification:</w:t>
      </w:r>
    </w:p>
    <w:p w14:paraId="5EF220E5" w14:textId="07FC54C4" w:rsidR="00B62A43" w:rsidRPr="00D64B2A" w:rsidRDefault="00B62A43" w:rsidP="00B62A43">
      <w:pPr>
        <w:pStyle w:val="BulletedText"/>
      </w:pPr>
      <w:r w:rsidRPr="006C3D3F">
        <w:rPr>
          <w:bCs/>
          <w:i/>
        </w:rPr>
        <w:t>Standards Based</w:t>
      </w:r>
      <w:r w:rsidRPr="006C3D3F">
        <w:rPr>
          <w:i/>
        </w:rPr>
        <w:t>.</w:t>
      </w:r>
      <w:r w:rsidRPr="00D64B2A">
        <w:t xml:space="preserve"> </w:t>
      </w:r>
      <w:r w:rsidR="002E32C1">
        <w:t>Use</w:t>
      </w:r>
      <w:r w:rsidRPr="00D64B2A">
        <w:t xml:space="preserve"> standards</w:t>
      </w:r>
      <w:r w:rsidRPr="00D64B2A">
        <w:rPr>
          <w:b/>
          <w:bCs/>
        </w:rPr>
        <w:t xml:space="preserve"> </w:t>
      </w:r>
      <w:r w:rsidRPr="00D64B2A">
        <w:t>and standards based tools</w:t>
      </w:r>
    </w:p>
    <w:p w14:paraId="09E4E3D6" w14:textId="77777777" w:rsidR="00B62A43" w:rsidRPr="00D64B2A" w:rsidRDefault="00B62A43" w:rsidP="00B62A43">
      <w:pPr>
        <w:pStyle w:val="BulletedText"/>
      </w:pPr>
      <w:r w:rsidRPr="006C3D3F">
        <w:rPr>
          <w:bCs/>
          <w:i/>
        </w:rPr>
        <w:t>Simplicity.</w:t>
      </w:r>
      <w:r w:rsidRPr="006C3D3F">
        <w:rPr>
          <w:i/>
        </w:rPr>
        <w:t xml:space="preserve"> </w:t>
      </w:r>
      <w:r>
        <w:t>R</w:t>
      </w:r>
      <w:r w:rsidRPr="00D64B2A">
        <w:t xml:space="preserve">educe complexity and lower the barrier for entry </w:t>
      </w:r>
      <w:r>
        <w:t>for NIEM business and technical modelers</w:t>
      </w:r>
    </w:p>
    <w:p w14:paraId="2D0538C6" w14:textId="77777777" w:rsidR="00B62A43" w:rsidRPr="00D64B2A" w:rsidRDefault="00B62A43" w:rsidP="00B62A43">
      <w:pPr>
        <w:pStyle w:val="BulletedText"/>
      </w:pPr>
      <w:r w:rsidRPr="006C3D3F">
        <w:rPr>
          <w:bCs/>
          <w:i/>
        </w:rPr>
        <w:t>Reuse</w:t>
      </w:r>
      <w:r w:rsidRPr="006C3D3F">
        <w:rPr>
          <w:i/>
        </w:rPr>
        <w:t>.</w:t>
      </w:r>
      <w:r w:rsidRPr="00D64B2A">
        <w:t xml:space="preserve"> </w:t>
      </w:r>
      <w:r>
        <w:t>F</w:t>
      </w:r>
      <w:r w:rsidRPr="00D64B2A">
        <w:t>acilitate reuse of NIEM models and as a result schemas</w:t>
      </w:r>
    </w:p>
    <w:p w14:paraId="3C5FC7F7" w14:textId="77777777" w:rsidR="00B62A43" w:rsidRPr="00D64B2A" w:rsidRDefault="00B62A43" w:rsidP="00B62A43">
      <w:pPr>
        <w:pStyle w:val="BulletedText"/>
      </w:pPr>
      <w:r w:rsidRPr="006C3D3F">
        <w:rPr>
          <w:bCs/>
          <w:i/>
        </w:rPr>
        <w:t>Agility</w:t>
      </w:r>
      <w:r w:rsidRPr="006C3D3F">
        <w:rPr>
          <w:i/>
        </w:rPr>
        <w:t>.</w:t>
      </w:r>
      <w:r>
        <w:t xml:space="preserve"> E</w:t>
      </w:r>
      <w:r w:rsidRPr="00D64B2A">
        <w:t>nable the NIEM profile to be used with other standards, technologies and layers</w:t>
      </w:r>
      <w:r>
        <w:t xml:space="preserve">, if required </w:t>
      </w:r>
    </w:p>
    <w:p w14:paraId="418725DF" w14:textId="77777777" w:rsidR="00B62A43" w:rsidRPr="00592F7C" w:rsidRDefault="00B62A43" w:rsidP="00B62A43">
      <w:pPr>
        <w:pStyle w:val="BulletedText"/>
      </w:pPr>
      <w:r w:rsidRPr="006C3D3F">
        <w:rPr>
          <w:bCs/>
          <w:i/>
        </w:rPr>
        <w:t>Audience</w:t>
      </w:r>
      <w:r w:rsidRPr="006C3D3F">
        <w:rPr>
          <w:i/>
        </w:rPr>
        <w:t>.</w:t>
      </w:r>
      <w:r>
        <w:t xml:space="preserve"> Allow </w:t>
      </w:r>
      <w:r w:rsidRPr="00592F7C">
        <w:t xml:space="preserve">audiences with different levels of knowledge of the NIEM technical concepts to </w:t>
      </w:r>
      <w:r>
        <w:t>create and use NIEM specifications</w:t>
      </w:r>
    </w:p>
    <w:p w14:paraId="78C4BF5D" w14:textId="77777777" w:rsidR="00B62A43" w:rsidRPr="00D64B2A" w:rsidRDefault="00B62A43" w:rsidP="00B62A43">
      <w:pPr>
        <w:pStyle w:val="BulletedText"/>
      </w:pPr>
      <w:r>
        <w:rPr>
          <w:bCs/>
          <w:i/>
        </w:rPr>
        <w:t>Interoperability</w:t>
      </w:r>
      <w:r w:rsidRPr="006C3D3F">
        <w:rPr>
          <w:i/>
        </w:rPr>
        <w:t xml:space="preserve">. </w:t>
      </w:r>
      <w:r w:rsidRPr="00D64B2A">
        <w:t xml:space="preserve">Ensure that a UML representation of a NIEM model produced by one developer can be interpreted as expected by another. </w:t>
      </w:r>
    </w:p>
    <w:p w14:paraId="2EEE4D72" w14:textId="77777777" w:rsidR="00B62A43" w:rsidRPr="00D64B2A" w:rsidRDefault="00B62A43" w:rsidP="00B62A43">
      <w:pPr>
        <w:pStyle w:val="BulletedText"/>
      </w:pPr>
      <w:r w:rsidRPr="006C3D3F">
        <w:rPr>
          <w:bCs/>
          <w:i/>
        </w:rPr>
        <w:t>Completeness</w:t>
      </w:r>
      <w:r w:rsidRPr="006C3D3F">
        <w:rPr>
          <w:i/>
        </w:rPr>
        <w:t xml:space="preserve">. </w:t>
      </w:r>
      <w:r w:rsidRPr="00D64B2A">
        <w:t>Ensure that a developer can produce a UML representation of any NIEM concept, including semantics, XML Schema structure, and metadata.</w:t>
      </w:r>
    </w:p>
    <w:p w14:paraId="071DCF3B" w14:textId="77777777" w:rsidR="00B62A43" w:rsidRDefault="00B62A43" w:rsidP="00B62A43">
      <w:pPr>
        <w:pStyle w:val="BulletedText"/>
      </w:pPr>
      <w:r w:rsidRPr="006C3D3F">
        <w:rPr>
          <w:bCs/>
          <w:i/>
        </w:rPr>
        <w:t>Practicality</w:t>
      </w:r>
      <w:r w:rsidRPr="006C3D3F">
        <w:rPr>
          <w:i/>
        </w:rPr>
        <w:t>.</w:t>
      </w:r>
      <w:r>
        <w:t xml:space="preserve"> </w:t>
      </w:r>
      <w:r w:rsidRPr="00D64B2A">
        <w:t>With minimal effort, a</w:t>
      </w:r>
      <w:r>
        <w:t>n architect or</w:t>
      </w:r>
      <w:r w:rsidRPr="00D64B2A">
        <w:t xml:space="preserve"> developer can employ the profile in current UML development tools to develop a NIEM model.</w:t>
      </w:r>
    </w:p>
    <w:p w14:paraId="069064DA" w14:textId="5399438D" w:rsidR="00F07D9D" w:rsidRDefault="00EB5475" w:rsidP="0011329E">
      <w:pPr>
        <w:pStyle w:val="Heading3"/>
        <w:ind w:right="-279"/>
      </w:pPr>
      <w:bookmarkStart w:id="132" w:name="_Toc364003697"/>
      <w:bookmarkStart w:id="133" w:name="_Toc426452205"/>
      <w:r>
        <w:t>Understanding NIEM-UML and Model Driven Architecture (MDA)</w:t>
      </w:r>
      <w:bookmarkEnd w:id="132"/>
      <w:bookmarkEnd w:id="133"/>
      <w:commentRangeStart w:id="134"/>
      <w:ins w:id="135" w:author="Steve Cook" w:date="2016-05-16T12:42:00Z">
        <w:r w:rsidR="0011329E" w:rsidRPr="0011329E">
          <w:t>®</w:t>
        </w:r>
      </w:ins>
      <w:commentRangeEnd w:id="134"/>
      <w:ins w:id="136" w:author="Steve Cook" w:date="2016-05-16T12:43:00Z">
        <w:r w:rsidR="0011329E">
          <w:rPr>
            <w:rStyle w:val="CommentReference"/>
            <w:rFonts w:ascii="Times New Roman" w:hAnsi="Times New Roman" w:cs="Times New Roman"/>
            <w:b w:val="0"/>
            <w:bCs w:val="0"/>
          </w:rPr>
          <w:commentReference w:id="134"/>
        </w:r>
      </w:ins>
    </w:p>
    <w:p w14:paraId="585F9539" w14:textId="41D7F477" w:rsidR="00D60B22" w:rsidRDefault="00D60B22" w:rsidP="005C5938">
      <w:pPr>
        <w:pStyle w:val="Heading4"/>
      </w:pPr>
      <w:r>
        <w:t xml:space="preserve">The NIEM </w:t>
      </w:r>
      <w:r w:rsidRPr="005F64A1">
        <w:t>Platform</w:t>
      </w:r>
    </w:p>
    <w:p w14:paraId="65EC8372" w14:textId="764C99D3" w:rsidR="00D60B22" w:rsidRDefault="00D60B22" w:rsidP="00D60B22">
      <w:pPr>
        <w:pStyle w:val="BodyText"/>
      </w:pPr>
      <w:r>
        <w:t xml:space="preserve">Inherent in the idea of a platform independent model (PIM) is that there is some kind of </w:t>
      </w:r>
      <w:r w:rsidR="00C14211">
        <w:t>“</w:t>
      </w:r>
      <w:r>
        <w:t>platform</w:t>
      </w:r>
      <w:r w:rsidR="00C14211">
        <w:t>”</w:t>
      </w:r>
      <w:r>
        <w:t xml:space="preserve">. What constitutes the platform may, to some degree, depend on the context and purpose of a model and the platform. In the case of NIEM-UML the platform is considered </w:t>
      </w:r>
      <w:r w:rsidR="005640BB">
        <w:t xml:space="preserve">to be </w:t>
      </w:r>
      <w:r>
        <w:t xml:space="preserve">the artifacts that make up a NIEM model package, such as an Information Exchange Package (IEP). A primary element of a NIEM package is </w:t>
      </w:r>
      <w:r w:rsidR="005640BB">
        <w:t xml:space="preserve">a </w:t>
      </w:r>
      <w:r>
        <w:t xml:space="preserve">XML schema defined in accordance with the NIEM NDR. Other aspects of the platform include the </w:t>
      </w:r>
      <w:r w:rsidR="00C14211">
        <w:t>“</w:t>
      </w:r>
      <w:r>
        <w:t>Master Document</w:t>
      </w:r>
      <w:r w:rsidR="00C14211">
        <w:t>”</w:t>
      </w:r>
      <w:r>
        <w:t xml:space="preserve"> and other artifacts that make up a NIEM model package</w:t>
      </w:r>
      <w:r w:rsidR="005640BB">
        <w:t>.</w:t>
      </w:r>
      <w:r>
        <w:t xml:space="preserve"> </w:t>
      </w:r>
      <w:r w:rsidR="005640BB">
        <w:t xml:space="preserve">This provides </w:t>
      </w:r>
      <w:r>
        <w:t xml:space="preserve">a degree of separation </w:t>
      </w:r>
      <w:r w:rsidR="005640BB">
        <w:t xml:space="preserve">of </w:t>
      </w:r>
      <w:r>
        <w:t>the technical aspect</w:t>
      </w:r>
      <w:r w:rsidR="005640BB">
        <w:t>s</w:t>
      </w:r>
      <w:r>
        <w:t xml:space="preserve"> of the IEP (i.e. XML sch</w:t>
      </w:r>
      <w:r w:rsidR="00EA731F">
        <w:t>emas) from the business aspect.</w:t>
      </w:r>
      <w:r>
        <w:t xml:space="preserve"> While XML Schema is less platform</w:t>
      </w:r>
      <w:r w:rsidR="005640BB">
        <w:t>-</w:t>
      </w:r>
      <w:r>
        <w:t xml:space="preserve">specific than, say, a Java class, it is a specific way to render information and </w:t>
      </w:r>
      <w:r w:rsidR="00FC5D58">
        <w:t>therefore</w:t>
      </w:r>
      <w:r>
        <w:t xml:space="preserve"> a platform. Other platforms of interest include the Resource Description Language (RDF) and </w:t>
      </w:r>
      <w:r w:rsidRPr="00155769">
        <w:t>JavaScript Object Notation, JSON</w:t>
      </w:r>
      <w:r>
        <w:t>.</w:t>
      </w:r>
    </w:p>
    <w:p w14:paraId="3D7BA127" w14:textId="6A5558CD" w:rsidR="00D60B22" w:rsidRDefault="00D60B22" w:rsidP="00D60B22">
      <w:pPr>
        <w:pStyle w:val="BodyText"/>
      </w:pPr>
      <w:r>
        <w:t>The NIEM NDR</w:t>
      </w:r>
      <w:r w:rsidR="005640BB">
        <w:t xml:space="preserve"> [NIEM-NDR]</w:t>
      </w:r>
      <w:r>
        <w:t xml:space="preserve"> and MPD Specification </w:t>
      </w:r>
      <w:r w:rsidR="005640BB">
        <w:t xml:space="preserve">[NIEM-MPD] </w:t>
      </w:r>
      <w:r>
        <w:t xml:space="preserve">describe this XML Schema </w:t>
      </w:r>
      <w:r w:rsidR="00FC5D58">
        <w:t>centric platform</w:t>
      </w:r>
      <w:r>
        <w:t xml:space="preserve"> as well as the principles and model behind it. The platform specifications are used by NIEM-UML without alteration.</w:t>
      </w:r>
      <w:ins w:id="137" w:author="Steve Cook" w:date="2016-05-16T12:34:00Z">
        <w:r w:rsidR="00503AF4">
          <w:t xml:space="preserve"> </w:t>
        </w:r>
        <w:commentRangeStart w:id="138"/>
        <w:r w:rsidR="00503AF4" w:rsidRPr="00503AF4">
          <w:t>This specification contains numerous hyperlinks to URLs within the [NIEM-NDR] and [NIEM-MPD] normative specifications. These links provide additional detail and clarity to this specification</w:t>
        </w:r>
      </w:ins>
      <w:commentRangeEnd w:id="138"/>
      <w:ins w:id="139" w:author="Steve Cook" w:date="2016-05-16T12:35:00Z">
        <w:r w:rsidR="00503AF4">
          <w:rPr>
            <w:rStyle w:val="CommentReference"/>
          </w:rPr>
          <w:commentReference w:id="138"/>
        </w:r>
      </w:ins>
      <w:ins w:id="140" w:author="Steve Cook" w:date="2016-05-16T12:34:00Z">
        <w:r w:rsidR="00503AF4">
          <w:t>.</w:t>
        </w:r>
      </w:ins>
    </w:p>
    <w:p w14:paraId="4AE22EDB" w14:textId="72591933" w:rsidR="006637E5" w:rsidRPr="006637E5" w:rsidRDefault="006637E5" w:rsidP="006637E5">
      <w:pPr>
        <w:rPr>
          <w:sz w:val="20"/>
        </w:rPr>
      </w:pPr>
      <w:bookmarkStart w:id="141" w:name="__RefHeading__65130_1819109898"/>
      <w:bookmarkEnd w:id="141"/>
      <w:r w:rsidRPr="006637E5">
        <w:rPr>
          <w:sz w:val="20"/>
        </w:rPr>
        <w:t>The NIEM-XML platform is expressed using W3C XML Schema (XSD) and XML technology. There are hundreds of rules for how to use XSD. The NIEM NDR adds approximately 2</w:t>
      </w:r>
      <w:r w:rsidR="00C876E4">
        <w:rPr>
          <w:sz w:val="20"/>
        </w:rPr>
        <w:t>4</w:t>
      </w:r>
      <w:r w:rsidRPr="006637E5">
        <w:rPr>
          <w:sz w:val="20"/>
        </w:rPr>
        <w:t>0 rules that define NIEM conformance by generally constraining many XSD options</w:t>
      </w:r>
      <w:r w:rsidR="00443B47">
        <w:rPr>
          <w:sz w:val="20"/>
        </w:rPr>
        <w:t xml:space="preserve">. </w:t>
      </w:r>
      <w:r w:rsidRPr="006637E5">
        <w:rPr>
          <w:sz w:val="20"/>
        </w:rPr>
        <w:t>This enables greater interoperability and reuse while introducing an acceptable NIEM learning curve</w:t>
      </w:r>
      <w:r w:rsidR="00443B47">
        <w:rPr>
          <w:sz w:val="20"/>
        </w:rPr>
        <w:t xml:space="preserve">. </w:t>
      </w:r>
      <w:r w:rsidRPr="006637E5">
        <w:rPr>
          <w:sz w:val="20"/>
        </w:rPr>
        <w:t>NIEM-UML significantly reduces the requirement to learn details of the NIEM NDR by employing the NIEM-PIM and the NIEM-PSM with MDA</w:t>
      </w:r>
      <w:commentRangeStart w:id="142"/>
      <w:ins w:id="143" w:author="Steve Cook" w:date="2016-05-16T12:43:00Z">
        <w:r w:rsidR="0011329E" w:rsidRPr="0011329E">
          <w:rPr>
            <w:sz w:val="20"/>
          </w:rPr>
          <w:t>®</w:t>
        </w:r>
        <w:commentRangeEnd w:id="142"/>
        <w:r w:rsidR="0011329E">
          <w:rPr>
            <w:rStyle w:val="CommentReference"/>
          </w:rPr>
          <w:commentReference w:id="142"/>
        </w:r>
      </w:ins>
      <w:r w:rsidRPr="006637E5">
        <w:rPr>
          <w:sz w:val="20"/>
        </w:rPr>
        <w:t>. The NIEM-PIM is intended to abstract the business rules and constructs of NIEM from the details of the technology platform.</w:t>
      </w:r>
    </w:p>
    <w:p w14:paraId="622C71A8" w14:textId="77777777" w:rsidR="00D60B22" w:rsidRDefault="00D60B22" w:rsidP="001964AF">
      <w:pPr>
        <w:pStyle w:val="Heading4"/>
      </w:pPr>
      <w:r>
        <w:lastRenderedPageBreak/>
        <w:t>Intent of the PIM</w:t>
      </w:r>
    </w:p>
    <w:p w14:paraId="5E111BA9" w14:textId="77777777" w:rsidR="00D60B22" w:rsidRDefault="00D60B22" w:rsidP="00D60B22">
      <w:pPr>
        <w:pStyle w:val="BodyText"/>
      </w:pPr>
      <w:r>
        <w:t xml:space="preserve">While parts of the NIEM platform are specific to the technology and the way to use that technology, other parts of NIEM are </w:t>
      </w:r>
      <w:r w:rsidR="00B62A43">
        <w:t>derived from</w:t>
      </w:r>
      <w:r>
        <w:t xml:space="preserve"> the business requirements for an information exchange. The most striking example of this are the controlled vocabularies represented in NIEM reference namespaces. These controlled vocabularies represent the consensus of stakeholders, within specific communities of interest, on their information requirements and are reused in information exchanges (for example, IEPDs). There are also rules and conventions for how elements are named and how they are organized in a consistent structure. The NIEM-UML PIM, PSM, and mapping between them represent and enforce NIEM rules and conventions. </w:t>
      </w:r>
    </w:p>
    <w:p w14:paraId="515F163C" w14:textId="6BA2A218" w:rsidR="00D60B22" w:rsidRDefault="00D60B22" w:rsidP="00D60B22">
      <w:pPr>
        <w:pStyle w:val="BodyText"/>
      </w:pPr>
      <w:r>
        <w:t xml:space="preserve">The PIM profile enforces certain NIEM rules using the Object Constraint Language (OCL) and also extends UML with </w:t>
      </w:r>
      <w:r w:rsidR="00C14211">
        <w:t>“</w:t>
      </w:r>
      <w:r>
        <w:t>Stereotypes</w:t>
      </w:r>
      <w:r w:rsidR="00C14211">
        <w:t>”</w:t>
      </w:r>
      <w:r>
        <w:t xml:space="preserve"> and </w:t>
      </w:r>
      <w:r w:rsidR="00C14211">
        <w:t>“</w:t>
      </w:r>
      <w:r>
        <w:t>Tagged Values</w:t>
      </w:r>
      <w:r w:rsidR="00C14211">
        <w:t>”</w:t>
      </w:r>
      <w:r>
        <w:t xml:space="preserve"> to represent NIEM specific concepts including but not limited to elements of the NIEM vocabulary, the NIEM reference schema, and NIEM concepts and rules which underlie its structure and maintain its consistency. While the PIM specializes NIEM, every effort has been made to make the representation of NIEM in UML correspond to commonly accepted patterns of modeling in UML. Someone familiar with UML should be able to start modeling quickly and in many cases, with minimal modification, may be able to reuse existing models to derive NIEM PSM artifacts and ultimately NIEM artifacts.</w:t>
      </w:r>
    </w:p>
    <w:p w14:paraId="47E4CE98" w14:textId="5E2845EE" w:rsidR="00D60B22" w:rsidRDefault="00D60B22" w:rsidP="00D60B22">
      <w:pPr>
        <w:pStyle w:val="BodyText"/>
      </w:pPr>
      <w:r>
        <w:t>A NIEM PIM conforms to the rules and structure of the PIM profile described in this document and, w</w:t>
      </w:r>
      <w:r w:rsidR="00B62A43">
        <w:t xml:space="preserve">ith NIEM-UML conforming tooling </w:t>
      </w:r>
      <w:r w:rsidR="002E32C1">
        <w:t>can</w:t>
      </w:r>
      <w:r>
        <w:t xml:space="preserve"> produce a NIEM platform specification. Production of an IEPD from a PIM model is accomplished by mapping the PIM model to an IEPD, via the NIEM-PSM, using MDA</w:t>
      </w:r>
      <w:commentRangeStart w:id="144"/>
      <w:ins w:id="145" w:author="Steve Cook" w:date="2016-05-16T12:47:00Z">
        <w:r w:rsidR="006050A7" w:rsidRPr="006050A7">
          <w:t>®</w:t>
        </w:r>
        <w:commentRangeEnd w:id="144"/>
        <w:r w:rsidR="006050A7">
          <w:rPr>
            <w:rStyle w:val="CommentReference"/>
          </w:rPr>
          <w:commentReference w:id="144"/>
        </w:r>
      </w:ins>
      <w:r>
        <w:t xml:space="preserve"> technologies. Alternatively, an</w:t>
      </w:r>
      <w:r w:rsidR="00B62A43">
        <w:t xml:space="preserve"> existing</w:t>
      </w:r>
      <w:r>
        <w:t xml:space="preserve"> IEPD</w:t>
      </w:r>
      <w:r w:rsidR="00B62A43">
        <w:t xml:space="preserve"> or domain update</w:t>
      </w:r>
      <w:r>
        <w:t xml:space="preserve"> can be mapped to a PIM model via the reverse engineering mappings.</w:t>
      </w:r>
    </w:p>
    <w:p w14:paraId="2FD66C0B" w14:textId="77777777" w:rsidR="00D60B22" w:rsidRDefault="00D60B22" w:rsidP="00D60B22">
      <w:pPr>
        <w:pStyle w:val="BodyText"/>
      </w:pPr>
      <w:r>
        <w:t>As discussed in the NIEM platform clause above, an IEPD is specific to a particular requirement as well as to the particular constrained structure of XML Schema described by the NDR and requirements outlined in the MPD Specification. The PIM is intended to be closer to the level of abstraction that business stakeholders can deal with, separating the concerns of the business information required from the specifics and complexities of the platform.</w:t>
      </w:r>
    </w:p>
    <w:p w14:paraId="4FFBBF22" w14:textId="77777777" w:rsidR="00D60B22" w:rsidRDefault="00D60B22" w:rsidP="00D60B22">
      <w:pPr>
        <w:pStyle w:val="BodyText"/>
      </w:pPr>
      <w:r>
        <w:t>As part of the NIEM-UML specification the mapping from a PIM to the NIEM platform via the NIEM-PSM is specified. The mapping specifications are implemented by tool builders and most users will never have to understand them, but most users will be able to use them in the form of conforming tools. NIEM-UML conforming tools can transform a PIM model to a NIEM platform IEPD by leveraging the PSM and in doing so make sure that all of the business and technology rules are correctly applied because most of those artifacts are automatically generated. A NIEM-UML modeler will not need to understand the platform specific rules, or even W3C XML Schema, to build NIEM artifacts. Of course, developers will have to understand XML to use the NIEM platform.</w:t>
      </w:r>
    </w:p>
    <w:p w14:paraId="07E04CBA" w14:textId="4A1F9D64" w:rsidR="00D60B22" w:rsidRDefault="00D60B22" w:rsidP="00D60B22">
      <w:pPr>
        <w:pStyle w:val="BodyText"/>
      </w:pPr>
      <w:r>
        <w:t>NIEM-UML uses the NIEM-PIM and the NIEM-PSM to separate respective concerns based on the Model Driven Architecture (MDA)</w:t>
      </w:r>
      <w:commentRangeStart w:id="146"/>
      <w:ins w:id="147" w:author="Steve Cook" w:date="2016-05-16T12:44:00Z">
        <w:r w:rsidR="0011329E" w:rsidRPr="0011329E">
          <w:t>®</w:t>
        </w:r>
        <w:commentRangeEnd w:id="146"/>
        <w:r w:rsidR="0011329E">
          <w:rPr>
            <w:rStyle w:val="CommentReference"/>
          </w:rPr>
          <w:commentReference w:id="146"/>
        </w:r>
      </w:ins>
      <w:r>
        <w:t xml:space="preserve"> standards of the Object Management Group (OMG).</w:t>
      </w:r>
    </w:p>
    <w:p w14:paraId="42EC3916" w14:textId="77777777" w:rsidR="00D60B22" w:rsidRDefault="00D60B22" w:rsidP="001964AF">
      <w:pPr>
        <w:pStyle w:val="Heading4"/>
      </w:pPr>
      <w:bookmarkStart w:id="148" w:name="__RefHeading__65132_1819109898"/>
      <w:bookmarkStart w:id="149" w:name="__RefHeading__65134_1819109898"/>
      <w:bookmarkEnd w:id="148"/>
      <w:bookmarkEnd w:id="149"/>
      <w:r>
        <w:t>Intent of the PSM</w:t>
      </w:r>
    </w:p>
    <w:p w14:paraId="7B56DFB3" w14:textId="77777777" w:rsidR="00D60B22" w:rsidRDefault="00D60B22" w:rsidP="00D60B22">
      <w:pPr>
        <w:pStyle w:val="BodyText"/>
      </w:pPr>
      <w:r>
        <w:t>Another clause of this specification defines the NIEM PSM profile. A platform specific model defines a direct representation of NIEM-XML</w:t>
      </w:r>
      <w:r w:rsidR="00B62A43">
        <w:t>, its structure</w:t>
      </w:r>
      <w:r>
        <w:t xml:space="preserve"> and its technical rules when leveraging W3C XML Schema. The PSM is intended to represent the technology specific requirements and structure of the NIEM platform. </w:t>
      </w:r>
    </w:p>
    <w:p w14:paraId="4ED0C6A5" w14:textId="77777777" w:rsidR="00D60B22" w:rsidRDefault="00D60B22" w:rsidP="00D60B22">
      <w:pPr>
        <w:pStyle w:val="BodyText"/>
      </w:pPr>
      <w:r>
        <w:t xml:space="preserve">This profile can be employed by users who have familiarity with NIEM and its representational concepts in XML Schema. The PSM profile allows a user to design a UML model that is closely aligned with NIEM-conforming XML schemas. It consists of a relatively small set of UML constructs and stereotypes that map to equivalent XML schema constructs in NIEM. </w:t>
      </w:r>
      <w:r w:rsidR="00B62A43">
        <w:t>Conforming</w:t>
      </w:r>
      <w:r>
        <w:t xml:space="preserve"> UML tools are able to import the UML representation (XMI) of the PSM profile and subsequently provide support for creating </w:t>
      </w:r>
      <w:r w:rsidR="00443B47">
        <w:t>NIEM-UML</w:t>
      </w:r>
      <w:r>
        <w:t xml:space="preserve"> constructs and stereotypes, as well as for entering the additional data required for NIEM conformance.</w:t>
      </w:r>
    </w:p>
    <w:p w14:paraId="3A618215" w14:textId="77777777" w:rsidR="005511B6" w:rsidRDefault="00D60B22" w:rsidP="004163CF">
      <w:pPr>
        <w:pStyle w:val="Heading4"/>
      </w:pPr>
      <w:bookmarkStart w:id="150" w:name="__RefHeading__65138_1819109898"/>
      <w:bookmarkEnd w:id="150"/>
      <w:r>
        <w:t>Implementing the NIEM PIM and the NIEM PSM</w:t>
      </w:r>
    </w:p>
    <w:p w14:paraId="49C826CF" w14:textId="1CD6043E" w:rsidR="00D60B22" w:rsidRDefault="00AA2724" w:rsidP="00D60B22">
      <w:pPr>
        <w:pStyle w:val="BodyText"/>
      </w:pPr>
      <w:r>
        <w:fldChar w:fldCharType="begin"/>
      </w:r>
      <w:r>
        <w:instrText xml:space="preserve"> REF _Ref412021662 \h </w:instrText>
      </w:r>
      <w:r>
        <w:fldChar w:fldCharType="separate"/>
      </w:r>
      <w:r w:rsidR="00B81ED7">
        <w:t xml:space="preserve">Figure </w:t>
      </w:r>
      <w:r w:rsidR="00B81ED7">
        <w:rPr>
          <w:noProof/>
        </w:rPr>
        <w:t>6</w:t>
      </w:r>
      <w:r w:rsidR="00B81ED7">
        <w:noBreakHyphen/>
      </w:r>
      <w:r w:rsidR="00B81ED7">
        <w:rPr>
          <w:noProof/>
        </w:rPr>
        <w:t>1</w:t>
      </w:r>
      <w:r>
        <w:fldChar w:fldCharType="end"/>
      </w:r>
      <w:r>
        <w:t xml:space="preserve"> </w:t>
      </w:r>
      <w:r w:rsidR="00D60B22">
        <w:t>shows how the components of the NIEM-UML specification are used together in a conforming NIEM-UML tool suite.</w:t>
      </w:r>
    </w:p>
    <w:p w14:paraId="2C4DB3E0" w14:textId="77777777" w:rsidR="003E0735" w:rsidRDefault="00F17337" w:rsidP="003E0735">
      <w:pPr>
        <w:pStyle w:val="BodyText"/>
        <w:keepNext/>
      </w:pPr>
      <w:r>
        <w:rPr>
          <w:noProof/>
          <w:lang w:val="en-GB" w:eastAsia="en-GB"/>
        </w:rPr>
        <w:lastRenderedPageBreak/>
        <w:drawing>
          <wp:inline distT="0" distB="0" distL="0" distR="0" wp14:anchorId="2F717D5C" wp14:editId="2FE2ECDE">
            <wp:extent cx="6258560" cy="441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cstate="print">
                      <a:extLst>
                        <a:ext uri="{28A0092B-C50C-407E-A947-70E740481C1C}">
                          <a14:useLocalDpi xmlns:a14="http://schemas.microsoft.com/office/drawing/2010/main"/>
                        </a:ext>
                      </a:extLst>
                    </a:blip>
                    <a:srcRect/>
                    <a:stretch>
                      <a:fillRect/>
                    </a:stretch>
                  </pic:blipFill>
                  <pic:spPr bwMode="auto">
                    <a:xfrm>
                      <a:off x="0" y="0"/>
                      <a:ext cx="6258560" cy="4419600"/>
                    </a:xfrm>
                    <a:prstGeom prst="rect">
                      <a:avLst/>
                    </a:prstGeom>
                    <a:noFill/>
                    <a:ln>
                      <a:noFill/>
                    </a:ln>
                  </pic:spPr>
                </pic:pic>
              </a:graphicData>
            </a:graphic>
          </wp:inline>
        </w:drawing>
      </w:r>
    </w:p>
    <w:p w14:paraId="1E85C278" w14:textId="0ECA76C0" w:rsidR="00D60B22" w:rsidRDefault="003E0735" w:rsidP="003E0735">
      <w:pPr>
        <w:pStyle w:val="Caption"/>
      </w:pPr>
      <w:bookmarkStart w:id="151" w:name="_Ref412021662"/>
      <w:r>
        <w:t xml:space="preserve">Figure </w:t>
      </w:r>
      <w:r w:rsidR="00333F36">
        <w:fldChar w:fldCharType="begin"/>
      </w:r>
      <w:r w:rsidR="00333F36">
        <w:instrText xml:space="preserve"> STYLEREF 1 \s </w:instrText>
      </w:r>
      <w:r w:rsidR="00333F36">
        <w:fldChar w:fldCharType="separate"/>
      </w:r>
      <w:r w:rsidR="00B81ED7">
        <w:rPr>
          <w:noProof/>
        </w:rPr>
        <w:t>6</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1</w:t>
      </w:r>
      <w:r w:rsidR="00333F36">
        <w:rPr>
          <w:noProof/>
        </w:rPr>
        <w:fldChar w:fldCharType="end"/>
      </w:r>
      <w:bookmarkEnd w:id="151"/>
      <w:r>
        <w:t xml:space="preserve"> </w:t>
      </w:r>
      <w:r w:rsidRPr="006F364F">
        <w:t>Components of the NIEM-UML specification</w:t>
      </w:r>
    </w:p>
    <w:p w14:paraId="7CAA1874" w14:textId="30F0E576" w:rsidR="00D60B22" w:rsidRDefault="00D60B22" w:rsidP="00D60B22">
      <w:pPr>
        <w:pStyle w:val="BodyText"/>
      </w:pPr>
      <w:r>
        <w:t>The component parts of the NIEM-UML specification are intended to be used together with tools to make it easy to model NIEM in UML and produce valid NIEM platform specifications. The diagram above shows the relationships between the elements of the NIEM-UML specification, a user’s model and the resulting MPD, e.g. an IEPD.</w:t>
      </w:r>
      <w:bookmarkStart w:id="152" w:name="__RefHeading__7"/>
      <w:bookmarkEnd w:id="152"/>
      <w:r>
        <w:t xml:space="preserve"> It is important to note that the MDA</w:t>
      </w:r>
      <w:commentRangeStart w:id="153"/>
      <w:ins w:id="154" w:author="Steve Cook" w:date="2016-05-16T12:44:00Z">
        <w:r w:rsidR="0011329E" w:rsidRPr="0011329E">
          <w:t>®</w:t>
        </w:r>
      </w:ins>
      <w:commentRangeEnd w:id="153"/>
      <w:ins w:id="155" w:author="Steve Cook" w:date="2016-05-16T12:45:00Z">
        <w:r w:rsidR="0011329E">
          <w:rPr>
            <w:rStyle w:val="CommentReference"/>
          </w:rPr>
          <w:commentReference w:id="153"/>
        </w:r>
      </w:ins>
      <w:r>
        <w:t xml:space="preserve"> based structure and the separation of concerns between the PIM and PSM part of the NIEM-UML specification allows </w:t>
      </w:r>
      <w:r w:rsidR="00B62A43">
        <w:t>for representation</w:t>
      </w:r>
      <w:r>
        <w:t xml:space="preserve"> of NIEM under a different platform if required in the future</w:t>
      </w:r>
      <w:r w:rsidR="00B62A43">
        <w:t xml:space="preserve"> or to support integration of NIEM into legacy systems</w:t>
      </w:r>
      <w:r>
        <w:t>.</w:t>
      </w:r>
    </w:p>
    <w:p w14:paraId="247906CA" w14:textId="0B9D199C" w:rsidR="00D60B22" w:rsidRPr="0042135B" w:rsidRDefault="00D60B22" w:rsidP="00D60B22">
      <w:pPr>
        <w:pStyle w:val="BodyText"/>
      </w:pPr>
      <w:r>
        <w:t>The intent of NIEM-UML (including the PIM and the PSM) is that tools can generate NIEM artifacts directly from the model based on Model Driven Architecture (MDA)</w:t>
      </w:r>
      <w:commentRangeStart w:id="156"/>
      <w:ins w:id="157" w:author="Steve Cook" w:date="2016-05-16T12:45:00Z">
        <w:r w:rsidR="0011329E" w:rsidRPr="0011329E">
          <w:t>®</w:t>
        </w:r>
        <w:commentRangeEnd w:id="156"/>
        <w:r w:rsidR="0011329E">
          <w:rPr>
            <w:rStyle w:val="CommentReference"/>
          </w:rPr>
          <w:commentReference w:id="156"/>
        </w:r>
      </w:ins>
      <w:r>
        <w:t xml:space="preserve"> and transformations specified in this document. This capability may or may not be achievable in a </w:t>
      </w:r>
      <w:r w:rsidR="00C14211">
        <w:t>“</w:t>
      </w:r>
      <w:r>
        <w:t>generic</w:t>
      </w:r>
      <w:r w:rsidR="00C14211">
        <w:t>”</w:t>
      </w:r>
      <w:r>
        <w:t xml:space="preserve"> UML tool; supplemental tools or plug-ins may be required.</w:t>
      </w:r>
    </w:p>
    <w:p w14:paraId="5206358B" w14:textId="77777777" w:rsidR="00180291" w:rsidRDefault="00180291" w:rsidP="001964AF">
      <w:pPr>
        <w:pStyle w:val="Heading1"/>
      </w:pPr>
      <w:bookmarkStart w:id="158" w:name="_Toc364003698"/>
      <w:bookmarkStart w:id="159" w:name="_Toc426452206"/>
      <w:r>
        <w:lastRenderedPageBreak/>
        <w:t xml:space="preserve">NIEM-UML Modeling </w:t>
      </w:r>
      <w:r w:rsidR="0071219E">
        <w:t>Guide</w:t>
      </w:r>
      <w:bookmarkEnd w:id="158"/>
      <w:bookmarkEnd w:id="159"/>
    </w:p>
    <w:p w14:paraId="5340FE3F" w14:textId="77777777" w:rsidR="00FC5D58" w:rsidRPr="007B4D6D" w:rsidRDefault="00FC5D58" w:rsidP="007B4D6D">
      <w:pPr>
        <w:pStyle w:val="Heading2"/>
      </w:pPr>
      <w:bookmarkStart w:id="160" w:name="_Toc364003699"/>
      <w:bookmarkStart w:id="161" w:name="_Toc426452207"/>
      <w:bookmarkStart w:id="162" w:name="_Ref316485350"/>
      <w:bookmarkStart w:id="163" w:name="_Ref316894830"/>
      <w:bookmarkStart w:id="164" w:name="_Ref316921508"/>
      <w:r w:rsidRPr="007B4D6D">
        <w:t>Overview</w:t>
      </w:r>
      <w:bookmarkEnd w:id="160"/>
      <w:bookmarkEnd w:id="161"/>
    </w:p>
    <w:p w14:paraId="7F668E2D" w14:textId="77777777" w:rsidR="00FC5D58" w:rsidRPr="00653D21" w:rsidRDefault="00FC5D58" w:rsidP="007B4D6D">
      <w:pPr>
        <w:pStyle w:val="Heading3"/>
      </w:pPr>
      <w:bookmarkStart w:id="165" w:name="_Toc364003700"/>
      <w:bookmarkStart w:id="166" w:name="_Toc426452208"/>
      <w:r>
        <w:t>Introduction</w:t>
      </w:r>
      <w:bookmarkEnd w:id="165"/>
      <w:bookmarkEnd w:id="166"/>
    </w:p>
    <w:p w14:paraId="1C6945A4" w14:textId="2D21AA75" w:rsidR="00FC5D58" w:rsidRDefault="00FC5D58" w:rsidP="00FC5D58">
      <w:pPr>
        <w:pStyle w:val="BodyText"/>
      </w:pPr>
      <w:bookmarkStart w:id="167" w:name="_Ref316826671"/>
      <w:r>
        <w:t xml:space="preserve">Essential to NIEM-UML is respecting and supporting the distinct perspectives or </w:t>
      </w:r>
      <w:r w:rsidR="00C14211">
        <w:t>“</w:t>
      </w:r>
      <w:r>
        <w:t>entry points</w:t>
      </w:r>
      <w:r w:rsidR="00C14211">
        <w:t>”</w:t>
      </w:r>
      <w:r>
        <w:t xml:space="preserve"> for using the NIEM-UML profile:</w:t>
      </w:r>
    </w:p>
    <w:p w14:paraId="0DA170A2" w14:textId="77777777" w:rsidR="00FC5D58" w:rsidRDefault="00FC5D58" w:rsidP="001D27DD">
      <w:pPr>
        <w:pStyle w:val="BodyText"/>
        <w:numPr>
          <w:ilvl w:val="0"/>
          <w:numId w:val="8"/>
        </w:numPr>
      </w:pPr>
      <w:r>
        <w:t xml:space="preserve">The </w:t>
      </w:r>
      <w:r>
        <w:rPr>
          <w:i/>
        </w:rPr>
        <w:t xml:space="preserve">platform independent perspective, </w:t>
      </w:r>
      <w:r>
        <w:t>optimized for a logical UML representation of NIEM using UML norms and patterns.</w:t>
      </w:r>
    </w:p>
    <w:p w14:paraId="056AB858" w14:textId="77777777" w:rsidR="00FC5D58" w:rsidRDefault="00FC5D58" w:rsidP="001D27DD">
      <w:pPr>
        <w:pStyle w:val="BodyText"/>
        <w:numPr>
          <w:ilvl w:val="0"/>
          <w:numId w:val="8"/>
        </w:numPr>
      </w:pPr>
      <w:r>
        <w:t xml:space="preserve">The </w:t>
      </w:r>
      <w:r>
        <w:rPr>
          <w:i/>
        </w:rPr>
        <w:t>platform specific perspective,</w:t>
      </w:r>
      <w:r>
        <w:t xml:space="preserve"> optimized for a direct and isomorphic UML representation of NIEM as defined in XML Schema.</w:t>
      </w:r>
    </w:p>
    <w:p w14:paraId="6A2EB200" w14:textId="77777777" w:rsidR="00FC5D58" w:rsidRDefault="00FC5D58" w:rsidP="001D27DD">
      <w:pPr>
        <w:pStyle w:val="BodyText"/>
        <w:numPr>
          <w:ilvl w:val="0"/>
          <w:numId w:val="8"/>
        </w:numPr>
      </w:pPr>
      <w:r>
        <w:t xml:space="preserve">The </w:t>
      </w:r>
      <w:r>
        <w:rPr>
          <w:i/>
        </w:rPr>
        <w:t>model packaging perspective,</w:t>
      </w:r>
      <w:r>
        <w:t xml:space="preserve"> optimized for representing the packaging of NIEM namespaces, modeled from either the PIM or the PSM perspective, into NIEM MPDs.</w:t>
      </w:r>
    </w:p>
    <w:p w14:paraId="1C6FA662" w14:textId="77777777" w:rsidR="00FC5D58" w:rsidRDefault="00FC5D58" w:rsidP="00FC5D58">
      <w:pPr>
        <w:pStyle w:val="BodyText"/>
      </w:pPr>
      <w:r>
        <w:t xml:space="preserve">Clause </w:t>
      </w:r>
      <w:r>
        <w:fldChar w:fldCharType="begin"/>
      </w:r>
      <w:r>
        <w:instrText xml:space="preserve"> REF _Ref317235558 \r \h </w:instrText>
      </w:r>
      <w:r>
        <w:fldChar w:fldCharType="separate"/>
      </w:r>
      <w:r w:rsidR="00B81ED7">
        <w:t>2</w:t>
      </w:r>
      <w:r>
        <w:fldChar w:fldCharType="end"/>
      </w:r>
      <w:r>
        <w:t xml:space="preserve"> specifies the kinds of conforming NIEM-UML models associated with each of the above three perspectives: NIEM PIM, NIEM PSM and NIEM MPD models. The NIEM-UML profile is then structured into sub-profiles used in creating each of these three kinds of models. Further, for simplicity and consistency, the NIEM PIM and NIEM PSM profiles are based on a profile of common UML elements, constraints and stereotypes. This provides a clear, precise and concise specification of each perspective while also clearly specifying overlapping elements without redundancy.</w:t>
      </w:r>
    </w:p>
    <w:p w14:paraId="024EC52A" w14:textId="74495E0B" w:rsidR="00FC5D58" w:rsidRDefault="00FC5D58" w:rsidP="00FC5D58">
      <w:pPr>
        <w:pStyle w:val="BodyText"/>
      </w:pPr>
      <w:r>
        <w:fldChar w:fldCharType="begin"/>
      </w:r>
      <w:r>
        <w:instrText xml:space="preserve"> REF _Ref316555165 \h </w:instrText>
      </w:r>
      <w:r>
        <w:fldChar w:fldCharType="separate"/>
      </w:r>
      <w:r w:rsidR="00B81ED7">
        <w:t xml:space="preserve">Figure </w:t>
      </w:r>
      <w:r w:rsidR="00B81ED7">
        <w:rPr>
          <w:noProof/>
        </w:rPr>
        <w:t>7</w:t>
      </w:r>
      <w:r w:rsidR="00B81ED7">
        <w:noBreakHyphen/>
      </w:r>
      <w:r w:rsidR="00B81ED7">
        <w:rPr>
          <w:noProof/>
        </w:rPr>
        <w:t>1</w:t>
      </w:r>
      <w:r>
        <w:fldChar w:fldCharType="end"/>
      </w:r>
      <w:r>
        <w:t xml:space="preserve"> shows the resulting structure of the NIEM-UML Profile in terms of the three perspectives.</w:t>
      </w:r>
    </w:p>
    <w:p w14:paraId="22EE7B48" w14:textId="77777777" w:rsidR="00FC5D58" w:rsidRPr="005156B6" w:rsidRDefault="00F17337" w:rsidP="00FC5D58">
      <w:pPr>
        <w:pStyle w:val="BodyText"/>
      </w:pPr>
      <w:r>
        <w:rPr>
          <w:noProof/>
          <w:lang w:val="en-GB" w:eastAsia="en-GB"/>
        </w:rPr>
        <w:drawing>
          <wp:inline distT="0" distB="0" distL="0" distR="0" wp14:anchorId="2FA5CE33" wp14:editId="06E4544C">
            <wp:extent cx="5476240" cy="3200400"/>
            <wp:effectExtent l="0" t="0" r="1016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a:ext>
                      </a:extLst>
                    </a:blip>
                    <a:srcRect/>
                    <a:stretch>
                      <a:fillRect/>
                    </a:stretch>
                  </pic:blipFill>
                  <pic:spPr bwMode="auto">
                    <a:xfrm>
                      <a:off x="0" y="0"/>
                      <a:ext cx="5476240" cy="3200400"/>
                    </a:xfrm>
                    <a:prstGeom prst="rect">
                      <a:avLst/>
                    </a:prstGeom>
                    <a:noFill/>
                    <a:ln>
                      <a:noFill/>
                    </a:ln>
                  </pic:spPr>
                </pic:pic>
              </a:graphicData>
            </a:graphic>
          </wp:inline>
        </w:drawing>
      </w:r>
    </w:p>
    <w:p w14:paraId="31FC3447" w14:textId="6ACD93A5" w:rsidR="00FC5D58" w:rsidRDefault="00FC5D58" w:rsidP="00720DB0">
      <w:pPr>
        <w:pStyle w:val="Caption"/>
      </w:pPr>
      <w:bookmarkStart w:id="168" w:name="_Ref316555165"/>
      <w:r>
        <w:t xml:space="preserve">Figure </w:t>
      </w:r>
      <w:r w:rsidR="00333F36">
        <w:fldChar w:fldCharType="begin"/>
      </w:r>
      <w:r w:rsidR="00333F36">
        <w:instrText xml:space="preserve"> STYLEREF 1 \s </w:instrText>
      </w:r>
      <w:r w:rsidR="00333F36">
        <w:fldChar w:fldCharType="separate"/>
      </w:r>
      <w:r w:rsidR="00B81ED7">
        <w:rPr>
          <w:noProof/>
        </w:rPr>
        <w:t>7</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1</w:t>
      </w:r>
      <w:r w:rsidR="00333F36">
        <w:rPr>
          <w:noProof/>
        </w:rPr>
        <w:fldChar w:fldCharType="end"/>
      </w:r>
      <w:bookmarkEnd w:id="168"/>
      <w:r>
        <w:t xml:space="preserve"> Structure of the </w:t>
      </w:r>
      <w:r w:rsidR="00443B47">
        <w:t>NIEM-UML</w:t>
      </w:r>
      <w:r>
        <w:t xml:space="preserve"> Profile</w:t>
      </w:r>
    </w:p>
    <w:p w14:paraId="336E5E56" w14:textId="42258C39" w:rsidR="00FC5D58" w:rsidRDefault="00FC5D58" w:rsidP="00FC5D58">
      <w:pPr>
        <w:pStyle w:val="BodyText"/>
      </w:pPr>
      <w:r>
        <w:t xml:space="preserve">The remainder of this overview provides a summary </w:t>
      </w:r>
      <w:r w:rsidR="003E0735">
        <w:t>descrip</w:t>
      </w:r>
      <w:r>
        <w:t xml:space="preserve">tion of each of the platform independent, platform specific and model packaging perspectives. Subsequent subclauses in this clause then discuss how to model </w:t>
      </w:r>
      <w:r w:rsidR="003158C4">
        <w:t xml:space="preserve">and transform </w:t>
      </w:r>
      <w:r>
        <w:t>various NIEM concepts across the three perspectives.</w:t>
      </w:r>
    </w:p>
    <w:p w14:paraId="2FE6CC1D" w14:textId="4E71CC37" w:rsidR="003158C4" w:rsidRPr="00F718A4" w:rsidRDefault="003158C4" w:rsidP="00FC5D58">
      <w:pPr>
        <w:pStyle w:val="BodyText"/>
      </w:pPr>
      <w:r w:rsidRPr="003158C4">
        <w:rPr>
          <w:b/>
        </w:rPr>
        <w:t>Note:</w:t>
      </w:r>
      <w:r>
        <w:t xml:space="preserve"> to understand the </w:t>
      </w:r>
      <w:r w:rsidR="0085359D">
        <w:t xml:space="preserve">PSM to Schema Mapping and </w:t>
      </w:r>
      <w:r>
        <w:t xml:space="preserve">XML Schema Representation aspects of these subclauses it may be helpful to refer to clause </w:t>
      </w:r>
      <w:r>
        <w:fldChar w:fldCharType="begin"/>
      </w:r>
      <w:r>
        <w:instrText xml:space="preserve"> REF _Ref407180085 \r \h </w:instrText>
      </w:r>
      <w:r>
        <w:fldChar w:fldCharType="separate"/>
      </w:r>
      <w:r w:rsidR="00B81ED7">
        <w:t>9.1.1</w:t>
      </w:r>
      <w:r>
        <w:fldChar w:fldCharType="end"/>
      </w:r>
      <w:r>
        <w:t xml:space="preserve"> which describes the context in which these </w:t>
      </w:r>
      <w:r w:rsidR="0085359D">
        <w:t>schemas</w:t>
      </w:r>
      <w:r>
        <w:t xml:space="preserve"> should be interpreted.</w:t>
      </w:r>
    </w:p>
    <w:p w14:paraId="2C25DB37" w14:textId="77777777" w:rsidR="00FC5D58" w:rsidRDefault="00FC5D58" w:rsidP="007B4D6D">
      <w:pPr>
        <w:pStyle w:val="Heading3"/>
      </w:pPr>
      <w:bookmarkStart w:id="169" w:name="_Toc364003701"/>
      <w:bookmarkStart w:id="170" w:name="_Toc426452209"/>
      <w:r>
        <w:lastRenderedPageBreak/>
        <w:t>Platform Independent Perspective</w:t>
      </w:r>
      <w:bookmarkEnd w:id="169"/>
      <w:bookmarkEnd w:id="170"/>
    </w:p>
    <w:p w14:paraId="43579BE1" w14:textId="77777777" w:rsidR="00FC5D58" w:rsidRDefault="00FC5D58" w:rsidP="00FC5D58">
      <w:pPr>
        <w:pStyle w:val="BodyText"/>
      </w:pPr>
      <w:r>
        <w:t>A NIEM Platform Independent Model (PIM) is represented using a simplified UML class model with extensions for expressing NIEM semantics. The intent of the PIM is to capture a NIEM business vocabulary for use as a data schema within an MPD.</w:t>
      </w:r>
      <w:r w:rsidRPr="006406A0">
        <w:t xml:space="preserve"> </w:t>
      </w:r>
      <w:r>
        <w:t xml:space="preserve">A NIEM PIM is used in combination with a NIEM MPD model to create a complete NIEM specification. </w:t>
      </w:r>
    </w:p>
    <w:p w14:paraId="1303EAD8" w14:textId="67591954" w:rsidR="00FC5D58" w:rsidRDefault="00FC5D58" w:rsidP="00FC5D58">
      <w:pPr>
        <w:pStyle w:val="BodyText"/>
      </w:pPr>
      <w:r>
        <w:t xml:space="preserve">The UML concepts shown in </w:t>
      </w:r>
      <w:r>
        <w:fldChar w:fldCharType="begin"/>
      </w:r>
      <w:r>
        <w:instrText xml:space="preserve"> REF _Ref317200839 \h </w:instrText>
      </w:r>
      <w:r>
        <w:fldChar w:fldCharType="separate"/>
      </w:r>
      <w:r w:rsidR="00B81ED7">
        <w:t xml:space="preserve">Table </w:t>
      </w:r>
      <w:r w:rsidR="00B81ED7">
        <w:rPr>
          <w:noProof/>
        </w:rPr>
        <w:t>7</w:t>
      </w:r>
      <w:r w:rsidR="00B81ED7">
        <w:noBreakHyphen/>
      </w:r>
      <w:r w:rsidR="00B81ED7">
        <w:rPr>
          <w:noProof/>
        </w:rPr>
        <w:t>1</w:t>
      </w:r>
      <w:r>
        <w:fldChar w:fldCharType="end"/>
      </w:r>
      <w:r>
        <w:t xml:space="preserve"> have an interpretation in a NIEM-UML PIM and are supported by the normative mapping from a NIEM-UML model to NIEM conformant artifacts via the mappings specified in Clause </w:t>
      </w:r>
      <w:r w:rsidR="00B26C9D">
        <w:fldChar w:fldCharType="begin"/>
      </w:r>
      <w:r w:rsidR="00B26C9D">
        <w:instrText xml:space="preserve"> REF _Ref325073644 \r \h </w:instrText>
      </w:r>
      <w:r w:rsidR="00B26C9D">
        <w:fldChar w:fldCharType="separate"/>
      </w:r>
      <w:r w:rsidR="00B81ED7">
        <w:t>9</w:t>
      </w:r>
      <w:r w:rsidR="00B26C9D">
        <w:fldChar w:fldCharType="end"/>
      </w:r>
      <w:r>
        <w:t>. While other UML model elements may be used in a PIM for purposes of documentation or supporting other technologies, such model elements have no defined meaning with respect to NIEM and will not impact the mapping to NIEM artifacts.</w:t>
      </w:r>
    </w:p>
    <w:p w14:paraId="370566E2" w14:textId="77777777" w:rsidR="00347D6E" w:rsidRDefault="00347D6E" w:rsidP="00FC5D58">
      <w:pPr>
        <w:pStyle w:val="BodyText"/>
      </w:pPr>
    </w:p>
    <w:tbl>
      <w:tblPr>
        <w:tblW w:w="9576"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6C7D01A" w14:textId="77777777" w:rsidTr="00896951">
        <w:trPr>
          <w:cantSplit/>
          <w:tblHeader/>
        </w:trPr>
        <w:tc>
          <w:tcPr>
            <w:tcW w:w="9576" w:type="dxa"/>
            <w:gridSpan w:val="4"/>
            <w:tcBorders>
              <w:top w:val="nil"/>
              <w:left w:val="nil"/>
              <w:bottom w:val="single" w:sz="4" w:space="0" w:color="000000"/>
              <w:right w:val="nil"/>
            </w:tcBorders>
            <w:shd w:val="clear" w:color="auto" w:fill="auto"/>
          </w:tcPr>
          <w:p w14:paraId="18552DB9" w14:textId="6A6ACCE2" w:rsidR="00FC5D58" w:rsidRDefault="00FC5D58" w:rsidP="00720DB0">
            <w:pPr>
              <w:pStyle w:val="Caption"/>
            </w:pPr>
            <w:bookmarkStart w:id="171" w:name="_Ref317200839"/>
            <w:r>
              <w:t xml:space="preserve">Table </w:t>
            </w:r>
            <w:r w:rsidR="00333F36">
              <w:fldChar w:fldCharType="begin"/>
            </w:r>
            <w:r w:rsidR="00333F36">
              <w:instrText xml:space="preserve"> STYLEREF 1 \s </w:instrText>
            </w:r>
            <w:r w:rsidR="00333F36">
              <w:fldChar w:fldCharType="separate"/>
            </w:r>
            <w:r w:rsidR="00B81ED7">
              <w:rPr>
                <w:noProof/>
              </w:rPr>
              <w:t>7</w:t>
            </w:r>
            <w:r w:rsidR="00333F36">
              <w:rPr>
                <w:noProof/>
              </w:rPr>
              <w:fldChar w:fldCharType="end"/>
            </w:r>
            <w:r w:rsidR="000A71CF">
              <w:noBreakHyphen/>
            </w:r>
            <w:r w:rsidR="00333F36">
              <w:fldChar w:fldCharType="begin"/>
            </w:r>
            <w:r w:rsidR="00333F36">
              <w:instrText xml:space="preserve"> SEQ Table \* ARABIC \s 1 </w:instrText>
            </w:r>
            <w:r w:rsidR="00333F36">
              <w:fldChar w:fldCharType="separate"/>
            </w:r>
            <w:r w:rsidR="00B81ED7">
              <w:rPr>
                <w:noProof/>
              </w:rPr>
              <w:t>1</w:t>
            </w:r>
            <w:r w:rsidR="00333F36">
              <w:rPr>
                <w:noProof/>
              </w:rPr>
              <w:fldChar w:fldCharType="end"/>
            </w:r>
            <w:bookmarkEnd w:id="171"/>
            <w:r>
              <w:t xml:space="preserve"> Platform Independent Perspective Modeling Summary</w:t>
            </w:r>
          </w:p>
        </w:tc>
      </w:tr>
      <w:tr w:rsidR="00FC5D58" w14:paraId="44F5AFE2" w14:textId="77777777" w:rsidTr="00896951">
        <w:trPr>
          <w:cantSplit/>
          <w:tblHeader/>
        </w:trPr>
        <w:tc>
          <w:tcPr>
            <w:tcW w:w="1668" w:type="dxa"/>
            <w:tcBorders>
              <w:top w:val="single" w:sz="4" w:space="0" w:color="000000"/>
              <w:left w:val="single" w:sz="4" w:space="0" w:color="000000"/>
            </w:tcBorders>
            <w:shd w:val="clear" w:color="auto" w:fill="D9D9D9" w:themeFill="background1" w:themeFillShade="D9"/>
          </w:tcPr>
          <w:p w14:paraId="0A872A46" w14:textId="77777777" w:rsidR="00FC5D58" w:rsidRPr="00AB0A63" w:rsidRDefault="00FC5D58" w:rsidP="00A20DD2">
            <w:pPr>
              <w:pStyle w:val="BodyText"/>
              <w:jc w:val="center"/>
              <w:rPr>
                <w:b/>
                <w:bCs/>
                <w:color w:val="FFFFFF"/>
              </w:rPr>
            </w:pPr>
            <w:r w:rsidRPr="006A499E">
              <w:rPr>
                <w:b/>
                <w:bCs/>
              </w:rPr>
              <w:t>UML Element</w:t>
            </w:r>
          </w:p>
        </w:tc>
        <w:tc>
          <w:tcPr>
            <w:tcW w:w="2040" w:type="dxa"/>
            <w:tcBorders>
              <w:top w:val="single" w:sz="4" w:space="0" w:color="000000"/>
            </w:tcBorders>
            <w:shd w:val="clear" w:color="auto" w:fill="D9D9D9" w:themeFill="background1" w:themeFillShade="D9"/>
          </w:tcPr>
          <w:p w14:paraId="7E6D7513" w14:textId="77777777" w:rsidR="00FC5D58" w:rsidRPr="00AB0A63" w:rsidRDefault="00FC5D58" w:rsidP="00A20DD2">
            <w:pPr>
              <w:pStyle w:val="BodyText"/>
              <w:jc w:val="center"/>
              <w:rPr>
                <w:b/>
                <w:bCs/>
                <w:color w:val="FFFFFF"/>
              </w:rPr>
            </w:pPr>
            <w:r w:rsidRPr="006A499E">
              <w:rPr>
                <w:b/>
                <w:bCs/>
              </w:rPr>
              <w:t>Stereotype</w:t>
            </w:r>
          </w:p>
        </w:tc>
        <w:tc>
          <w:tcPr>
            <w:tcW w:w="1920" w:type="dxa"/>
            <w:tcBorders>
              <w:top w:val="single" w:sz="4" w:space="0" w:color="000000"/>
            </w:tcBorders>
            <w:shd w:val="clear" w:color="auto" w:fill="D9D9D9" w:themeFill="background1" w:themeFillShade="D9"/>
          </w:tcPr>
          <w:p w14:paraId="48315C34" w14:textId="77777777" w:rsidR="00FC5D58" w:rsidRPr="004E7599" w:rsidRDefault="00FC5D58" w:rsidP="00A20DD2">
            <w:pPr>
              <w:pStyle w:val="BodyText"/>
              <w:jc w:val="center"/>
              <w:rPr>
                <w:b/>
              </w:rPr>
            </w:pPr>
            <w:r w:rsidRPr="004E7599">
              <w:rPr>
                <w:b/>
              </w:rPr>
              <w:t>NIEM Concept Reference</w:t>
            </w:r>
          </w:p>
        </w:tc>
        <w:tc>
          <w:tcPr>
            <w:tcW w:w="3948" w:type="dxa"/>
            <w:tcBorders>
              <w:top w:val="single" w:sz="4" w:space="0" w:color="000000"/>
            </w:tcBorders>
            <w:shd w:val="clear" w:color="auto" w:fill="D9D9D9" w:themeFill="background1" w:themeFillShade="D9"/>
          </w:tcPr>
          <w:p w14:paraId="28AB0BF0" w14:textId="77777777" w:rsidR="00FC5D58" w:rsidRPr="00AB0A63" w:rsidRDefault="00FC5D58" w:rsidP="00A20DD2">
            <w:pPr>
              <w:pStyle w:val="BodyText"/>
              <w:jc w:val="center"/>
              <w:rPr>
                <w:b/>
                <w:bCs/>
                <w:color w:val="FFFFFF"/>
              </w:rPr>
            </w:pPr>
            <w:r w:rsidRPr="006A499E">
              <w:rPr>
                <w:b/>
                <w:bCs/>
              </w:rPr>
              <w:t>Note</w:t>
            </w:r>
          </w:p>
        </w:tc>
      </w:tr>
      <w:tr w:rsidR="00B85690" w14:paraId="12169C2A" w14:textId="77777777" w:rsidTr="00305589">
        <w:trPr>
          <w:cantSplit/>
        </w:trPr>
        <w:tc>
          <w:tcPr>
            <w:tcW w:w="1668" w:type="dxa"/>
            <w:vMerge w:val="restart"/>
            <w:tcBorders>
              <w:left w:val="single" w:sz="4" w:space="0" w:color="000000"/>
            </w:tcBorders>
            <w:shd w:val="clear" w:color="auto" w:fill="auto"/>
          </w:tcPr>
          <w:p w14:paraId="206945B3" w14:textId="77777777" w:rsidR="00B85690" w:rsidRDefault="00B85690" w:rsidP="00FC5D58">
            <w:pPr>
              <w:pStyle w:val="BodyText"/>
            </w:pPr>
            <w:r>
              <w:t>Package</w:t>
            </w:r>
          </w:p>
        </w:tc>
        <w:tc>
          <w:tcPr>
            <w:tcW w:w="2040" w:type="dxa"/>
            <w:shd w:val="clear" w:color="auto" w:fill="auto"/>
          </w:tcPr>
          <w:p w14:paraId="01A39A48" w14:textId="77777777" w:rsidR="00B85690" w:rsidRDefault="00B85690" w:rsidP="00FC5D58">
            <w:pPr>
              <w:pStyle w:val="BodyText"/>
            </w:pPr>
            <w:r>
              <w:t>«Namespace»</w:t>
            </w:r>
          </w:p>
        </w:tc>
        <w:tc>
          <w:tcPr>
            <w:tcW w:w="1920" w:type="dxa"/>
            <w:shd w:val="clear" w:color="auto" w:fill="auto"/>
          </w:tcPr>
          <w:p w14:paraId="7C625CBF" w14:textId="77777777" w:rsidR="00B85690" w:rsidRDefault="00B85690" w:rsidP="00FC5D58">
            <w:pPr>
              <w:pStyle w:val="BodyText"/>
            </w:pPr>
            <w:r>
              <w:fldChar w:fldCharType="begin"/>
            </w:r>
            <w:r>
              <w:instrText xml:space="preserve"> REF _Ref316834961 \r \h  \* MERGEFORMAT </w:instrText>
            </w:r>
            <w:r>
              <w:fldChar w:fldCharType="separate"/>
            </w:r>
            <w:r w:rsidR="00B81ED7">
              <w:t>7.2.1</w:t>
            </w:r>
            <w:r>
              <w:fldChar w:fldCharType="end"/>
            </w:r>
            <w:r>
              <w:t xml:space="preserve"> Namespaces </w:t>
            </w:r>
          </w:p>
        </w:tc>
        <w:tc>
          <w:tcPr>
            <w:tcW w:w="3948" w:type="dxa"/>
            <w:shd w:val="clear" w:color="auto" w:fill="auto"/>
          </w:tcPr>
          <w:p w14:paraId="648D0C1D" w14:textId="6DA16ABC" w:rsidR="00B85690" w:rsidRDefault="00B85690" w:rsidP="00FC5D58">
            <w:pPr>
              <w:pStyle w:val="BodyText"/>
            </w:pPr>
            <w:r>
              <w:t>A namespace package models a NIEM data schema</w:t>
            </w:r>
            <w:r w:rsidR="00EB6A15">
              <w:t>.</w:t>
            </w:r>
          </w:p>
        </w:tc>
      </w:tr>
      <w:tr w:rsidR="00B85690" w14:paraId="0049415C" w14:textId="77777777" w:rsidTr="00305589">
        <w:trPr>
          <w:cantSplit/>
        </w:trPr>
        <w:tc>
          <w:tcPr>
            <w:tcW w:w="1668" w:type="dxa"/>
            <w:vMerge/>
            <w:tcBorders>
              <w:left w:val="single" w:sz="4" w:space="0" w:color="000000"/>
            </w:tcBorders>
            <w:shd w:val="clear" w:color="auto" w:fill="auto"/>
          </w:tcPr>
          <w:p w14:paraId="73F13747" w14:textId="77777777" w:rsidR="00B85690" w:rsidRDefault="00B85690" w:rsidP="00FC5D58">
            <w:pPr>
              <w:pStyle w:val="BodyText"/>
            </w:pPr>
          </w:p>
        </w:tc>
        <w:tc>
          <w:tcPr>
            <w:tcW w:w="2040" w:type="dxa"/>
            <w:shd w:val="clear" w:color="auto" w:fill="auto"/>
          </w:tcPr>
          <w:p w14:paraId="07E29675" w14:textId="0541FB4D" w:rsidR="00B85690" w:rsidRDefault="00B85690" w:rsidP="00B85690">
            <w:pPr>
              <w:pStyle w:val="BodyText"/>
            </w:pPr>
            <w:r>
              <w:t>«InformationModel»</w:t>
            </w:r>
          </w:p>
        </w:tc>
        <w:tc>
          <w:tcPr>
            <w:tcW w:w="1920" w:type="dxa"/>
            <w:shd w:val="clear" w:color="auto" w:fill="auto"/>
          </w:tcPr>
          <w:p w14:paraId="1AB2BD21" w14:textId="32E39FF8" w:rsidR="00B85690" w:rsidRDefault="00EB6A15" w:rsidP="00FC5D58">
            <w:pPr>
              <w:pStyle w:val="BodyText"/>
            </w:pPr>
            <w:r>
              <w:fldChar w:fldCharType="begin"/>
            </w:r>
            <w:r>
              <w:instrText xml:space="preserve"> REF _Ref316834961 \r \h  \* MERGEFORMAT </w:instrText>
            </w:r>
            <w:r>
              <w:fldChar w:fldCharType="separate"/>
            </w:r>
            <w:r w:rsidR="00B81ED7">
              <w:t>7.2.1</w:t>
            </w:r>
            <w:r>
              <w:fldChar w:fldCharType="end"/>
            </w:r>
            <w:r>
              <w:t xml:space="preserve"> Namespaces</w:t>
            </w:r>
          </w:p>
        </w:tc>
        <w:tc>
          <w:tcPr>
            <w:tcW w:w="3948" w:type="dxa"/>
            <w:shd w:val="clear" w:color="auto" w:fill="auto"/>
          </w:tcPr>
          <w:p w14:paraId="560E5E6C" w14:textId="4AC11DCF" w:rsidR="00B85690" w:rsidRDefault="00EB6A15" w:rsidP="00EB6A15">
            <w:pPr>
              <w:pStyle w:val="BodyText"/>
            </w:pPr>
            <w:r>
              <w:t xml:space="preserve">An information model is a namespace that contains a </w:t>
            </w:r>
            <w:r w:rsidRPr="00EB6A15">
              <w:rPr>
                <w:i/>
              </w:rPr>
              <w:t>default purpose</w:t>
            </w:r>
            <w:r>
              <w:t>, such as reference, subset, extension or exchange.</w:t>
            </w:r>
          </w:p>
        </w:tc>
      </w:tr>
      <w:tr w:rsidR="00FC5D58" w14:paraId="0CE35222" w14:textId="77777777" w:rsidTr="00FC5D58">
        <w:trPr>
          <w:cantSplit/>
        </w:trPr>
        <w:tc>
          <w:tcPr>
            <w:tcW w:w="9576" w:type="dxa"/>
            <w:gridSpan w:val="4"/>
            <w:shd w:val="clear" w:color="auto" w:fill="D9D9D9"/>
          </w:tcPr>
          <w:p w14:paraId="0871B2C1" w14:textId="77777777" w:rsidR="00FC5D58" w:rsidRPr="006A499E" w:rsidRDefault="00FC5D58" w:rsidP="00FC5D58">
            <w:pPr>
              <w:pStyle w:val="BodyText"/>
              <w:rPr>
                <w:b/>
              </w:rPr>
            </w:pPr>
            <w:r w:rsidRPr="006A499E">
              <w:rPr>
                <w:b/>
              </w:rPr>
              <w:t>Types</w:t>
            </w:r>
          </w:p>
        </w:tc>
      </w:tr>
      <w:tr w:rsidR="0037787E" w14:paraId="5E6EB96B" w14:textId="77777777" w:rsidTr="00305589">
        <w:trPr>
          <w:cantSplit/>
        </w:trPr>
        <w:tc>
          <w:tcPr>
            <w:tcW w:w="1668" w:type="dxa"/>
            <w:vMerge w:val="restart"/>
            <w:tcBorders>
              <w:top w:val="single" w:sz="4" w:space="0" w:color="000000"/>
              <w:right w:val="single" w:sz="4" w:space="0" w:color="000000"/>
            </w:tcBorders>
            <w:shd w:val="clear" w:color="auto" w:fill="auto"/>
          </w:tcPr>
          <w:p w14:paraId="78C409BC" w14:textId="77777777" w:rsidR="0037787E" w:rsidRDefault="0037787E" w:rsidP="00FC5D58">
            <w:pPr>
              <w:pStyle w:val="BodyText"/>
            </w:pPr>
            <w:r>
              <w:t>Class</w:t>
            </w:r>
          </w:p>
          <w:p w14:paraId="07D2A8CA" w14:textId="116250C9" w:rsidR="0037787E" w:rsidRDefault="0037787E" w:rsidP="00F0711F">
            <w:pPr>
              <w:pStyle w:val="BodyText"/>
            </w:pPr>
          </w:p>
        </w:tc>
        <w:tc>
          <w:tcPr>
            <w:tcW w:w="2040" w:type="dxa"/>
            <w:tcBorders>
              <w:left w:val="single" w:sz="4" w:space="0" w:color="000000"/>
            </w:tcBorders>
            <w:shd w:val="clear" w:color="auto" w:fill="auto"/>
          </w:tcPr>
          <w:p w14:paraId="37A1F6F8" w14:textId="77777777" w:rsidR="0037787E" w:rsidRDefault="0037787E" w:rsidP="00FC5D58">
            <w:pPr>
              <w:pStyle w:val="BodyText"/>
            </w:pPr>
            <w:r>
              <w:t>None</w:t>
            </w:r>
          </w:p>
          <w:p w14:paraId="5B8C5AAA" w14:textId="77777777" w:rsidR="0037787E" w:rsidRDefault="0037787E" w:rsidP="00FC5D58">
            <w:pPr>
              <w:pStyle w:val="BodyText"/>
            </w:pPr>
            <w:r>
              <w:t>«ObjectType»</w:t>
            </w:r>
          </w:p>
        </w:tc>
        <w:tc>
          <w:tcPr>
            <w:tcW w:w="1920" w:type="dxa"/>
            <w:shd w:val="clear" w:color="auto" w:fill="auto"/>
          </w:tcPr>
          <w:p w14:paraId="327F0C0B" w14:textId="77777777" w:rsidR="0037787E" w:rsidRDefault="0037787E" w:rsidP="00FC5D58">
            <w:pPr>
              <w:pStyle w:val="BodyText"/>
            </w:pPr>
            <w:r>
              <w:fldChar w:fldCharType="begin"/>
            </w:r>
            <w:r>
              <w:instrText xml:space="preserve"> REF _Ref317155214 \r \h  \* MERGEFORMAT </w:instrText>
            </w:r>
            <w:r>
              <w:fldChar w:fldCharType="separate"/>
            </w:r>
            <w:r w:rsidR="00B81ED7">
              <w:t>7.3.2</w:t>
            </w:r>
            <w:r>
              <w:fldChar w:fldCharType="end"/>
            </w:r>
            <w:r>
              <w:t xml:space="preserve"> </w:t>
            </w:r>
            <w:r>
              <w:fldChar w:fldCharType="begin"/>
            </w:r>
            <w:r>
              <w:instrText xml:space="preserve"> REF _Ref317155214 \h  \* MERGEFORMAT </w:instrText>
            </w:r>
            <w:r>
              <w:fldChar w:fldCharType="separate"/>
            </w:r>
            <w:r w:rsidR="00B81ED7">
              <w:t>Object Types</w:t>
            </w:r>
            <w:r>
              <w:fldChar w:fldCharType="end"/>
            </w:r>
          </w:p>
          <w:p w14:paraId="4EFDC522" w14:textId="77777777" w:rsidR="0037787E" w:rsidRDefault="0037787E" w:rsidP="00FC5D58">
            <w:pPr>
              <w:pStyle w:val="BodyText"/>
            </w:pPr>
          </w:p>
          <w:p w14:paraId="78807999" w14:textId="77777777" w:rsidR="0037787E" w:rsidRPr="00AB0A63" w:rsidRDefault="0037787E" w:rsidP="00FC5D58">
            <w:pPr>
              <w:pStyle w:val="BodyText"/>
              <w:rPr>
                <w:color w:val="FF0000"/>
              </w:rPr>
            </w:pPr>
          </w:p>
        </w:tc>
        <w:tc>
          <w:tcPr>
            <w:tcW w:w="3948" w:type="dxa"/>
            <w:shd w:val="clear" w:color="auto" w:fill="auto"/>
          </w:tcPr>
          <w:p w14:paraId="73C5D106" w14:textId="77777777" w:rsidR="0037787E" w:rsidRDefault="0037787E" w:rsidP="00FC5D58">
            <w:pPr>
              <w:pStyle w:val="BodyText"/>
            </w:pPr>
            <w:r>
              <w:t>Object type is the default for UML classes.</w:t>
            </w:r>
          </w:p>
          <w:p w14:paraId="06F0C97F" w14:textId="77777777" w:rsidR="0037787E" w:rsidRDefault="0037787E" w:rsidP="00FC5D58">
            <w:pPr>
              <w:pStyle w:val="BodyText"/>
            </w:pPr>
            <w:r w:rsidRPr="00F011EB">
              <w:t>A</w:t>
            </w:r>
            <w:r>
              <w:t xml:space="preserve"> NIEM</w:t>
            </w:r>
            <w:r w:rsidRPr="00F011EB">
              <w:t xml:space="preserve"> object type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40B47B56" w14:textId="77777777" w:rsidTr="00305589">
        <w:trPr>
          <w:cantSplit/>
        </w:trPr>
        <w:tc>
          <w:tcPr>
            <w:tcW w:w="1668" w:type="dxa"/>
            <w:vMerge/>
            <w:tcBorders>
              <w:right w:val="single" w:sz="4" w:space="0" w:color="000000"/>
            </w:tcBorders>
            <w:shd w:val="clear" w:color="auto" w:fill="auto"/>
          </w:tcPr>
          <w:p w14:paraId="58CC251F" w14:textId="09937389" w:rsidR="0037787E" w:rsidRDefault="0037787E" w:rsidP="00F0711F">
            <w:pPr>
              <w:pStyle w:val="BodyText"/>
            </w:pPr>
          </w:p>
        </w:tc>
        <w:tc>
          <w:tcPr>
            <w:tcW w:w="2040" w:type="dxa"/>
            <w:tcBorders>
              <w:left w:val="single" w:sz="4" w:space="0" w:color="000000"/>
            </w:tcBorders>
            <w:shd w:val="clear" w:color="auto" w:fill="auto"/>
          </w:tcPr>
          <w:p w14:paraId="2AB8FBA4" w14:textId="77777777" w:rsidR="0037787E" w:rsidRDefault="0037787E" w:rsidP="00FC5D58">
            <w:pPr>
              <w:pStyle w:val="BodyText"/>
            </w:pPr>
            <w:r>
              <w:t>See «RoleOf» Property and «RolePlayedBy» Generalization</w:t>
            </w:r>
          </w:p>
        </w:tc>
        <w:tc>
          <w:tcPr>
            <w:tcW w:w="1920" w:type="dxa"/>
            <w:shd w:val="clear" w:color="auto" w:fill="auto"/>
          </w:tcPr>
          <w:p w14:paraId="159A9334" w14:textId="77777777" w:rsidR="0037787E" w:rsidRDefault="0037787E" w:rsidP="00FC5D58">
            <w:pPr>
              <w:pStyle w:val="BodyText"/>
            </w:pPr>
            <w:r>
              <w:fldChar w:fldCharType="begin"/>
            </w:r>
            <w:r>
              <w:instrText xml:space="preserve"> REF _Ref316483937 \r \h </w:instrText>
            </w:r>
            <w:r>
              <w:fldChar w:fldCharType="separate"/>
            </w:r>
            <w:r w:rsidR="00B81ED7">
              <w:t>7.3.3</w:t>
            </w:r>
            <w:r>
              <w:fldChar w:fldCharType="end"/>
            </w:r>
            <w:r>
              <w:t xml:space="preserve"> </w:t>
            </w:r>
            <w:r>
              <w:fldChar w:fldCharType="begin"/>
            </w:r>
            <w:r>
              <w:instrText xml:space="preserve"> REF _Ref316483937 \h  \* MERGEFORMAT </w:instrText>
            </w:r>
            <w:r>
              <w:fldChar w:fldCharType="separate"/>
            </w:r>
            <w:r w:rsidR="00B81ED7">
              <w:t>Role Types</w:t>
            </w:r>
            <w:r>
              <w:fldChar w:fldCharType="end"/>
            </w:r>
          </w:p>
        </w:tc>
        <w:tc>
          <w:tcPr>
            <w:tcW w:w="3948" w:type="dxa"/>
            <w:shd w:val="clear" w:color="auto" w:fill="auto"/>
          </w:tcPr>
          <w:p w14:paraId="660DF673" w14:textId="5C11210F" w:rsidR="0037787E" w:rsidRDefault="0037787E" w:rsidP="00FC5D58">
            <w:pPr>
              <w:pStyle w:val="BodyText"/>
            </w:pPr>
            <w:r w:rsidRPr="00B8563A">
              <w:t xml:space="preserve">NIEM differentiates between an object and a role of the object. The term </w:t>
            </w:r>
            <w:r>
              <w:t>“</w:t>
            </w:r>
            <w:r w:rsidRPr="00B8563A">
              <w:t>role</w:t>
            </w:r>
            <w:r>
              <w:t>”</w:t>
            </w:r>
            <w:r w:rsidRPr="00B8563A">
              <w:t xml:space="preserve"> is used here to mean a function or part played by some object</w:t>
            </w:r>
            <w:r>
              <w:t>. A class is interpreted as a role by means of a «RoleOf» association end or «RolePlayedBy» generalization.</w:t>
            </w:r>
          </w:p>
        </w:tc>
      </w:tr>
      <w:tr w:rsidR="0037787E" w14:paraId="19D20296" w14:textId="77777777" w:rsidTr="00305589">
        <w:trPr>
          <w:cantSplit/>
        </w:trPr>
        <w:tc>
          <w:tcPr>
            <w:tcW w:w="1668" w:type="dxa"/>
            <w:vMerge/>
            <w:tcBorders>
              <w:right w:val="single" w:sz="4" w:space="0" w:color="000000"/>
            </w:tcBorders>
            <w:shd w:val="clear" w:color="auto" w:fill="auto"/>
          </w:tcPr>
          <w:p w14:paraId="66EC58BF" w14:textId="64E55EB1" w:rsidR="0037787E" w:rsidRDefault="0037787E" w:rsidP="00F0711F">
            <w:pPr>
              <w:pStyle w:val="BodyText"/>
            </w:pPr>
          </w:p>
        </w:tc>
        <w:tc>
          <w:tcPr>
            <w:tcW w:w="2040" w:type="dxa"/>
            <w:tcBorders>
              <w:left w:val="single" w:sz="4" w:space="0" w:color="000000"/>
            </w:tcBorders>
            <w:shd w:val="clear" w:color="auto" w:fill="auto"/>
          </w:tcPr>
          <w:p w14:paraId="141594AB" w14:textId="77777777" w:rsidR="0037787E" w:rsidRDefault="0037787E" w:rsidP="00FC5D58">
            <w:pPr>
              <w:pStyle w:val="BodyText"/>
            </w:pPr>
            <w:r>
              <w:t>«AssociationType»</w:t>
            </w:r>
          </w:p>
        </w:tc>
        <w:tc>
          <w:tcPr>
            <w:tcW w:w="1920" w:type="dxa"/>
            <w:shd w:val="clear" w:color="auto" w:fill="auto"/>
          </w:tcPr>
          <w:p w14:paraId="1AF53293" w14:textId="77777777" w:rsidR="0037787E" w:rsidRDefault="0037787E" w:rsidP="00FC5D58">
            <w:pPr>
              <w:pStyle w:val="BodyText"/>
            </w:pPr>
            <w:r>
              <w:fldChar w:fldCharType="begin"/>
            </w:r>
            <w:r>
              <w:instrText xml:space="preserve"> REF _Ref317349742 \r \h </w:instrText>
            </w:r>
            <w:r>
              <w:fldChar w:fldCharType="separate"/>
            </w:r>
            <w:r w:rsidR="00B81ED7">
              <w:t>7.3.4</w:t>
            </w:r>
            <w:r>
              <w:fldChar w:fldCharType="end"/>
            </w:r>
            <w:r>
              <w:t xml:space="preserve"> Association Types</w:t>
            </w:r>
          </w:p>
        </w:tc>
        <w:tc>
          <w:tcPr>
            <w:tcW w:w="3948" w:type="dxa"/>
            <w:shd w:val="clear" w:color="auto" w:fill="auto"/>
          </w:tcPr>
          <w:p w14:paraId="4BA1EBB2"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Each end of the NIEM association is represented by a UML association end.</w:t>
            </w:r>
          </w:p>
          <w:p w14:paraId="1DDBF1A5" w14:textId="77777777" w:rsidR="0037787E" w:rsidRDefault="0037787E" w:rsidP="00FC5D58">
            <w:pPr>
              <w:pStyle w:val="BodyText"/>
            </w:pPr>
            <w:r>
              <w:t>Note that a UML association class may also be used (see below).</w:t>
            </w:r>
          </w:p>
        </w:tc>
      </w:tr>
      <w:tr w:rsidR="0037787E" w14:paraId="2BEBF1DF" w14:textId="77777777" w:rsidTr="00305589">
        <w:trPr>
          <w:cantSplit/>
        </w:trPr>
        <w:tc>
          <w:tcPr>
            <w:tcW w:w="1668" w:type="dxa"/>
            <w:vMerge/>
            <w:tcBorders>
              <w:right w:val="single" w:sz="4" w:space="0" w:color="000000"/>
            </w:tcBorders>
            <w:shd w:val="clear" w:color="auto" w:fill="auto"/>
          </w:tcPr>
          <w:p w14:paraId="28B9FE73" w14:textId="4BF30BF8" w:rsidR="0037787E" w:rsidRDefault="0037787E" w:rsidP="00F0711F">
            <w:pPr>
              <w:pStyle w:val="BodyText"/>
            </w:pPr>
          </w:p>
        </w:tc>
        <w:tc>
          <w:tcPr>
            <w:tcW w:w="2040" w:type="dxa"/>
            <w:tcBorders>
              <w:left w:val="single" w:sz="4" w:space="0" w:color="000000"/>
            </w:tcBorders>
            <w:shd w:val="clear" w:color="auto" w:fill="auto"/>
          </w:tcPr>
          <w:p w14:paraId="02633FF9" w14:textId="77777777" w:rsidR="0037787E" w:rsidRDefault="0037787E" w:rsidP="00FC5D58">
            <w:pPr>
              <w:pStyle w:val="BodyText"/>
            </w:pPr>
            <w:r>
              <w:t>«MetadataType»</w:t>
            </w:r>
          </w:p>
        </w:tc>
        <w:tc>
          <w:tcPr>
            <w:tcW w:w="1920" w:type="dxa"/>
            <w:shd w:val="clear" w:color="auto" w:fill="auto"/>
          </w:tcPr>
          <w:p w14:paraId="3499DDCB" w14:textId="77777777" w:rsidR="0037787E" w:rsidRPr="00AB0A63" w:rsidRDefault="0037787E" w:rsidP="000A18D6">
            <w:pPr>
              <w:pStyle w:val="BodyText"/>
            </w:pPr>
            <w:r>
              <w:fldChar w:fldCharType="begin"/>
            </w:r>
            <w:r>
              <w:instrText xml:space="preserve"> REF _Ref317537187 \r \h </w:instrText>
            </w:r>
            <w:r>
              <w:fldChar w:fldCharType="separate"/>
            </w:r>
            <w:r w:rsidR="00B81ED7">
              <w:t>7.3.5</w:t>
            </w:r>
            <w:r>
              <w:fldChar w:fldCharType="end"/>
            </w:r>
            <w:r>
              <w:t xml:space="preserve"> </w:t>
            </w:r>
            <w:r>
              <w:fldChar w:fldCharType="begin"/>
            </w:r>
            <w:r>
              <w:instrText xml:space="preserve"> REF _Ref317537190 \h </w:instrText>
            </w:r>
            <w:r>
              <w:fldChar w:fldCharType="separate"/>
            </w:r>
            <w:r w:rsidR="00B81ED7">
              <w:t>Metadata Types</w:t>
            </w:r>
            <w:r>
              <w:fldChar w:fldCharType="end"/>
            </w:r>
          </w:p>
        </w:tc>
        <w:tc>
          <w:tcPr>
            <w:tcW w:w="3948" w:type="dxa"/>
            <w:shd w:val="clear" w:color="auto" w:fill="auto"/>
          </w:tcPr>
          <w:p w14:paraId="0DDE8048" w14:textId="59692D55"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A Metadata Type models metadata.</w:t>
            </w:r>
          </w:p>
        </w:tc>
      </w:tr>
      <w:tr w:rsidR="0037787E" w14:paraId="01F3ECC6" w14:textId="77777777" w:rsidTr="00305589">
        <w:trPr>
          <w:cantSplit/>
        </w:trPr>
        <w:tc>
          <w:tcPr>
            <w:tcW w:w="1668" w:type="dxa"/>
            <w:vMerge/>
            <w:tcBorders>
              <w:right w:val="single" w:sz="4" w:space="0" w:color="000000"/>
            </w:tcBorders>
            <w:shd w:val="clear" w:color="auto" w:fill="auto"/>
          </w:tcPr>
          <w:p w14:paraId="15AAB5D5" w14:textId="4688B04C" w:rsidR="0037787E" w:rsidRDefault="0037787E" w:rsidP="00F0711F">
            <w:pPr>
              <w:pStyle w:val="BodyText"/>
            </w:pPr>
          </w:p>
        </w:tc>
        <w:tc>
          <w:tcPr>
            <w:tcW w:w="2040" w:type="dxa"/>
            <w:tcBorders>
              <w:left w:val="single" w:sz="4" w:space="0" w:color="000000"/>
            </w:tcBorders>
            <w:shd w:val="clear" w:color="auto" w:fill="auto"/>
          </w:tcPr>
          <w:p w14:paraId="510E5A3C" w14:textId="77777777" w:rsidR="0037787E" w:rsidRDefault="0037787E" w:rsidP="00FC5D58">
            <w:pPr>
              <w:pStyle w:val="BodyText"/>
            </w:pPr>
            <w:r>
              <w:t>«AugmentationType»</w:t>
            </w:r>
          </w:p>
          <w:p w14:paraId="2EA88FEE" w14:textId="5C812E6A" w:rsidR="0037787E" w:rsidRDefault="0037787E" w:rsidP="004E644C">
            <w:pPr>
              <w:pStyle w:val="BodyText"/>
            </w:pPr>
            <w:r>
              <w:t xml:space="preserve">See also «Augments» </w:t>
            </w:r>
            <w:r w:rsidR="004E644C">
              <w:t>Realization</w:t>
            </w:r>
          </w:p>
        </w:tc>
        <w:tc>
          <w:tcPr>
            <w:tcW w:w="1920" w:type="dxa"/>
            <w:shd w:val="clear" w:color="auto" w:fill="auto"/>
          </w:tcPr>
          <w:p w14:paraId="13A67907" w14:textId="77777777" w:rsidR="0037787E" w:rsidRDefault="0037787E" w:rsidP="00FC5D58">
            <w:pPr>
              <w:pStyle w:val="BodyText"/>
            </w:pPr>
            <w:r>
              <w:fldChar w:fldCharType="begin"/>
            </w:r>
            <w:r>
              <w:instrText xml:space="preserve"> REF _Ref316483945 \r \h  \* MERGEFORMAT </w:instrText>
            </w:r>
            <w:r>
              <w:fldChar w:fldCharType="separate"/>
            </w:r>
            <w:r w:rsidR="00B81ED7">
              <w:t>7.3.6</w:t>
            </w:r>
            <w:r>
              <w:fldChar w:fldCharType="end"/>
            </w:r>
            <w:r>
              <w:t xml:space="preserve"> </w:t>
            </w:r>
            <w:r>
              <w:fldChar w:fldCharType="begin"/>
            </w:r>
            <w:r>
              <w:instrText xml:space="preserve"> REF _Ref316483945 \h  \* MERGEFORMAT </w:instrText>
            </w:r>
            <w:r>
              <w:fldChar w:fldCharType="separate"/>
            </w:r>
            <w:r w:rsidR="00B81ED7">
              <w:t>Augmentation Types</w:t>
            </w:r>
            <w:r>
              <w:fldChar w:fldCharType="end"/>
            </w:r>
          </w:p>
          <w:p w14:paraId="747DB3AB" w14:textId="77777777" w:rsidR="0037787E" w:rsidRDefault="0037787E" w:rsidP="00FC5D58">
            <w:pPr>
              <w:pStyle w:val="BodyText"/>
            </w:pPr>
          </w:p>
        </w:tc>
        <w:tc>
          <w:tcPr>
            <w:tcW w:w="3948" w:type="dxa"/>
            <w:shd w:val="clear" w:color="auto" w:fill="auto"/>
          </w:tcPr>
          <w:p w14:paraId="156294D2"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6C2C6450" w14:textId="77777777" w:rsidTr="00305589">
        <w:trPr>
          <w:cantSplit/>
        </w:trPr>
        <w:tc>
          <w:tcPr>
            <w:tcW w:w="1668" w:type="dxa"/>
            <w:vMerge/>
            <w:tcBorders>
              <w:right w:val="single" w:sz="4" w:space="0" w:color="000000"/>
            </w:tcBorders>
            <w:shd w:val="clear" w:color="auto" w:fill="auto"/>
          </w:tcPr>
          <w:p w14:paraId="05CF090D" w14:textId="15157CAC" w:rsidR="0037787E" w:rsidRDefault="0037787E" w:rsidP="00F0711F">
            <w:pPr>
              <w:pStyle w:val="BodyText"/>
            </w:pPr>
          </w:p>
        </w:tc>
        <w:tc>
          <w:tcPr>
            <w:tcW w:w="2040" w:type="dxa"/>
            <w:tcBorders>
              <w:left w:val="single" w:sz="4" w:space="0" w:color="000000"/>
            </w:tcBorders>
            <w:shd w:val="clear" w:color="auto" w:fill="auto"/>
          </w:tcPr>
          <w:p w14:paraId="729AF623" w14:textId="77777777" w:rsidR="0037787E" w:rsidRDefault="0037787E" w:rsidP="00FC5D58">
            <w:pPr>
              <w:pStyle w:val="BodyText"/>
            </w:pPr>
            <w:r>
              <w:t>«AdapterType»</w:t>
            </w:r>
          </w:p>
        </w:tc>
        <w:tc>
          <w:tcPr>
            <w:tcW w:w="1920" w:type="dxa"/>
            <w:shd w:val="clear" w:color="auto" w:fill="auto"/>
          </w:tcPr>
          <w:p w14:paraId="3DE19950" w14:textId="77777777" w:rsidR="0037787E" w:rsidRDefault="0037787E" w:rsidP="00FC5D58">
            <w:pPr>
              <w:pStyle w:val="BodyText"/>
            </w:pPr>
            <w:r>
              <w:fldChar w:fldCharType="begin"/>
            </w:r>
            <w:r>
              <w:instrText xml:space="preserve"> REF _Ref317349757 \r \h </w:instrText>
            </w:r>
            <w:r>
              <w:fldChar w:fldCharType="separate"/>
            </w:r>
            <w:r w:rsidR="00B81ED7">
              <w:t>7.3.7</w:t>
            </w:r>
            <w:r>
              <w:fldChar w:fldCharType="end"/>
            </w:r>
            <w:r>
              <w:t xml:space="preserve"> Adapter Types</w:t>
            </w:r>
          </w:p>
        </w:tc>
        <w:tc>
          <w:tcPr>
            <w:tcW w:w="3948" w:type="dxa"/>
            <w:shd w:val="clear" w:color="auto" w:fill="auto"/>
          </w:tcPr>
          <w:p w14:paraId="12C35F51"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178EC1D2" w14:textId="77777777" w:rsidTr="00305589">
        <w:trPr>
          <w:cantSplit/>
        </w:trPr>
        <w:tc>
          <w:tcPr>
            <w:tcW w:w="1668" w:type="dxa"/>
            <w:vMerge/>
            <w:tcBorders>
              <w:right w:val="single" w:sz="4" w:space="0" w:color="000000"/>
            </w:tcBorders>
            <w:shd w:val="clear" w:color="auto" w:fill="auto"/>
          </w:tcPr>
          <w:p w14:paraId="7E11529C" w14:textId="008FCCA6" w:rsidR="0037787E" w:rsidRDefault="0037787E" w:rsidP="00F0711F">
            <w:pPr>
              <w:pStyle w:val="BodyText"/>
            </w:pPr>
          </w:p>
        </w:tc>
        <w:tc>
          <w:tcPr>
            <w:tcW w:w="2040" w:type="dxa"/>
            <w:tcBorders>
              <w:left w:val="single" w:sz="4" w:space="0" w:color="000000"/>
            </w:tcBorders>
            <w:shd w:val="clear" w:color="auto" w:fill="auto"/>
          </w:tcPr>
          <w:p w14:paraId="799B2D1E" w14:textId="77777777" w:rsidR="0037787E" w:rsidRDefault="0037787E" w:rsidP="00FC5D58">
            <w:pPr>
              <w:pStyle w:val="BodyText"/>
            </w:pPr>
            <w:r>
              <w:t>«Choice»</w:t>
            </w:r>
          </w:p>
        </w:tc>
        <w:tc>
          <w:tcPr>
            <w:tcW w:w="1920" w:type="dxa"/>
            <w:shd w:val="clear" w:color="auto" w:fill="auto"/>
          </w:tcPr>
          <w:p w14:paraId="511EE13E" w14:textId="34AFBAA1" w:rsidR="0037787E" w:rsidRDefault="007575CE" w:rsidP="00FC5D58">
            <w:pPr>
              <w:pStyle w:val="BodyText"/>
            </w:pPr>
            <w:r>
              <w:fldChar w:fldCharType="begin"/>
            </w:r>
            <w:r>
              <w:instrText xml:space="preserve"> REF _Ref409443166 \r \h </w:instrText>
            </w:r>
            <w:r>
              <w:fldChar w:fldCharType="separate"/>
            </w:r>
            <w:r w:rsidR="00B81ED7">
              <w:t>7.5.5</w:t>
            </w:r>
            <w:r>
              <w:fldChar w:fldCharType="end"/>
            </w:r>
            <w:r>
              <w:t xml:space="preserve"> </w:t>
            </w:r>
            <w:r>
              <w:fldChar w:fldCharType="begin"/>
            </w:r>
            <w:r>
              <w:instrText xml:space="preserve"> REF _Ref409443166 \h </w:instrText>
            </w:r>
            <w:r>
              <w:fldChar w:fldCharType="separate"/>
            </w:r>
            <w:r w:rsidR="00B81ED7">
              <w:t>Choice Groups</w:t>
            </w:r>
            <w:r>
              <w:fldChar w:fldCharType="end"/>
            </w:r>
          </w:p>
        </w:tc>
        <w:tc>
          <w:tcPr>
            <w:tcW w:w="3948" w:type="dxa"/>
            <w:shd w:val="clear" w:color="auto" w:fill="auto"/>
          </w:tcPr>
          <w:p w14:paraId="28B3DF6B"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7DB7F62E" w14:textId="77777777" w:rsidTr="00305589">
        <w:trPr>
          <w:cantSplit/>
          <w:trHeight w:val="849"/>
        </w:trPr>
        <w:tc>
          <w:tcPr>
            <w:tcW w:w="1668" w:type="dxa"/>
            <w:vMerge/>
            <w:tcBorders>
              <w:right w:val="single" w:sz="4" w:space="0" w:color="000000"/>
            </w:tcBorders>
            <w:shd w:val="clear" w:color="auto" w:fill="auto"/>
          </w:tcPr>
          <w:p w14:paraId="5AAE66BC" w14:textId="28F67410" w:rsidR="0037787E" w:rsidRDefault="0037787E" w:rsidP="00F0711F">
            <w:pPr>
              <w:pStyle w:val="BodyText"/>
            </w:pPr>
          </w:p>
        </w:tc>
        <w:tc>
          <w:tcPr>
            <w:tcW w:w="2040" w:type="dxa"/>
            <w:tcBorders>
              <w:left w:val="single" w:sz="4" w:space="0" w:color="000000"/>
            </w:tcBorders>
            <w:shd w:val="clear" w:color="auto" w:fill="auto"/>
          </w:tcPr>
          <w:p w14:paraId="6FA82524" w14:textId="77777777" w:rsidR="0037787E" w:rsidRDefault="0037787E" w:rsidP="00FC5D58">
            <w:pPr>
              <w:pStyle w:val="BodyText"/>
            </w:pPr>
            <w:r>
              <w:t>«PropertyHolder»</w:t>
            </w:r>
          </w:p>
        </w:tc>
        <w:tc>
          <w:tcPr>
            <w:tcW w:w="1920" w:type="dxa"/>
            <w:shd w:val="clear" w:color="auto" w:fill="auto"/>
          </w:tcPr>
          <w:p w14:paraId="20A5D708" w14:textId="77777777" w:rsidR="0037787E" w:rsidRDefault="0037787E" w:rsidP="00FC5D58">
            <w:pPr>
              <w:pStyle w:val="BodyText"/>
            </w:pPr>
            <w:r>
              <w:fldChar w:fldCharType="begin"/>
            </w:r>
            <w:r>
              <w:instrText xml:space="preserve"> REF _Ref316856575 \r \h  \* MERGEFORMAT </w:instrText>
            </w:r>
            <w:r>
              <w:fldChar w:fldCharType="separate"/>
            </w:r>
            <w:r w:rsidR="00B81ED7">
              <w:t>7.5.2</w:t>
            </w:r>
            <w:r>
              <w:fldChar w:fldCharType="end"/>
            </w:r>
            <w:r>
              <w:t xml:space="preserve"> </w:t>
            </w:r>
            <w:r>
              <w:fldChar w:fldCharType="begin"/>
            </w:r>
            <w:r>
              <w:instrText xml:space="preserve"> REF _Ref316856575 \h  \* MERGEFORMAT </w:instrText>
            </w:r>
            <w:r>
              <w:fldChar w:fldCharType="separate"/>
            </w:r>
            <w:r w:rsidR="00B81ED7">
              <w:t>Property Holders and Property References</w:t>
            </w:r>
            <w:r>
              <w:fldChar w:fldCharType="end"/>
            </w:r>
          </w:p>
        </w:tc>
        <w:tc>
          <w:tcPr>
            <w:tcW w:w="3948" w:type="dxa"/>
            <w:shd w:val="clear" w:color="auto" w:fill="auto"/>
          </w:tcPr>
          <w:p w14:paraId="1537189D" w14:textId="44C85C68"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07F47836" w14:textId="77777777" w:rsidTr="00305589">
        <w:trPr>
          <w:cantSplit/>
        </w:trPr>
        <w:tc>
          <w:tcPr>
            <w:tcW w:w="1668" w:type="dxa"/>
            <w:vMerge/>
            <w:tcBorders>
              <w:right w:val="single" w:sz="4" w:space="0" w:color="000000"/>
            </w:tcBorders>
            <w:shd w:val="clear" w:color="auto" w:fill="auto"/>
          </w:tcPr>
          <w:p w14:paraId="7EC835B1" w14:textId="7263EE77" w:rsidR="0037787E" w:rsidRDefault="0037787E" w:rsidP="00F0711F">
            <w:pPr>
              <w:pStyle w:val="BodyText"/>
            </w:pPr>
          </w:p>
        </w:tc>
        <w:tc>
          <w:tcPr>
            <w:tcW w:w="2040" w:type="dxa"/>
            <w:tcBorders>
              <w:left w:val="single" w:sz="4" w:space="0" w:color="000000"/>
            </w:tcBorders>
            <w:shd w:val="clear" w:color="auto" w:fill="auto"/>
          </w:tcPr>
          <w:p w14:paraId="61C0B1C6" w14:textId="03C1F65B" w:rsidR="0037787E" w:rsidRDefault="0037787E" w:rsidP="00F0711F">
            <w:pPr>
              <w:pStyle w:val="BodyText"/>
            </w:pPr>
            <w:r>
              <w:t>isAbstract</w:t>
            </w:r>
          </w:p>
        </w:tc>
        <w:tc>
          <w:tcPr>
            <w:tcW w:w="1920" w:type="dxa"/>
            <w:shd w:val="clear" w:color="auto" w:fill="auto"/>
          </w:tcPr>
          <w:p w14:paraId="3870D71E" w14:textId="4314B18A" w:rsidR="0037787E" w:rsidRDefault="0037787E" w:rsidP="0037787E">
            <w:pPr>
              <w:pStyle w:val="BodyText"/>
            </w:pPr>
            <w:r>
              <w:fldChar w:fldCharType="begin"/>
            </w:r>
            <w:r>
              <w:instrText xml:space="preserve"> REF _Ref317460462 \r \h </w:instrText>
            </w:r>
            <w:r>
              <w:fldChar w:fldCharType="separate"/>
            </w:r>
            <w:r w:rsidR="00B81ED7">
              <w:t>7.3.1</w:t>
            </w:r>
            <w:r>
              <w:fldChar w:fldCharType="end"/>
            </w:r>
            <w:r>
              <w:t xml:space="preserve"> </w:t>
            </w:r>
            <w:r>
              <w:fldChar w:fldCharType="begin"/>
            </w:r>
            <w:r>
              <w:instrText xml:space="preserve"> REF _Ref317460462 \h </w:instrText>
            </w:r>
            <w:r>
              <w:fldChar w:fldCharType="separate"/>
            </w:r>
            <w:r w:rsidR="00B81ED7">
              <w:t>Complex Types</w:t>
            </w:r>
            <w:r>
              <w:fldChar w:fldCharType="end"/>
            </w:r>
            <w:r w:rsidR="00D04C9F">
              <w:t xml:space="preserve"> (abstract)</w:t>
            </w:r>
          </w:p>
        </w:tc>
        <w:tc>
          <w:tcPr>
            <w:tcW w:w="3948" w:type="dxa"/>
            <w:shd w:val="clear" w:color="auto" w:fill="auto"/>
          </w:tcPr>
          <w:p w14:paraId="5BF959BC" w14:textId="70A0037C" w:rsidR="0037787E" w:rsidRDefault="0037787E" w:rsidP="00C876E4">
            <w:pPr>
              <w:pStyle w:val="BodyText"/>
            </w:pPr>
            <w:r>
              <w:t>An abstract class may not have a direct instance</w:t>
            </w:r>
            <w:r w:rsidR="00C876E4">
              <w:t>;</w:t>
            </w:r>
            <w:r>
              <w:t xml:space="preserve"> non-abstract subclasses of an abstract class may have </w:t>
            </w:r>
            <w:r w:rsidR="00C876E4">
              <w:t xml:space="preserve">direct </w:t>
            </w:r>
            <w:r>
              <w:t>instances.</w:t>
            </w:r>
          </w:p>
        </w:tc>
      </w:tr>
      <w:tr w:rsidR="00FC5D58" w14:paraId="3C0999C2" w14:textId="77777777" w:rsidTr="00FC5D58">
        <w:trPr>
          <w:cantSplit/>
        </w:trPr>
        <w:tc>
          <w:tcPr>
            <w:tcW w:w="1668" w:type="dxa"/>
            <w:shd w:val="clear" w:color="auto" w:fill="auto"/>
          </w:tcPr>
          <w:p w14:paraId="156C36ED" w14:textId="77777777" w:rsidR="00FC5D58" w:rsidRDefault="00FC5D58" w:rsidP="00FC5D58">
            <w:pPr>
              <w:pStyle w:val="BodyText"/>
            </w:pPr>
            <w:r>
              <w:t>Association Class</w:t>
            </w:r>
          </w:p>
        </w:tc>
        <w:tc>
          <w:tcPr>
            <w:tcW w:w="2040" w:type="dxa"/>
            <w:shd w:val="clear" w:color="auto" w:fill="auto"/>
          </w:tcPr>
          <w:p w14:paraId="7383F172" w14:textId="77777777" w:rsidR="00FC5D58" w:rsidRDefault="00FC5D58" w:rsidP="00FC5D58">
            <w:pPr>
              <w:pStyle w:val="BodyText"/>
            </w:pPr>
            <w:r>
              <w:t>None</w:t>
            </w:r>
          </w:p>
        </w:tc>
        <w:tc>
          <w:tcPr>
            <w:tcW w:w="1920" w:type="dxa"/>
            <w:shd w:val="clear" w:color="auto" w:fill="auto"/>
          </w:tcPr>
          <w:p w14:paraId="27D289F7" w14:textId="77777777" w:rsidR="00FC5D58" w:rsidRPr="00F824F6" w:rsidRDefault="00FC5D58" w:rsidP="00FC5D58">
            <w:pPr>
              <w:pStyle w:val="BodyText"/>
            </w:pPr>
            <w:r w:rsidRPr="00F824F6">
              <w:fldChar w:fldCharType="begin"/>
            </w:r>
            <w:r w:rsidRPr="00F824F6">
              <w:instrText xml:space="preserve"> REF _Ref317349742 \r \h </w:instrText>
            </w:r>
            <w:r>
              <w:instrText xml:space="preserve"> \* MERGEFORMAT </w:instrText>
            </w:r>
            <w:r w:rsidRPr="00F824F6">
              <w:fldChar w:fldCharType="separate"/>
            </w:r>
            <w:r w:rsidR="00B81ED7">
              <w:t>7.3.4</w:t>
            </w:r>
            <w:r w:rsidRPr="00F824F6">
              <w:fldChar w:fldCharType="end"/>
            </w:r>
            <w:r w:rsidRPr="00F824F6">
              <w:t xml:space="preserve"> </w:t>
            </w:r>
            <w:r>
              <w:fldChar w:fldCharType="begin"/>
            </w:r>
            <w:r>
              <w:instrText xml:space="preserve"> REF _Ref317349742 \h </w:instrText>
            </w:r>
            <w:r>
              <w:fldChar w:fldCharType="separate"/>
            </w:r>
            <w:r w:rsidR="00B81ED7">
              <w:t>Association Types</w:t>
            </w:r>
            <w:r>
              <w:fldChar w:fldCharType="end"/>
            </w:r>
          </w:p>
        </w:tc>
        <w:tc>
          <w:tcPr>
            <w:tcW w:w="3948" w:type="dxa"/>
            <w:shd w:val="clear" w:color="auto" w:fill="auto"/>
          </w:tcPr>
          <w:p w14:paraId="5303A3C4" w14:textId="77777777" w:rsidR="00FC5D58" w:rsidRDefault="00FC5D58"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UML association classes may be used to model NIEM associations with some limitations.</w:t>
            </w:r>
          </w:p>
          <w:p w14:paraId="4DAE8AA4" w14:textId="77777777" w:rsidR="00FC5D58" w:rsidRDefault="00FC5D58" w:rsidP="00FC5D58">
            <w:pPr>
              <w:pStyle w:val="BodyText"/>
            </w:pPr>
            <w:r>
              <w:t>Note that an «AssociationType» class may also be used, see above.</w:t>
            </w:r>
          </w:p>
        </w:tc>
      </w:tr>
      <w:tr w:rsidR="00FC5D58" w14:paraId="6D126EE1" w14:textId="77777777" w:rsidTr="00FC5D58">
        <w:trPr>
          <w:cantSplit/>
        </w:trPr>
        <w:tc>
          <w:tcPr>
            <w:tcW w:w="1668" w:type="dxa"/>
            <w:vMerge w:val="restart"/>
            <w:shd w:val="clear" w:color="auto" w:fill="auto"/>
          </w:tcPr>
          <w:p w14:paraId="575C7BB2" w14:textId="3BAD0FD9" w:rsidR="00FC5D58" w:rsidRPr="00AB0A63" w:rsidRDefault="00FC5D58" w:rsidP="00FC5D58">
            <w:pPr>
              <w:pStyle w:val="BodyText"/>
              <w:rPr>
                <w:i/>
              </w:rPr>
            </w:pPr>
            <w:r>
              <w:t>DataType</w:t>
            </w:r>
            <w:r w:rsidRPr="00AB0A63">
              <w:rPr>
                <w:i/>
              </w:rPr>
              <w:t xml:space="preserve"> </w:t>
            </w:r>
          </w:p>
          <w:p w14:paraId="12023BCD" w14:textId="77777777" w:rsidR="00FC5D58" w:rsidRDefault="00FC5D58" w:rsidP="00FC5D58">
            <w:pPr>
              <w:pStyle w:val="BodyText"/>
            </w:pPr>
            <w:r w:rsidRPr="00AB0A63">
              <w:rPr>
                <w:i/>
              </w:rPr>
              <w:t xml:space="preserve">Also applies to PrimitiveType and Enumeration </w:t>
            </w:r>
            <w:r w:rsidRPr="00AB0A63">
              <w:rPr>
                <w:i/>
              </w:rPr>
              <w:lastRenderedPageBreak/>
              <w:t>which are DataTypes</w:t>
            </w:r>
          </w:p>
        </w:tc>
        <w:tc>
          <w:tcPr>
            <w:tcW w:w="2040" w:type="dxa"/>
            <w:shd w:val="clear" w:color="auto" w:fill="auto"/>
          </w:tcPr>
          <w:p w14:paraId="7ABCDCAB" w14:textId="3AC1E64E" w:rsidR="00FC5D58" w:rsidRDefault="00FC5D58" w:rsidP="00FC5D58">
            <w:pPr>
              <w:pStyle w:val="BodyText"/>
            </w:pPr>
            <w:r>
              <w:lastRenderedPageBreak/>
              <w:t>«Union»</w:t>
            </w:r>
          </w:p>
        </w:tc>
        <w:tc>
          <w:tcPr>
            <w:tcW w:w="1920" w:type="dxa"/>
            <w:shd w:val="clear" w:color="auto" w:fill="auto"/>
          </w:tcPr>
          <w:p w14:paraId="3A6A8AFA" w14:textId="54B94D85" w:rsidR="00FC5D58" w:rsidRDefault="00FC5D58" w:rsidP="00FC5D58">
            <w:pPr>
              <w:pStyle w:val="BodyText"/>
            </w:pPr>
            <w:r>
              <w:fldChar w:fldCharType="begin"/>
            </w:r>
            <w:r>
              <w:instrText xml:space="preserve"> REF _Ref317249029 \r \h  \* MERGEFORMAT </w:instrText>
            </w:r>
            <w:r>
              <w:fldChar w:fldCharType="separate"/>
            </w:r>
            <w:r w:rsidR="00B81ED7">
              <w:t>7.4.4</w:t>
            </w:r>
            <w:r>
              <w:fldChar w:fldCharType="end"/>
            </w:r>
            <w:r>
              <w:t xml:space="preserve"> </w:t>
            </w:r>
            <w:r>
              <w:fldChar w:fldCharType="begin"/>
            </w:r>
            <w:r>
              <w:instrText xml:space="preserve"> REF _Ref317249029 \h  \* MERGEFORMAT </w:instrText>
            </w:r>
            <w:r>
              <w:fldChar w:fldCharType="separate"/>
            </w:r>
            <w:r w:rsidR="00B81ED7">
              <w:t>Unions</w:t>
            </w:r>
            <w:r>
              <w:fldChar w:fldCharType="end"/>
            </w:r>
          </w:p>
        </w:tc>
        <w:tc>
          <w:tcPr>
            <w:tcW w:w="3948" w:type="dxa"/>
            <w:shd w:val="clear" w:color="auto" w:fill="auto"/>
          </w:tcPr>
          <w:p w14:paraId="2462603B" w14:textId="430A6239"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20089ED9" w14:textId="77777777" w:rsidTr="00FC5D58">
        <w:trPr>
          <w:cantSplit/>
        </w:trPr>
        <w:tc>
          <w:tcPr>
            <w:tcW w:w="1668" w:type="dxa"/>
            <w:vMerge/>
            <w:shd w:val="clear" w:color="auto" w:fill="auto"/>
          </w:tcPr>
          <w:p w14:paraId="77349776" w14:textId="77777777" w:rsidR="00FC5D58" w:rsidRDefault="00FC5D58" w:rsidP="00FC5D58">
            <w:pPr>
              <w:pStyle w:val="BodyText"/>
            </w:pPr>
          </w:p>
        </w:tc>
        <w:tc>
          <w:tcPr>
            <w:tcW w:w="2040" w:type="dxa"/>
            <w:shd w:val="clear" w:color="auto" w:fill="auto"/>
          </w:tcPr>
          <w:p w14:paraId="37A36F19" w14:textId="77777777" w:rsidR="00FC5D58" w:rsidRDefault="00FC5D58" w:rsidP="00FC5D58">
            <w:pPr>
              <w:pStyle w:val="BodyText"/>
            </w:pPr>
            <w:r>
              <w:t>«List»</w:t>
            </w:r>
          </w:p>
        </w:tc>
        <w:tc>
          <w:tcPr>
            <w:tcW w:w="1920" w:type="dxa"/>
            <w:shd w:val="clear" w:color="auto" w:fill="auto"/>
          </w:tcPr>
          <w:p w14:paraId="13E9D4D9" w14:textId="77777777" w:rsidR="00FC5D58" w:rsidRDefault="00FC5D58" w:rsidP="00FC5D58">
            <w:pPr>
              <w:pStyle w:val="BodyText"/>
            </w:pPr>
            <w:r>
              <w:fldChar w:fldCharType="begin"/>
            </w:r>
            <w:r>
              <w:instrText xml:space="preserve"> REF _Ref316823195 \r \h  \* MERGEFORMAT </w:instrText>
            </w:r>
            <w:r>
              <w:fldChar w:fldCharType="separate"/>
            </w:r>
            <w:r w:rsidR="00B81ED7">
              <w:t>7.4.5</w:t>
            </w:r>
            <w:r>
              <w:fldChar w:fldCharType="end"/>
            </w:r>
            <w:r>
              <w:t xml:space="preserve"> </w:t>
            </w:r>
            <w:r>
              <w:fldChar w:fldCharType="begin"/>
            </w:r>
            <w:r>
              <w:instrText xml:space="preserve"> REF _Ref316823195 \h  \* MERGEFORMAT </w:instrText>
            </w:r>
            <w:r>
              <w:fldChar w:fldCharType="separate"/>
            </w:r>
            <w:r w:rsidR="00B81ED7">
              <w:t>Lists</w:t>
            </w:r>
            <w:r>
              <w:fldChar w:fldCharType="end"/>
            </w:r>
          </w:p>
        </w:tc>
        <w:tc>
          <w:tcPr>
            <w:tcW w:w="3948" w:type="dxa"/>
            <w:shd w:val="clear" w:color="auto" w:fill="auto"/>
          </w:tcPr>
          <w:p w14:paraId="0C97363E" w14:textId="5CAE243C"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1F3C8C" w14:paraId="1C7ECA1E" w14:textId="77777777" w:rsidTr="00FC5D58">
        <w:trPr>
          <w:cantSplit/>
          <w:trHeight w:val="1209"/>
        </w:trPr>
        <w:tc>
          <w:tcPr>
            <w:tcW w:w="1668" w:type="dxa"/>
            <w:vMerge/>
            <w:shd w:val="clear" w:color="auto" w:fill="auto"/>
          </w:tcPr>
          <w:p w14:paraId="05C2B8C3" w14:textId="77777777" w:rsidR="001F3C8C" w:rsidRDefault="001F3C8C" w:rsidP="00FC5D58">
            <w:pPr>
              <w:pStyle w:val="BodyText"/>
            </w:pPr>
          </w:p>
        </w:tc>
        <w:tc>
          <w:tcPr>
            <w:tcW w:w="2040" w:type="dxa"/>
            <w:shd w:val="clear" w:color="auto" w:fill="auto"/>
          </w:tcPr>
          <w:p w14:paraId="1A36C0B9" w14:textId="77777777" w:rsidR="001F3C8C" w:rsidRDefault="001F3C8C" w:rsidP="00FC5D58">
            <w:pPr>
              <w:pStyle w:val="BodyText"/>
            </w:pPr>
            <w:r>
              <w:t>«ValueRestriction»</w:t>
            </w:r>
          </w:p>
          <w:p w14:paraId="418C2F4E" w14:textId="77777777" w:rsidR="001F3C8C" w:rsidRPr="00AB0A63" w:rsidRDefault="001F3C8C" w:rsidP="00FC5D58">
            <w:pPr>
              <w:pStyle w:val="BodyText"/>
              <w:rPr>
                <w:i/>
              </w:rPr>
            </w:pPr>
          </w:p>
        </w:tc>
        <w:tc>
          <w:tcPr>
            <w:tcW w:w="1920" w:type="dxa"/>
            <w:shd w:val="clear" w:color="auto" w:fill="auto"/>
          </w:tcPr>
          <w:p w14:paraId="39FFA2B8" w14:textId="77777777" w:rsidR="001F3C8C" w:rsidRDefault="001F3C8C" w:rsidP="00C800E4">
            <w:pPr>
              <w:pStyle w:val="BodyText"/>
            </w:pPr>
            <w:r>
              <w:fldChar w:fldCharType="begin"/>
            </w:r>
            <w:r>
              <w:instrText xml:space="preserve"> REF _Ref317460498 \r \h </w:instrText>
            </w:r>
            <w:r>
              <w:fldChar w:fldCharType="separate"/>
            </w:r>
            <w:r w:rsidR="00B81ED7">
              <w:t>7.4.1</w:t>
            </w:r>
            <w:r>
              <w:fldChar w:fldCharType="end"/>
            </w:r>
            <w:r>
              <w:t xml:space="preserve"> </w:t>
            </w:r>
            <w:r>
              <w:fldChar w:fldCharType="begin"/>
            </w:r>
            <w:r>
              <w:instrText xml:space="preserve"> REF _Ref317460498 \h </w:instrText>
            </w:r>
            <w:r>
              <w:fldChar w:fldCharType="separate"/>
            </w:r>
            <w:r w:rsidR="00B81ED7">
              <w:t>Simple Types</w:t>
            </w:r>
            <w:r>
              <w:fldChar w:fldCharType="end"/>
            </w:r>
          </w:p>
        </w:tc>
        <w:tc>
          <w:tcPr>
            <w:tcW w:w="3948" w:type="dxa"/>
            <w:shd w:val="clear" w:color="auto" w:fill="auto"/>
          </w:tcPr>
          <w:p w14:paraId="1F124F74" w14:textId="77777777" w:rsidR="001F3C8C" w:rsidRDefault="001F3C8C"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7B70F17A" w14:textId="77777777" w:rsidTr="00FC5D58">
        <w:trPr>
          <w:cantSplit/>
        </w:trPr>
        <w:tc>
          <w:tcPr>
            <w:tcW w:w="1668" w:type="dxa"/>
            <w:shd w:val="clear" w:color="auto" w:fill="auto"/>
          </w:tcPr>
          <w:p w14:paraId="471CA47C" w14:textId="77777777" w:rsidR="00FC5D58" w:rsidRDefault="00FC5D58" w:rsidP="00FC5D58">
            <w:pPr>
              <w:pStyle w:val="BodyText"/>
            </w:pPr>
            <w:r>
              <w:t>PrimitiveType</w:t>
            </w:r>
          </w:p>
        </w:tc>
        <w:tc>
          <w:tcPr>
            <w:tcW w:w="2040" w:type="dxa"/>
            <w:shd w:val="clear" w:color="auto" w:fill="auto"/>
          </w:tcPr>
          <w:p w14:paraId="30DEFCBE" w14:textId="77777777" w:rsidR="00FC5D58" w:rsidRDefault="00FC5D58" w:rsidP="00FC5D58">
            <w:pPr>
              <w:pStyle w:val="BodyText"/>
            </w:pPr>
            <w:r>
              <w:t>None</w:t>
            </w:r>
          </w:p>
        </w:tc>
        <w:tc>
          <w:tcPr>
            <w:tcW w:w="1920" w:type="dxa"/>
            <w:shd w:val="clear" w:color="auto" w:fill="auto"/>
          </w:tcPr>
          <w:p w14:paraId="7592DABD" w14:textId="77777777" w:rsidR="00FC5D58" w:rsidRDefault="00FC5D58" w:rsidP="00FC5D58">
            <w:pPr>
              <w:pStyle w:val="BodyText"/>
            </w:pPr>
            <w:r>
              <w:fldChar w:fldCharType="begin"/>
            </w:r>
            <w:r>
              <w:instrText xml:space="preserve"> REF _Ref317460189 \r \h </w:instrText>
            </w:r>
            <w:r>
              <w:fldChar w:fldCharType="separate"/>
            </w:r>
            <w:r w:rsidR="00B81ED7">
              <w:t>7.4.2</w:t>
            </w:r>
            <w:r>
              <w:fldChar w:fldCharType="end"/>
            </w:r>
            <w:r>
              <w:t xml:space="preserve"> </w:t>
            </w:r>
            <w:r>
              <w:fldChar w:fldCharType="begin"/>
            </w:r>
            <w:r>
              <w:instrText xml:space="preserve"> REF _Ref317460189 \h </w:instrText>
            </w:r>
            <w:r>
              <w:fldChar w:fldCharType="separate"/>
            </w:r>
            <w:r w:rsidR="00B81ED7">
              <w:t>Primitive Types</w:t>
            </w:r>
            <w:r>
              <w:fldChar w:fldCharType="end"/>
            </w:r>
          </w:p>
        </w:tc>
        <w:tc>
          <w:tcPr>
            <w:tcW w:w="3948" w:type="dxa"/>
            <w:shd w:val="clear" w:color="auto" w:fill="auto"/>
          </w:tcPr>
          <w:p w14:paraId="1DDE7D13"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and numbers.</w:t>
            </w:r>
          </w:p>
        </w:tc>
      </w:tr>
      <w:tr w:rsidR="003F160E" w14:paraId="53E36513" w14:textId="77777777" w:rsidTr="00FC5D58">
        <w:trPr>
          <w:cantSplit/>
          <w:trHeight w:val="660"/>
        </w:trPr>
        <w:tc>
          <w:tcPr>
            <w:tcW w:w="1668" w:type="dxa"/>
            <w:vMerge w:val="restart"/>
            <w:shd w:val="clear" w:color="auto" w:fill="auto"/>
          </w:tcPr>
          <w:p w14:paraId="36ECE2A3" w14:textId="77777777" w:rsidR="003F160E" w:rsidRDefault="003F160E" w:rsidP="00FC5D58">
            <w:pPr>
              <w:pStyle w:val="BodyText"/>
            </w:pPr>
            <w:r>
              <w:t>Enumeration</w:t>
            </w:r>
          </w:p>
        </w:tc>
        <w:tc>
          <w:tcPr>
            <w:tcW w:w="2040" w:type="dxa"/>
            <w:shd w:val="clear" w:color="auto" w:fill="auto"/>
          </w:tcPr>
          <w:p w14:paraId="38BF50DF" w14:textId="77777777" w:rsidR="003F160E" w:rsidRDefault="003F160E" w:rsidP="00FC5D58">
            <w:pPr>
              <w:pStyle w:val="BodyText"/>
            </w:pPr>
            <w:r>
              <w:t>None</w:t>
            </w:r>
          </w:p>
        </w:tc>
        <w:tc>
          <w:tcPr>
            <w:tcW w:w="1920" w:type="dxa"/>
            <w:shd w:val="clear" w:color="auto" w:fill="auto"/>
          </w:tcPr>
          <w:p w14:paraId="1E8E43B2" w14:textId="77777777" w:rsidR="003F160E" w:rsidRDefault="003F160E" w:rsidP="00FC5D58">
            <w:pPr>
              <w:pStyle w:val="BodyText"/>
            </w:pPr>
            <w:r>
              <w:fldChar w:fldCharType="begin"/>
            </w:r>
            <w:r>
              <w:instrText xml:space="preserve"> REF _Ref317407971 \r \h </w:instrText>
            </w:r>
            <w:r>
              <w:fldChar w:fldCharType="separate"/>
            </w:r>
            <w:r w:rsidR="00B81ED7">
              <w:t>7.4.3</w:t>
            </w:r>
            <w:r>
              <w:fldChar w:fldCharType="end"/>
            </w:r>
            <w:r>
              <w:t xml:space="preserve"> Code Types</w:t>
            </w:r>
          </w:p>
        </w:tc>
        <w:tc>
          <w:tcPr>
            <w:tcW w:w="3948" w:type="dxa"/>
            <w:shd w:val="clear" w:color="auto" w:fill="auto"/>
          </w:tcPr>
          <w:p w14:paraId="66ACBC7B" w14:textId="77777777" w:rsidR="003F160E" w:rsidRDefault="003F160E" w:rsidP="00A4170C">
            <w:pPr>
              <w:pStyle w:val="BodyText"/>
            </w:pPr>
            <w:r>
              <w:t>A UML enumeration</w:t>
            </w:r>
            <w:r w:rsidR="00A4170C">
              <w:t xml:space="preserve"> with literals </w:t>
            </w:r>
            <w:r>
              <w:t xml:space="preserve">represents a NIEM </w:t>
            </w:r>
            <w:r w:rsidRPr="00AB0A63">
              <w:rPr>
                <w:i/>
              </w:rPr>
              <w:t xml:space="preserve">code </w:t>
            </w:r>
            <w:r w:rsidR="00A4170C">
              <w:rPr>
                <w:i/>
              </w:rPr>
              <w:t xml:space="preserve">simple </w:t>
            </w:r>
            <w:r w:rsidRPr="00AB0A63">
              <w:rPr>
                <w:i/>
              </w:rPr>
              <w:t>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p w14:paraId="52C7BE7B" w14:textId="5A38144A" w:rsidR="007868F6" w:rsidRDefault="00AB6B88" w:rsidP="007868F6">
            <w:pPr>
              <w:pStyle w:val="BodyText"/>
            </w:pPr>
            <w:r>
              <w:t xml:space="preserve">Because NIEM properties represented as elements must have complex types, the PIM-PSM mapping also generates a NIEM </w:t>
            </w:r>
            <w:r w:rsidRPr="00AB6B88">
              <w:rPr>
                <w:i/>
              </w:rPr>
              <w:t>code type</w:t>
            </w:r>
            <w:r>
              <w:t xml:space="preserve">, which is a complex type that extends the </w:t>
            </w:r>
            <w:r w:rsidRPr="00AB6B88">
              <w:rPr>
                <w:i/>
              </w:rPr>
              <w:t>code simple type</w:t>
            </w:r>
            <w:r>
              <w:t>.</w:t>
            </w:r>
          </w:p>
        </w:tc>
      </w:tr>
      <w:tr w:rsidR="003F160E" w14:paraId="434F3D49" w14:textId="77777777" w:rsidTr="00FC5D58">
        <w:trPr>
          <w:cantSplit/>
          <w:trHeight w:val="660"/>
        </w:trPr>
        <w:tc>
          <w:tcPr>
            <w:tcW w:w="1668" w:type="dxa"/>
            <w:vMerge/>
            <w:shd w:val="clear" w:color="auto" w:fill="auto"/>
          </w:tcPr>
          <w:p w14:paraId="0A40097E" w14:textId="77777777" w:rsidR="003F160E" w:rsidRDefault="003F160E" w:rsidP="00FC5D58">
            <w:pPr>
              <w:pStyle w:val="BodyText"/>
            </w:pPr>
          </w:p>
        </w:tc>
        <w:tc>
          <w:tcPr>
            <w:tcW w:w="2040" w:type="dxa"/>
            <w:shd w:val="clear" w:color="auto" w:fill="auto"/>
          </w:tcPr>
          <w:p w14:paraId="55B8EB68" w14:textId="23FB3B2D" w:rsidR="003F160E" w:rsidRDefault="00380E22" w:rsidP="00FC5D58">
            <w:pPr>
              <w:pStyle w:val="BodyText"/>
            </w:pPr>
            <w:r>
              <w:t>«</w:t>
            </w:r>
            <w:r w:rsidR="003F160E">
              <w:t>LocalVocabulary</w:t>
            </w:r>
            <w:r w:rsidR="003457F8">
              <w:t>»</w:t>
            </w:r>
          </w:p>
        </w:tc>
        <w:tc>
          <w:tcPr>
            <w:tcW w:w="1920" w:type="dxa"/>
            <w:shd w:val="clear" w:color="auto" w:fill="auto"/>
          </w:tcPr>
          <w:p w14:paraId="322BDD4F" w14:textId="41EA3D6E" w:rsidR="003F160E" w:rsidRDefault="007575CE" w:rsidP="00FC5D58">
            <w:pPr>
              <w:pStyle w:val="BodyText"/>
            </w:pPr>
            <w:r>
              <w:fldChar w:fldCharType="begin"/>
            </w:r>
            <w:r>
              <w:instrText xml:space="preserve"> REF _Ref366423116 \r \h </w:instrText>
            </w:r>
            <w:r>
              <w:fldChar w:fldCharType="separate"/>
            </w:r>
            <w:r w:rsidR="00B81ED7">
              <w:t>7.2.3</w:t>
            </w:r>
            <w:r>
              <w:fldChar w:fldCharType="end"/>
            </w:r>
            <w:r>
              <w:t xml:space="preserve"> </w:t>
            </w:r>
            <w:r>
              <w:fldChar w:fldCharType="begin"/>
            </w:r>
            <w:r>
              <w:instrText xml:space="preserve"> REF _Ref366423116 \h </w:instrText>
            </w:r>
            <w:r>
              <w:fldChar w:fldCharType="separate"/>
            </w:r>
            <w:r w:rsidR="00B81ED7">
              <w:t>Local Vocabularies</w:t>
            </w:r>
            <w:r>
              <w:fldChar w:fldCharType="end"/>
            </w:r>
          </w:p>
        </w:tc>
        <w:tc>
          <w:tcPr>
            <w:tcW w:w="3948" w:type="dxa"/>
            <w:shd w:val="clear" w:color="auto" w:fill="auto"/>
          </w:tcPr>
          <w:p w14:paraId="57D5E216" w14:textId="18A18A20" w:rsidR="003F160E" w:rsidRDefault="003F160E" w:rsidP="002E32C1">
            <w:pPr>
              <w:pStyle w:val="BodyText"/>
            </w:pPr>
            <w:r>
              <w:t>A local vocabulary defines terms and ab</w:t>
            </w:r>
            <w:r w:rsidR="002E32C1">
              <w:t>b</w:t>
            </w:r>
            <w:r>
              <w:t>r</w:t>
            </w:r>
            <w:r w:rsidR="002E32C1">
              <w:t>e</w:t>
            </w:r>
            <w:r>
              <w:t>viations meaningful within a community.</w:t>
            </w:r>
          </w:p>
        </w:tc>
      </w:tr>
      <w:tr w:rsidR="0035558E" w14:paraId="63972331" w14:textId="77777777" w:rsidTr="00FC5D58">
        <w:trPr>
          <w:cantSplit/>
          <w:trHeight w:val="660"/>
        </w:trPr>
        <w:tc>
          <w:tcPr>
            <w:tcW w:w="1668" w:type="dxa"/>
            <w:shd w:val="clear" w:color="auto" w:fill="auto"/>
          </w:tcPr>
          <w:p w14:paraId="32DDA5F1" w14:textId="23FD485D" w:rsidR="0035558E" w:rsidRDefault="0035558E" w:rsidP="00FC5D58">
            <w:pPr>
              <w:pStyle w:val="BodyText"/>
            </w:pPr>
            <w:r>
              <w:t>Enumeration Literal</w:t>
            </w:r>
          </w:p>
        </w:tc>
        <w:tc>
          <w:tcPr>
            <w:tcW w:w="2040" w:type="dxa"/>
            <w:shd w:val="clear" w:color="auto" w:fill="auto"/>
          </w:tcPr>
          <w:p w14:paraId="7C33E77D" w14:textId="51B473F0" w:rsidR="0035558E" w:rsidRDefault="00380E22" w:rsidP="00B26C9D">
            <w:pPr>
              <w:pStyle w:val="BodyText"/>
            </w:pPr>
            <w:r>
              <w:t>«</w:t>
            </w:r>
            <w:r w:rsidR="00B26C9D">
              <w:t>LocalTerm</w:t>
            </w:r>
            <w:r w:rsidR="003457F8">
              <w:t>»</w:t>
            </w:r>
          </w:p>
        </w:tc>
        <w:tc>
          <w:tcPr>
            <w:tcW w:w="1920" w:type="dxa"/>
            <w:shd w:val="clear" w:color="auto" w:fill="auto"/>
          </w:tcPr>
          <w:p w14:paraId="6E44978D" w14:textId="205CE809" w:rsidR="0035558E" w:rsidRDefault="007575CE" w:rsidP="00FC5D58">
            <w:pPr>
              <w:pStyle w:val="BodyText"/>
            </w:pPr>
            <w:r>
              <w:fldChar w:fldCharType="begin"/>
            </w:r>
            <w:r>
              <w:instrText xml:space="preserve"> REF _Ref366423116 \r \h </w:instrText>
            </w:r>
            <w:r>
              <w:fldChar w:fldCharType="separate"/>
            </w:r>
            <w:r w:rsidR="00B81ED7">
              <w:t>7.2.3</w:t>
            </w:r>
            <w:r>
              <w:fldChar w:fldCharType="end"/>
            </w:r>
            <w:r>
              <w:t xml:space="preserve"> </w:t>
            </w:r>
            <w:r>
              <w:fldChar w:fldCharType="begin"/>
            </w:r>
            <w:r>
              <w:instrText xml:space="preserve"> REF _Ref366423116 \h </w:instrText>
            </w:r>
            <w:r>
              <w:fldChar w:fldCharType="separate"/>
            </w:r>
            <w:r w:rsidR="00B81ED7">
              <w:t>Local Vocabularies</w:t>
            </w:r>
            <w:r>
              <w:fldChar w:fldCharType="end"/>
            </w:r>
          </w:p>
        </w:tc>
        <w:tc>
          <w:tcPr>
            <w:tcW w:w="3948" w:type="dxa"/>
            <w:shd w:val="clear" w:color="auto" w:fill="auto"/>
          </w:tcPr>
          <w:p w14:paraId="5876E0B3" w14:textId="54C7C6AD" w:rsidR="0035558E" w:rsidRDefault="00167F1D" w:rsidP="00FC5D58">
            <w:pPr>
              <w:pStyle w:val="BodyText"/>
            </w:pPr>
            <w:r>
              <w:t>A term within a local vocabulary.</w:t>
            </w:r>
          </w:p>
        </w:tc>
      </w:tr>
      <w:tr w:rsidR="00FC5D58" w14:paraId="5B3F58A3" w14:textId="77777777" w:rsidTr="00FC5D58">
        <w:trPr>
          <w:cantSplit/>
          <w:trHeight w:val="381"/>
        </w:trPr>
        <w:tc>
          <w:tcPr>
            <w:tcW w:w="9576" w:type="dxa"/>
            <w:gridSpan w:val="4"/>
            <w:shd w:val="clear" w:color="auto" w:fill="D9D9D9"/>
          </w:tcPr>
          <w:p w14:paraId="57D681D3" w14:textId="77777777" w:rsidR="00FC5D58" w:rsidRPr="006A499E" w:rsidRDefault="00FC5D58" w:rsidP="00FC5D58">
            <w:pPr>
              <w:pStyle w:val="BodyText"/>
              <w:rPr>
                <w:b/>
              </w:rPr>
            </w:pPr>
            <w:r w:rsidRPr="006A499E">
              <w:rPr>
                <w:b/>
              </w:rPr>
              <w:t>Relations</w:t>
            </w:r>
          </w:p>
        </w:tc>
      </w:tr>
      <w:tr w:rsidR="00FC5D58" w14:paraId="54319CBA" w14:textId="77777777" w:rsidTr="00FC5D58">
        <w:trPr>
          <w:cantSplit/>
        </w:trPr>
        <w:tc>
          <w:tcPr>
            <w:tcW w:w="1668" w:type="dxa"/>
            <w:shd w:val="clear" w:color="auto" w:fill="auto"/>
          </w:tcPr>
          <w:p w14:paraId="28384F04" w14:textId="6C754D93" w:rsidR="00FC5D58" w:rsidRDefault="00FC5D58" w:rsidP="00FC5D58">
            <w:pPr>
              <w:pStyle w:val="BodyText"/>
            </w:pPr>
            <w:r>
              <w:t>Aggregation (Property / Association End)</w:t>
            </w:r>
          </w:p>
        </w:tc>
        <w:tc>
          <w:tcPr>
            <w:tcW w:w="2040" w:type="dxa"/>
            <w:shd w:val="clear" w:color="auto" w:fill="auto"/>
          </w:tcPr>
          <w:p w14:paraId="133C1237" w14:textId="13E8FE6D" w:rsidR="00FC5D58" w:rsidRDefault="00FC5D58" w:rsidP="00FC5D58">
            <w:pPr>
              <w:pStyle w:val="BodyText"/>
            </w:pPr>
            <w:r>
              <w:t>None</w:t>
            </w:r>
          </w:p>
        </w:tc>
        <w:tc>
          <w:tcPr>
            <w:tcW w:w="1920" w:type="dxa"/>
            <w:shd w:val="clear" w:color="auto" w:fill="auto"/>
          </w:tcPr>
          <w:p w14:paraId="02937F95" w14:textId="18D4F5EE" w:rsidR="00FC5D58" w:rsidRDefault="00FC5D58" w:rsidP="00FC5D58">
            <w:pPr>
              <w:pStyle w:val="BodyText"/>
            </w:pPr>
          </w:p>
        </w:tc>
        <w:tc>
          <w:tcPr>
            <w:tcW w:w="3948" w:type="dxa"/>
            <w:shd w:val="clear" w:color="auto" w:fill="auto"/>
          </w:tcPr>
          <w:p w14:paraId="6F92220F" w14:textId="052FC997" w:rsidR="00FC5D58" w:rsidRDefault="00C516F0" w:rsidP="002E32C1">
            <w:pPr>
              <w:pStyle w:val="BodyText"/>
            </w:pPr>
            <w:r>
              <w:t>Aggregation may be used in NIEM-UML models but has no impact on the generated schema or conformance. The reference/</w:t>
            </w:r>
            <w:r w:rsidR="002E32C1">
              <w:t>containment</w:t>
            </w:r>
            <w:r>
              <w:t xml:space="preserve"> choice is made at the instance level in NIEM using structures:REF</w:t>
            </w:r>
            <w:r w:rsidR="0085359D">
              <w:t xml:space="preserve"> and structures:ID (see clause </w:t>
            </w:r>
            <w:r w:rsidR="0085359D">
              <w:fldChar w:fldCharType="begin"/>
            </w:r>
            <w:r w:rsidR="0085359D">
              <w:instrText xml:space="preserve"> REF _Ref407180588 \r \h </w:instrText>
            </w:r>
            <w:r w:rsidR="0085359D">
              <w:fldChar w:fldCharType="separate"/>
            </w:r>
            <w:r w:rsidR="00B81ED7">
              <w:t>9.1.1</w:t>
            </w:r>
            <w:r w:rsidR="0085359D">
              <w:fldChar w:fldCharType="end"/>
            </w:r>
            <w:r w:rsidR="0085359D">
              <w:t>).</w:t>
            </w:r>
          </w:p>
        </w:tc>
      </w:tr>
      <w:tr w:rsidR="00FC5D58" w14:paraId="2483AD6D" w14:textId="77777777" w:rsidTr="00FC5D58">
        <w:trPr>
          <w:cantSplit/>
        </w:trPr>
        <w:tc>
          <w:tcPr>
            <w:tcW w:w="1668" w:type="dxa"/>
            <w:vMerge w:val="restart"/>
            <w:shd w:val="clear" w:color="auto" w:fill="auto"/>
          </w:tcPr>
          <w:p w14:paraId="0E565F1E" w14:textId="77777777" w:rsidR="00FC5D58" w:rsidRDefault="00FC5D58" w:rsidP="00FC5D58">
            <w:pPr>
              <w:pStyle w:val="BodyText"/>
            </w:pPr>
            <w:r>
              <w:lastRenderedPageBreak/>
              <w:t>Generalization</w:t>
            </w:r>
          </w:p>
        </w:tc>
        <w:tc>
          <w:tcPr>
            <w:tcW w:w="2040" w:type="dxa"/>
            <w:shd w:val="clear" w:color="auto" w:fill="auto"/>
          </w:tcPr>
          <w:p w14:paraId="228BC9AF" w14:textId="77777777" w:rsidR="00FC5D58" w:rsidRDefault="00FC5D58" w:rsidP="00FC5D58">
            <w:pPr>
              <w:pStyle w:val="BodyText"/>
            </w:pPr>
            <w:r>
              <w:t>None</w:t>
            </w:r>
          </w:p>
        </w:tc>
        <w:tc>
          <w:tcPr>
            <w:tcW w:w="1920" w:type="dxa"/>
            <w:shd w:val="clear" w:color="auto" w:fill="auto"/>
          </w:tcPr>
          <w:p w14:paraId="67C4F27F" w14:textId="77777777" w:rsidR="00FC5D58" w:rsidRPr="001A136C" w:rsidRDefault="00B62A43" w:rsidP="00FC5D58">
            <w:pPr>
              <w:pStyle w:val="BodyText"/>
            </w:pPr>
            <w:r>
              <w:fldChar w:fldCharType="begin"/>
            </w:r>
            <w:r>
              <w:instrText xml:space="preserve"> REF _Ref317460462 \r \h </w:instrText>
            </w:r>
            <w:r>
              <w:fldChar w:fldCharType="separate"/>
            </w:r>
            <w:r w:rsidR="00B81ED7">
              <w:t>7.3.1</w:t>
            </w:r>
            <w:r>
              <w:fldChar w:fldCharType="end"/>
            </w:r>
            <w:r>
              <w:t xml:space="preserve"> </w:t>
            </w:r>
            <w:r>
              <w:fldChar w:fldCharType="begin"/>
            </w:r>
            <w:r>
              <w:instrText xml:space="preserve"> REF _Ref317460462 \h </w:instrText>
            </w:r>
            <w:r>
              <w:fldChar w:fldCharType="separate"/>
            </w:r>
            <w:r w:rsidR="00B81ED7">
              <w:t>Complex Types</w:t>
            </w:r>
            <w:r>
              <w:fldChar w:fldCharType="end"/>
            </w:r>
            <w:r>
              <w:t xml:space="preserve"> (type extension)</w:t>
            </w:r>
          </w:p>
        </w:tc>
        <w:tc>
          <w:tcPr>
            <w:tcW w:w="3948" w:type="dxa"/>
            <w:shd w:val="clear" w:color="auto" w:fill="auto"/>
          </w:tcPr>
          <w:p w14:paraId="0997ED9F" w14:textId="77777777" w:rsidR="00FC5D58" w:rsidRDefault="00FC5D58" w:rsidP="00FC5D58">
            <w:pPr>
              <w:pStyle w:val="BodyText"/>
            </w:pPr>
            <w:r>
              <w:t>Each NIEM type may extend at most one other type due to XSD restrictions. Properties of the superclass are inherited and the subclass is substitutable for the superclass.</w:t>
            </w:r>
          </w:p>
        </w:tc>
      </w:tr>
      <w:tr w:rsidR="00FC5D58" w14:paraId="2FF3C211" w14:textId="77777777" w:rsidTr="00FC5D58">
        <w:trPr>
          <w:cantSplit/>
        </w:trPr>
        <w:tc>
          <w:tcPr>
            <w:tcW w:w="1668" w:type="dxa"/>
            <w:vMerge/>
            <w:shd w:val="clear" w:color="auto" w:fill="auto"/>
          </w:tcPr>
          <w:p w14:paraId="4C190AB5" w14:textId="77777777" w:rsidR="00FC5D58" w:rsidRDefault="00FC5D58" w:rsidP="00FC5D58">
            <w:pPr>
              <w:pStyle w:val="BodyText"/>
            </w:pPr>
          </w:p>
        </w:tc>
        <w:tc>
          <w:tcPr>
            <w:tcW w:w="2040" w:type="dxa"/>
            <w:shd w:val="clear" w:color="auto" w:fill="auto"/>
          </w:tcPr>
          <w:p w14:paraId="77BC9A64" w14:textId="77777777" w:rsidR="00FC5D58" w:rsidRDefault="00FC5D58" w:rsidP="00FC5D58">
            <w:pPr>
              <w:pStyle w:val="BodyText"/>
            </w:pPr>
            <w:r>
              <w:t>«RolePlayedBy»</w:t>
            </w:r>
          </w:p>
        </w:tc>
        <w:tc>
          <w:tcPr>
            <w:tcW w:w="1920" w:type="dxa"/>
            <w:shd w:val="clear" w:color="auto" w:fill="auto"/>
          </w:tcPr>
          <w:p w14:paraId="197BE9F6" w14:textId="77777777" w:rsidR="00FC5D58" w:rsidRDefault="00FC5D58" w:rsidP="00FC5D58">
            <w:pPr>
              <w:pStyle w:val="BodyText"/>
            </w:pPr>
            <w:r>
              <w:fldChar w:fldCharType="begin"/>
            </w:r>
            <w:r>
              <w:instrText xml:space="preserve"> REF _Ref316483937 \r \h  \* MERGEFORMAT </w:instrText>
            </w:r>
            <w:r>
              <w:fldChar w:fldCharType="separate"/>
            </w:r>
            <w:r w:rsidR="00B81ED7">
              <w:t>7.3.3</w:t>
            </w:r>
            <w:r>
              <w:fldChar w:fldCharType="end"/>
            </w:r>
            <w:r>
              <w:t xml:space="preserve"> </w:t>
            </w:r>
            <w:r>
              <w:fldChar w:fldCharType="begin"/>
            </w:r>
            <w:r>
              <w:instrText xml:space="preserve"> REF _Ref316483937 \h  \* MERGEFORMAT </w:instrText>
            </w:r>
            <w:r>
              <w:fldChar w:fldCharType="separate"/>
            </w:r>
            <w:r w:rsidR="00B81ED7">
              <w:t>Role Types</w:t>
            </w:r>
            <w:r>
              <w:fldChar w:fldCharType="end"/>
            </w:r>
          </w:p>
        </w:tc>
        <w:tc>
          <w:tcPr>
            <w:tcW w:w="3948" w:type="dxa"/>
            <w:shd w:val="clear" w:color="auto" w:fill="auto"/>
          </w:tcPr>
          <w:p w14:paraId="41CB511E" w14:textId="77777777" w:rsidR="00FC5D58" w:rsidRDefault="00FC5D58" w:rsidP="00FC5D58">
            <w:pPr>
              <w:pStyle w:val="BodyText"/>
            </w:pPr>
            <w:r>
              <w:t>RolePlayedBy defines the subtype as a role of the supertype. Such a role may have at most one instance per base type.</w:t>
            </w:r>
          </w:p>
        </w:tc>
      </w:tr>
      <w:tr w:rsidR="004E644C" w14:paraId="68EE2DBD" w14:textId="77777777" w:rsidTr="00FC5D58">
        <w:trPr>
          <w:cantSplit/>
        </w:trPr>
        <w:tc>
          <w:tcPr>
            <w:tcW w:w="1668" w:type="dxa"/>
            <w:vMerge w:val="restart"/>
            <w:shd w:val="clear" w:color="auto" w:fill="auto"/>
          </w:tcPr>
          <w:p w14:paraId="7BD935D4" w14:textId="77777777" w:rsidR="004E644C" w:rsidRDefault="004E644C" w:rsidP="004E644C">
            <w:pPr>
              <w:pStyle w:val="BodyText"/>
            </w:pPr>
            <w:r>
              <w:t>Realization</w:t>
            </w:r>
          </w:p>
          <w:p w14:paraId="1E22FB38" w14:textId="77777777" w:rsidR="004E644C" w:rsidRDefault="004E644C" w:rsidP="004E644C">
            <w:pPr>
              <w:pStyle w:val="BodyText"/>
            </w:pPr>
          </w:p>
        </w:tc>
        <w:tc>
          <w:tcPr>
            <w:tcW w:w="2040" w:type="dxa"/>
            <w:shd w:val="clear" w:color="auto" w:fill="auto"/>
          </w:tcPr>
          <w:p w14:paraId="3F0C52A9" w14:textId="1E49826A" w:rsidR="004E644C" w:rsidRDefault="004E644C" w:rsidP="004E644C">
            <w:pPr>
              <w:pStyle w:val="BodyText"/>
            </w:pPr>
            <w:r>
              <w:t>«Augments»</w:t>
            </w:r>
          </w:p>
        </w:tc>
        <w:tc>
          <w:tcPr>
            <w:tcW w:w="1920" w:type="dxa"/>
            <w:shd w:val="clear" w:color="auto" w:fill="auto"/>
          </w:tcPr>
          <w:p w14:paraId="56CBE387" w14:textId="6BC3F39B" w:rsidR="004E644C" w:rsidRDefault="004E644C" w:rsidP="004E644C">
            <w:pPr>
              <w:pStyle w:val="BodyText"/>
            </w:pPr>
            <w:r>
              <w:fldChar w:fldCharType="begin"/>
            </w:r>
            <w:r>
              <w:instrText xml:space="preserve"> REF _Ref316483945 \r \h  \* MERGEFORMAT </w:instrText>
            </w:r>
            <w:r>
              <w:fldChar w:fldCharType="separate"/>
            </w:r>
            <w:r w:rsidR="00B81ED7">
              <w:t>7.3.6</w:t>
            </w:r>
            <w:r>
              <w:fldChar w:fldCharType="end"/>
            </w:r>
            <w:r>
              <w:t xml:space="preserve"> </w:t>
            </w:r>
            <w:r>
              <w:fldChar w:fldCharType="begin"/>
            </w:r>
            <w:r>
              <w:instrText xml:space="preserve"> REF _Ref316483945 \h  \* MERGEFORMAT </w:instrText>
            </w:r>
            <w:r>
              <w:fldChar w:fldCharType="separate"/>
            </w:r>
            <w:r w:rsidR="00B81ED7">
              <w:t>Augmentation Types</w:t>
            </w:r>
            <w:r>
              <w:fldChar w:fldCharType="end"/>
            </w:r>
          </w:p>
        </w:tc>
        <w:tc>
          <w:tcPr>
            <w:tcW w:w="3948" w:type="dxa"/>
            <w:shd w:val="clear" w:color="auto" w:fill="auto"/>
          </w:tcPr>
          <w:p w14:paraId="66E48C7B" w14:textId="33D0C936" w:rsidR="004E644C" w:rsidRDefault="004E644C" w:rsidP="004E644C">
            <w:pPr>
              <w:pStyle w:val="BodyText"/>
            </w:pPr>
            <w:r>
              <w:t>Augments specifies what type an augmentation augments.</w:t>
            </w:r>
          </w:p>
        </w:tc>
      </w:tr>
      <w:tr w:rsidR="004E644C" w14:paraId="4F2402B6" w14:textId="77777777" w:rsidTr="00FC5D58">
        <w:trPr>
          <w:cantSplit/>
        </w:trPr>
        <w:tc>
          <w:tcPr>
            <w:tcW w:w="1668" w:type="dxa"/>
            <w:vMerge/>
            <w:shd w:val="clear" w:color="auto" w:fill="auto"/>
          </w:tcPr>
          <w:p w14:paraId="3568DBAC" w14:textId="76E4A474" w:rsidR="004E644C" w:rsidRDefault="004E644C" w:rsidP="004E644C">
            <w:pPr>
              <w:pStyle w:val="BodyText"/>
            </w:pPr>
          </w:p>
        </w:tc>
        <w:tc>
          <w:tcPr>
            <w:tcW w:w="2040" w:type="dxa"/>
            <w:shd w:val="clear" w:color="auto" w:fill="auto"/>
          </w:tcPr>
          <w:p w14:paraId="12C012A1" w14:textId="77777777" w:rsidR="004E644C" w:rsidRDefault="004E644C" w:rsidP="004E644C">
            <w:pPr>
              <w:pStyle w:val="BodyText"/>
            </w:pPr>
            <w:r>
              <w:t>«References»</w:t>
            </w:r>
          </w:p>
        </w:tc>
        <w:tc>
          <w:tcPr>
            <w:tcW w:w="1920" w:type="dxa"/>
            <w:shd w:val="clear" w:color="auto" w:fill="auto"/>
          </w:tcPr>
          <w:p w14:paraId="6D97665B" w14:textId="77777777" w:rsidR="004E644C" w:rsidRDefault="004E644C" w:rsidP="004E644C">
            <w:pPr>
              <w:pStyle w:val="BodyText"/>
            </w:pPr>
            <w:r>
              <w:fldChar w:fldCharType="begin"/>
            </w:r>
            <w:r>
              <w:instrText xml:space="preserve"> REF _Ref316856575 \r \h  \* MERGEFORMAT </w:instrText>
            </w:r>
            <w:r>
              <w:fldChar w:fldCharType="separate"/>
            </w:r>
            <w:r w:rsidR="00B81ED7">
              <w:t>7.5.2</w:t>
            </w:r>
            <w:r>
              <w:fldChar w:fldCharType="end"/>
            </w:r>
            <w:r>
              <w:t xml:space="preserve"> </w:t>
            </w:r>
            <w:r>
              <w:fldChar w:fldCharType="begin"/>
            </w:r>
            <w:r>
              <w:instrText xml:space="preserve"> REF _Ref316856575 \h  \* MERGEFORMAT </w:instrText>
            </w:r>
            <w:r>
              <w:fldChar w:fldCharType="separate"/>
            </w:r>
            <w:r w:rsidR="00B81ED7">
              <w:t>Property Holders and Property References</w:t>
            </w:r>
            <w:r>
              <w:fldChar w:fldCharType="end"/>
            </w:r>
          </w:p>
        </w:tc>
        <w:tc>
          <w:tcPr>
            <w:tcW w:w="3948" w:type="dxa"/>
            <w:shd w:val="clear" w:color="auto" w:fill="auto"/>
          </w:tcPr>
          <w:p w14:paraId="643E8FEA" w14:textId="77777777" w:rsidR="004E644C" w:rsidRDefault="004E644C" w:rsidP="004E644C">
            <w:pPr>
              <w:pStyle w:val="BodyText"/>
            </w:pPr>
            <w:r>
              <w:t>A References realization reuses class and property definitions from another class or namespace and is the basis for reusing NIEM reference namespaces.</w:t>
            </w:r>
          </w:p>
        </w:tc>
      </w:tr>
      <w:tr w:rsidR="004E644C" w14:paraId="797290E3" w14:textId="77777777" w:rsidTr="006B6661">
        <w:trPr>
          <w:cantSplit/>
        </w:trPr>
        <w:tc>
          <w:tcPr>
            <w:tcW w:w="1668" w:type="dxa"/>
            <w:vMerge/>
            <w:shd w:val="clear" w:color="auto" w:fill="auto"/>
          </w:tcPr>
          <w:p w14:paraId="73D22B6F" w14:textId="3A874728" w:rsidR="004E644C" w:rsidRDefault="004E644C" w:rsidP="004E644C">
            <w:pPr>
              <w:pStyle w:val="BodyText"/>
            </w:pPr>
          </w:p>
        </w:tc>
        <w:tc>
          <w:tcPr>
            <w:tcW w:w="2040" w:type="dxa"/>
            <w:shd w:val="clear" w:color="auto" w:fill="auto"/>
          </w:tcPr>
          <w:p w14:paraId="60D945DF" w14:textId="01603430" w:rsidR="004E644C" w:rsidRDefault="004E644C" w:rsidP="004E644C">
            <w:pPr>
              <w:pStyle w:val="BodyText"/>
            </w:pPr>
            <w:r>
              <w:t>«Subsets»</w:t>
            </w:r>
          </w:p>
        </w:tc>
        <w:tc>
          <w:tcPr>
            <w:tcW w:w="1920" w:type="dxa"/>
            <w:shd w:val="clear" w:color="auto" w:fill="auto"/>
          </w:tcPr>
          <w:p w14:paraId="0A5A624B" w14:textId="228D7DB2" w:rsidR="004E644C" w:rsidRDefault="004E644C" w:rsidP="004E644C">
            <w:pPr>
              <w:pStyle w:val="BodyText"/>
            </w:pPr>
            <w:r w:rsidRPr="00167F1D">
              <w:fldChar w:fldCharType="begin"/>
            </w:r>
            <w:r w:rsidRPr="00167F1D">
              <w:instrText xml:space="preserve"> REF _Ref193258331 \r \h  \* MERGEFORMAT </w:instrText>
            </w:r>
            <w:r w:rsidRPr="00167F1D">
              <w:fldChar w:fldCharType="separate"/>
            </w:r>
            <w:r w:rsidR="00B81ED7">
              <w:t>7.6.1</w:t>
            </w:r>
            <w:r w:rsidRPr="00167F1D">
              <w:fldChar w:fldCharType="end"/>
            </w:r>
            <w:r>
              <w:t>Subset and reference models</w:t>
            </w:r>
          </w:p>
        </w:tc>
        <w:tc>
          <w:tcPr>
            <w:tcW w:w="3948" w:type="dxa"/>
            <w:shd w:val="clear" w:color="auto" w:fill="auto"/>
          </w:tcPr>
          <w:p w14:paraId="48798866" w14:textId="77967A87" w:rsidR="004E644C" w:rsidRDefault="004E644C" w:rsidP="004E644C">
            <w:pPr>
              <w:pStyle w:val="BodyText"/>
            </w:pPr>
            <w:r>
              <w:t>A Subsets realization establishes the relationship between a subset and reference element. Specializes «References»</w:t>
            </w:r>
          </w:p>
        </w:tc>
      </w:tr>
      <w:tr w:rsidR="004E644C" w14:paraId="535DC6F5" w14:textId="77777777" w:rsidTr="006B6661">
        <w:trPr>
          <w:cantSplit/>
        </w:trPr>
        <w:tc>
          <w:tcPr>
            <w:tcW w:w="1668" w:type="dxa"/>
            <w:vMerge/>
            <w:shd w:val="clear" w:color="auto" w:fill="auto"/>
          </w:tcPr>
          <w:p w14:paraId="21AC536D" w14:textId="77777777" w:rsidR="004E644C" w:rsidRDefault="004E644C" w:rsidP="004E644C">
            <w:pPr>
              <w:pStyle w:val="BodyText"/>
            </w:pPr>
          </w:p>
        </w:tc>
        <w:tc>
          <w:tcPr>
            <w:tcW w:w="2040" w:type="dxa"/>
            <w:shd w:val="clear" w:color="auto" w:fill="auto"/>
          </w:tcPr>
          <w:p w14:paraId="6B093145" w14:textId="52C87E51" w:rsidR="004E644C" w:rsidRDefault="004E644C" w:rsidP="004E644C">
            <w:pPr>
              <w:pStyle w:val="BodyText"/>
            </w:pPr>
            <w:r>
              <w:t>«Restriction»</w:t>
            </w:r>
          </w:p>
        </w:tc>
        <w:tc>
          <w:tcPr>
            <w:tcW w:w="1920" w:type="dxa"/>
            <w:shd w:val="clear" w:color="auto" w:fill="auto"/>
          </w:tcPr>
          <w:p w14:paraId="5AB41881" w14:textId="6A7AA722" w:rsidR="004E644C" w:rsidRPr="00167F1D" w:rsidRDefault="004E644C" w:rsidP="004E644C">
            <w:pPr>
              <w:pStyle w:val="BodyText"/>
            </w:pPr>
            <w:r>
              <w:fldChar w:fldCharType="begin"/>
            </w:r>
            <w:r>
              <w:instrText xml:space="preserve"> REF _Ref407101531 \r \h </w:instrText>
            </w:r>
            <w:r>
              <w:fldChar w:fldCharType="separate"/>
            </w:r>
            <w:r w:rsidR="00B81ED7">
              <w:t>7.3</w:t>
            </w:r>
            <w:r>
              <w:fldChar w:fldCharType="end"/>
            </w:r>
            <w:r>
              <w:t xml:space="preserve"> </w:t>
            </w:r>
            <w:r>
              <w:fldChar w:fldCharType="begin"/>
            </w:r>
            <w:r>
              <w:instrText xml:space="preserve"> REF _Ref407101509 \h </w:instrText>
            </w:r>
            <w:r>
              <w:fldChar w:fldCharType="separate"/>
            </w:r>
            <w:r w:rsidR="00B81ED7" w:rsidRPr="007B4D6D">
              <w:t>Modeling Complex Types</w:t>
            </w:r>
            <w:r>
              <w:fldChar w:fldCharType="end"/>
            </w:r>
            <w:r>
              <w:t xml:space="preserve"> and </w:t>
            </w:r>
            <w:r>
              <w:fldChar w:fldCharType="begin"/>
            </w:r>
            <w:r>
              <w:instrText xml:space="preserve"> REF _Ref316894825 \r \h </w:instrText>
            </w:r>
            <w:r>
              <w:fldChar w:fldCharType="separate"/>
            </w:r>
            <w:r w:rsidR="00B81ED7">
              <w:t>7.4</w:t>
            </w:r>
            <w:r>
              <w:fldChar w:fldCharType="end"/>
            </w:r>
            <w:r>
              <w:t xml:space="preserve"> </w:t>
            </w:r>
            <w:r>
              <w:fldChar w:fldCharType="begin"/>
            </w:r>
            <w:r>
              <w:instrText xml:space="preserve"> REF _Ref316894825 \h </w:instrText>
            </w:r>
            <w:r>
              <w:fldChar w:fldCharType="separate"/>
            </w:r>
            <w:r w:rsidR="00B81ED7" w:rsidRPr="007B4D6D">
              <w:t>Modeling Simple Types</w:t>
            </w:r>
            <w:r>
              <w:fldChar w:fldCharType="end"/>
            </w:r>
          </w:p>
        </w:tc>
        <w:tc>
          <w:tcPr>
            <w:tcW w:w="3948" w:type="dxa"/>
            <w:shd w:val="clear" w:color="auto" w:fill="auto"/>
          </w:tcPr>
          <w:p w14:paraId="4A1CF131" w14:textId="7FFB7D9A" w:rsidR="004E644C" w:rsidRDefault="004E644C" w:rsidP="004E644C">
            <w:pPr>
              <w:pStyle w:val="BodyText"/>
            </w:pPr>
            <w:r>
              <w:t>A Restriction realization represents a relationship between two type definitions: the first is derived by restriction from the second.</w:t>
            </w:r>
          </w:p>
        </w:tc>
      </w:tr>
      <w:tr w:rsidR="004E644C" w14:paraId="44324E6E" w14:textId="77777777" w:rsidTr="00FC5D58">
        <w:trPr>
          <w:cantSplit/>
        </w:trPr>
        <w:tc>
          <w:tcPr>
            <w:tcW w:w="1668" w:type="dxa"/>
            <w:vMerge w:val="restart"/>
            <w:shd w:val="clear" w:color="auto" w:fill="auto"/>
          </w:tcPr>
          <w:p w14:paraId="3388DFE0" w14:textId="77777777" w:rsidR="004E644C" w:rsidRDefault="004E644C" w:rsidP="004E644C">
            <w:pPr>
              <w:pStyle w:val="BodyText"/>
            </w:pPr>
            <w:r>
              <w:t>Usage dependency</w:t>
            </w:r>
          </w:p>
        </w:tc>
        <w:tc>
          <w:tcPr>
            <w:tcW w:w="2040" w:type="dxa"/>
            <w:shd w:val="clear" w:color="auto" w:fill="auto"/>
          </w:tcPr>
          <w:p w14:paraId="25017376" w14:textId="52FD28F7" w:rsidR="004E644C" w:rsidRDefault="004E644C" w:rsidP="004E644C">
            <w:pPr>
              <w:pStyle w:val="BodyText"/>
            </w:pPr>
            <w:r>
              <w:t>«UnionOf»</w:t>
            </w:r>
          </w:p>
        </w:tc>
        <w:tc>
          <w:tcPr>
            <w:tcW w:w="1920" w:type="dxa"/>
            <w:shd w:val="clear" w:color="auto" w:fill="auto"/>
          </w:tcPr>
          <w:p w14:paraId="43B73C99" w14:textId="2FB2D0A4" w:rsidR="004E644C" w:rsidRPr="00AB0A63" w:rsidRDefault="004E644C" w:rsidP="004E644C">
            <w:pPr>
              <w:pStyle w:val="BodyText"/>
            </w:pPr>
            <w:r>
              <w:fldChar w:fldCharType="begin"/>
            </w:r>
            <w:r>
              <w:instrText xml:space="preserve"> REF _Ref317249029 \r \h  \* MERGEFORMAT </w:instrText>
            </w:r>
            <w:r>
              <w:fldChar w:fldCharType="separate"/>
            </w:r>
            <w:r w:rsidR="00B81ED7">
              <w:t>7.4.4</w:t>
            </w:r>
            <w:r>
              <w:fldChar w:fldCharType="end"/>
            </w:r>
            <w:r>
              <w:t xml:space="preserve"> </w:t>
            </w:r>
            <w:r>
              <w:fldChar w:fldCharType="begin"/>
            </w:r>
            <w:r>
              <w:instrText xml:space="preserve"> REF _Ref317249029 \h  \* MERGEFORMAT </w:instrText>
            </w:r>
            <w:r>
              <w:fldChar w:fldCharType="separate"/>
            </w:r>
            <w:r w:rsidR="00B81ED7">
              <w:t>Unions</w:t>
            </w:r>
            <w:r>
              <w:fldChar w:fldCharType="end"/>
            </w:r>
          </w:p>
        </w:tc>
        <w:tc>
          <w:tcPr>
            <w:tcW w:w="3948" w:type="dxa"/>
            <w:shd w:val="clear" w:color="auto" w:fill="auto"/>
          </w:tcPr>
          <w:p w14:paraId="7F8248DD" w14:textId="2177891C" w:rsidR="004E644C" w:rsidRDefault="004E644C" w:rsidP="004E644C">
            <w:pPr>
              <w:pStyle w:val="BodyText"/>
            </w:pPr>
            <w:r>
              <w:t>A UnionOf establishes the relationship between a «Union»and one of its members.</w:t>
            </w:r>
          </w:p>
        </w:tc>
      </w:tr>
      <w:tr w:rsidR="004E644C" w14:paraId="12998E2F" w14:textId="77777777" w:rsidTr="00FC5D58">
        <w:trPr>
          <w:cantSplit/>
        </w:trPr>
        <w:tc>
          <w:tcPr>
            <w:tcW w:w="1668" w:type="dxa"/>
            <w:vMerge/>
            <w:shd w:val="clear" w:color="auto" w:fill="auto"/>
          </w:tcPr>
          <w:p w14:paraId="58F7AD72" w14:textId="77777777" w:rsidR="004E644C" w:rsidRDefault="004E644C" w:rsidP="004E644C">
            <w:pPr>
              <w:pStyle w:val="BodyText"/>
            </w:pPr>
          </w:p>
        </w:tc>
        <w:tc>
          <w:tcPr>
            <w:tcW w:w="2040" w:type="dxa"/>
            <w:shd w:val="clear" w:color="auto" w:fill="auto"/>
          </w:tcPr>
          <w:p w14:paraId="30C5E64D" w14:textId="77777777" w:rsidR="004E644C" w:rsidRDefault="004E644C" w:rsidP="004E644C">
            <w:pPr>
              <w:pStyle w:val="BodyText"/>
            </w:pPr>
            <w:r>
              <w:t>«Metadata Application»</w:t>
            </w:r>
          </w:p>
        </w:tc>
        <w:tc>
          <w:tcPr>
            <w:tcW w:w="1920" w:type="dxa"/>
            <w:shd w:val="clear" w:color="auto" w:fill="auto"/>
          </w:tcPr>
          <w:p w14:paraId="3320E36D" w14:textId="77777777" w:rsidR="004E644C" w:rsidRPr="00AB0A63" w:rsidRDefault="004E644C" w:rsidP="004E644C">
            <w:pPr>
              <w:pStyle w:val="BodyText"/>
            </w:pPr>
            <w:r>
              <w:fldChar w:fldCharType="begin"/>
            </w:r>
            <w:r>
              <w:instrText xml:space="preserve"> REF _Ref317537187 \r \h </w:instrText>
            </w:r>
            <w:r>
              <w:fldChar w:fldCharType="separate"/>
            </w:r>
            <w:r w:rsidR="00B81ED7">
              <w:t>7.3.5</w:t>
            </w:r>
            <w:r>
              <w:fldChar w:fldCharType="end"/>
            </w:r>
            <w:r>
              <w:t xml:space="preserve"> </w:t>
            </w:r>
            <w:r>
              <w:fldChar w:fldCharType="begin"/>
            </w:r>
            <w:r>
              <w:instrText xml:space="preserve"> REF _Ref317537190 \h </w:instrText>
            </w:r>
            <w:r>
              <w:fldChar w:fldCharType="separate"/>
            </w:r>
            <w:r w:rsidR="00B81ED7">
              <w:t>Metadata Types</w:t>
            </w:r>
            <w:r>
              <w:fldChar w:fldCharType="end"/>
            </w:r>
          </w:p>
        </w:tc>
        <w:tc>
          <w:tcPr>
            <w:tcW w:w="3948" w:type="dxa"/>
            <w:shd w:val="clear" w:color="auto" w:fill="auto"/>
          </w:tcPr>
          <w:p w14:paraId="0FC1A311" w14:textId="3CD2CF01" w:rsidR="004E644C" w:rsidRDefault="004E644C" w:rsidP="004E644C">
            <w:pPr>
              <w:pStyle w:val="BodyText"/>
            </w:pPr>
            <w:r>
              <w:t>Metadata application is a relation between a «MetadataType» class and a class or property. It restricts the types and elements that may have the metadata.</w:t>
            </w:r>
          </w:p>
        </w:tc>
      </w:tr>
      <w:tr w:rsidR="004E644C" w14:paraId="48E2E2AA" w14:textId="77777777" w:rsidTr="00FC5D58">
        <w:trPr>
          <w:cantSplit/>
        </w:trPr>
        <w:tc>
          <w:tcPr>
            <w:tcW w:w="9576" w:type="dxa"/>
            <w:gridSpan w:val="4"/>
            <w:shd w:val="clear" w:color="auto" w:fill="D9D9D9"/>
          </w:tcPr>
          <w:p w14:paraId="27F04DBC" w14:textId="77777777" w:rsidR="004E644C" w:rsidRPr="006A499E" w:rsidRDefault="004E644C" w:rsidP="004E644C">
            <w:pPr>
              <w:pStyle w:val="BodyText"/>
              <w:rPr>
                <w:b/>
              </w:rPr>
            </w:pPr>
            <w:r w:rsidRPr="006A499E">
              <w:rPr>
                <w:b/>
              </w:rPr>
              <w:t>Properties</w:t>
            </w:r>
          </w:p>
        </w:tc>
      </w:tr>
      <w:tr w:rsidR="004E644C" w14:paraId="5FDE99C8" w14:textId="77777777" w:rsidTr="00FC5D58">
        <w:trPr>
          <w:cantSplit/>
        </w:trPr>
        <w:tc>
          <w:tcPr>
            <w:tcW w:w="1668" w:type="dxa"/>
            <w:vMerge w:val="restart"/>
            <w:shd w:val="clear" w:color="auto" w:fill="auto"/>
          </w:tcPr>
          <w:p w14:paraId="431E6488" w14:textId="77777777" w:rsidR="004E644C" w:rsidRPr="00870AFD" w:rsidRDefault="004E644C" w:rsidP="004E644C">
            <w:pPr>
              <w:pStyle w:val="BodyText"/>
            </w:pPr>
            <w:r>
              <w:t>Property</w:t>
            </w:r>
            <w:r w:rsidRPr="00870AFD">
              <w:t xml:space="preserve"> </w:t>
            </w:r>
            <w:r>
              <w:t xml:space="preserve">/ </w:t>
            </w:r>
            <w:r w:rsidRPr="00870AFD">
              <w:t>Association</w:t>
            </w:r>
            <w:r>
              <w:t xml:space="preserve"> </w:t>
            </w:r>
            <w:r w:rsidRPr="00870AFD">
              <w:t>End</w:t>
            </w:r>
          </w:p>
        </w:tc>
        <w:tc>
          <w:tcPr>
            <w:tcW w:w="2040" w:type="dxa"/>
            <w:shd w:val="clear" w:color="auto" w:fill="auto"/>
          </w:tcPr>
          <w:p w14:paraId="000387E8" w14:textId="77777777" w:rsidR="004E644C" w:rsidRDefault="004E644C" w:rsidP="004E644C">
            <w:pPr>
              <w:pStyle w:val="BodyText"/>
            </w:pPr>
            <w:r>
              <w:t>None</w:t>
            </w:r>
          </w:p>
        </w:tc>
        <w:tc>
          <w:tcPr>
            <w:tcW w:w="1920" w:type="dxa"/>
            <w:shd w:val="clear" w:color="auto" w:fill="auto"/>
          </w:tcPr>
          <w:p w14:paraId="2281823C" w14:textId="77777777" w:rsidR="004E644C" w:rsidRPr="00AB0A63" w:rsidRDefault="004E644C" w:rsidP="004E644C">
            <w:pPr>
              <w:pStyle w:val="BodyText"/>
            </w:pPr>
            <w:r>
              <w:fldChar w:fldCharType="begin"/>
            </w:r>
            <w:r>
              <w:instrText xml:space="preserve"> REF _Ref316644159 \r \h  \* MERGEFORMAT </w:instrText>
            </w:r>
            <w:r>
              <w:fldChar w:fldCharType="separate"/>
            </w:r>
            <w:r w:rsidR="00B81ED7">
              <w:t>7.5.1</w:t>
            </w:r>
            <w:r>
              <w:fldChar w:fldCharType="end"/>
            </w:r>
            <w:r>
              <w:t xml:space="preserve"> </w:t>
            </w:r>
            <w:r>
              <w:fldChar w:fldCharType="begin"/>
            </w:r>
            <w:r>
              <w:instrText xml:space="preserve"> REF _Ref316644159 \h  \* MERGEFORMAT </w:instrText>
            </w:r>
            <w:r>
              <w:fldChar w:fldCharType="separate"/>
            </w:r>
            <w:r w:rsidR="00B81ED7">
              <w:t>Properties</w:t>
            </w:r>
            <w:r>
              <w:fldChar w:fldCharType="end"/>
            </w:r>
          </w:p>
        </w:tc>
        <w:tc>
          <w:tcPr>
            <w:tcW w:w="3948" w:type="dxa"/>
            <w:shd w:val="clear" w:color="auto" w:fill="auto"/>
          </w:tcPr>
          <w:p w14:paraId="5D6DFF0E" w14:textId="77777777" w:rsidR="004E644C" w:rsidRDefault="004E644C" w:rsidP="004E644C">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4E644C" w14:paraId="2AC618AC" w14:textId="77777777" w:rsidTr="00FC5D58">
        <w:trPr>
          <w:cantSplit/>
        </w:trPr>
        <w:tc>
          <w:tcPr>
            <w:tcW w:w="1668" w:type="dxa"/>
            <w:vMerge/>
            <w:shd w:val="clear" w:color="auto" w:fill="auto"/>
          </w:tcPr>
          <w:p w14:paraId="79BE8025" w14:textId="77777777" w:rsidR="004E644C" w:rsidRDefault="004E644C" w:rsidP="004E644C">
            <w:pPr>
              <w:pStyle w:val="BodyText"/>
            </w:pPr>
          </w:p>
        </w:tc>
        <w:tc>
          <w:tcPr>
            <w:tcW w:w="2040" w:type="dxa"/>
            <w:shd w:val="clear" w:color="auto" w:fill="auto"/>
          </w:tcPr>
          <w:p w14:paraId="1C46FA43" w14:textId="77777777" w:rsidR="004E644C" w:rsidRDefault="004E644C" w:rsidP="004E644C">
            <w:pPr>
              <w:pStyle w:val="BodyText"/>
            </w:pPr>
            <w:r>
              <w:t>«RoleOf»</w:t>
            </w:r>
          </w:p>
        </w:tc>
        <w:tc>
          <w:tcPr>
            <w:tcW w:w="1920" w:type="dxa"/>
            <w:shd w:val="clear" w:color="auto" w:fill="auto"/>
          </w:tcPr>
          <w:p w14:paraId="69FBA8B1" w14:textId="77777777" w:rsidR="004E644C" w:rsidRPr="00AB0A63" w:rsidRDefault="004E644C" w:rsidP="004E644C">
            <w:pPr>
              <w:pStyle w:val="BodyText"/>
            </w:pPr>
            <w:r>
              <w:fldChar w:fldCharType="begin"/>
            </w:r>
            <w:r>
              <w:instrText xml:space="preserve"> REF _Ref316483937 \r \h  \* MERGEFORMAT </w:instrText>
            </w:r>
            <w:r>
              <w:fldChar w:fldCharType="separate"/>
            </w:r>
            <w:r w:rsidR="00B81ED7">
              <w:t>7.3.3</w:t>
            </w:r>
            <w:r>
              <w:fldChar w:fldCharType="end"/>
            </w:r>
            <w:r>
              <w:t xml:space="preserve"> </w:t>
            </w:r>
            <w:r>
              <w:fldChar w:fldCharType="begin"/>
            </w:r>
            <w:r>
              <w:instrText xml:space="preserve"> REF _Ref316483937 \h  \* MERGEFORMAT </w:instrText>
            </w:r>
            <w:r>
              <w:fldChar w:fldCharType="separate"/>
            </w:r>
            <w:r w:rsidR="00B81ED7">
              <w:t>Role Types</w:t>
            </w:r>
            <w:r>
              <w:fldChar w:fldCharType="end"/>
            </w:r>
          </w:p>
        </w:tc>
        <w:tc>
          <w:tcPr>
            <w:tcW w:w="3948" w:type="dxa"/>
            <w:shd w:val="clear" w:color="auto" w:fill="auto"/>
          </w:tcPr>
          <w:p w14:paraId="76836BA9" w14:textId="4E95EC30" w:rsidR="004E644C" w:rsidRDefault="004E644C" w:rsidP="004E644C">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Having a «RoleOf» property defines the owning class as a role. The role may have multiple occurrences for each base type.</w:t>
            </w:r>
          </w:p>
        </w:tc>
      </w:tr>
      <w:tr w:rsidR="004E644C" w14:paraId="78B25531" w14:textId="77777777" w:rsidTr="00FC5D58">
        <w:trPr>
          <w:cantSplit/>
        </w:trPr>
        <w:tc>
          <w:tcPr>
            <w:tcW w:w="1668" w:type="dxa"/>
            <w:vMerge/>
            <w:shd w:val="clear" w:color="auto" w:fill="auto"/>
          </w:tcPr>
          <w:p w14:paraId="362D835F" w14:textId="77777777" w:rsidR="004E644C" w:rsidRDefault="004E644C" w:rsidP="004E644C">
            <w:pPr>
              <w:pStyle w:val="BodyText"/>
            </w:pPr>
          </w:p>
        </w:tc>
        <w:tc>
          <w:tcPr>
            <w:tcW w:w="2040" w:type="dxa"/>
            <w:shd w:val="clear" w:color="auto" w:fill="auto"/>
          </w:tcPr>
          <w:p w14:paraId="0B159E25" w14:textId="14C73083" w:rsidR="004E644C" w:rsidRDefault="004E644C" w:rsidP="004E644C">
            <w:pPr>
              <w:pStyle w:val="BodyText"/>
            </w:pPr>
            <w:r>
              <w:t>«Representation»</w:t>
            </w:r>
          </w:p>
        </w:tc>
        <w:tc>
          <w:tcPr>
            <w:tcW w:w="1920" w:type="dxa"/>
            <w:shd w:val="clear" w:color="auto" w:fill="auto"/>
          </w:tcPr>
          <w:p w14:paraId="5760A19F" w14:textId="7698929C" w:rsidR="004E644C" w:rsidRDefault="004E644C" w:rsidP="004E644C">
            <w:pPr>
              <w:pStyle w:val="BodyText"/>
            </w:pPr>
            <w:r>
              <w:fldChar w:fldCharType="begin"/>
            </w:r>
            <w:r>
              <w:instrText xml:space="preserve"> REF _Ref409443164 \r \h </w:instrText>
            </w:r>
            <w:r>
              <w:fldChar w:fldCharType="separate"/>
            </w:r>
            <w:r w:rsidR="00B81ED7">
              <w:t>7.5.4</w:t>
            </w:r>
            <w:r>
              <w:fldChar w:fldCharType="end"/>
            </w:r>
            <w:r>
              <w:t xml:space="preserve"> </w:t>
            </w:r>
            <w:r>
              <w:fldChar w:fldCharType="begin"/>
            </w:r>
            <w:r>
              <w:instrText xml:space="preserve"> REF _Ref409443165 \h </w:instrText>
            </w:r>
            <w:r>
              <w:fldChar w:fldCharType="separate"/>
            </w:r>
            <w:r w:rsidR="00B81ED7">
              <w:t>Representations</w:t>
            </w:r>
            <w:r>
              <w:fldChar w:fldCharType="end"/>
            </w:r>
          </w:p>
        </w:tc>
        <w:tc>
          <w:tcPr>
            <w:tcW w:w="3948" w:type="dxa"/>
            <w:shd w:val="clear" w:color="auto" w:fill="auto"/>
          </w:tcPr>
          <w:p w14:paraId="312522BC" w14:textId="2588D290" w:rsidR="004E644C" w:rsidRPr="00B8563A" w:rsidRDefault="004E644C" w:rsidP="004E644C">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4E644C" w14:paraId="6D6C7242" w14:textId="77777777" w:rsidTr="00FC5D58">
        <w:trPr>
          <w:cantSplit/>
        </w:trPr>
        <w:tc>
          <w:tcPr>
            <w:tcW w:w="1668" w:type="dxa"/>
            <w:shd w:val="clear" w:color="auto" w:fill="auto"/>
          </w:tcPr>
          <w:p w14:paraId="0CAD5614" w14:textId="77777777" w:rsidR="004E644C" w:rsidRDefault="004E644C" w:rsidP="004E644C">
            <w:pPr>
              <w:pStyle w:val="BodyText"/>
            </w:pPr>
            <w:r>
              <w:t>Multiplicity (Property)</w:t>
            </w:r>
          </w:p>
        </w:tc>
        <w:tc>
          <w:tcPr>
            <w:tcW w:w="2040" w:type="dxa"/>
            <w:shd w:val="clear" w:color="auto" w:fill="auto"/>
          </w:tcPr>
          <w:p w14:paraId="70CBFDB4" w14:textId="77777777" w:rsidR="004E644C" w:rsidRDefault="004E644C" w:rsidP="004E644C">
            <w:pPr>
              <w:pStyle w:val="BodyText"/>
            </w:pPr>
            <w:r>
              <w:t>None</w:t>
            </w:r>
          </w:p>
        </w:tc>
        <w:tc>
          <w:tcPr>
            <w:tcW w:w="1920" w:type="dxa"/>
            <w:shd w:val="clear" w:color="auto" w:fill="auto"/>
          </w:tcPr>
          <w:p w14:paraId="5CD0C452" w14:textId="77777777" w:rsidR="004E644C" w:rsidRPr="00AB0A63" w:rsidRDefault="004E644C" w:rsidP="004E644C">
            <w:pPr>
              <w:pStyle w:val="BodyText"/>
            </w:pPr>
            <w:r>
              <w:fldChar w:fldCharType="begin"/>
            </w:r>
            <w:r>
              <w:instrText xml:space="preserve"> REF _Ref316644159 \r \h  \* MERGEFORMAT </w:instrText>
            </w:r>
            <w:r>
              <w:fldChar w:fldCharType="separate"/>
            </w:r>
            <w:r w:rsidR="00B81ED7">
              <w:t>7.5.1</w:t>
            </w:r>
            <w:r>
              <w:fldChar w:fldCharType="end"/>
            </w:r>
            <w:r>
              <w:t xml:space="preserve"> </w:t>
            </w:r>
            <w:r>
              <w:fldChar w:fldCharType="begin"/>
            </w:r>
            <w:r>
              <w:instrText xml:space="preserve"> REF _Ref316644159 \h  \* MERGEFORMAT </w:instrText>
            </w:r>
            <w:r>
              <w:fldChar w:fldCharType="separate"/>
            </w:r>
            <w:r w:rsidR="00B81ED7">
              <w:t>Properties</w:t>
            </w:r>
            <w:r>
              <w:fldChar w:fldCharType="end"/>
            </w:r>
          </w:p>
        </w:tc>
        <w:tc>
          <w:tcPr>
            <w:tcW w:w="3948" w:type="dxa"/>
            <w:shd w:val="clear" w:color="auto" w:fill="auto"/>
          </w:tcPr>
          <w:p w14:paraId="50086736" w14:textId="77777777" w:rsidR="004E644C" w:rsidRDefault="004E644C" w:rsidP="004E644C">
            <w:pPr>
              <w:pStyle w:val="BodyText"/>
            </w:pPr>
            <w:r>
              <w:t>UML Multiplicity constrains how many values a NIEM property may have.</w:t>
            </w:r>
          </w:p>
        </w:tc>
      </w:tr>
      <w:tr w:rsidR="004E644C" w14:paraId="08EA4131" w14:textId="77777777" w:rsidTr="00FC5D58">
        <w:trPr>
          <w:cantSplit/>
        </w:trPr>
        <w:tc>
          <w:tcPr>
            <w:tcW w:w="1668" w:type="dxa"/>
            <w:shd w:val="clear" w:color="auto" w:fill="auto"/>
          </w:tcPr>
          <w:p w14:paraId="7468408A" w14:textId="77777777" w:rsidR="004E644C" w:rsidRDefault="004E644C" w:rsidP="004E644C">
            <w:pPr>
              <w:pStyle w:val="BodyText"/>
            </w:pPr>
            <w:r>
              <w:t>Subsets (Property)</w:t>
            </w:r>
          </w:p>
        </w:tc>
        <w:tc>
          <w:tcPr>
            <w:tcW w:w="2040" w:type="dxa"/>
            <w:shd w:val="clear" w:color="auto" w:fill="auto"/>
          </w:tcPr>
          <w:p w14:paraId="5E80E3FE" w14:textId="77777777" w:rsidR="004E644C" w:rsidRDefault="004E644C" w:rsidP="004E644C">
            <w:pPr>
              <w:pStyle w:val="BodyText"/>
            </w:pPr>
            <w:r>
              <w:t>None</w:t>
            </w:r>
          </w:p>
        </w:tc>
        <w:tc>
          <w:tcPr>
            <w:tcW w:w="1920" w:type="dxa"/>
            <w:shd w:val="clear" w:color="auto" w:fill="auto"/>
          </w:tcPr>
          <w:p w14:paraId="11B77CD7" w14:textId="77777777" w:rsidR="004E644C" w:rsidRDefault="004E644C" w:rsidP="004E644C">
            <w:pPr>
              <w:pStyle w:val="BodyText"/>
            </w:pPr>
            <w:r>
              <w:fldChar w:fldCharType="begin"/>
            </w:r>
            <w:r>
              <w:instrText xml:space="preserve"> REF _Ref317460355 \r \h </w:instrText>
            </w:r>
            <w:r>
              <w:fldChar w:fldCharType="separate"/>
            </w:r>
            <w:r w:rsidR="00B81ED7">
              <w:t>7.5.3</w:t>
            </w:r>
            <w:r>
              <w:fldChar w:fldCharType="end"/>
            </w:r>
            <w:r>
              <w:t xml:space="preserve"> </w:t>
            </w:r>
            <w:r>
              <w:fldChar w:fldCharType="begin"/>
            </w:r>
            <w:r>
              <w:instrText xml:space="preserve"> REF _Ref317460355 \h </w:instrText>
            </w:r>
            <w:r>
              <w:fldChar w:fldCharType="separate"/>
            </w:r>
            <w:r w:rsidR="00B81ED7">
              <w:t>Substitution Groups</w:t>
            </w:r>
            <w:r>
              <w:fldChar w:fldCharType="end"/>
            </w:r>
          </w:p>
        </w:tc>
        <w:tc>
          <w:tcPr>
            <w:tcW w:w="3948" w:type="dxa"/>
            <w:shd w:val="clear" w:color="auto" w:fill="auto"/>
          </w:tcPr>
          <w:p w14:paraId="473CF75B" w14:textId="77777777" w:rsidR="004E644C" w:rsidRDefault="004E644C" w:rsidP="004E644C">
            <w:pPr>
              <w:pStyle w:val="BodyText"/>
            </w:pPr>
            <w:r>
              <w:t>Subset defines a property as being substitutable for another property. This expresses the NIEM substitution group concept.</w:t>
            </w:r>
          </w:p>
        </w:tc>
      </w:tr>
      <w:tr w:rsidR="004E644C" w14:paraId="151B0569" w14:textId="77777777" w:rsidTr="00FC5D58">
        <w:trPr>
          <w:cantSplit/>
        </w:trPr>
        <w:tc>
          <w:tcPr>
            <w:tcW w:w="1668" w:type="dxa"/>
            <w:shd w:val="clear" w:color="auto" w:fill="auto"/>
          </w:tcPr>
          <w:p w14:paraId="1DD3B431" w14:textId="77777777" w:rsidR="004E644C" w:rsidRDefault="004E644C" w:rsidP="004E644C">
            <w:pPr>
              <w:pStyle w:val="BodyText"/>
            </w:pPr>
            <w:r>
              <w:t>Derived Union (Property)</w:t>
            </w:r>
          </w:p>
        </w:tc>
        <w:tc>
          <w:tcPr>
            <w:tcW w:w="2040" w:type="dxa"/>
            <w:shd w:val="clear" w:color="auto" w:fill="auto"/>
          </w:tcPr>
          <w:p w14:paraId="5DB488E7" w14:textId="77777777" w:rsidR="004E644C" w:rsidRDefault="004E644C" w:rsidP="004E644C">
            <w:pPr>
              <w:pStyle w:val="BodyText"/>
            </w:pPr>
            <w:r>
              <w:t>None</w:t>
            </w:r>
          </w:p>
        </w:tc>
        <w:tc>
          <w:tcPr>
            <w:tcW w:w="1920" w:type="dxa"/>
            <w:shd w:val="clear" w:color="auto" w:fill="auto"/>
          </w:tcPr>
          <w:p w14:paraId="71F4DC3C" w14:textId="77777777" w:rsidR="004E644C" w:rsidRDefault="004E644C" w:rsidP="004E644C">
            <w:pPr>
              <w:pStyle w:val="BodyText"/>
            </w:pPr>
            <w:r>
              <w:fldChar w:fldCharType="begin"/>
            </w:r>
            <w:r>
              <w:instrText xml:space="preserve"> REF _Ref317460355 \r \h </w:instrText>
            </w:r>
            <w:r>
              <w:fldChar w:fldCharType="separate"/>
            </w:r>
            <w:r w:rsidR="00B81ED7">
              <w:t>7.5.3</w:t>
            </w:r>
            <w:r>
              <w:fldChar w:fldCharType="end"/>
            </w:r>
            <w:r>
              <w:t xml:space="preserve"> </w:t>
            </w:r>
            <w:r>
              <w:fldChar w:fldCharType="begin"/>
            </w:r>
            <w:r>
              <w:instrText xml:space="preserve"> REF _Ref317460355 \h </w:instrText>
            </w:r>
            <w:r>
              <w:fldChar w:fldCharType="separate"/>
            </w:r>
            <w:r w:rsidR="00B81ED7">
              <w:t>Substitution Groups</w:t>
            </w:r>
            <w:r>
              <w:fldChar w:fldCharType="end"/>
            </w:r>
          </w:p>
        </w:tc>
        <w:tc>
          <w:tcPr>
            <w:tcW w:w="3948" w:type="dxa"/>
            <w:shd w:val="clear" w:color="auto" w:fill="auto"/>
          </w:tcPr>
          <w:p w14:paraId="59B1CD3A" w14:textId="45E3462A" w:rsidR="004E644C" w:rsidRDefault="004E644C" w:rsidP="004E644C">
            <w:pPr>
              <w:pStyle w:val="BodyText"/>
            </w:pPr>
            <w:r>
              <w:t>A derived union defines a property whose values are entirely derived as the union of the values of properties that subset it. This expresses the NIEM concept of an abstract property.</w:t>
            </w:r>
          </w:p>
        </w:tc>
      </w:tr>
      <w:tr w:rsidR="004E644C" w14:paraId="6F44E9A0" w14:textId="77777777" w:rsidTr="00FC5D58">
        <w:trPr>
          <w:cantSplit/>
        </w:trPr>
        <w:tc>
          <w:tcPr>
            <w:tcW w:w="9576" w:type="dxa"/>
            <w:gridSpan w:val="4"/>
            <w:shd w:val="clear" w:color="auto" w:fill="D9D9D9"/>
          </w:tcPr>
          <w:p w14:paraId="48AB50BB" w14:textId="77777777" w:rsidR="004E644C" w:rsidRPr="006A499E" w:rsidRDefault="004E644C" w:rsidP="004E644C">
            <w:pPr>
              <w:pStyle w:val="BodyText"/>
              <w:rPr>
                <w:b/>
              </w:rPr>
            </w:pPr>
            <w:r w:rsidRPr="006A499E">
              <w:rPr>
                <w:b/>
              </w:rPr>
              <w:t>General</w:t>
            </w:r>
          </w:p>
        </w:tc>
      </w:tr>
      <w:tr w:rsidR="004E644C" w14:paraId="0E15E8FC" w14:textId="77777777" w:rsidTr="00FC5D58">
        <w:trPr>
          <w:cantSplit/>
        </w:trPr>
        <w:tc>
          <w:tcPr>
            <w:tcW w:w="1668" w:type="dxa"/>
            <w:shd w:val="clear" w:color="auto" w:fill="auto"/>
          </w:tcPr>
          <w:p w14:paraId="41C39B35" w14:textId="77777777" w:rsidR="004E644C" w:rsidRDefault="004E644C" w:rsidP="004E644C">
            <w:pPr>
              <w:pStyle w:val="BodyText"/>
            </w:pPr>
            <w:r>
              <w:t>Name (NamedElement)</w:t>
            </w:r>
          </w:p>
        </w:tc>
        <w:tc>
          <w:tcPr>
            <w:tcW w:w="2040" w:type="dxa"/>
            <w:shd w:val="clear" w:color="auto" w:fill="auto"/>
          </w:tcPr>
          <w:p w14:paraId="0826124E" w14:textId="77777777" w:rsidR="004E644C" w:rsidRDefault="004E644C" w:rsidP="004E644C">
            <w:pPr>
              <w:pStyle w:val="BodyText"/>
            </w:pPr>
            <w:r>
              <w:t>None</w:t>
            </w:r>
          </w:p>
        </w:tc>
        <w:tc>
          <w:tcPr>
            <w:tcW w:w="1920" w:type="dxa"/>
            <w:shd w:val="clear" w:color="auto" w:fill="auto"/>
          </w:tcPr>
          <w:p w14:paraId="3798E9D7" w14:textId="77777777" w:rsidR="004E644C" w:rsidRPr="00AB0A63" w:rsidRDefault="004E644C" w:rsidP="004E644C">
            <w:pPr>
              <w:pStyle w:val="BodyText"/>
            </w:pPr>
            <w:r>
              <w:fldChar w:fldCharType="begin"/>
            </w:r>
            <w:r>
              <w:instrText xml:space="preserve"> REF _Ref317239469 \r \h  \* MERGEFORMAT </w:instrText>
            </w:r>
            <w:r>
              <w:fldChar w:fldCharType="separate"/>
            </w:r>
            <w:r w:rsidR="00B81ED7">
              <w:t>7.2.2</w:t>
            </w:r>
            <w:r>
              <w:fldChar w:fldCharType="end"/>
            </w:r>
            <w:r>
              <w:t xml:space="preserve"> </w:t>
            </w:r>
            <w:r>
              <w:fldChar w:fldCharType="begin"/>
            </w:r>
            <w:r>
              <w:instrText xml:space="preserve"> REF _Ref317239469 \h  \* MERGEFORMAT </w:instrText>
            </w:r>
            <w:r>
              <w:fldChar w:fldCharType="separate"/>
            </w:r>
            <w:r w:rsidR="00B81ED7">
              <w:t>NIEM Names</w:t>
            </w:r>
            <w:r>
              <w:fldChar w:fldCharType="end"/>
            </w:r>
          </w:p>
        </w:tc>
        <w:tc>
          <w:tcPr>
            <w:tcW w:w="3948" w:type="dxa"/>
            <w:shd w:val="clear" w:color="auto" w:fill="auto"/>
          </w:tcPr>
          <w:p w14:paraId="004FBD18" w14:textId="77777777" w:rsidR="004E644C" w:rsidRDefault="004E644C" w:rsidP="004E644C">
            <w:pPr>
              <w:pStyle w:val="BodyText"/>
            </w:pPr>
            <w:r>
              <w:t>NIEM PIM names are largely unconstrained as the mapping specifications will map the UML names into NIEM conformant names in the PSM and MPD artifacts. Naming conventions such that reasonable NIEM names are produced should still be practiced.</w:t>
            </w:r>
          </w:p>
        </w:tc>
      </w:tr>
      <w:tr w:rsidR="004E644C" w14:paraId="2AE129CA" w14:textId="77777777" w:rsidTr="00FC5D58">
        <w:trPr>
          <w:cantSplit/>
        </w:trPr>
        <w:tc>
          <w:tcPr>
            <w:tcW w:w="1668" w:type="dxa"/>
            <w:vMerge w:val="restart"/>
            <w:shd w:val="clear" w:color="auto" w:fill="auto"/>
          </w:tcPr>
          <w:p w14:paraId="7997C5EA" w14:textId="77777777" w:rsidR="004E644C" w:rsidRDefault="004E644C" w:rsidP="004E644C">
            <w:pPr>
              <w:pStyle w:val="BodyText"/>
            </w:pPr>
            <w:r>
              <w:t>Element</w:t>
            </w:r>
          </w:p>
        </w:tc>
        <w:tc>
          <w:tcPr>
            <w:tcW w:w="2040" w:type="dxa"/>
            <w:shd w:val="clear" w:color="auto" w:fill="auto"/>
          </w:tcPr>
          <w:p w14:paraId="4E909D52" w14:textId="77777777" w:rsidR="004E644C" w:rsidRDefault="004E644C" w:rsidP="004E644C">
            <w:pPr>
              <w:pStyle w:val="BodyText"/>
            </w:pPr>
            <w:r>
              <w:t>«ReferenceName»</w:t>
            </w:r>
          </w:p>
        </w:tc>
        <w:tc>
          <w:tcPr>
            <w:tcW w:w="1920" w:type="dxa"/>
            <w:shd w:val="clear" w:color="auto" w:fill="auto"/>
          </w:tcPr>
          <w:p w14:paraId="1CF033D3" w14:textId="77777777" w:rsidR="004E644C" w:rsidRPr="00AB0A63" w:rsidRDefault="004E644C" w:rsidP="004E644C">
            <w:pPr>
              <w:pStyle w:val="BodyText"/>
            </w:pPr>
            <w:r>
              <w:fldChar w:fldCharType="begin"/>
            </w:r>
            <w:r>
              <w:instrText xml:space="preserve"> REF _Ref317239469 \r \h  \* MERGEFORMAT </w:instrText>
            </w:r>
            <w:r>
              <w:fldChar w:fldCharType="separate"/>
            </w:r>
            <w:r w:rsidR="00B81ED7">
              <w:t>7.2.2</w:t>
            </w:r>
            <w:r>
              <w:fldChar w:fldCharType="end"/>
            </w:r>
            <w:r>
              <w:t xml:space="preserve"> </w:t>
            </w:r>
            <w:r>
              <w:fldChar w:fldCharType="begin"/>
            </w:r>
            <w:r>
              <w:instrText xml:space="preserve"> REF _Ref317239469 \h  \* MERGEFORMAT </w:instrText>
            </w:r>
            <w:r>
              <w:fldChar w:fldCharType="separate"/>
            </w:r>
            <w:r w:rsidR="00B81ED7">
              <w:t>NIEM Names</w:t>
            </w:r>
            <w:r>
              <w:fldChar w:fldCharType="end"/>
            </w:r>
          </w:p>
        </w:tc>
        <w:tc>
          <w:tcPr>
            <w:tcW w:w="3948" w:type="dxa"/>
            <w:shd w:val="clear" w:color="auto" w:fill="auto"/>
          </w:tcPr>
          <w:p w14:paraId="4600E1BF" w14:textId="77777777" w:rsidR="004E644C" w:rsidRDefault="004E644C" w:rsidP="004E644C">
            <w:pPr>
              <w:pStyle w:val="BodyText"/>
            </w:pPr>
            <w:r>
              <w:t>Reference name specifies the NIEM conformant name for an element. This may be required if the name produced by the PIM-PSM mapping does not match a reference namespace or is otherwise not as required.</w:t>
            </w:r>
          </w:p>
        </w:tc>
      </w:tr>
      <w:tr w:rsidR="004E644C" w14:paraId="2190E3BD" w14:textId="77777777" w:rsidTr="00FC5D58">
        <w:trPr>
          <w:cantSplit/>
        </w:trPr>
        <w:tc>
          <w:tcPr>
            <w:tcW w:w="1668" w:type="dxa"/>
            <w:vMerge/>
            <w:shd w:val="clear" w:color="auto" w:fill="auto"/>
          </w:tcPr>
          <w:p w14:paraId="1B8DCB2A" w14:textId="3E19745B" w:rsidR="004E644C" w:rsidRDefault="004E644C" w:rsidP="004E644C">
            <w:pPr>
              <w:pStyle w:val="BodyText"/>
            </w:pPr>
          </w:p>
        </w:tc>
        <w:tc>
          <w:tcPr>
            <w:tcW w:w="2040" w:type="dxa"/>
            <w:shd w:val="clear" w:color="auto" w:fill="auto"/>
          </w:tcPr>
          <w:p w14:paraId="29B7C4EE" w14:textId="67FE471C" w:rsidR="004E644C" w:rsidRDefault="004E644C" w:rsidP="004E644C">
            <w:pPr>
              <w:pStyle w:val="BodyText"/>
            </w:pPr>
            <w:r>
              <w:t>«Deprecated»</w:t>
            </w:r>
          </w:p>
        </w:tc>
        <w:tc>
          <w:tcPr>
            <w:tcW w:w="1920" w:type="dxa"/>
            <w:shd w:val="clear" w:color="auto" w:fill="auto"/>
          </w:tcPr>
          <w:p w14:paraId="0A0A9A8F" w14:textId="77777777" w:rsidR="004E644C" w:rsidRDefault="004E644C" w:rsidP="004E644C">
            <w:pPr>
              <w:pStyle w:val="BodyText"/>
            </w:pPr>
          </w:p>
        </w:tc>
        <w:tc>
          <w:tcPr>
            <w:tcW w:w="3948" w:type="dxa"/>
            <w:shd w:val="clear" w:color="auto" w:fill="auto"/>
          </w:tcPr>
          <w:p w14:paraId="53D806FC" w14:textId="63200286" w:rsidR="004E644C" w:rsidRDefault="004E644C" w:rsidP="004E644C">
            <w:pPr>
              <w:pStyle w:val="BodyText"/>
            </w:pPr>
            <w:r>
              <w:t>A deprecated component is one whose use is not recommended.</w:t>
            </w:r>
          </w:p>
        </w:tc>
      </w:tr>
      <w:tr w:rsidR="004E644C" w14:paraId="532CB389" w14:textId="77777777" w:rsidTr="00FC5D58">
        <w:trPr>
          <w:cantSplit/>
        </w:trPr>
        <w:tc>
          <w:tcPr>
            <w:tcW w:w="1668" w:type="dxa"/>
            <w:shd w:val="clear" w:color="auto" w:fill="auto"/>
          </w:tcPr>
          <w:p w14:paraId="1B0CF636" w14:textId="77777777" w:rsidR="004E644C" w:rsidRDefault="004E644C" w:rsidP="004E644C">
            <w:pPr>
              <w:pStyle w:val="BodyText"/>
            </w:pPr>
            <w:r>
              <w:t>Comment</w:t>
            </w:r>
          </w:p>
        </w:tc>
        <w:tc>
          <w:tcPr>
            <w:tcW w:w="2040" w:type="dxa"/>
            <w:shd w:val="clear" w:color="auto" w:fill="auto"/>
          </w:tcPr>
          <w:p w14:paraId="5B4E4890" w14:textId="77777777" w:rsidR="004E644C" w:rsidRDefault="004E644C" w:rsidP="004E644C">
            <w:pPr>
              <w:pStyle w:val="BodyText"/>
            </w:pPr>
            <w:r>
              <w:t>None</w:t>
            </w:r>
          </w:p>
          <w:p w14:paraId="65429912" w14:textId="77777777" w:rsidR="004E644C" w:rsidRDefault="004E644C" w:rsidP="004E644C">
            <w:pPr>
              <w:pStyle w:val="BodyText"/>
            </w:pPr>
            <w:r>
              <w:t>«Documentation»</w:t>
            </w:r>
          </w:p>
        </w:tc>
        <w:tc>
          <w:tcPr>
            <w:tcW w:w="1920" w:type="dxa"/>
            <w:shd w:val="clear" w:color="auto" w:fill="auto"/>
          </w:tcPr>
          <w:p w14:paraId="46F742CC" w14:textId="77777777" w:rsidR="004E644C" w:rsidRDefault="004E644C" w:rsidP="004E644C">
            <w:pPr>
              <w:pStyle w:val="BodyText"/>
            </w:pPr>
            <w:r>
              <w:fldChar w:fldCharType="begin"/>
            </w:r>
            <w:r>
              <w:instrText xml:space="preserve"> REF _Ref316834961 \r \h  \* MERGEFORMAT </w:instrText>
            </w:r>
            <w:r>
              <w:fldChar w:fldCharType="separate"/>
            </w:r>
            <w:r w:rsidR="00B81ED7">
              <w:t>7.2.1</w:t>
            </w:r>
            <w:r>
              <w:fldChar w:fldCharType="end"/>
            </w:r>
            <w:r>
              <w:t xml:space="preserve"> Namespaces</w:t>
            </w:r>
          </w:p>
          <w:p w14:paraId="16CA5E3C" w14:textId="77777777" w:rsidR="004E644C" w:rsidRDefault="004E644C" w:rsidP="004E644C">
            <w:pPr>
              <w:pStyle w:val="BodyText"/>
            </w:pPr>
            <w:r>
              <w:fldChar w:fldCharType="begin"/>
            </w:r>
            <w:r>
              <w:instrText xml:space="preserve"> REF _Ref317460462 \r \h </w:instrText>
            </w:r>
            <w:r>
              <w:fldChar w:fldCharType="separate"/>
            </w:r>
            <w:r w:rsidR="00B81ED7">
              <w:t>7.3.1</w:t>
            </w:r>
            <w:r>
              <w:fldChar w:fldCharType="end"/>
            </w:r>
            <w:r>
              <w:t xml:space="preserve"> </w:t>
            </w:r>
            <w:r>
              <w:fldChar w:fldCharType="begin"/>
            </w:r>
            <w:r>
              <w:instrText xml:space="preserve"> REF _Ref317460462 \h </w:instrText>
            </w:r>
            <w:r>
              <w:fldChar w:fldCharType="separate"/>
            </w:r>
            <w:r w:rsidR="00B81ED7">
              <w:t>Complex Types</w:t>
            </w:r>
            <w:r>
              <w:fldChar w:fldCharType="end"/>
            </w:r>
          </w:p>
          <w:p w14:paraId="6C8DDA44" w14:textId="77777777" w:rsidR="004E644C" w:rsidRDefault="004E644C" w:rsidP="004E644C">
            <w:pPr>
              <w:pStyle w:val="BodyText"/>
            </w:pPr>
            <w:r>
              <w:fldChar w:fldCharType="begin"/>
            </w:r>
            <w:r>
              <w:instrText xml:space="preserve"> REF _Ref317460498 \r \h </w:instrText>
            </w:r>
            <w:r>
              <w:fldChar w:fldCharType="separate"/>
            </w:r>
            <w:r w:rsidR="00B81ED7">
              <w:t>7.4.1</w:t>
            </w:r>
            <w:r>
              <w:fldChar w:fldCharType="end"/>
            </w:r>
            <w:r>
              <w:t xml:space="preserve"> </w:t>
            </w:r>
            <w:r>
              <w:fldChar w:fldCharType="begin"/>
            </w:r>
            <w:r>
              <w:instrText xml:space="preserve"> REF _Ref317460498 \h </w:instrText>
            </w:r>
            <w:r>
              <w:fldChar w:fldCharType="separate"/>
            </w:r>
            <w:r w:rsidR="00B81ED7">
              <w:t>Simple Types</w:t>
            </w:r>
            <w:r>
              <w:fldChar w:fldCharType="end"/>
            </w:r>
          </w:p>
          <w:p w14:paraId="18FB64EE" w14:textId="77777777" w:rsidR="004E644C" w:rsidRPr="00AB0A63" w:rsidRDefault="004E644C" w:rsidP="004E644C">
            <w:pPr>
              <w:pStyle w:val="BodyText"/>
            </w:pPr>
            <w:r>
              <w:fldChar w:fldCharType="begin"/>
            </w:r>
            <w:r>
              <w:instrText xml:space="preserve"> REF _Ref316644159 \r \h </w:instrText>
            </w:r>
            <w:r>
              <w:fldChar w:fldCharType="separate"/>
            </w:r>
            <w:r w:rsidR="00B81ED7">
              <w:t>7.5.1</w:t>
            </w:r>
            <w:r>
              <w:fldChar w:fldCharType="end"/>
            </w:r>
            <w:r>
              <w:t xml:space="preserve"> </w:t>
            </w:r>
            <w:r>
              <w:fldChar w:fldCharType="begin"/>
            </w:r>
            <w:r>
              <w:instrText xml:space="preserve"> REF _Ref316644159 \h </w:instrText>
            </w:r>
            <w:r>
              <w:fldChar w:fldCharType="separate"/>
            </w:r>
            <w:r w:rsidR="00B81ED7">
              <w:t>Properties</w:t>
            </w:r>
            <w:r>
              <w:fldChar w:fldCharType="end"/>
            </w:r>
          </w:p>
        </w:tc>
        <w:tc>
          <w:tcPr>
            <w:tcW w:w="3948" w:type="dxa"/>
            <w:shd w:val="clear" w:color="auto" w:fill="auto"/>
          </w:tcPr>
          <w:p w14:paraId="7F5BCC9C" w14:textId="77777777" w:rsidR="004E644C" w:rsidRDefault="004E644C" w:rsidP="004E644C">
            <w:pPr>
              <w:pStyle w:val="BodyText"/>
            </w:pPr>
            <w:r>
              <w:t>If a UML modeling element owns only one comment, it will be used by default as the NIEM documentation for that element. Otherwise the «Documentation» stereotype must be applied to one owned comment.</w:t>
            </w:r>
          </w:p>
          <w:p w14:paraId="7FC567D1" w14:textId="36A3E96C" w:rsidR="004E644C" w:rsidRDefault="004E644C" w:rsidP="004E644C">
            <w:pPr>
              <w:pStyle w:val="BodyText"/>
            </w:pPr>
          </w:p>
        </w:tc>
      </w:tr>
    </w:tbl>
    <w:p w14:paraId="74F07D49" w14:textId="77777777" w:rsidR="00FC5D58" w:rsidRDefault="00FC5D58" w:rsidP="007B4D6D">
      <w:pPr>
        <w:pStyle w:val="Heading3"/>
      </w:pPr>
      <w:bookmarkStart w:id="172" w:name="_Toc364003702"/>
      <w:bookmarkStart w:id="173" w:name="_Toc426452210"/>
      <w:r>
        <w:lastRenderedPageBreak/>
        <w:t>Platform Specific Perspective</w:t>
      </w:r>
      <w:bookmarkEnd w:id="172"/>
      <w:bookmarkEnd w:id="173"/>
    </w:p>
    <w:p w14:paraId="490356A6" w14:textId="77777777" w:rsidR="00FC5D58" w:rsidRDefault="00FC5D58" w:rsidP="00FC5D58">
      <w:pPr>
        <w:pStyle w:val="BodyText"/>
      </w:pPr>
      <w:r>
        <w:t>A NIEM Platform Specific Model (PSM) is represented using a simplified UML class model with extensions for expressing a NIEM XML Schema (XSD). The intent of a PSM is to capture a direct representation of a NIEM XML schema in UML.</w:t>
      </w:r>
      <w:r w:rsidRPr="006406A0">
        <w:t xml:space="preserve"> </w:t>
      </w:r>
      <w:r>
        <w:t xml:space="preserve">A NIEM PSM is used in combination with a NIEM MPD model to create a complete NIEM specification. </w:t>
      </w:r>
    </w:p>
    <w:p w14:paraId="04D93233" w14:textId="1632A4BE" w:rsidR="003158C4" w:rsidRDefault="00FC5D58" w:rsidP="00FC5D58">
      <w:pPr>
        <w:pStyle w:val="BodyText"/>
      </w:pPr>
      <w:r>
        <w:t xml:space="preserve">The UML concepts shown in </w:t>
      </w:r>
      <w:r>
        <w:fldChar w:fldCharType="begin"/>
      </w:r>
      <w:r>
        <w:instrText xml:space="preserve"> REF _Ref317324446 \h </w:instrText>
      </w:r>
      <w:r>
        <w:fldChar w:fldCharType="separate"/>
      </w:r>
      <w:r w:rsidR="00B81ED7">
        <w:t xml:space="preserve">Table </w:t>
      </w:r>
      <w:r w:rsidR="00B81ED7">
        <w:rPr>
          <w:noProof/>
        </w:rPr>
        <w:t>7</w:t>
      </w:r>
      <w:r w:rsidR="00B81ED7">
        <w:noBreakHyphen/>
      </w:r>
      <w:r w:rsidR="00B81ED7">
        <w:rPr>
          <w:noProof/>
        </w:rPr>
        <w:t>2</w:t>
      </w:r>
      <w:r>
        <w:fldChar w:fldCharType="end"/>
      </w:r>
      <w:r>
        <w:t xml:space="preserve"> have an interpretation in a NIEM-UML PSM and are supported by the normative mapping from a NIEM-UML model to NIEM conformant artifacts via the mappings specified in Clause 9. Other UML elements are not permitted in a NIEM PSM if the PSM profile is applied </w:t>
      </w:r>
      <w:r w:rsidR="00C14211">
        <w:t>“</w:t>
      </w:r>
      <w:r>
        <w:t>strictly</w:t>
      </w:r>
      <w:r w:rsidR="00C14211">
        <w:t>”</w:t>
      </w:r>
      <w:r>
        <w:t>.</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56257FAE" w14:textId="77777777" w:rsidTr="0037787E">
        <w:trPr>
          <w:cantSplit/>
          <w:tblHeader/>
        </w:trPr>
        <w:tc>
          <w:tcPr>
            <w:tcW w:w="9576" w:type="dxa"/>
            <w:gridSpan w:val="4"/>
            <w:tcBorders>
              <w:top w:val="nil"/>
              <w:left w:val="nil"/>
              <w:right w:val="nil"/>
            </w:tcBorders>
            <w:shd w:val="clear" w:color="auto" w:fill="auto"/>
          </w:tcPr>
          <w:p w14:paraId="07795E5B" w14:textId="1522E1F3" w:rsidR="00FC5D58" w:rsidRDefault="00FC5D58" w:rsidP="00720DB0">
            <w:pPr>
              <w:pStyle w:val="Caption"/>
            </w:pPr>
            <w:bookmarkStart w:id="174" w:name="_Ref317324446"/>
            <w:bookmarkStart w:id="175" w:name="_Ref317321981"/>
            <w:r>
              <w:t xml:space="preserve">Table </w:t>
            </w:r>
            <w:r w:rsidR="00333F36">
              <w:fldChar w:fldCharType="begin"/>
            </w:r>
            <w:r w:rsidR="00333F36">
              <w:instrText xml:space="preserve"> STYLEREF 1 \s </w:instrText>
            </w:r>
            <w:r w:rsidR="00333F36">
              <w:fldChar w:fldCharType="separate"/>
            </w:r>
            <w:r w:rsidR="00B81ED7">
              <w:rPr>
                <w:noProof/>
              </w:rPr>
              <w:t>7</w:t>
            </w:r>
            <w:r w:rsidR="00333F36">
              <w:rPr>
                <w:noProof/>
              </w:rPr>
              <w:fldChar w:fldCharType="end"/>
            </w:r>
            <w:r w:rsidR="000A71CF">
              <w:noBreakHyphen/>
            </w:r>
            <w:r w:rsidR="00333F36">
              <w:fldChar w:fldCharType="begin"/>
            </w:r>
            <w:r w:rsidR="00333F36">
              <w:instrText xml:space="preserve"> SEQ Table \* ARABIC \s 1 </w:instrText>
            </w:r>
            <w:r w:rsidR="00333F36">
              <w:fldChar w:fldCharType="separate"/>
            </w:r>
            <w:r w:rsidR="00B81ED7">
              <w:rPr>
                <w:noProof/>
              </w:rPr>
              <w:t>2</w:t>
            </w:r>
            <w:r w:rsidR="00333F36">
              <w:rPr>
                <w:noProof/>
              </w:rPr>
              <w:fldChar w:fldCharType="end"/>
            </w:r>
            <w:bookmarkEnd w:id="174"/>
            <w:r>
              <w:t xml:space="preserve"> Platform Specific Perspective</w:t>
            </w:r>
            <w:bookmarkEnd w:id="175"/>
            <w:r>
              <w:t xml:space="preserve"> Modeling Summary</w:t>
            </w:r>
          </w:p>
        </w:tc>
      </w:tr>
      <w:tr w:rsidR="006A499E" w:rsidRPr="006A499E" w14:paraId="62B03FCC" w14:textId="77777777" w:rsidTr="006A499E">
        <w:trPr>
          <w:cantSplit/>
          <w:tblHeader/>
        </w:trPr>
        <w:tc>
          <w:tcPr>
            <w:tcW w:w="1668" w:type="dxa"/>
            <w:shd w:val="clear" w:color="auto" w:fill="D9D9D9" w:themeFill="background1" w:themeFillShade="D9"/>
          </w:tcPr>
          <w:p w14:paraId="77A02002" w14:textId="77777777" w:rsidR="00FC5D58" w:rsidRPr="006A499E" w:rsidRDefault="00FC5D58" w:rsidP="00FC5D58">
            <w:pPr>
              <w:pStyle w:val="BodyText"/>
              <w:jc w:val="center"/>
              <w:rPr>
                <w:b/>
                <w:bCs/>
              </w:rPr>
            </w:pPr>
            <w:r w:rsidRPr="006A499E">
              <w:rPr>
                <w:b/>
                <w:bCs/>
              </w:rPr>
              <w:t>UML Element</w:t>
            </w:r>
          </w:p>
        </w:tc>
        <w:tc>
          <w:tcPr>
            <w:tcW w:w="2040" w:type="dxa"/>
            <w:shd w:val="clear" w:color="auto" w:fill="D9D9D9" w:themeFill="background1" w:themeFillShade="D9"/>
          </w:tcPr>
          <w:p w14:paraId="54F8D8D9" w14:textId="77777777" w:rsidR="00FC5D58" w:rsidRPr="006A499E" w:rsidRDefault="00FC5D58" w:rsidP="00FC5D58">
            <w:pPr>
              <w:pStyle w:val="BodyText"/>
              <w:jc w:val="center"/>
              <w:rPr>
                <w:b/>
                <w:bCs/>
              </w:rPr>
            </w:pPr>
            <w:r w:rsidRPr="006A499E">
              <w:rPr>
                <w:b/>
                <w:bCs/>
              </w:rPr>
              <w:t>Stereotype</w:t>
            </w:r>
          </w:p>
        </w:tc>
        <w:tc>
          <w:tcPr>
            <w:tcW w:w="1920" w:type="dxa"/>
            <w:shd w:val="clear" w:color="auto" w:fill="D9D9D9" w:themeFill="background1" w:themeFillShade="D9"/>
          </w:tcPr>
          <w:p w14:paraId="69A3DADD" w14:textId="77777777" w:rsidR="00FC5D58" w:rsidRPr="006A499E" w:rsidRDefault="00FC5D58" w:rsidP="00FC5D58">
            <w:pPr>
              <w:pStyle w:val="BodyText"/>
              <w:jc w:val="center"/>
              <w:rPr>
                <w:b/>
              </w:rPr>
            </w:pPr>
            <w:r w:rsidRPr="006A499E">
              <w:rPr>
                <w:b/>
              </w:rPr>
              <w:t>NIEM Concept Reference</w:t>
            </w:r>
          </w:p>
        </w:tc>
        <w:tc>
          <w:tcPr>
            <w:tcW w:w="3948" w:type="dxa"/>
            <w:shd w:val="clear" w:color="auto" w:fill="D9D9D9" w:themeFill="background1" w:themeFillShade="D9"/>
          </w:tcPr>
          <w:p w14:paraId="4E104EEA" w14:textId="77777777" w:rsidR="00FC5D58" w:rsidRPr="006A499E" w:rsidRDefault="00FC5D58" w:rsidP="00FC5D58">
            <w:pPr>
              <w:pStyle w:val="BodyText"/>
              <w:jc w:val="center"/>
              <w:rPr>
                <w:b/>
                <w:bCs/>
              </w:rPr>
            </w:pPr>
            <w:r w:rsidRPr="006A499E">
              <w:rPr>
                <w:b/>
                <w:bCs/>
              </w:rPr>
              <w:t>Note</w:t>
            </w:r>
          </w:p>
        </w:tc>
      </w:tr>
      <w:tr w:rsidR="00FC5D58" w14:paraId="610DB135" w14:textId="77777777" w:rsidTr="0037787E">
        <w:trPr>
          <w:cantSplit/>
        </w:trPr>
        <w:tc>
          <w:tcPr>
            <w:tcW w:w="1668" w:type="dxa"/>
            <w:shd w:val="clear" w:color="auto" w:fill="auto"/>
          </w:tcPr>
          <w:p w14:paraId="1E8C5851" w14:textId="77777777" w:rsidR="00FC5D58" w:rsidRDefault="00FC5D58" w:rsidP="00FC5D58">
            <w:pPr>
              <w:pStyle w:val="BodyText"/>
            </w:pPr>
            <w:r>
              <w:t>Package</w:t>
            </w:r>
          </w:p>
        </w:tc>
        <w:tc>
          <w:tcPr>
            <w:tcW w:w="2040" w:type="dxa"/>
            <w:shd w:val="clear" w:color="auto" w:fill="auto"/>
          </w:tcPr>
          <w:p w14:paraId="0924E1CA" w14:textId="77777777" w:rsidR="00FC5D58" w:rsidRDefault="00FC5D58" w:rsidP="00FC5D58">
            <w:pPr>
              <w:pStyle w:val="BodyText"/>
            </w:pPr>
            <w:r>
              <w:t>«Namespace»</w:t>
            </w:r>
          </w:p>
        </w:tc>
        <w:tc>
          <w:tcPr>
            <w:tcW w:w="1920" w:type="dxa"/>
            <w:shd w:val="clear" w:color="auto" w:fill="auto"/>
          </w:tcPr>
          <w:p w14:paraId="66F6A4FF" w14:textId="77777777" w:rsidR="00FC5D58" w:rsidRDefault="00FC5D58" w:rsidP="00FC5D58">
            <w:pPr>
              <w:pStyle w:val="BodyText"/>
            </w:pPr>
            <w:r>
              <w:fldChar w:fldCharType="begin"/>
            </w:r>
            <w:r>
              <w:instrText xml:space="preserve"> REF _Ref316834961 \r \h  \* MERGEFORMAT </w:instrText>
            </w:r>
            <w:r>
              <w:fldChar w:fldCharType="separate"/>
            </w:r>
            <w:r w:rsidR="00B81ED7">
              <w:t>7.2.1</w:t>
            </w:r>
            <w:r>
              <w:fldChar w:fldCharType="end"/>
            </w:r>
            <w:r w:rsidR="001F3C8C">
              <w:t xml:space="preserve"> </w:t>
            </w:r>
            <w:r>
              <w:t xml:space="preserve">Namespaces </w:t>
            </w:r>
          </w:p>
        </w:tc>
        <w:tc>
          <w:tcPr>
            <w:tcW w:w="3948" w:type="dxa"/>
            <w:shd w:val="clear" w:color="auto" w:fill="auto"/>
          </w:tcPr>
          <w:p w14:paraId="1F24C7B2" w14:textId="77777777" w:rsidR="00FC5D58" w:rsidRDefault="00FC5D58" w:rsidP="00FC5D58">
            <w:pPr>
              <w:pStyle w:val="BodyText"/>
            </w:pPr>
            <w:r>
              <w:t>A «Namespace» package models a NIEM data schema</w:t>
            </w:r>
          </w:p>
        </w:tc>
      </w:tr>
      <w:tr w:rsidR="00FC5D58" w14:paraId="690D0148" w14:textId="77777777" w:rsidTr="0037787E">
        <w:trPr>
          <w:cantSplit/>
        </w:trPr>
        <w:tc>
          <w:tcPr>
            <w:tcW w:w="9576" w:type="dxa"/>
            <w:gridSpan w:val="4"/>
            <w:shd w:val="clear" w:color="auto" w:fill="D9D9D9"/>
          </w:tcPr>
          <w:p w14:paraId="65542B46" w14:textId="77777777" w:rsidR="00FC5D58" w:rsidRPr="006A499E" w:rsidRDefault="00FC5D58" w:rsidP="00FC5D58">
            <w:pPr>
              <w:pStyle w:val="BodyText"/>
              <w:rPr>
                <w:b/>
              </w:rPr>
            </w:pPr>
            <w:r w:rsidRPr="006A499E">
              <w:rPr>
                <w:b/>
              </w:rPr>
              <w:t>Types</w:t>
            </w:r>
          </w:p>
        </w:tc>
      </w:tr>
      <w:tr w:rsidR="0037787E" w14:paraId="417FF7C3" w14:textId="77777777" w:rsidTr="0037787E">
        <w:trPr>
          <w:cantSplit/>
        </w:trPr>
        <w:tc>
          <w:tcPr>
            <w:tcW w:w="1668" w:type="dxa"/>
            <w:vMerge w:val="restart"/>
            <w:shd w:val="clear" w:color="auto" w:fill="auto"/>
          </w:tcPr>
          <w:p w14:paraId="32F713BA" w14:textId="77777777" w:rsidR="0037787E" w:rsidRDefault="0037787E" w:rsidP="00FC5D58">
            <w:pPr>
              <w:pStyle w:val="BodyText"/>
            </w:pPr>
            <w:r>
              <w:t>Class</w:t>
            </w:r>
          </w:p>
        </w:tc>
        <w:tc>
          <w:tcPr>
            <w:tcW w:w="2040" w:type="dxa"/>
            <w:shd w:val="clear" w:color="auto" w:fill="auto"/>
          </w:tcPr>
          <w:p w14:paraId="4BBCA7FA" w14:textId="77777777" w:rsidR="0037787E" w:rsidRDefault="0037787E" w:rsidP="00FC5D58">
            <w:pPr>
              <w:pStyle w:val="BodyText"/>
            </w:pPr>
            <w:r>
              <w:t>«ObjectType»</w:t>
            </w:r>
          </w:p>
        </w:tc>
        <w:tc>
          <w:tcPr>
            <w:tcW w:w="1920" w:type="dxa"/>
            <w:shd w:val="clear" w:color="auto" w:fill="auto"/>
          </w:tcPr>
          <w:p w14:paraId="1F8500C2" w14:textId="77777777" w:rsidR="0037787E" w:rsidRDefault="0037787E" w:rsidP="00FC5D58">
            <w:pPr>
              <w:pStyle w:val="BodyText"/>
            </w:pPr>
            <w:r>
              <w:fldChar w:fldCharType="begin"/>
            </w:r>
            <w:r>
              <w:instrText xml:space="preserve"> REF _Ref317155214 \r \h  \* MERGEFORMAT </w:instrText>
            </w:r>
            <w:r>
              <w:fldChar w:fldCharType="separate"/>
            </w:r>
            <w:r w:rsidR="00B81ED7">
              <w:t>7.3.2</w:t>
            </w:r>
            <w:r>
              <w:fldChar w:fldCharType="end"/>
            </w:r>
            <w:r>
              <w:t xml:space="preserve"> </w:t>
            </w:r>
            <w:r>
              <w:fldChar w:fldCharType="begin"/>
            </w:r>
            <w:r>
              <w:instrText xml:space="preserve"> REF _Ref317155214 \h  \* MERGEFORMAT </w:instrText>
            </w:r>
            <w:r>
              <w:fldChar w:fldCharType="separate"/>
            </w:r>
            <w:r w:rsidR="00B81ED7">
              <w:t>Object Types</w:t>
            </w:r>
            <w:r>
              <w:fldChar w:fldCharType="end"/>
            </w:r>
          </w:p>
          <w:p w14:paraId="4C7ACB46" w14:textId="77777777" w:rsidR="0037787E" w:rsidRDefault="0037787E" w:rsidP="00FC5D58">
            <w:pPr>
              <w:pStyle w:val="BodyText"/>
            </w:pPr>
          </w:p>
          <w:p w14:paraId="1DD50A22" w14:textId="77777777" w:rsidR="0037787E" w:rsidRPr="00AB0A63" w:rsidRDefault="0037787E" w:rsidP="00FC5D58">
            <w:pPr>
              <w:pStyle w:val="BodyText"/>
              <w:rPr>
                <w:color w:val="FF0000"/>
              </w:rPr>
            </w:pPr>
          </w:p>
        </w:tc>
        <w:tc>
          <w:tcPr>
            <w:tcW w:w="3948" w:type="dxa"/>
            <w:shd w:val="clear" w:color="auto" w:fill="auto"/>
          </w:tcPr>
          <w:p w14:paraId="10F27BB1" w14:textId="77777777" w:rsidR="0037787E" w:rsidRDefault="0037787E" w:rsidP="00FC5D58">
            <w:pPr>
              <w:pStyle w:val="BodyText"/>
            </w:pPr>
            <w:r w:rsidRPr="00F011EB">
              <w:t>A</w:t>
            </w:r>
            <w:r>
              <w:t xml:space="preserve"> NIEM</w:t>
            </w:r>
            <w:r w:rsidRPr="00F011EB">
              <w:t xml:space="preserve"> </w:t>
            </w:r>
            <w:r w:rsidRPr="000C38BA">
              <w:rPr>
                <w:i/>
              </w:rPr>
              <w:t>object type</w:t>
            </w:r>
            <w:r w:rsidRPr="00F011EB">
              <w:t xml:space="preserv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2A0B9292" w14:textId="77777777" w:rsidTr="0037787E">
        <w:trPr>
          <w:cantSplit/>
        </w:trPr>
        <w:tc>
          <w:tcPr>
            <w:tcW w:w="1668" w:type="dxa"/>
            <w:vMerge/>
            <w:shd w:val="clear" w:color="auto" w:fill="auto"/>
          </w:tcPr>
          <w:p w14:paraId="6550D219" w14:textId="77777777" w:rsidR="0037787E" w:rsidRDefault="0037787E" w:rsidP="00FC5D58">
            <w:pPr>
              <w:pStyle w:val="BodyText"/>
            </w:pPr>
          </w:p>
        </w:tc>
        <w:tc>
          <w:tcPr>
            <w:tcW w:w="2040" w:type="dxa"/>
            <w:shd w:val="clear" w:color="auto" w:fill="auto"/>
          </w:tcPr>
          <w:p w14:paraId="6898F640" w14:textId="77777777" w:rsidR="0037787E" w:rsidRDefault="0037787E" w:rsidP="00FC5D58">
            <w:pPr>
              <w:pStyle w:val="BodyText"/>
            </w:pPr>
            <w:r>
              <w:t>«ObjectType»</w:t>
            </w:r>
          </w:p>
          <w:p w14:paraId="4F2BE80A" w14:textId="77777777" w:rsidR="0037787E" w:rsidRDefault="0037787E" w:rsidP="00FC5D58">
            <w:pPr>
              <w:pStyle w:val="BodyText"/>
            </w:pPr>
            <w:r>
              <w:t>(Used as a role)</w:t>
            </w:r>
          </w:p>
        </w:tc>
        <w:tc>
          <w:tcPr>
            <w:tcW w:w="1920" w:type="dxa"/>
            <w:shd w:val="clear" w:color="auto" w:fill="auto"/>
          </w:tcPr>
          <w:p w14:paraId="6271ABF6" w14:textId="77777777" w:rsidR="0037787E" w:rsidRDefault="0037787E" w:rsidP="00FC5D58">
            <w:pPr>
              <w:pStyle w:val="BodyText"/>
            </w:pPr>
            <w:r>
              <w:fldChar w:fldCharType="begin"/>
            </w:r>
            <w:r>
              <w:instrText xml:space="preserve"> REF _Ref316483937 \w \h  \* MERGEFORMAT </w:instrText>
            </w:r>
            <w:r>
              <w:fldChar w:fldCharType="separate"/>
            </w:r>
            <w:r w:rsidR="00B81ED7">
              <w:t>7.3.3</w:t>
            </w:r>
            <w:r>
              <w:fldChar w:fldCharType="end"/>
            </w:r>
            <w:r>
              <w:t xml:space="preserve"> </w:t>
            </w:r>
            <w:r>
              <w:fldChar w:fldCharType="begin"/>
            </w:r>
            <w:r>
              <w:instrText xml:space="preserve"> REF _Ref316483937 \h  \* MERGEFORMAT </w:instrText>
            </w:r>
            <w:r>
              <w:fldChar w:fldCharType="separate"/>
            </w:r>
            <w:r w:rsidR="00B81ED7">
              <w:t>Role Types</w:t>
            </w:r>
            <w:r>
              <w:fldChar w:fldCharType="end"/>
            </w:r>
          </w:p>
        </w:tc>
        <w:tc>
          <w:tcPr>
            <w:tcW w:w="3948" w:type="dxa"/>
            <w:shd w:val="clear" w:color="auto" w:fill="auto"/>
          </w:tcPr>
          <w:p w14:paraId="3DDEDE86" w14:textId="4AFA2AF0" w:rsidR="0037787E" w:rsidRDefault="0037787E"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A class is interpreted as representing a </w:t>
            </w:r>
            <w:r>
              <w:rPr>
                <w:i/>
              </w:rPr>
              <w:t>role type</w:t>
            </w:r>
            <w:r>
              <w:t xml:space="preserve"> if it has one or more properties that identify the base type(s) of the role. By the NDR naming conventions, such properties must have names beginning with “RoleOf”.</w:t>
            </w:r>
          </w:p>
        </w:tc>
      </w:tr>
      <w:tr w:rsidR="0037787E" w14:paraId="28295491" w14:textId="77777777" w:rsidTr="0037787E">
        <w:trPr>
          <w:cantSplit/>
        </w:trPr>
        <w:tc>
          <w:tcPr>
            <w:tcW w:w="1668" w:type="dxa"/>
            <w:vMerge/>
            <w:shd w:val="clear" w:color="auto" w:fill="auto"/>
          </w:tcPr>
          <w:p w14:paraId="1902C75A" w14:textId="77777777" w:rsidR="0037787E" w:rsidRDefault="0037787E" w:rsidP="00FC5D58">
            <w:pPr>
              <w:pStyle w:val="BodyText"/>
            </w:pPr>
          </w:p>
        </w:tc>
        <w:tc>
          <w:tcPr>
            <w:tcW w:w="2040" w:type="dxa"/>
            <w:shd w:val="clear" w:color="auto" w:fill="auto"/>
          </w:tcPr>
          <w:p w14:paraId="1AA69925" w14:textId="77777777" w:rsidR="0037787E" w:rsidRDefault="0037787E" w:rsidP="00FC5D58">
            <w:pPr>
              <w:pStyle w:val="BodyText"/>
            </w:pPr>
            <w:r>
              <w:t>«AssociationType»</w:t>
            </w:r>
          </w:p>
        </w:tc>
        <w:tc>
          <w:tcPr>
            <w:tcW w:w="1920" w:type="dxa"/>
            <w:shd w:val="clear" w:color="auto" w:fill="auto"/>
          </w:tcPr>
          <w:p w14:paraId="044DE4EE" w14:textId="77777777" w:rsidR="0037787E" w:rsidRDefault="0037787E" w:rsidP="00FC5D58">
            <w:pPr>
              <w:pStyle w:val="BodyText"/>
            </w:pPr>
            <w:r>
              <w:fldChar w:fldCharType="begin"/>
            </w:r>
            <w:r>
              <w:instrText xml:space="preserve"> REF _Ref317349742 \r \h </w:instrText>
            </w:r>
            <w:r>
              <w:fldChar w:fldCharType="separate"/>
            </w:r>
            <w:r w:rsidR="00B81ED7">
              <w:t>7.3.4</w:t>
            </w:r>
            <w:r>
              <w:fldChar w:fldCharType="end"/>
            </w:r>
            <w:r>
              <w:t xml:space="preserve"> Association Types</w:t>
            </w:r>
          </w:p>
        </w:tc>
        <w:tc>
          <w:tcPr>
            <w:tcW w:w="3948" w:type="dxa"/>
            <w:shd w:val="clear" w:color="auto" w:fill="auto"/>
          </w:tcPr>
          <w:p w14:paraId="3B5432B0"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Each end of the NIEM association is represented by a UML association end.</w:t>
            </w:r>
          </w:p>
        </w:tc>
      </w:tr>
      <w:tr w:rsidR="0037787E" w14:paraId="601E6A3A" w14:textId="77777777" w:rsidTr="0037787E">
        <w:trPr>
          <w:cantSplit/>
        </w:trPr>
        <w:tc>
          <w:tcPr>
            <w:tcW w:w="1668" w:type="dxa"/>
            <w:vMerge/>
            <w:shd w:val="clear" w:color="auto" w:fill="auto"/>
          </w:tcPr>
          <w:p w14:paraId="549E1538" w14:textId="77777777" w:rsidR="0037787E" w:rsidRDefault="0037787E" w:rsidP="00FC5D58">
            <w:pPr>
              <w:pStyle w:val="BodyText"/>
            </w:pPr>
          </w:p>
        </w:tc>
        <w:tc>
          <w:tcPr>
            <w:tcW w:w="2040" w:type="dxa"/>
            <w:shd w:val="clear" w:color="auto" w:fill="auto"/>
          </w:tcPr>
          <w:p w14:paraId="4FA0D751" w14:textId="77777777" w:rsidR="0037787E" w:rsidRDefault="0037787E" w:rsidP="00FC5D58">
            <w:pPr>
              <w:pStyle w:val="BodyText"/>
            </w:pPr>
            <w:r>
              <w:t>«MetadataType»</w:t>
            </w:r>
          </w:p>
        </w:tc>
        <w:tc>
          <w:tcPr>
            <w:tcW w:w="1920" w:type="dxa"/>
            <w:shd w:val="clear" w:color="auto" w:fill="auto"/>
          </w:tcPr>
          <w:p w14:paraId="68710D53" w14:textId="77777777" w:rsidR="0037787E" w:rsidRPr="00AB0A63" w:rsidRDefault="0037787E" w:rsidP="000A18D6">
            <w:pPr>
              <w:pStyle w:val="BodyText"/>
            </w:pPr>
            <w:r>
              <w:fldChar w:fldCharType="begin"/>
            </w:r>
            <w:r>
              <w:instrText xml:space="preserve"> REF _Ref317537187 \r \h </w:instrText>
            </w:r>
            <w:r>
              <w:fldChar w:fldCharType="separate"/>
            </w:r>
            <w:r w:rsidR="00B81ED7">
              <w:t>7.3.5</w:t>
            </w:r>
            <w:r>
              <w:fldChar w:fldCharType="end"/>
            </w:r>
            <w:r>
              <w:t xml:space="preserve"> </w:t>
            </w:r>
            <w:r>
              <w:fldChar w:fldCharType="begin"/>
            </w:r>
            <w:r>
              <w:instrText xml:space="preserve"> REF _Ref317537190 \h </w:instrText>
            </w:r>
            <w:r>
              <w:fldChar w:fldCharType="separate"/>
            </w:r>
            <w:r w:rsidR="00B81ED7">
              <w:t>Metadata Types</w:t>
            </w:r>
            <w:r>
              <w:fldChar w:fldCharType="end"/>
            </w:r>
          </w:p>
        </w:tc>
        <w:tc>
          <w:tcPr>
            <w:tcW w:w="3948" w:type="dxa"/>
            <w:shd w:val="clear" w:color="auto" w:fill="auto"/>
          </w:tcPr>
          <w:p w14:paraId="54190D41" w14:textId="5D666BEA"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w:t>
            </w:r>
          </w:p>
        </w:tc>
      </w:tr>
      <w:tr w:rsidR="0037787E" w14:paraId="4250F078" w14:textId="77777777" w:rsidTr="0037787E">
        <w:trPr>
          <w:cantSplit/>
        </w:trPr>
        <w:tc>
          <w:tcPr>
            <w:tcW w:w="1668" w:type="dxa"/>
            <w:vMerge/>
            <w:shd w:val="clear" w:color="auto" w:fill="auto"/>
          </w:tcPr>
          <w:p w14:paraId="09DE1754" w14:textId="77777777" w:rsidR="0037787E" w:rsidRDefault="0037787E" w:rsidP="00FC5D58">
            <w:pPr>
              <w:pStyle w:val="BodyText"/>
            </w:pPr>
          </w:p>
        </w:tc>
        <w:tc>
          <w:tcPr>
            <w:tcW w:w="2040" w:type="dxa"/>
            <w:shd w:val="clear" w:color="auto" w:fill="auto"/>
          </w:tcPr>
          <w:p w14:paraId="2831A658" w14:textId="77777777" w:rsidR="0037787E" w:rsidRDefault="0037787E" w:rsidP="00FC5D58">
            <w:pPr>
              <w:pStyle w:val="BodyText"/>
            </w:pPr>
            <w:r>
              <w:t>«AugmentationType»</w:t>
            </w:r>
          </w:p>
          <w:p w14:paraId="13C7339F" w14:textId="77777777" w:rsidR="0037787E" w:rsidRDefault="0037787E" w:rsidP="00FC5D58">
            <w:pPr>
              <w:pStyle w:val="BodyText"/>
            </w:pPr>
          </w:p>
        </w:tc>
        <w:tc>
          <w:tcPr>
            <w:tcW w:w="1920" w:type="dxa"/>
            <w:shd w:val="clear" w:color="auto" w:fill="auto"/>
          </w:tcPr>
          <w:p w14:paraId="5C141056" w14:textId="77777777" w:rsidR="0037787E" w:rsidRDefault="0037787E" w:rsidP="00FC5D58">
            <w:pPr>
              <w:pStyle w:val="BodyText"/>
            </w:pPr>
            <w:r>
              <w:fldChar w:fldCharType="begin"/>
            </w:r>
            <w:r>
              <w:instrText xml:space="preserve"> REF _Ref316483945 \r \h  \* MERGEFORMAT </w:instrText>
            </w:r>
            <w:r>
              <w:fldChar w:fldCharType="separate"/>
            </w:r>
            <w:r w:rsidR="00B81ED7">
              <w:t>7.3.6</w:t>
            </w:r>
            <w:r>
              <w:fldChar w:fldCharType="end"/>
            </w:r>
            <w:r>
              <w:t xml:space="preserve"> </w:t>
            </w:r>
            <w:r>
              <w:fldChar w:fldCharType="begin"/>
            </w:r>
            <w:r>
              <w:instrText xml:space="preserve"> REF _Ref316483945 \h  \* MERGEFORMAT </w:instrText>
            </w:r>
            <w:r>
              <w:fldChar w:fldCharType="separate"/>
            </w:r>
            <w:r w:rsidR="00B81ED7">
              <w:t>Augmentation Types</w:t>
            </w:r>
            <w:r>
              <w:fldChar w:fldCharType="end"/>
            </w:r>
          </w:p>
          <w:p w14:paraId="08C38837" w14:textId="77777777" w:rsidR="0037787E" w:rsidRDefault="0037787E" w:rsidP="00FC5D58">
            <w:pPr>
              <w:pStyle w:val="BodyText"/>
            </w:pPr>
          </w:p>
        </w:tc>
        <w:tc>
          <w:tcPr>
            <w:tcW w:w="3948" w:type="dxa"/>
            <w:shd w:val="clear" w:color="auto" w:fill="auto"/>
          </w:tcPr>
          <w:p w14:paraId="504D58B5"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430C3313" w14:textId="77777777" w:rsidTr="0037787E">
        <w:trPr>
          <w:cantSplit/>
        </w:trPr>
        <w:tc>
          <w:tcPr>
            <w:tcW w:w="1668" w:type="dxa"/>
            <w:vMerge/>
            <w:shd w:val="clear" w:color="auto" w:fill="auto"/>
          </w:tcPr>
          <w:p w14:paraId="362607D5" w14:textId="77777777" w:rsidR="0037787E" w:rsidRDefault="0037787E" w:rsidP="00FC5D58">
            <w:pPr>
              <w:pStyle w:val="BodyText"/>
            </w:pPr>
          </w:p>
        </w:tc>
        <w:tc>
          <w:tcPr>
            <w:tcW w:w="2040" w:type="dxa"/>
            <w:shd w:val="clear" w:color="auto" w:fill="auto"/>
          </w:tcPr>
          <w:p w14:paraId="6C0740DB" w14:textId="77777777" w:rsidR="0037787E" w:rsidRDefault="0037787E" w:rsidP="00FC5D58">
            <w:pPr>
              <w:pStyle w:val="BodyText"/>
            </w:pPr>
            <w:r>
              <w:t>«AdapterType»</w:t>
            </w:r>
          </w:p>
        </w:tc>
        <w:tc>
          <w:tcPr>
            <w:tcW w:w="1920" w:type="dxa"/>
            <w:shd w:val="clear" w:color="auto" w:fill="auto"/>
          </w:tcPr>
          <w:p w14:paraId="6D500086" w14:textId="77777777" w:rsidR="0037787E" w:rsidRDefault="0037787E" w:rsidP="00FC5D58">
            <w:pPr>
              <w:pStyle w:val="BodyText"/>
            </w:pPr>
            <w:r>
              <w:fldChar w:fldCharType="begin"/>
            </w:r>
            <w:r>
              <w:instrText xml:space="preserve"> REF _Ref317349757 \r \h </w:instrText>
            </w:r>
            <w:r>
              <w:fldChar w:fldCharType="separate"/>
            </w:r>
            <w:r w:rsidR="00B81ED7">
              <w:t>7.3.7</w:t>
            </w:r>
            <w:r>
              <w:fldChar w:fldCharType="end"/>
            </w:r>
            <w:r>
              <w:t xml:space="preserve"> Adapter Types</w:t>
            </w:r>
          </w:p>
        </w:tc>
        <w:tc>
          <w:tcPr>
            <w:tcW w:w="3948" w:type="dxa"/>
            <w:shd w:val="clear" w:color="auto" w:fill="auto"/>
          </w:tcPr>
          <w:p w14:paraId="31311555"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76E835F6" w14:textId="77777777" w:rsidTr="0037787E">
        <w:trPr>
          <w:cantSplit/>
        </w:trPr>
        <w:tc>
          <w:tcPr>
            <w:tcW w:w="1668" w:type="dxa"/>
            <w:vMerge/>
            <w:shd w:val="clear" w:color="auto" w:fill="auto"/>
          </w:tcPr>
          <w:p w14:paraId="46102789" w14:textId="77777777" w:rsidR="0037787E" w:rsidRDefault="0037787E" w:rsidP="00FC5D58">
            <w:pPr>
              <w:pStyle w:val="BodyText"/>
            </w:pPr>
          </w:p>
        </w:tc>
        <w:tc>
          <w:tcPr>
            <w:tcW w:w="2040" w:type="dxa"/>
            <w:shd w:val="clear" w:color="auto" w:fill="auto"/>
          </w:tcPr>
          <w:p w14:paraId="74C97F1E" w14:textId="77777777" w:rsidR="0037787E" w:rsidRDefault="0037787E" w:rsidP="00FC5D58">
            <w:pPr>
              <w:pStyle w:val="BodyText"/>
            </w:pPr>
            <w:r>
              <w:t>«Choice»</w:t>
            </w:r>
          </w:p>
        </w:tc>
        <w:tc>
          <w:tcPr>
            <w:tcW w:w="1920" w:type="dxa"/>
            <w:shd w:val="clear" w:color="auto" w:fill="auto"/>
          </w:tcPr>
          <w:p w14:paraId="711EA59F" w14:textId="2B83D2C8" w:rsidR="0037787E" w:rsidRDefault="007575CE" w:rsidP="00FC5D58">
            <w:pPr>
              <w:pStyle w:val="BodyText"/>
            </w:pPr>
            <w:r>
              <w:fldChar w:fldCharType="begin"/>
            </w:r>
            <w:r>
              <w:instrText xml:space="preserve"> REF _Ref409443166 \r \h </w:instrText>
            </w:r>
            <w:r>
              <w:fldChar w:fldCharType="separate"/>
            </w:r>
            <w:r w:rsidR="00B81ED7">
              <w:t>7.5.5</w:t>
            </w:r>
            <w:r>
              <w:fldChar w:fldCharType="end"/>
            </w:r>
            <w:r>
              <w:t xml:space="preserve"> </w:t>
            </w:r>
            <w:r>
              <w:fldChar w:fldCharType="begin"/>
            </w:r>
            <w:r>
              <w:instrText xml:space="preserve"> REF _Ref409443167 \h </w:instrText>
            </w:r>
            <w:r>
              <w:fldChar w:fldCharType="separate"/>
            </w:r>
            <w:r w:rsidR="00B81ED7">
              <w:t>Choice Groups</w:t>
            </w:r>
            <w:r>
              <w:fldChar w:fldCharType="end"/>
            </w:r>
          </w:p>
        </w:tc>
        <w:tc>
          <w:tcPr>
            <w:tcW w:w="3948" w:type="dxa"/>
            <w:shd w:val="clear" w:color="auto" w:fill="auto"/>
          </w:tcPr>
          <w:p w14:paraId="3FC4AB30"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5982A28B" w14:textId="77777777" w:rsidTr="0037787E">
        <w:trPr>
          <w:cantSplit/>
        </w:trPr>
        <w:tc>
          <w:tcPr>
            <w:tcW w:w="1668" w:type="dxa"/>
            <w:vMerge/>
            <w:shd w:val="clear" w:color="auto" w:fill="auto"/>
          </w:tcPr>
          <w:p w14:paraId="456B234A" w14:textId="77777777" w:rsidR="0037787E" w:rsidRDefault="0037787E" w:rsidP="00FC5D58">
            <w:pPr>
              <w:pStyle w:val="BodyText"/>
            </w:pPr>
          </w:p>
        </w:tc>
        <w:tc>
          <w:tcPr>
            <w:tcW w:w="2040" w:type="dxa"/>
            <w:shd w:val="clear" w:color="auto" w:fill="auto"/>
          </w:tcPr>
          <w:p w14:paraId="3A35B0B7" w14:textId="77777777" w:rsidR="0037787E" w:rsidRDefault="0037787E" w:rsidP="00FC5D58">
            <w:pPr>
              <w:pStyle w:val="BodyText"/>
            </w:pPr>
            <w:r>
              <w:t>«PropertyHolder»</w:t>
            </w:r>
          </w:p>
        </w:tc>
        <w:tc>
          <w:tcPr>
            <w:tcW w:w="1920" w:type="dxa"/>
            <w:shd w:val="clear" w:color="auto" w:fill="auto"/>
          </w:tcPr>
          <w:p w14:paraId="38C9265C" w14:textId="77777777" w:rsidR="0037787E" w:rsidRDefault="0037787E" w:rsidP="00FC5D58">
            <w:pPr>
              <w:pStyle w:val="BodyText"/>
            </w:pPr>
            <w:r>
              <w:fldChar w:fldCharType="begin"/>
            </w:r>
            <w:r>
              <w:instrText xml:space="preserve"> REF _Ref316856575 \r \h  \* MERGEFORMAT </w:instrText>
            </w:r>
            <w:r>
              <w:fldChar w:fldCharType="separate"/>
            </w:r>
            <w:r w:rsidR="00B81ED7">
              <w:t>7.5.2</w:t>
            </w:r>
            <w:r>
              <w:fldChar w:fldCharType="end"/>
            </w:r>
            <w:r>
              <w:t xml:space="preserve"> </w:t>
            </w:r>
            <w:r>
              <w:fldChar w:fldCharType="begin"/>
            </w:r>
            <w:r>
              <w:instrText xml:space="preserve"> REF _Ref316856575 \h  \* MERGEFORMAT </w:instrText>
            </w:r>
            <w:r>
              <w:fldChar w:fldCharType="separate"/>
            </w:r>
            <w:r w:rsidR="00B81ED7">
              <w:t>Property Holders and Property References</w:t>
            </w:r>
            <w:r>
              <w:fldChar w:fldCharType="end"/>
            </w:r>
          </w:p>
        </w:tc>
        <w:tc>
          <w:tcPr>
            <w:tcW w:w="3948" w:type="dxa"/>
            <w:shd w:val="clear" w:color="auto" w:fill="auto"/>
          </w:tcPr>
          <w:p w14:paraId="17D17503" w14:textId="4BFB624B"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49C09F47" w14:textId="77777777" w:rsidTr="0037787E">
        <w:trPr>
          <w:cantSplit/>
        </w:trPr>
        <w:tc>
          <w:tcPr>
            <w:tcW w:w="1668" w:type="dxa"/>
            <w:vMerge/>
            <w:shd w:val="clear" w:color="auto" w:fill="auto"/>
          </w:tcPr>
          <w:p w14:paraId="68BFD470" w14:textId="77777777" w:rsidR="0037787E" w:rsidRDefault="0037787E" w:rsidP="00F0711F">
            <w:pPr>
              <w:pStyle w:val="BodyText"/>
            </w:pPr>
          </w:p>
        </w:tc>
        <w:tc>
          <w:tcPr>
            <w:tcW w:w="2040" w:type="dxa"/>
            <w:shd w:val="clear" w:color="auto" w:fill="auto"/>
          </w:tcPr>
          <w:p w14:paraId="2245C82C" w14:textId="0BEBC29E" w:rsidR="0037787E" w:rsidRDefault="0037787E" w:rsidP="00F0711F">
            <w:pPr>
              <w:pStyle w:val="BodyText"/>
            </w:pPr>
            <w:r>
              <w:t>isAbstract</w:t>
            </w:r>
          </w:p>
        </w:tc>
        <w:tc>
          <w:tcPr>
            <w:tcW w:w="1920" w:type="dxa"/>
            <w:shd w:val="clear" w:color="auto" w:fill="auto"/>
          </w:tcPr>
          <w:p w14:paraId="6A1D00A5" w14:textId="6E95E5D0" w:rsidR="0037787E" w:rsidRDefault="0037787E" w:rsidP="00F0711F">
            <w:pPr>
              <w:pStyle w:val="BodyText"/>
            </w:pPr>
            <w:r>
              <w:fldChar w:fldCharType="begin"/>
            </w:r>
            <w:r>
              <w:instrText xml:space="preserve"> REF _Ref317460462 \r \h </w:instrText>
            </w:r>
            <w:r>
              <w:fldChar w:fldCharType="separate"/>
            </w:r>
            <w:r w:rsidR="00B81ED7">
              <w:t>7.3.1</w:t>
            </w:r>
            <w:r>
              <w:fldChar w:fldCharType="end"/>
            </w:r>
            <w:r>
              <w:t xml:space="preserve"> </w:t>
            </w:r>
            <w:r>
              <w:fldChar w:fldCharType="begin"/>
            </w:r>
            <w:r>
              <w:instrText xml:space="preserve"> REF _Ref317460462 \h </w:instrText>
            </w:r>
            <w:r>
              <w:fldChar w:fldCharType="separate"/>
            </w:r>
            <w:r w:rsidR="00B81ED7">
              <w:t>Complex Types</w:t>
            </w:r>
            <w:r>
              <w:fldChar w:fldCharType="end"/>
            </w:r>
            <w:r w:rsidR="00D04C9F">
              <w:t xml:space="preserve"> (abstract)</w:t>
            </w:r>
          </w:p>
        </w:tc>
        <w:tc>
          <w:tcPr>
            <w:tcW w:w="3948" w:type="dxa"/>
            <w:shd w:val="clear" w:color="auto" w:fill="auto"/>
          </w:tcPr>
          <w:p w14:paraId="75AEB0C6" w14:textId="77777777" w:rsidR="0037787E" w:rsidRDefault="0037787E" w:rsidP="00F0711F">
            <w:pPr>
              <w:pStyle w:val="BodyText"/>
            </w:pPr>
            <w:r>
              <w:t>An abstract class may not have a direct instance, non-abstract subclasses of an abstract class may have instances.</w:t>
            </w:r>
          </w:p>
        </w:tc>
      </w:tr>
      <w:tr w:rsidR="00FC5D58" w14:paraId="75A1EB0E" w14:textId="77777777" w:rsidTr="0037787E">
        <w:trPr>
          <w:cantSplit/>
        </w:trPr>
        <w:tc>
          <w:tcPr>
            <w:tcW w:w="1668" w:type="dxa"/>
            <w:vMerge w:val="restart"/>
            <w:shd w:val="clear" w:color="auto" w:fill="auto"/>
          </w:tcPr>
          <w:p w14:paraId="03A2A004" w14:textId="77777777" w:rsidR="00FC5D58" w:rsidRPr="00AB0A63" w:rsidRDefault="00FC5D58" w:rsidP="00FC5D58">
            <w:pPr>
              <w:pStyle w:val="BodyText"/>
              <w:rPr>
                <w:i/>
              </w:rPr>
            </w:pPr>
            <w:r>
              <w:t>DataType</w:t>
            </w:r>
            <w:r w:rsidRPr="00AB0A63">
              <w:rPr>
                <w:i/>
              </w:rPr>
              <w:t xml:space="preserve"> </w:t>
            </w:r>
          </w:p>
          <w:p w14:paraId="10E1740D" w14:textId="77777777" w:rsidR="00FC5D58" w:rsidRDefault="00FC5D58" w:rsidP="00FC5D58">
            <w:pPr>
              <w:pStyle w:val="BodyText"/>
              <w:keepNext/>
            </w:pPr>
            <w:r w:rsidRPr="00AB0A63">
              <w:rPr>
                <w:i/>
              </w:rPr>
              <w:t>Also applies to PrimitiveType and Enumeration which are DataTypes</w:t>
            </w:r>
          </w:p>
        </w:tc>
        <w:tc>
          <w:tcPr>
            <w:tcW w:w="2040" w:type="dxa"/>
            <w:shd w:val="clear" w:color="auto" w:fill="auto"/>
          </w:tcPr>
          <w:p w14:paraId="342DCBD9" w14:textId="77777777" w:rsidR="00FC5D58" w:rsidRDefault="00FC5D58" w:rsidP="00FC5D58">
            <w:pPr>
              <w:pStyle w:val="BodyText"/>
            </w:pPr>
            <w:r>
              <w:t>«Union»</w:t>
            </w:r>
          </w:p>
        </w:tc>
        <w:tc>
          <w:tcPr>
            <w:tcW w:w="1920" w:type="dxa"/>
            <w:shd w:val="clear" w:color="auto" w:fill="auto"/>
          </w:tcPr>
          <w:p w14:paraId="5BF2155A" w14:textId="77777777" w:rsidR="00FC5D58" w:rsidRDefault="00FC5D58" w:rsidP="00FC5D58">
            <w:pPr>
              <w:pStyle w:val="BodyText"/>
            </w:pPr>
            <w:r>
              <w:fldChar w:fldCharType="begin"/>
            </w:r>
            <w:r>
              <w:instrText xml:space="preserve"> REF _Ref317249029 \r \h  \* MERGEFORMAT </w:instrText>
            </w:r>
            <w:r>
              <w:fldChar w:fldCharType="separate"/>
            </w:r>
            <w:r w:rsidR="00B81ED7">
              <w:t>7.4.4</w:t>
            </w:r>
            <w:r>
              <w:fldChar w:fldCharType="end"/>
            </w:r>
            <w:r>
              <w:t xml:space="preserve"> </w:t>
            </w:r>
            <w:r>
              <w:fldChar w:fldCharType="begin"/>
            </w:r>
            <w:r>
              <w:instrText xml:space="preserve"> REF _Ref317249029 \h  \* MERGEFORMAT </w:instrText>
            </w:r>
            <w:r>
              <w:fldChar w:fldCharType="separate"/>
            </w:r>
            <w:r w:rsidR="00B81ED7">
              <w:t>Unions</w:t>
            </w:r>
            <w:r>
              <w:fldChar w:fldCharType="end"/>
            </w:r>
          </w:p>
        </w:tc>
        <w:tc>
          <w:tcPr>
            <w:tcW w:w="3948" w:type="dxa"/>
            <w:shd w:val="clear" w:color="auto" w:fill="auto"/>
          </w:tcPr>
          <w:p w14:paraId="712A0F82" w14:textId="77777777"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02B6B4FF" w14:textId="77777777" w:rsidTr="0037787E">
        <w:trPr>
          <w:cantSplit/>
        </w:trPr>
        <w:tc>
          <w:tcPr>
            <w:tcW w:w="1668" w:type="dxa"/>
            <w:vMerge/>
            <w:shd w:val="clear" w:color="auto" w:fill="auto"/>
          </w:tcPr>
          <w:p w14:paraId="5FC3699A" w14:textId="77777777" w:rsidR="00FC5D58" w:rsidRDefault="00FC5D58" w:rsidP="00FC5D58">
            <w:pPr>
              <w:pStyle w:val="BodyText"/>
            </w:pPr>
          </w:p>
        </w:tc>
        <w:tc>
          <w:tcPr>
            <w:tcW w:w="2040" w:type="dxa"/>
            <w:shd w:val="clear" w:color="auto" w:fill="auto"/>
          </w:tcPr>
          <w:p w14:paraId="66B719FA" w14:textId="77777777" w:rsidR="00FC5D58" w:rsidRDefault="00FC5D58" w:rsidP="00FC5D58">
            <w:pPr>
              <w:pStyle w:val="BodyText"/>
            </w:pPr>
            <w:r>
              <w:t>«List»</w:t>
            </w:r>
          </w:p>
        </w:tc>
        <w:tc>
          <w:tcPr>
            <w:tcW w:w="1920" w:type="dxa"/>
            <w:shd w:val="clear" w:color="auto" w:fill="auto"/>
          </w:tcPr>
          <w:p w14:paraId="196C6E47" w14:textId="77777777" w:rsidR="00FC5D58" w:rsidRDefault="00FC5D58" w:rsidP="00FC5D58">
            <w:pPr>
              <w:pStyle w:val="BodyText"/>
            </w:pPr>
            <w:r>
              <w:fldChar w:fldCharType="begin"/>
            </w:r>
            <w:r>
              <w:instrText xml:space="preserve"> REF _Ref316823195 \r \h  \* MERGEFORMAT </w:instrText>
            </w:r>
            <w:r>
              <w:fldChar w:fldCharType="separate"/>
            </w:r>
            <w:r w:rsidR="00B81ED7">
              <w:t>7.4.5</w:t>
            </w:r>
            <w:r>
              <w:fldChar w:fldCharType="end"/>
            </w:r>
            <w:r>
              <w:t xml:space="preserve"> </w:t>
            </w:r>
            <w:r>
              <w:fldChar w:fldCharType="begin"/>
            </w:r>
            <w:r>
              <w:instrText xml:space="preserve"> REF _Ref316823195 \h  \* MERGEFORMAT </w:instrText>
            </w:r>
            <w:r>
              <w:fldChar w:fldCharType="separate"/>
            </w:r>
            <w:r w:rsidR="00B81ED7">
              <w:t>Lists</w:t>
            </w:r>
            <w:r>
              <w:fldChar w:fldCharType="end"/>
            </w:r>
          </w:p>
        </w:tc>
        <w:tc>
          <w:tcPr>
            <w:tcW w:w="3948" w:type="dxa"/>
            <w:shd w:val="clear" w:color="auto" w:fill="auto"/>
          </w:tcPr>
          <w:p w14:paraId="6FCF6731" w14:textId="77777777"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FC5D58" w14:paraId="15FDB4B6" w14:textId="77777777" w:rsidTr="0037787E">
        <w:trPr>
          <w:cantSplit/>
        </w:trPr>
        <w:tc>
          <w:tcPr>
            <w:tcW w:w="1668" w:type="dxa"/>
            <w:vMerge/>
            <w:shd w:val="clear" w:color="auto" w:fill="auto"/>
          </w:tcPr>
          <w:p w14:paraId="364A4738" w14:textId="77777777" w:rsidR="00FC5D58" w:rsidRDefault="00FC5D58" w:rsidP="00FC5D58">
            <w:pPr>
              <w:pStyle w:val="BodyText"/>
            </w:pPr>
          </w:p>
        </w:tc>
        <w:tc>
          <w:tcPr>
            <w:tcW w:w="2040" w:type="dxa"/>
            <w:shd w:val="clear" w:color="auto" w:fill="auto"/>
          </w:tcPr>
          <w:p w14:paraId="5A9B0C1B" w14:textId="77777777" w:rsidR="00FC5D58" w:rsidRDefault="00FC5D58" w:rsidP="00FC5D58">
            <w:pPr>
              <w:pStyle w:val="BodyText"/>
            </w:pPr>
            <w:r>
              <w:t>«ValueRestriction»</w:t>
            </w:r>
          </w:p>
          <w:p w14:paraId="092C53B6" w14:textId="77777777" w:rsidR="00FC5D58" w:rsidRPr="00AB0A63" w:rsidRDefault="00FC5D58" w:rsidP="00FC5D58">
            <w:pPr>
              <w:pStyle w:val="BodyText"/>
              <w:rPr>
                <w:i/>
              </w:rPr>
            </w:pPr>
          </w:p>
        </w:tc>
        <w:tc>
          <w:tcPr>
            <w:tcW w:w="1920" w:type="dxa"/>
            <w:shd w:val="clear" w:color="auto" w:fill="auto"/>
          </w:tcPr>
          <w:p w14:paraId="04940FD0" w14:textId="77777777" w:rsidR="00FC5D58" w:rsidRDefault="001F3C8C" w:rsidP="00FC5D58">
            <w:pPr>
              <w:pStyle w:val="BodyText"/>
            </w:pPr>
            <w:r>
              <w:fldChar w:fldCharType="begin"/>
            </w:r>
            <w:r>
              <w:instrText xml:space="preserve"> REF _Ref317460498 \r \h </w:instrText>
            </w:r>
            <w:r>
              <w:fldChar w:fldCharType="separate"/>
            </w:r>
            <w:r w:rsidR="00B81ED7">
              <w:t>7.4.1</w:t>
            </w:r>
            <w:r>
              <w:fldChar w:fldCharType="end"/>
            </w:r>
            <w:r>
              <w:t xml:space="preserve"> </w:t>
            </w:r>
            <w:r>
              <w:fldChar w:fldCharType="begin"/>
            </w:r>
            <w:r>
              <w:instrText xml:space="preserve"> REF _Ref317460498 \h </w:instrText>
            </w:r>
            <w:r>
              <w:fldChar w:fldCharType="separate"/>
            </w:r>
            <w:r w:rsidR="00B81ED7">
              <w:t>Simple Types</w:t>
            </w:r>
            <w:r>
              <w:fldChar w:fldCharType="end"/>
            </w:r>
          </w:p>
        </w:tc>
        <w:tc>
          <w:tcPr>
            <w:tcW w:w="3948" w:type="dxa"/>
            <w:shd w:val="clear" w:color="auto" w:fill="auto"/>
          </w:tcPr>
          <w:p w14:paraId="3F2F55DC" w14:textId="77777777" w:rsidR="00FC5D58" w:rsidRDefault="00FC5D58"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666E7319" w14:textId="77777777" w:rsidTr="0037787E">
        <w:trPr>
          <w:cantSplit/>
          <w:trHeight w:val="660"/>
        </w:trPr>
        <w:tc>
          <w:tcPr>
            <w:tcW w:w="1668" w:type="dxa"/>
            <w:shd w:val="clear" w:color="auto" w:fill="auto"/>
          </w:tcPr>
          <w:p w14:paraId="410A7126" w14:textId="77777777" w:rsidR="00FC5D58" w:rsidRDefault="00FC5D58" w:rsidP="00FC5D58">
            <w:pPr>
              <w:pStyle w:val="BodyText"/>
            </w:pPr>
            <w:r>
              <w:t>PrimitiveType</w:t>
            </w:r>
          </w:p>
        </w:tc>
        <w:tc>
          <w:tcPr>
            <w:tcW w:w="2040" w:type="dxa"/>
            <w:shd w:val="clear" w:color="auto" w:fill="auto"/>
          </w:tcPr>
          <w:p w14:paraId="48A3A023" w14:textId="77777777" w:rsidR="00FC5D58" w:rsidRDefault="00FC5D58" w:rsidP="00FC5D58">
            <w:pPr>
              <w:pStyle w:val="BodyText"/>
            </w:pPr>
            <w:r>
              <w:t>None</w:t>
            </w:r>
          </w:p>
        </w:tc>
        <w:tc>
          <w:tcPr>
            <w:tcW w:w="1920" w:type="dxa"/>
            <w:shd w:val="clear" w:color="auto" w:fill="auto"/>
          </w:tcPr>
          <w:p w14:paraId="484336AE" w14:textId="77777777" w:rsidR="00FC5D58" w:rsidRDefault="001F3C8C" w:rsidP="00FC5D58">
            <w:pPr>
              <w:pStyle w:val="BodyText"/>
            </w:pPr>
            <w:r>
              <w:fldChar w:fldCharType="begin"/>
            </w:r>
            <w:r>
              <w:instrText xml:space="preserve"> REF _Ref317460189 \r \h </w:instrText>
            </w:r>
            <w:r>
              <w:fldChar w:fldCharType="separate"/>
            </w:r>
            <w:r w:rsidR="00B81ED7">
              <w:t>7.4.2</w:t>
            </w:r>
            <w:r>
              <w:fldChar w:fldCharType="end"/>
            </w:r>
            <w:r>
              <w:t xml:space="preserve"> </w:t>
            </w:r>
            <w:r>
              <w:fldChar w:fldCharType="begin"/>
            </w:r>
            <w:r>
              <w:instrText xml:space="preserve"> REF _Ref317460189 \h </w:instrText>
            </w:r>
            <w:r>
              <w:fldChar w:fldCharType="separate"/>
            </w:r>
            <w:r w:rsidR="00B81ED7">
              <w:t>Primitive Types</w:t>
            </w:r>
            <w:r>
              <w:fldChar w:fldCharType="end"/>
            </w:r>
          </w:p>
        </w:tc>
        <w:tc>
          <w:tcPr>
            <w:tcW w:w="3948" w:type="dxa"/>
            <w:shd w:val="clear" w:color="auto" w:fill="auto"/>
          </w:tcPr>
          <w:p w14:paraId="5595947D"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or numbers.</w:t>
            </w:r>
          </w:p>
        </w:tc>
      </w:tr>
      <w:tr w:rsidR="007575CE" w14:paraId="7E37F522" w14:textId="77777777" w:rsidTr="0037787E">
        <w:trPr>
          <w:cantSplit/>
        </w:trPr>
        <w:tc>
          <w:tcPr>
            <w:tcW w:w="1668" w:type="dxa"/>
            <w:shd w:val="clear" w:color="auto" w:fill="auto"/>
          </w:tcPr>
          <w:p w14:paraId="640DF408" w14:textId="02FE3067" w:rsidR="007575CE" w:rsidRDefault="007575CE" w:rsidP="007575CE">
            <w:pPr>
              <w:pStyle w:val="BodyText"/>
            </w:pPr>
            <w:r>
              <w:lastRenderedPageBreak/>
              <w:t>Enumeration</w:t>
            </w:r>
          </w:p>
        </w:tc>
        <w:tc>
          <w:tcPr>
            <w:tcW w:w="2040" w:type="dxa"/>
            <w:shd w:val="clear" w:color="auto" w:fill="auto"/>
          </w:tcPr>
          <w:p w14:paraId="0657BBC3" w14:textId="6C938E19" w:rsidR="007575CE" w:rsidRDefault="007575CE" w:rsidP="007575CE">
            <w:pPr>
              <w:pStyle w:val="BodyText"/>
            </w:pPr>
            <w:r>
              <w:t>None</w:t>
            </w:r>
          </w:p>
        </w:tc>
        <w:tc>
          <w:tcPr>
            <w:tcW w:w="1920" w:type="dxa"/>
            <w:shd w:val="clear" w:color="auto" w:fill="auto"/>
          </w:tcPr>
          <w:p w14:paraId="6ECAEE0C" w14:textId="73BF3524" w:rsidR="007575CE" w:rsidRDefault="007575CE" w:rsidP="007575CE">
            <w:pPr>
              <w:pStyle w:val="BodyText"/>
            </w:pPr>
            <w:r>
              <w:fldChar w:fldCharType="begin"/>
            </w:r>
            <w:r>
              <w:instrText xml:space="preserve"> REF _Ref317407971 \r \h </w:instrText>
            </w:r>
            <w:r>
              <w:fldChar w:fldCharType="separate"/>
            </w:r>
            <w:r w:rsidR="00B81ED7">
              <w:t>7.4.3</w:t>
            </w:r>
            <w:r>
              <w:fldChar w:fldCharType="end"/>
            </w:r>
            <w:r>
              <w:t xml:space="preserve"> Code Types</w:t>
            </w:r>
          </w:p>
        </w:tc>
        <w:tc>
          <w:tcPr>
            <w:tcW w:w="3948" w:type="dxa"/>
            <w:shd w:val="clear" w:color="auto" w:fill="auto"/>
          </w:tcPr>
          <w:p w14:paraId="7A1B23C3" w14:textId="5D519340" w:rsidR="007575CE" w:rsidRDefault="007575CE" w:rsidP="007575CE">
            <w:pPr>
              <w:pStyle w:val="BodyText"/>
            </w:pPr>
            <w:r>
              <w:t xml:space="preserve">A UML enumeration with literals represents a NIEM </w:t>
            </w:r>
            <w:r w:rsidRPr="00AB0A63">
              <w:rPr>
                <w:i/>
              </w:rPr>
              <w:t xml:space="preserve">code </w:t>
            </w:r>
            <w:r>
              <w:rPr>
                <w:i/>
              </w:rPr>
              <w:t xml:space="preserve">simple </w:t>
            </w:r>
            <w:r w:rsidRPr="00AB0A63">
              <w:rPr>
                <w:i/>
              </w:rPr>
              <w:t>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tc>
      </w:tr>
      <w:tr w:rsidR="007575CE" w14:paraId="365FBFFA" w14:textId="77777777" w:rsidTr="0037787E">
        <w:trPr>
          <w:cantSplit/>
        </w:trPr>
        <w:tc>
          <w:tcPr>
            <w:tcW w:w="1668" w:type="dxa"/>
            <w:shd w:val="clear" w:color="auto" w:fill="auto"/>
          </w:tcPr>
          <w:p w14:paraId="3642714E" w14:textId="77777777" w:rsidR="007575CE" w:rsidRDefault="007575CE" w:rsidP="007575CE">
            <w:pPr>
              <w:pStyle w:val="BodyText"/>
            </w:pPr>
            <w:r>
              <w:t>Enumeration</w:t>
            </w:r>
          </w:p>
        </w:tc>
        <w:tc>
          <w:tcPr>
            <w:tcW w:w="2040" w:type="dxa"/>
            <w:shd w:val="clear" w:color="auto" w:fill="auto"/>
          </w:tcPr>
          <w:p w14:paraId="2E019467" w14:textId="0B074D58" w:rsidR="007575CE" w:rsidRDefault="007575CE" w:rsidP="007575CE">
            <w:pPr>
              <w:pStyle w:val="BodyText"/>
            </w:pPr>
            <w:r>
              <w:t>«LocalVocabulary»</w:t>
            </w:r>
          </w:p>
        </w:tc>
        <w:tc>
          <w:tcPr>
            <w:tcW w:w="1920" w:type="dxa"/>
            <w:shd w:val="clear" w:color="auto" w:fill="auto"/>
          </w:tcPr>
          <w:p w14:paraId="0DA70FCF" w14:textId="49A0E089" w:rsidR="007575CE" w:rsidRDefault="007575CE" w:rsidP="007575CE">
            <w:pPr>
              <w:pStyle w:val="BodyText"/>
            </w:pPr>
            <w:r>
              <w:fldChar w:fldCharType="begin"/>
            </w:r>
            <w:r>
              <w:instrText xml:space="preserve"> REF _Ref366423116 \r \h </w:instrText>
            </w:r>
            <w:r>
              <w:fldChar w:fldCharType="separate"/>
            </w:r>
            <w:r w:rsidR="00B81ED7">
              <w:t>7.2.3</w:t>
            </w:r>
            <w:r>
              <w:fldChar w:fldCharType="end"/>
            </w:r>
            <w:r>
              <w:t xml:space="preserve"> </w:t>
            </w:r>
            <w:r>
              <w:fldChar w:fldCharType="begin"/>
            </w:r>
            <w:r>
              <w:instrText xml:space="preserve"> REF _Ref366423116 \h </w:instrText>
            </w:r>
            <w:r>
              <w:fldChar w:fldCharType="separate"/>
            </w:r>
            <w:r w:rsidR="00B81ED7">
              <w:t>Local Vocabularies</w:t>
            </w:r>
            <w:r>
              <w:fldChar w:fldCharType="end"/>
            </w:r>
          </w:p>
        </w:tc>
        <w:tc>
          <w:tcPr>
            <w:tcW w:w="3948" w:type="dxa"/>
            <w:shd w:val="clear" w:color="auto" w:fill="auto"/>
          </w:tcPr>
          <w:p w14:paraId="5D162A40" w14:textId="204604BE" w:rsidR="007575CE" w:rsidRDefault="007575CE" w:rsidP="007575CE">
            <w:pPr>
              <w:pStyle w:val="BodyText"/>
            </w:pPr>
            <w:r>
              <w:t>A local vocabulary defines terms and abbreviations meaningful within a community.</w:t>
            </w:r>
          </w:p>
        </w:tc>
      </w:tr>
      <w:tr w:rsidR="007575CE" w14:paraId="30D09935" w14:textId="77777777" w:rsidTr="0037787E">
        <w:trPr>
          <w:cantSplit/>
        </w:trPr>
        <w:tc>
          <w:tcPr>
            <w:tcW w:w="1668" w:type="dxa"/>
            <w:shd w:val="clear" w:color="auto" w:fill="auto"/>
          </w:tcPr>
          <w:p w14:paraId="1254B4C9" w14:textId="1A929447" w:rsidR="007575CE" w:rsidRDefault="007575CE" w:rsidP="007575CE">
            <w:pPr>
              <w:pStyle w:val="BodyText"/>
            </w:pPr>
            <w:r>
              <w:t>Enumeration Literal</w:t>
            </w:r>
          </w:p>
        </w:tc>
        <w:tc>
          <w:tcPr>
            <w:tcW w:w="2040" w:type="dxa"/>
            <w:shd w:val="clear" w:color="auto" w:fill="auto"/>
          </w:tcPr>
          <w:p w14:paraId="56A84A20" w14:textId="6A7130C1" w:rsidR="007575CE" w:rsidRDefault="007575CE" w:rsidP="007575CE">
            <w:pPr>
              <w:pStyle w:val="BodyText"/>
            </w:pPr>
            <w:r>
              <w:t>«LocalTerm»</w:t>
            </w:r>
          </w:p>
        </w:tc>
        <w:tc>
          <w:tcPr>
            <w:tcW w:w="1920" w:type="dxa"/>
            <w:shd w:val="clear" w:color="auto" w:fill="auto"/>
          </w:tcPr>
          <w:p w14:paraId="113095EE" w14:textId="20FE96E6" w:rsidR="007575CE" w:rsidRPr="000C38BA" w:rsidRDefault="007575CE" w:rsidP="007575CE">
            <w:pPr>
              <w:pStyle w:val="BodyText"/>
            </w:pPr>
            <w:r>
              <w:fldChar w:fldCharType="begin"/>
            </w:r>
            <w:r>
              <w:instrText xml:space="preserve"> REF _Ref366423116 \r \h </w:instrText>
            </w:r>
            <w:r>
              <w:fldChar w:fldCharType="separate"/>
            </w:r>
            <w:r w:rsidR="00B81ED7">
              <w:t>7.2.3</w:t>
            </w:r>
            <w:r>
              <w:fldChar w:fldCharType="end"/>
            </w:r>
            <w:r>
              <w:t xml:space="preserve"> </w:t>
            </w:r>
            <w:r>
              <w:fldChar w:fldCharType="begin"/>
            </w:r>
            <w:r>
              <w:instrText xml:space="preserve"> REF _Ref366423116 \h </w:instrText>
            </w:r>
            <w:r>
              <w:fldChar w:fldCharType="separate"/>
            </w:r>
            <w:r w:rsidR="00B81ED7">
              <w:t>Local Vocabularies</w:t>
            </w:r>
            <w:r>
              <w:fldChar w:fldCharType="end"/>
            </w:r>
          </w:p>
        </w:tc>
        <w:tc>
          <w:tcPr>
            <w:tcW w:w="3948" w:type="dxa"/>
            <w:shd w:val="clear" w:color="auto" w:fill="auto"/>
          </w:tcPr>
          <w:p w14:paraId="0FF478F2" w14:textId="4616FCD5" w:rsidR="007575CE" w:rsidRDefault="007575CE" w:rsidP="007575CE">
            <w:pPr>
              <w:pStyle w:val="BodyText"/>
            </w:pPr>
            <w:r>
              <w:t>A term within a local vocabulary.</w:t>
            </w:r>
          </w:p>
        </w:tc>
      </w:tr>
      <w:tr w:rsidR="007575CE" w14:paraId="3E6692CF" w14:textId="77777777" w:rsidTr="0037787E">
        <w:trPr>
          <w:cantSplit/>
        </w:trPr>
        <w:tc>
          <w:tcPr>
            <w:tcW w:w="9576" w:type="dxa"/>
            <w:gridSpan w:val="4"/>
            <w:shd w:val="clear" w:color="auto" w:fill="D9D9D9"/>
          </w:tcPr>
          <w:p w14:paraId="10FC6976" w14:textId="77777777" w:rsidR="007575CE" w:rsidRPr="00305589" w:rsidRDefault="007575CE" w:rsidP="007575CE">
            <w:pPr>
              <w:pStyle w:val="BodyText"/>
              <w:rPr>
                <w:b/>
              </w:rPr>
            </w:pPr>
            <w:r w:rsidRPr="00305589">
              <w:rPr>
                <w:b/>
              </w:rPr>
              <w:t>Relations</w:t>
            </w:r>
          </w:p>
        </w:tc>
      </w:tr>
      <w:tr w:rsidR="007575CE" w14:paraId="48A9A59A" w14:textId="77777777" w:rsidTr="0037787E">
        <w:trPr>
          <w:cantSplit/>
        </w:trPr>
        <w:tc>
          <w:tcPr>
            <w:tcW w:w="1668" w:type="dxa"/>
            <w:shd w:val="clear" w:color="auto" w:fill="auto"/>
          </w:tcPr>
          <w:p w14:paraId="46BC027A" w14:textId="77777777" w:rsidR="007575CE" w:rsidRDefault="007575CE" w:rsidP="007575CE">
            <w:pPr>
              <w:pStyle w:val="BodyText"/>
            </w:pPr>
            <w:r>
              <w:t>Generalization</w:t>
            </w:r>
          </w:p>
        </w:tc>
        <w:tc>
          <w:tcPr>
            <w:tcW w:w="2040" w:type="dxa"/>
            <w:shd w:val="clear" w:color="auto" w:fill="auto"/>
          </w:tcPr>
          <w:p w14:paraId="35B7EFCB" w14:textId="77777777" w:rsidR="007575CE" w:rsidRDefault="007575CE" w:rsidP="007575CE">
            <w:pPr>
              <w:pStyle w:val="BodyText"/>
            </w:pPr>
            <w:r>
              <w:t>None</w:t>
            </w:r>
          </w:p>
        </w:tc>
        <w:tc>
          <w:tcPr>
            <w:tcW w:w="1920" w:type="dxa"/>
            <w:shd w:val="clear" w:color="auto" w:fill="auto"/>
          </w:tcPr>
          <w:p w14:paraId="6C7700AE" w14:textId="77777777" w:rsidR="007575CE" w:rsidRPr="001A136C" w:rsidRDefault="007575CE" w:rsidP="007575CE">
            <w:pPr>
              <w:pStyle w:val="BodyText"/>
            </w:pPr>
            <w:r>
              <w:fldChar w:fldCharType="begin"/>
            </w:r>
            <w:r>
              <w:instrText xml:space="preserve"> REF _Ref317460462 \r \h </w:instrText>
            </w:r>
            <w:r>
              <w:fldChar w:fldCharType="separate"/>
            </w:r>
            <w:r w:rsidR="00B81ED7">
              <w:t>7.3.1</w:t>
            </w:r>
            <w:r>
              <w:fldChar w:fldCharType="end"/>
            </w:r>
            <w:r>
              <w:t xml:space="preserve"> </w:t>
            </w:r>
            <w:r>
              <w:fldChar w:fldCharType="begin"/>
            </w:r>
            <w:r>
              <w:instrText xml:space="preserve"> REF _Ref317460462 \h </w:instrText>
            </w:r>
            <w:r>
              <w:fldChar w:fldCharType="separate"/>
            </w:r>
            <w:r w:rsidR="00B81ED7">
              <w:t>Complex Types</w:t>
            </w:r>
            <w:r>
              <w:fldChar w:fldCharType="end"/>
            </w:r>
            <w:r>
              <w:t xml:space="preserve"> (type extension)</w:t>
            </w:r>
          </w:p>
        </w:tc>
        <w:tc>
          <w:tcPr>
            <w:tcW w:w="3948" w:type="dxa"/>
            <w:shd w:val="clear" w:color="auto" w:fill="auto"/>
          </w:tcPr>
          <w:p w14:paraId="2C620D6C" w14:textId="77777777" w:rsidR="007575CE" w:rsidRDefault="007575CE" w:rsidP="007575CE">
            <w:pPr>
              <w:pStyle w:val="BodyText"/>
            </w:pPr>
            <w:r>
              <w:t>Each NIEM type may extend at most one other type due to XSD restrictions. Properties of the superclass are inherited and the subclass is substitutable for the superclass.</w:t>
            </w:r>
          </w:p>
        </w:tc>
      </w:tr>
      <w:tr w:rsidR="007575CE" w14:paraId="575A51D0" w14:textId="77777777" w:rsidTr="0037787E">
        <w:trPr>
          <w:cantSplit/>
        </w:trPr>
        <w:tc>
          <w:tcPr>
            <w:tcW w:w="1668" w:type="dxa"/>
            <w:vMerge w:val="restart"/>
            <w:shd w:val="clear" w:color="auto" w:fill="auto"/>
          </w:tcPr>
          <w:p w14:paraId="7728318E" w14:textId="5C1265F4" w:rsidR="007575CE" w:rsidRDefault="007575CE" w:rsidP="007575CE">
            <w:pPr>
              <w:pStyle w:val="BodyText"/>
            </w:pPr>
            <w:r>
              <w:t>Realization</w:t>
            </w:r>
          </w:p>
        </w:tc>
        <w:tc>
          <w:tcPr>
            <w:tcW w:w="2040" w:type="dxa"/>
            <w:shd w:val="clear" w:color="auto" w:fill="auto"/>
          </w:tcPr>
          <w:p w14:paraId="5C0206ED" w14:textId="77777777" w:rsidR="007575CE" w:rsidRDefault="007575CE" w:rsidP="007575CE">
            <w:pPr>
              <w:pStyle w:val="BodyText"/>
            </w:pPr>
            <w:r>
              <w:t>«References»</w:t>
            </w:r>
          </w:p>
        </w:tc>
        <w:tc>
          <w:tcPr>
            <w:tcW w:w="1920" w:type="dxa"/>
            <w:shd w:val="clear" w:color="auto" w:fill="auto"/>
          </w:tcPr>
          <w:p w14:paraId="54D09321" w14:textId="77777777" w:rsidR="007575CE" w:rsidRDefault="007575CE" w:rsidP="007575CE">
            <w:pPr>
              <w:pStyle w:val="BodyText"/>
            </w:pPr>
            <w:r>
              <w:fldChar w:fldCharType="begin"/>
            </w:r>
            <w:r>
              <w:instrText xml:space="preserve"> REF _Ref316856575 \r \h  \* MERGEFORMAT </w:instrText>
            </w:r>
            <w:r>
              <w:fldChar w:fldCharType="separate"/>
            </w:r>
            <w:r w:rsidR="00B81ED7">
              <w:t>7.5.2</w:t>
            </w:r>
            <w:r>
              <w:fldChar w:fldCharType="end"/>
            </w:r>
            <w:r>
              <w:t xml:space="preserve"> </w:t>
            </w:r>
            <w:r>
              <w:fldChar w:fldCharType="begin"/>
            </w:r>
            <w:r>
              <w:instrText xml:space="preserve"> REF _Ref316856575 \h  \* MERGEFORMAT </w:instrText>
            </w:r>
            <w:r>
              <w:fldChar w:fldCharType="separate"/>
            </w:r>
            <w:r w:rsidR="00B81ED7">
              <w:t>Property Holders and Property References</w:t>
            </w:r>
            <w:r>
              <w:fldChar w:fldCharType="end"/>
            </w:r>
          </w:p>
        </w:tc>
        <w:tc>
          <w:tcPr>
            <w:tcW w:w="3948" w:type="dxa"/>
            <w:shd w:val="clear" w:color="auto" w:fill="auto"/>
          </w:tcPr>
          <w:p w14:paraId="60A93B71" w14:textId="77777777" w:rsidR="007575CE" w:rsidRDefault="007575CE" w:rsidP="007575CE">
            <w:pPr>
              <w:pStyle w:val="BodyText"/>
            </w:pPr>
            <w:r>
              <w:t xml:space="preserve">A References realization reuses class and property definitions from another class or namespace. </w:t>
            </w:r>
          </w:p>
        </w:tc>
      </w:tr>
      <w:tr w:rsidR="007575CE" w14:paraId="7597EE66" w14:textId="77777777" w:rsidTr="0037787E">
        <w:trPr>
          <w:cantSplit/>
        </w:trPr>
        <w:tc>
          <w:tcPr>
            <w:tcW w:w="1668" w:type="dxa"/>
            <w:vMerge/>
            <w:shd w:val="clear" w:color="auto" w:fill="auto"/>
          </w:tcPr>
          <w:p w14:paraId="7D301AEF" w14:textId="77777777" w:rsidR="007575CE" w:rsidRDefault="007575CE" w:rsidP="007575CE">
            <w:pPr>
              <w:pStyle w:val="BodyText"/>
            </w:pPr>
          </w:p>
        </w:tc>
        <w:tc>
          <w:tcPr>
            <w:tcW w:w="2040" w:type="dxa"/>
            <w:shd w:val="clear" w:color="auto" w:fill="auto"/>
          </w:tcPr>
          <w:p w14:paraId="398643A0" w14:textId="2FD3D56D" w:rsidR="007575CE" w:rsidRDefault="007575CE" w:rsidP="007575CE">
            <w:pPr>
              <w:pStyle w:val="BodyText"/>
            </w:pPr>
            <w:r>
              <w:t>«XSDDeclaration»</w:t>
            </w:r>
          </w:p>
        </w:tc>
        <w:tc>
          <w:tcPr>
            <w:tcW w:w="1920" w:type="dxa"/>
            <w:shd w:val="clear" w:color="auto" w:fill="auto"/>
          </w:tcPr>
          <w:p w14:paraId="6EDD3441" w14:textId="7775ABF7" w:rsidR="007575CE" w:rsidRDefault="007575CE" w:rsidP="007575CE">
            <w:pPr>
              <w:pStyle w:val="BodyText"/>
            </w:pPr>
            <w:r>
              <w:fldChar w:fldCharType="begin"/>
            </w:r>
            <w:r>
              <w:instrText xml:space="preserve"> REF _Ref316856575 \r \h  \* MERGEFORMAT </w:instrText>
            </w:r>
            <w:r>
              <w:fldChar w:fldCharType="separate"/>
            </w:r>
            <w:r w:rsidR="00B81ED7">
              <w:t>7.5.2</w:t>
            </w:r>
            <w:r>
              <w:fldChar w:fldCharType="end"/>
            </w:r>
            <w:r>
              <w:t xml:space="preserve"> </w:t>
            </w:r>
            <w:r>
              <w:fldChar w:fldCharType="begin"/>
            </w:r>
            <w:r>
              <w:instrText xml:space="preserve"> REF _Ref316856575 \h  \* MERGEFORMAT </w:instrText>
            </w:r>
            <w:r>
              <w:fldChar w:fldCharType="separate"/>
            </w:r>
            <w:r w:rsidR="00B81ED7">
              <w:t>Property Holders and Property References</w:t>
            </w:r>
            <w:r>
              <w:fldChar w:fldCharType="end"/>
            </w:r>
          </w:p>
        </w:tc>
        <w:tc>
          <w:tcPr>
            <w:tcW w:w="3948" w:type="dxa"/>
            <w:shd w:val="clear" w:color="auto" w:fill="auto"/>
          </w:tcPr>
          <w:p w14:paraId="372A875E" w14:textId="6BFD0539" w:rsidR="007575CE" w:rsidRPr="0029526B" w:rsidRDefault="007575CE" w:rsidP="007575CE">
            <w:pPr>
              <w:pStyle w:val="BodyText"/>
            </w:pPr>
            <w:r>
              <w:t>An XSDDeclaration realization identifies the property declaration referenced by a specific property use.</w:t>
            </w:r>
          </w:p>
        </w:tc>
      </w:tr>
      <w:tr w:rsidR="007575CE" w14:paraId="44C5E1F7" w14:textId="77777777" w:rsidTr="0037787E">
        <w:trPr>
          <w:cantSplit/>
        </w:trPr>
        <w:tc>
          <w:tcPr>
            <w:tcW w:w="1668" w:type="dxa"/>
            <w:vMerge/>
            <w:shd w:val="clear" w:color="auto" w:fill="auto"/>
          </w:tcPr>
          <w:p w14:paraId="3F018AC1" w14:textId="77777777" w:rsidR="007575CE" w:rsidRDefault="007575CE" w:rsidP="007575CE">
            <w:pPr>
              <w:pStyle w:val="BodyText"/>
            </w:pPr>
          </w:p>
        </w:tc>
        <w:tc>
          <w:tcPr>
            <w:tcW w:w="2040" w:type="dxa"/>
            <w:shd w:val="clear" w:color="auto" w:fill="auto"/>
          </w:tcPr>
          <w:p w14:paraId="3934E10F" w14:textId="77777777" w:rsidR="007575CE" w:rsidRDefault="007575CE" w:rsidP="007575CE">
            <w:pPr>
              <w:pStyle w:val="BodyText"/>
            </w:pPr>
            <w:r>
              <w:t>«XSDSimple Content»</w:t>
            </w:r>
          </w:p>
        </w:tc>
        <w:tc>
          <w:tcPr>
            <w:tcW w:w="1920" w:type="dxa"/>
            <w:shd w:val="clear" w:color="auto" w:fill="auto"/>
          </w:tcPr>
          <w:p w14:paraId="3CAAD936" w14:textId="77777777" w:rsidR="007575CE" w:rsidRDefault="007575CE" w:rsidP="007575CE">
            <w:pPr>
              <w:pStyle w:val="BodyText"/>
            </w:pPr>
            <w:r>
              <w:fldChar w:fldCharType="begin"/>
            </w:r>
            <w:r>
              <w:instrText xml:space="preserve"> REF _Ref317155214 \r \h  \* MERGEFORMAT </w:instrText>
            </w:r>
            <w:r>
              <w:fldChar w:fldCharType="separate"/>
            </w:r>
            <w:r w:rsidR="00B81ED7">
              <w:t>7.3.2</w:t>
            </w:r>
            <w:r>
              <w:fldChar w:fldCharType="end"/>
            </w:r>
            <w:r>
              <w:t xml:space="preserve"> </w:t>
            </w:r>
            <w:r>
              <w:fldChar w:fldCharType="begin"/>
            </w:r>
            <w:r>
              <w:instrText xml:space="preserve"> REF _Ref317155214 \h  \* MERGEFORMAT </w:instrText>
            </w:r>
            <w:r>
              <w:fldChar w:fldCharType="separate"/>
            </w:r>
            <w:r w:rsidR="00B81ED7">
              <w:t>Object Types</w:t>
            </w:r>
            <w:r>
              <w:fldChar w:fldCharType="end"/>
            </w:r>
          </w:p>
          <w:p w14:paraId="381B90B6" w14:textId="77777777" w:rsidR="007575CE" w:rsidRPr="00AB0A63" w:rsidRDefault="007575CE" w:rsidP="007575CE">
            <w:pPr>
              <w:pStyle w:val="BodyText"/>
              <w:rPr>
                <w:color w:val="FF0000"/>
              </w:rPr>
            </w:pPr>
          </w:p>
        </w:tc>
        <w:tc>
          <w:tcPr>
            <w:tcW w:w="3948" w:type="dxa"/>
            <w:shd w:val="clear" w:color="auto" w:fill="auto"/>
          </w:tcPr>
          <w:p w14:paraId="26C98F25" w14:textId="77777777" w:rsidR="007575CE" w:rsidRPr="0029526B" w:rsidRDefault="007575CE" w:rsidP="007575CE">
            <w:pPr>
              <w:pStyle w:val="BodyText"/>
            </w:pPr>
            <w:r w:rsidRPr="0029526B">
              <w:t>The «XSDSimpleContent» stereotype represents a relationship between two type definitions: the first is a complex type definition with simple content, the second is a simple type.</w:t>
            </w:r>
          </w:p>
          <w:p w14:paraId="1D854C5F" w14:textId="6D7B5CC0" w:rsidR="007575CE" w:rsidRPr="0029526B" w:rsidRDefault="007575CE" w:rsidP="007575CE">
            <w:pPr>
              <w:pStyle w:val="BodyText"/>
            </w:pPr>
            <w:r w:rsidRPr="0029526B">
              <w:t xml:space="preserve">If the complex type definition is a </w:t>
            </w:r>
            <w:r>
              <w:t>«</w:t>
            </w:r>
            <w:r w:rsidRPr="0029526B">
              <w:t>Restriction</w:t>
            </w:r>
            <w:r>
              <w:t>»</w:t>
            </w:r>
            <w:r w:rsidRPr="0029526B">
              <w:t xml:space="preserve"> of another complex type definition with simple content, then the simple type defines the constraining facets of the </w:t>
            </w:r>
            <w:r w:rsidRPr="005C5938">
              <w:rPr>
                <w:rFonts w:ascii="Courier New" w:hAnsi="Courier New" w:cs="Courier New"/>
                <w:color w:val="000000"/>
                <w:sz w:val="18"/>
                <w:szCs w:val="18"/>
              </w:rPr>
              <w:t>xs:restriction</w:t>
            </w:r>
            <w:r w:rsidRPr="0029526B">
              <w:t xml:space="preserve"> to the other complex type.</w:t>
            </w:r>
          </w:p>
          <w:p w14:paraId="148B72F5" w14:textId="30A23686" w:rsidR="007575CE" w:rsidRDefault="007575CE" w:rsidP="00734DE2">
            <w:pPr>
              <w:pStyle w:val="BodyText"/>
            </w:pPr>
            <w:r w:rsidRPr="0029526B">
              <w:t xml:space="preserve">Otherwise, the relationship is implemented in XML Schema through base attribute on the </w:t>
            </w:r>
            <w:r w:rsidRPr="005C5938">
              <w:rPr>
                <w:rFonts w:ascii="Courier New" w:hAnsi="Courier New" w:cs="Courier New"/>
                <w:color w:val="000000"/>
                <w:sz w:val="18"/>
                <w:szCs w:val="18"/>
              </w:rPr>
              <w:t>xs:extension</w:t>
            </w:r>
            <w:r w:rsidRPr="0029526B">
              <w:t xml:space="preserve"> element of the first type definition, the actual value of which resolves to the second type definition.</w:t>
            </w:r>
          </w:p>
        </w:tc>
      </w:tr>
      <w:tr w:rsidR="007575CE" w14:paraId="3A80674D" w14:textId="77777777" w:rsidTr="0037787E">
        <w:trPr>
          <w:cantSplit/>
        </w:trPr>
        <w:tc>
          <w:tcPr>
            <w:tcW w:w="1668" w:type="dxa"/>
            <w:vMerge/>
            <w:shd w:val="clear" w:color="auto" w:fill="auto"/>
          </w:tcPr>
          <w:p w14:paraId="07BE6B4B" w14:textId="77777777" w:rsidR="007575CE" w:rsidRDefault="007575CE" w:rsidP="007575CE">
            <w:pPr>
              <w:pStyle w:val="BodyText"/>
            </w:pPr>
          </w:p>
        </w:tc>
        <w:tc>
          <w:tcPr>
            <w:tcW w:w="2040" w:type="dxa"/>
            <w:shd w:val="clear" w:color="auto" w:fill="auto"/>
          </w:tcPr>
          <w:p w14:paraId="2F26BFD7" w14:textId="74765593" w:rsidR="007575CE" w:rsidRDefault="007575CE" w:rsidP="007575CE">
            <w:pPr>
              <w:pStyle w:val="BodyText"/>
            </w:pPr>
            <w:r>
              <w:t>«Restriction»</w:t>
            </w:r>
          </w:p>
        </w:tc>
        <w:tc>
          <w:tcPr>
            <w:tcW w:w="1920" w:type="dxa"/>
            <w:shd w:val="clear" w:color="auto" w:fill="auto"/>
          </w:tcPr>
          <w:p w14:paraId="7C9A594B" w14:textId="7ABDE7B4" w:rsidR="007575CE" w:rsidRDefault="007575CE" w:rsidP="007575CE">
            <w:pPr>
              <w:pStyle w:val="BodyText"/>
            </w:pPr>
            <w:r>
              <w:fldChar w:fldCharType="begin"/>
            </w:r>
            <w:r>
              <w:instrText xml:space="preserve"> REF _Ref407101531 \r \h </w:instrText>
            </w:r>
            <w:r>
              <w:fldChar w:fldCharType="separate"/>
            </w:r>
            <w:r w:rsidR="00B81ED7">
              <w:t>7.3</w:t>
            </w:r>
            <w:r>
              <w:fldChar w:fldCharType="end"/>
            </w:r>
            <w:r>
              <w:t xml:space="preserve"> </w:t>
            </w:r>
            <w:r>
              <w:fldChar w:fldCharType="begin"/>
            </w:r>
            <w:r>
              <w:instrText xml:space="preserve"> REF _Ref407101509 \h </w:instrText>
            </w:r>
            <w:r>
              <w:fldChar w:fldCharType="separate"/>
            </w:r>
            <w:r w:rsidR="00B81ED7" w:rsidRPr="007B4D6D">
              <w:t>Modeling Complex Types</w:t>
            </w:r>
            <w:r>
              <w:fldChar w:fldCharType="end"/>
            </w:r>
            <w:r>
              <w:t xml:space="preserve"> and </w:t>
            </w:r>
            <w:r>
              <w:fldChar w:fldCharType="begin"/>
            </w:r>
            <w:r>
              <w:instrText xml:space="preserve"> REF _Ref316894825 \r \h </w:instrText>
            </w:r>
            <w:r>
              <w:fldChar w:fldCharType="separate"/>
            </w:r>
            <w:r w:rsidR="00B81ED7">
              <w:t>7.4</w:t>
            </w:r>
            <w:r>
              <w:fldChar w:fldCharType="end"/>
            </w:r>
            <w:r>
              <w:t xml:space="preserve"> </w:t>
            </w:r>
            <w:r>
              <w:fldChar w:fldCharType="begin"/>
            </w:r>
            <w:r>
              <w:instrText xml:space="preserve"> REF _Ref316894825 \h </w:instrText>
            </w:r>
            <w:r>
              <w:fldChar w:fldCharType="separate"/>
            </w:r>
            <w:r w:rsidR="00B81ED7" w:rsidRPr="007B4D6D">
              <w:t>Modeling Simple Types</w:t>
            </w:r>
            <w:r>
              <w:fldChar w:fldCharType="end"/>
            </w:r>
          </w:p>
        </w:tc>
        <w:tc>
          <w:tcPr>
            <w:tcW w:w="3948" w:type="dxa"/>
            <w:shd w:val="clear" w:color="auto" w:fill="auto"/>
          </w:tcPr>
          <w:p w14:paraId="4860894F" w14:textId="626ED59B" w:rsidR="007575CE" w:rsidRPr="0029526B" w:rsidRDefault="007575CE" w:rsidP="007575CE">
            <w:pPr>
              <w:pStyle w:val="BodyText"/>
            </w:pPr>
            <w:r>
              <w:t>A Restriction realization represents a relationship between two type definitions: the first is derived by restriction from the second.</w:t>
            </w:r>
          </w:p>
        </w:tc>
      </w:tr>
      <w:tr w:rsidR="007575CE" w14:paraId="4D5373ED" w14:textId="77777777" w:rsidTr="0037787E">
        <w:trPr>
          <w:cantSplit/>
        </w:trPr>
        <w:tc>
          <w:tcPr>
            <w:tcW w:w="1668" w:type="dxa"/>
            <w:vMerge w:val="restart"/>
            <w:shd w:val="clear" w:color="auto" w:fill="auto"/>
          </w:tcPr>
          <w:p w14:paraId="767AAD13" w14:textId="77777777" w:rsidR="007575CE" w:rsidRDefault="007575CE" w:rsidP="007575CE">
            <w:pPr>
              <w:pStyle w:val="BodyText"/>
            </w:pPr>
            <w:r>
              <w:t>Usage dependency</w:t>
            </w:r>
          </w:p>
        </w:tc>
        <w:tc>
          <w:tcPr>
            <w:tcW w:w="2040" w:type="dxa"/>
            <w:shd w:val="clear" w:color="auto" w:fill="auto"/>
          </w:tcPr>
          <w:p w14:paraId="5B4EA4C4" w14:textId="293282A2" w:rsidR="007575CE" w:rsidRDefault="007575CE" w:rsidP="007575CE">
            <w:pPr>
              <w:pStyle w:val="BodyText"/>
            </w:pPr>
            <w:r>
              <w:t>«UnionOf»</w:t>
            </w:r>
          </w:p>
        </w:tc>
        <w:tc>
          <w:tcPr>
            <w:tcW w:w="1920" w:type="dxa"/>
            <w:shd w:val="clear" w:color="auto" w:fill="auto"/>
          </w:tcPr>
          <w:p w14:paraId="7313DE93" w14:textId="11CA4F01" w:rsidR="007575CE" w:rsidRPr="00AB0A63" w:rsidRDefault="007575CE" w:rsidP="007575CE">
            <w:pPr>
              <w:pStyle w:val="BodyText"/>
            </w:pPr>
            <w:r>
              <w:fldChar w:fldCharType="begin"/>
            </w:r>
            <w:r>
              <w:instrText xml:space="preserve"> REF _Ref317249029 \r \h  \* MERGEFORMAT </w:instrText>
            </w:r>
            <w:r>
              <w:fldChar w:fldCharType="separate"/>
            </w:r>
            <w:r w:rsidR="00B81ED7">
              <w:t>7.4.4</w:t>
            </w:r>
            <w:r>
              <w:fldChar w:fldCharType="end"/>
            </w:r>
            <w:r>
              <w:t xml:space="preserve"> </w:t>
            </w:r>
            <w:r>
              <w:fldChar w:fldCharType="begin"/>
            </w:r>
            <w:r>
              <w:instrText xml:space="preserve"> REF _Ref317249029 \h  \* MERGEFORMAT </w:instrText>
            </w:r>
            <w:r>
              <w:fldChar w:fldCharType="separate"/>
            </w:r>
            <w:r w:rsidR="00B81ED7">
              <w:t>Unions</w:t>
            </w:r>
            <w:r>
              <w:fldChar w:fldCharType="end"/>
            </w:r>
          </w:p>
        </w:tc>
        <w:tc>
          <w:tcPr>
            <w:tcW w:w="3948" w:type="dxa"/>
            <w:shd w:val="clear" w:color="auto" w:fill="auto"/>
          </w:tcPr>
          <w:p w14:paraId="5C4E9267" w14:textId="19459E26" w:rsidR="007575CE" w:rsidRDefault="007575CE" w:rsidP="007575CE">
            <w:pPr>
              <w:pStyle w:val="BodyText"/>
            </w:pPr>
            <w:r>
              <w:t>A UnionOf establishes the relationship between a «Union»and one of its members.</w:t>
            </w:r>
          </w:p>
        </w:tc>
      </w:tr>
      <w:tr w:rsidR="007575CE" w14:paraId="4BAA7450" w14:textId="77777777" w:rsidTr="0037787E">
        <w:trPr>
          <w:cantSplit/>
        </w:trPr>
        <w:tc>
          <w:tcPr>
            <w:tcW w:w="1668" w:type="dxa"/>
            <w:vMerge/>
            <w:shd w:val="clear" w:color="auto" w:fill="auto"/>
          </w:tcPr>
          <w:p w14:paraId="15932444" w14:textId="77777777" w:rsidR="007575CE" w:rsidRDefault="007575CE" w:rsidP="007575CE">
            <w:pPr>
              <w:pStyle w:val="BodyText"/>
            </w:pPr>
          </w:p>
        </w:tc>
        <w:tc>
          <w:tcPr>
            <w:tcW w:w="2040" w:type="dxa"/>
            <w:shd w:val="clear" w:color="auto" w:fill="auto"/>
          </w:tcPr>
          <w:p w14:paraId="48E2FE06" w14:textId="77777777" w:rsidR="007575CE" w:rsidRDefault="007575CE" w:rsidP="007575CE">
            <w:pPr>
              <w:pStyle w:val="BodyText"/>
            </w:pPr>
            <w:r>
              <w:t>«Metadata Application»</w:t>
            </w:r>
          </w:p>
        </w:tc>
        <w:tc>
          <w:tcPr>
            <w:tcW w:w="1920" w:type="dxa"/>
            <w:shd w:val="clear" w:color="auto" w:fill="auto"/>
          </w:tcPr>
          <w:p w14:paraId="4738044C" w14:textId="77777777" w:rsidR="007575CE" w:rsidRPr="00AB0A63" w:rsidRDefault="007575CE" w:rsidP="007575CE">
            <w:pPr>
              <w:pStyle w:val="BodyText"/>
            </w:pPr>
            <w:r>
              <w:fldChar w:fldCharType="begin"/>
            </w:r>
            <w:r>
              <w:instrText xml:space="preserve"> REF _Ref317537187 \r \h </w:instrText>
            </w:r>
            <w:r>
              <w:fldChar w:fldCharType="separate"/>
            </w:r>
            <w:r w:rsidR="00B81ED7">
              <w:t>7.3.5</w:t>
            </w:r>
            <w:r>
              <w:fldChar w:fldCharType="end"/>
            </w:r>
            <w:r>
              <w:t xml:space="preserve"> </w:t>
            </w:r>
            <w:r>
              <w:fldChar w:fldCharType="begin"/>
            </w:r>
            <w:r>
              <w:instrText xml:space="preserve"> REF _Ref317537190 \h </w:instrText>
            </w:r>
            <w:r>
              <w:fldChar w:fldCharType="separate"/>
            </w:r>
            <w:r w:rsidR="00B81ED7">
              <w:t>Metadata Types</w:t>
            </w:r>
            <w:r>
              <w:fldChar w:fldCharType="end"/>
            </w:r>
          </w:p>
        </w:tc>
        <w:tc>
          <w:tcPr>
            <w:tcW w:w="3948" w:type="dxa"/>
            <w:shd w:val="clear" w:color="auto" w:fill="auto"/>
          </w:tcPr>
          <w:p w14:paraId="4B09A276" w14:textId="4DA252A3" w:rsidR="007575CE" w:rsidRDefault="007575CE" w:rsidP="007575CE">
            <w:pPr>
              <w:pStyle w:val="BodyText"/>
            </w:pPr>
            <w:r>
              <w:t xml:space="preserve">Metadata application is a relation between a «MetadataType» class and a class or property. It restricts the types and elements that may have the metadata. </w:t>
            </w:r>
          </w:p>
        </w:tc>
      </w:tr>
      <w:tr w:rsidR="007575CE" w14:paraId="7229E24A" w14:textId="77777777" w:rsidTr="0037787E">
        <w:trPr>
          <w:cantSplit/>
        </w:trPr>
        <w:tc>
          <w:tcPr>
            <w:tcW w:w="9576" w:type="dxa"/>
            <w:gridSpan w:val="4"/>
            <w:shd w:val="clear" w:color="auto" w:fill="D9D9D9"/>
          </w:tcPr>
          <w:p w14:paraId="653D0D08" w14:textId="77777777" w:rsidR="007575CE" w:rsidRPr="00305589" w:rsidRDefault="007575CE" w:rsidP="007575CE">
            <w:pPr>
              <w:pStyle w:val="BodyText"/>
              <w:rPr>
                <w:b/>
              </w:rPr>
            </w:pPr>
            <w:r w:rsidRPr="00305589">
              <w:rPr>
                <w:b/>
              </w:rPr>
              <w:t>Properties</w:t>
            </w:r>
          </w:p>
        </w:tc>
      </w:tr>
      <w:tr w:rsidR="007575CE" w14:paraId="65902E62" w14:textId="77777777" w:rsidTr="0037787E">
        <w:trPr>
          <w:cantSplit/>
        </w:trPr>
        <w:tc>
          <w:tcPr>
            <w:tcW w:w="1668" w:type="dxa"/>
            <w:vMerge w:val="restart"/>
            <w:shd w:val="clear" w:color="auto" w:fill="auto"/>
          </w:tcPr>
          <w:p w14:paraId="4BDB30C9" w14:textId="461044EA" w:rsidR="007575CE" w:rsidRPr="00870AFD" w:rsidRDefault="007575CE" w:rsidP="007575CE">
            <w:pPr>
              <w:pStyle w:val="BodyText"/>
            </w:pPr>
            <w:r w:rsidRPr="00870AFD">
              <w:t xml:space="preserve">Property </w:t>
            </w:r>
          </w:p>
        </w:tc>
        <w:tc>
          <w:tcPr>
            <w:tcW w:w="2040" w:type="dxa"/>
            <w:shd w:val="clear" w:color="auto" w:fill="auto"/>
          </w:tcPr>
          <w:p w14:paraId="32EB6B42" w14:textId="77777777" w:rsidR="007575CE" w:rsidRDefault="007575CE" w:rsidP="007575CE">
            <w:pPr>
              <w:pStyle w:val="BodyText"/>
            </w:pPr>
            <w:r>
              <w:t>«XSDProperty»</w:t>
            </w:r>
          </w:p>
        </w:tc>
        <w:tc>
          <w:tcPr>
            <w:tcW w:w="1920" w:type="dxa"/>
            <w:shd w:val="clear" w:color="auto" w:fill="auto"/>
          </w:tcPr>
          <w:p w14:paraId="0C7E8D75" w14:textId="77777777" w:rsidR="007575CE" w:rsidRPr="00AB0A63" w:rsidRDefault="007575CE" w:rsidP="007575CE">
            <w:pPr>
              <w:pStyle w:val="BodyText"/>
            </w:pPr>
            <w:r>
              <w:fldChar w:fldCharType="begin"/>
            </w:r>
            <w:r>
              <w:instrText xml:space="preserve"> REF _Ref316644159 \r \h  \* MERGEFORMAT </w:instrText>
            </w:r>
            <w:r>
              <w:fldChar w:fldCharType="separate"/>
            </w:r>
            <w:r w:rsidR="00B81ED7">
              <w:t>7.5.1</w:t>
            </w:r>
            <w:r>
              <w:fldChar w:fldCharType="end"/>
            </w:r>
            <w:r>
              <w:t xml:space="preserve"> </w:t>
            </w:r>
            <w:r>
              <w:fldChar w:fldCharType="begin"/>
            </w:r>
            <w:r>
              <w:instrText xml:space="preserve"> REF _Ref316644159 \h  \* MERGEFORMAT </w:instrText>
            </w:r>
            <w:r>
              <w:fldChar w:fldCharType="separate"/>
            </w:r>
            <w:r w:rsidR="00B81ED7">
              <w:t>Properties</w:t>
            </w:r>
            <w:r>
              <w:fldChar w:fldCharType="end"/>
            </w:r>
          </w:p>
        </w:tc>
        <w:tc>
          <w:tcPr>
            <w:tcW w:w="3948" w:type="dxa"/>
            <w:shd w:val="clear" w:color="auto" w:fill="auto"/>
          </w:tcPr>
          <w:p w14:paraId="6E058A1B" w14:textId="77777777" w:rsidR="007575CE" w:rsidRDefault="007575CE" w:rsidP="007575CE">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7575CE" w14:paraId="38AA1051" w14:textId="77777777" w:rsidTr="0037787E">
        <w:trPr>
          <w:cantSplit/>
        </w:trPr>
        <w:tc>
          <w:tcPr>
            <w:tcW w:w="1668" w:type="dxa"/>
            <w:vMerge/>
            <w:shd w:val="clear" w:color="auto" w:fill="auto"/>
          </w:tcPr>
          <w:p w14:paraId="67505A1D" w14:textId="0355C696" w:rsidR="007575CE" w:rsidRDefault="007575CE" w:rsidP="007575CE">
            <w:pPr>
              <w:pStyle w:val="BodyText"/>
            </w:pPr>
          </w:p>
        </w:tc>
        <w:tc>
          <w:tcPr>
            <w:tcW w:w="2040" w:type="dxa"/>
            <w:shd w:val="clear" w:color="auto" w:fill="auto"/>
          </w:tcPr>
          <w:p w14:paraId="109DF5B0" w14:textId="77777777" w:rsidR="007575CE" w:rsidRDefault="007575CE" w:rsidP="007575CE">
            <w:pPr>
              <w:pStyle w:val="BodyText"/>
            </w:pPr>
            <w:r>
              <w:t>«XSDAnyProperty»</w:t>
            </w:r>
          </w:p>
        </w:tc>
        <w:tc>
          <w:tcPr>
            <w:tcW w:w="1920" w:type="dxa"/>
            <w:shd w:val="clear" w:color="auto" w:fill="auto"/>
          </w:tcPr>
          <w:p w14:paraId="16E70AAD" w14:textId="77777777" w:rsidR="007575CE" w:rsidRDefault="007575CE" w:rsidP="007575CE">
            <w:pPr>
              <w:pStyle w:val="BodyText"/>
            </w:pPr>
            <w:r>
              <w:fldChar w:fldCharType="begin"/>
            </w:r>
            <w:r>
              <w:instrText xml:space="preserve"> REF _Ref316644159 \r \h  \* MERGEFORMAT </w:instrText>
            </w:r>
            <w:r>
              <w:fldChar w:fldCharType="separate"/>
            </w:r>
            <w:r w:rsidR="00B81ED7">
              <w:t>7.5.1</w:t>
            </w:r>
            <w:r>
              <w:fldChar w:fldCharType="end"/>
            </w:r>
            <w:r>
              <w:t xml:space="preserve"> </w:t>
            </w:r>
            <w:r>
              <w:fldChar w:fldCharType="begin"/>
            </w:r>
            <w:r>
              <w:instrText xml:space="preserve"> REF _Ref316644159 \h  \* MERGEFORMAT </w:instrText>
            </w:r>
            <w:r>
              <w:fldChar w:fldCharType="separate"/>
            </w:r>
            <w:r w:rsidR="00B81ED7">
              <w:t>Properties</w:t>
            </w:r>
            <w:r>
              <w:fldChar w:fldCharType="end"/>
            </w:r>
          </w:p>
        </w:tc>
        <w:tc>
          <w:tcPr>
            <w:tcW w:w="3948" w:type="dxa"/>
            <w:shd w:val="clear" w:color="auto" w:fill="auto"/>
          </w:tcPr>
          <w:p w14:paraId="389148FE" w14:textId="5A12876C" w:rsidR="007575CE" w:rsidRDefault="007575CE" w:rsidP="00734DE2">
            <w:pPr>
              <w:pStyle w:val="BodyText"/>
            </w:pPr>
            <w:r>
              <w:t xml:space="preserve">An «XSDAnyProperty» property may have a value of any type. It is implemented in XML schema as an </w:t>
            </w:r>
            <w:r w:rsidRPr="005C5938">
              <w:rPr>
                <w:rFonts w:ascii="Courier New" w:hAnsi="Courier New" w:cs="Courier New"/>
                <w:color w:val="000000"/>
                <w:sz w:val="18"/>
                <w:szCs w:val="18"/>
              </w:rPr>
              <w:t>xs:any</w:t>
            </w:r>
            <w:r>
              <w:t>.</w:t>
            </w:r>
          </w:p>
        </w:tc>
      </w:tr>
      <w:tr w:rsidR="007575CE" w14:paraId="5D175E27" w14:textId="77777777" w:rsidTr="0037787E">
        <w:trPr>
          <w:cantSplit/>
        </w:trPr>
        <w:tc>
          <w:tcPr>
            <w:tcW w:w="1668" w:type="dxa"/>
            <w:vMerge/>
            <w:shd w:val="clear" w:color="auto" w:fill="auto"/>
          </w:tcPr>
          <w:p w14:paraId="041F0FBF" w14:textId="77777777" w:rsidR="007575CE" w:rsidRDefault="007575CE" w:rsidP="007575CE">
            <w:pPr>
              <w:pStyle w:val="BodyText"/>
            </w:pPr>
          </w:p>
        </w:tc>
        <w:tc>
          <w:tcPr>
            <w:tcW w:w="2040" w:type="dxa"/>
            <w:shd w:val="clear" w:color="auto" w:fill="auto"/>
          </w:tcPr>
          <w:p w14:paraId="36ABC4D0" w14:textId="0EFB8661" w:rsidR="007575CE" w:rsidRDefault="007575CE" w:rsidP="007575CE">
            <w:pPr>
              <w:pStyle w:val="BodyText"/>
            </w:pPr>
            <w:r>
              <w:t>«Representation»</w:t>
            </w:r>
          </w:p>
        </w:tc>
        <w:tc>
          <w:tcPr>
            <w:tcW w:w="1920" w:type="dxa"/>
            <w:shd w:val="clear" w:color="auto" w:fill="auto"/>
          </w:tcPr>
          <w:p w14:paraId="76AA42C4" w14:textId="5C0831FD" w:rsidR="007575CE" w:rsidRDefault="007575CE" w:rsidP="007575CE">
            <w:pPr>
              <w:pStyle w:val="BodyText"/>
            </w:pPr>
            <w:r>
              <w:fldChar w:fldCharType="begin"/>
            </w:r>
            <w:r>
              <w:instrText xml:space="preserve"> REF _Ref409443164 \r \h </w:instrText>
            </w:r>
            <w:r>
              <w:fldChar w:fldCharType="separate"/>
            </w:r>
            <w:r w:rsidR="00B81ED7">
              <w:t>7.5.4</w:t>
            </w:r>
            <w:r>
              <w:fldChar w:fldCharType="end"/>
            </w:r>
            <w:r>
              <w:t xml:space="preserve"> </w:t>
            </w:r>
            <w:r>
              <w:fldChar w:fldCharType="begin"/>
            </w:r>
            <w:r>
              <w:instrText xml:space="preserve"> REF _Ref409443164 \h </w:instrText>
            </w:r>
            <w:r>
              <w:fldChar w:fldCharType="separate"/>
            </w:r>
            <w:r w:rsidR="00B81ED7">
              <w:t>Representations</w:t>
            </w:r>
            <w:r>
              <w:fldChar w:fldCharType="end"/>
            </w:r>
          </w:p>
        </w:tc>
        <w:tc>
          <w:tcPr>
            <w:tcW w:w="3948" w:type="dxa"/>
            <w:shd w:val="clear" w:color="auto" w:fill="auto"/>
          </w:tcPr>
          <w:p w14:paraId="7CD045EC" w14:textId="6C769623" w:rsidR="007575CE" w:rsidRDefault="007575CE" w:rsidP="007575CE">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7575CE" w14:paraId="098229FE" w14:textId="77777777" w:rsidTr="0037787E">
        <w:trPr>
          <w:cantSplit/>
        </w:trPr>
        <w:tc>
          <w:tcPr>
            <w:tcW w:w="1668" w:type="dxa"/>
            <w:shd w:val="clear" w:color="auto" w:fill="auto"/>
          </w:tcPr>
          <w:p w14:paraId="6F40B74F" w14:textId="77777777" w:rsidR="007575CE" w:rsidRDefault="007575CE" w:rsidP="007575CE">
            <w:pPr>
              <w:pStyle w:val="BodyText"/>
            </w:pPr>
            <w:r>
              <w:t>Multiplicity (Property)</w:t>
            </w:r>
          </w:p>
        </w:tc>
        <w:tc>
          <w:tcPr>
            <w:tcW w:w="2040" w:type="dxa"/>
            <w:shd w:val="clear" w:color="auto" w:fill="auto"/>
          </w:tcPr>
          <w:p w14:paraId="20C54145" w14:textId="77777777" w:rsidR="007575CE" w:rsidRDefault="007575CE" w:rsidP="007575CE">
            <w:pPr>
              <w:pStyle w:val="BodyText"/>
            </w:pPr>
            <w:r>
              <w:t>None</w:t>
            </w:r>
          </w:p>
        </w:tc>
        <w:tc>
          <w:tcPr>
            <w:tcW w:w="1920" w:type="dxa"/>
            <w:shd w:val="clear" w:color="auto" w:fill="auto"/>
          </w:tcPr>
          <w:p w14:paraId="4A65B960" w14:textId="77777777" w:rsidR="007575CE" w:rsidRPr="00AB0A63" w:rsidRDefault="007575CE" w:rsidP="007575CE">
            <w:pPr>
              <w:pStyle w:val="BodyText"/>
            </w:pPr>
            <w:r>
              <w:fldChar w:fldCharType="begin"/>
            </w:r>
            <w:r>
              <w:instrText xml:space="preserve"> REF _Ref316644159 \r \h  \* MERGEFORMAT </w:instrText>
            </w:r>
            <w:r>
              <w:fldChar w:fldCharType="separate"/>
            </w:r>
            <w:r w:rsidR="00B81ED7">
              <w:t>7.5.1</w:t>
            </w:r>
            <w:r>
              <w:fldChar w:fldCharType="end"/>
            </w:r>
            <w:r>
              <w:t xml:space="preserve"> </w:t>
            </w:r>
            <w:r>
              <w:fldChar w:fldCharType="begin"/>
            </w:r>
            <w:r>
              <w:instrText xml:space="preserve"> REF _Ref316644159 \h  \* MERGEFORMAT </w:instrText>
            </w:r>
            <w:r>
              <w:fldChar w:fldCharType="separate"/>
            </w:r>
            <w:r w:rsidR="00B81ED7">
              <w:t>Properties</w:t>
            </w:r>
            <w:r>
              <w:fldChar w:fldCharType="end"/>
            </w:r>
          </w:p>
        </w:tc>
        <w:tc>
          <w:tcPr>
            <w:tcW w:w="3948" w:type="dxa"/>
            <w:shd w:val="clear" w:color="auto" w:fill="auto"/>
          </w:tcPr>
          <w:p w14:paraId="3B857264" w14:textId="77777777" w:rsidR="007575CE" w:rsidRDefault="007575CE" w:rsidP="007575CE">
            <w:pPr>
              <w:pStyle w:val="BodyText"/>
            </w:pPr>
            <w:r>
              <w:t>Multiplicity constrains how many values a property or association end may have.</w:t>
            </w:r>
          </w:p>
        </w:tc>
      </w:tr>
      <w:tr w:rsidR="007575CE" w14:paraId="240D9482" w14:textId="77777777" w:rsidTr="0037787E">
        <w:trPr>
          <w:cantSplit/>
        </w:trPr>
        <w:tc>
          <w:tcPr>
            <w:tcW w:w="1668" w:type="dxa"/>
            <w:shd w:val="clear" w:color="auto" w:fill="auto"/>
          </w:tcPr>
          <w:p w14:paraId="6191A992" w14:textId="77777777" w:rsidR="007575CE" w:rsidRDefault="007575CE" w:rsidP="007575CE">
            <w:pPr>
              <w:pStyle w:val="BodyText"/>
            </w:pPr>
            <w:r>
              <w:t>Subsets (Property)</w:t>
            </w:r>
          </w:p>
        </w:tc>
        <w:tc>
          <w:tcPr>
            <w:tcW w:w="2040" w:type="dxa"/>
            <w:shd w:val="clear" w:color="auto" w:fill="auto"/>
          </w:tcPr>
          <w:p w14:paraId="2C233E00" w14:textId="77777777" w:rsidR="007575CE" w:rsidRDefault="007575CE" w:rsidP="007575CE">
            <w:pPr>
              <w:pStyle w:val="BodyText"/>
            </w:pPr>
            <w:r>
              <w:t>None</w:t>
            </w:r>
          </w:p>
        </w:tc>
        <w:tc>
          <w:tcPr>
            <w:tcW w:w="1920" w:type="dxa"/>
            <w:shd w:val="clear" w:color="auto" w:fill="auto"/>
          </w:tcPr>
          <w:p w14:paraId="5F0E586B" w14:textId="77777777" w:rsidR="007575CE" w:rsidRDefault="007575CE" w:rsidP="007575CE">
            <w:pPr>
              <w:pStyle w:val="BodyText"/>
            </w:pPr>
            <w:r>
              <w:fldChar w:fldCharType="begin"/>
            </w:r>
            <w:r>
              <w:instrText xml:space="preserve"> REF _Ref317460355 \r \h </w:instrText>
            </w:r>
            <w:r>
              <w:fldChar w:fldCharType="separate"/>
            </w:r>
            <w:r w:rsidR="00B81ED7">
              <w:t>7.5.3</w:t>
            </w:r>
            <w:r>
              <w:fldChar w:fldCharType="end"/>
            </w:r>
            <w:r>
              <w:t xml:space="preserve"> </w:t>
            </w:r>
            <w:r>
              <w:fldChar w:fldCharType="begin"/>
            </w:r>
            <w:r>
              <w:instrText xml:space="preserve"> REF _Ref317460355 \h </w:instrText>
            </w:r>
            <w:r>
              <w:fldChar w:fldCharType="separate"/>
            </w:r>
            <w:r w:rsidR="00B81ED7">
              <w:t>Substitution Groups</w:t>
            </w:r>
            <w:r>
              <w:fldChar w:fldCharType="end"/>
            </w:r>
          </w:p>
        </w:tc>
        <w:tc>
          <w:tcPr>
            <w:tcW w:w="3948" w:type="dxa"/>
            <w:shd w:val="clear" w:color="auto" w:fill="auto"/>
          </w:tcPr>
          <w:p w14:paraId="4462F995" w14:textId="77777777" w:rsidR="007575CE" w:rsidRDefault="007575CE" w:rsidP="007575CE">
            <w:pPr>
              <w:pStyle w:val="BodyText"/>
            </w:pPr>
            <w:r>
              <w:t>Subset defines a property as being substitutable for another property. This expresses the NIEM substitution group concept.</w:t>
            </w:r>
          </w:p>
        </w:tc>
      </w:tr>
      <w:tr w:rsidR="007575CE" w14:paraId="69219AA8" w14:textId="77777777" w:rsidTr="0037787E">
        <w:trPr>
          <w:cantSplit/>
        </w:trPr>
        <w:tc>
          <w:tcPr>
            <w:tcW w:w="1668" w:type="dxa"/>
            <w:shd w:val="clear" w:color="auto" w:fill="auto"/>
          </w:tcPr>
          <w:p w14:paraId="38070EBA" w14:textId="77777777" w:rsidR="007575CE" w:rsidRDefault="007575CE" w:rsidP="007575CE">
            <w:pPr>
              <w:pStyle w:val="BodyText"/>
            </w:pPr>
            <w:r>
              <w:t>Derived Union (Property)</w:t>
            </w:r>
          </w:p>
        </w:tc>
        <w:tc>
          <w:tcPr>
            <w:tcW w:w="2040" w:type="dxa"/>
            <w:shd w:val="clear" w:color="auto" w:fill="auto"/>
          </w:tcPr>
          <w:p w14:paraId="01CCC4B3" w14:textId="77777777" w:rsidR="007575CE" w:rsidRDefault="007575CE" w:rsidP="007575CE">
            <w:pPr>
              <w:pStyle w:val="BodyText"/>
            </w:pPr>
            <w:r>
              <w:t>None</w:t>
            </w:r>
          </w:p>
        </w:tc>
        <w:tc>
          <w:tcPr>
            <w:tcW w:w="1920" w:type="dxa"/>
            <w:shd w:val="clear" w:color="auto" w:fill="auto"/>
          </w:tcPr>
          <w:p w14:paraId="27A2B350" w14:textId="77777777" w:rsidR="007575CE" w:rsidRPr="00AB0A63" w:rsidRDefault="007575CE" w:rsidP="007575CE">
            <w:pPr>
              <w:pStyle w:val="BodyText"/>
            </w:pPr>
            <w:r>
              <w:fldChar w:fldCharType="begin"/>
            </w:r>
            <w:r>
              <w:instrText xml:space="preserve"> REF _Ref317460355 \r \h </w:instrText>
            </w:r>
            <w:r>
              <w:fldChar w:fldCharType="separate"/>
            </w:r>
            <w:r w:rsidR="00B81ED7">
              <w:t>7.5.3</w:t>
            </w:r>
            <w:r>
              <w:fldChar w:fldCharType="end"/>
            </w:r>
            <w:r>
              <w:t xml:space="preserve"> </w:t>
            </w:r>
            <w:r>
              <w:fldChar w:fldCharType="begin"/>
            </w:r>
            <w:r>
              <w:instrText xml:space="preserve"> REF _Ref317460355 \h </w:instrText>
            </w:r>
            <w:r>
              <w:fldChar w:fldCharType="separate"/>
            </w:r>
            <w:r w:rsidR="00B81ED7">
              <w:t>Substitution Groups</w:t>
            </w:r>
            <w:r>
              <w:fldChar w:fldCharType="end"/>
            </w:r>
          </w:p>
        </w:tc>
        <w:tc>
          <w:tcPr>
            <w:tcW w:w="3948" w:type="dxa"/>
            <w:shd w:val="clear" w:color="auto" w:fill="auto"/>
          </w:tcPr>
          <w:p w14:paraId="27C5C4F4" w14:textId="77777777" w:rsidR="007575CE" w:rsidRDefault="007575CE" w:rsidP="007575CE">
            <w:pPr>
              <w:pStyle w:val="BodyText"/>
            </w:pPr>
            <w:r>
              <w:t>Derived union defines a property whose values are entirely derived as the union of the values of properties that subset it. This expresses the NIEM concept of an abstract property.</w:t>
            </w:r>
          </w:p>
        </w:tc>
      </w:tr>
      <w:tr w:rsidR="007575CE" w14:paraId="5FF8B206" w14:textId="77777777" w:rsidTr="0037787E">
        <w:trPr>
          <w:cantSplit/>
        </w:trPr>
        <w:tc>
          <w:tcPr>
            <w:tcW w:w="9576" w:type="dxa"/>
            <w:gridSpan w:val="4"/>
            <w:shd w:val="clear" w:color="auto" w:fill="D9D9D9"/>
          </w:tcPr>
          <w:p w14:paraId="49370CF3" w14:textId="77777777" w:rsidR="007575CE" w:rsidRPr="00305589" w:rsidRDefault="007575CE" w:rsidP="007575CE">
            <w:pPr>
              <w:pStyle w:val="BodyText"/>
              <w:keepNext/>
              <w:rPr>
                <w:b/>
              </w:rPr>
            </w:pPr>
            <w:r w:rsidRPr="00305589">
              <w:rPr>
                <w:b/>
              </w:rPr>
              <w:lastRenderedPageBreak/>
              <w:t>General</w:t>
            </w:r>
          </w:p>
        </w:tc>
      </w:tr>
      <w:tr w:rsidR="007575CE" w14:paraId="55FAAF6B" w14:textId="77777777" w:rsidTr="0037787E">
        <w:trPr>
          <w:cantSplit/>
        </w:trPr>
        <w:tc>
          <w:tcPr>
            <w:tcW w:w="1668" w:type="dxa"/>
            <w:shd w:val="clear" w:color="auto" w:fill="auto"/>
          </w:tcPr>
          <w:p w14:paraId="62D271A9" w14:textId="77777777" w:rsidR="007575CE" w:rsidRDefault="007575CE" w:rsidP="007575CE">
            <w:pPr>
              <w:pStyle w:val="BodyText"/>
            </w:pPr>
            <w:r>
              <w:t>Name (NamedElement)</w:t>
            </w:r>
          </w:p>
        </w:tc>
        <w:tc>
          <w:tcPr>
            <w:tcW w:w="2040" w:type="dxa"/>
            <w:shd w:val="clear" w:color="auto" w:fill="auto"/>
          </w:tcPr>
          <w:p w14:paraId="3E5F464C" w14:textId="77777777" w:rsidR="007575CE" w:rsidRDefault="007575CE" w:rsidP="007575CE">
            <w:pPr>
              <w:pStyle w:val="BodyText"/>
            </w:pPr>
            <w:r>
              <w:t>None</w:t>
            </w:r>
          </w:p>
        </w:tc>
        <w:tc>
          <w:tcPr>
            <w:tcW w:w="1920" w:type="dxa"/>
            <w:shd w:val="clear" w:color="auto" w:fill="auto"/>
          </w:tcPr>
          <w:p w14:paraId="6818ACA5" w14:textId="77777777" w:rsidR="007575CE" w:rsidRPr="00AB0A63" w:rsidRDefault="007575CE" w:rsidP="007575CE">
            <w:pPr>
              <w:pStyle w:val="BodyText"/>
            </w:pPr>
            <w:r>
              <w:fldChar w:fldCharType="begin"/>
            </w:r>
            <w:r>
              <w:instrText xml:space="preserve"> REF _Ref317239469 \r \h  \* MERGEFORMAT </w:instrText>
            </w:r>
            <w:r>
              <w:fldChar w:fldCharType="separate"/>
            </w:r>
            <w:r w:rsidR="00B81ED7">
              <w:t>7.2.2</w:t>
            </w:r>
            <w:r>
              <w:fldChar w:fldCharType="end"/>
            </w:r>
            <w:r>
              <w:t xml:space="preserve"> </w:t>
            </w:r>
            <w:r>
              <w:fldChar w:fldCharType="begin"/>
            </w:r>
            <w:r>
              <w:instrText xml:space="preserve"> REF _Ref317239469 \h  \* MERGEFORMAT </w:instrText>
            </w:r>
            <w:r>
              <w:fldChar w:fldCharType="separate"/>
            </w:r>
            <w:r w:rsidR="00B81ED7">
              <w:t>NIEM Names</w:t>
            </w:r>
            <w:r>
              <w:fldChar w:fldCharType="end"/>
            </w:r>
          </w:p>
        </w:tc>
        <w:tc>
          <w:tcPr>
            <w:tcW w:w="3948" w:type="dxa"/>
            <w:shd w:val="clear" w:color="auto" w:fill="auto"/>
          </w:tcPr>
          <w:p w14:paraId="15A42A62" w14:textId="77777777" w:rsidR="007575CE" w:rsidRDefault="007575CE" w:rsidP="007575CE">
            <w:pPr>
              <w:pStyle w:val="BodyText"/>
            </w:pPr>
            <w:r>
              <w:t>The names of UML elements in a PSM must comply with the NDR rules for names within a NIEM XML Schema.</w:t>
            </w:r>
          </w:p>
        </w:tc>
      </w:tr>
      <w:tr w:rsidR="007575CE" w14:paraId="431DE3BF" w14:textId="77777777" w:rsidTr="0037787E">
        <w:trPr>
          <w:cantSplit/>
        </w:trPr>
        <w:tc>
          <w:tcPr>
            <w:tcW w:w="1668" w:type="dxa"/>
            <w:shd w:val="clear" w:color="auto" w:fill="auto"/>
          </w:tcPr>
          <w:p w14:paraId="7081464E" w14:textId="052D858E" w:rsidR="007575CE" w:rsidRDefault="007575CE" w:rsidP="007575CE">
            <w:pPr>
              <w:pStyle w:val="BodyText"/>
            </w:pPr>
            <w:r>
              <w:t>Element</w:t>
            </w:r>
          </w:p>
        </w:tc>
        <w:tc>
          <w:tcPr>
            <w:tcW w:w="2040" w:type="dxa"/>
            <w:shd w:val="clear" w:color="auto" w:fill="auto"/>
          </w:tcPr>
          <w:p w14:paraId="2A73054A" w14:textId="0D37EE64" w:rsidR="007575CE" w:rsidRDefault="007575CE" w:rsidP="007575CE">
            <w:pPr>
              <w:pStyle w:val="BodyText"/>
            </w:pPr>
            <w:r>
              <w:t>«Deprecated»</w:t>
            </w:r>
          </w:p>
        </w:tc>
        <w:tc>
          <w:tcPr>
            <w:tcW w:w="1920" w:type="dxa"/>
            <w:shd w:val="clear" w:color="auto" w:fill="auto"/>
          </w:tcPr>
          <w:p w14:paraId="199EB18A" w14:textId="77777777" w:rsidR="007575CE" w:rsidRDefault="007575CE" w:rsidP="007575CE">
            <w:pPr>
              <w:pStyle w:val="BodyText"/>
            </w:pPr>
          </w:p>
        </w:tc>
        <w:tc>
          <w:tcPr>
            <w:tcW w:w="3948" w:type="dxa"/>
            <w:shd w:val="clear" w:color="auto" w:fill="auto"/>
          </w:tcPr>
          <w:p w14:paraId="780DC3CF" w14:textId="35C1274E" w:rsidR="007575CE" w:rsidRDefault="007575CE" w:rsidP="007575CE">
            <w:pPr>
              <w:pStyle w:val="BodyText"/>
            </w:pPr>
            <w:r>
              <w:t>A deprecated component is one whose use is not recommended.</w:t>
            </w:r>
          </w:p>
        </w:tc>
      </w:tr>
      <w:tr w:rsidR="007575CE" w14:paraId="6DFD561A" w14:textId="77777777" w:rsidTr="0037787E">
        <w:trPr>
          <w:cantSplit/>
        </w:trPr>
        <w:tc>
          <w:tcPr>
            <w:tcW w:w="1668" w:type="dxa"/>
            <w:shd w:val="clear" w:color="auto" w:fill="auto"/>
          </w:tcPr>
          <w:p w14:paraId="0D287018" w14:textId="77777777" w:rsidR="007575CE" w:rsidRDefault="007575CE" w:rsidP="007575CE">
            <w:pPr>
              <w:pStyle w:val="BodyText"/>
            </w:pPr>
            <w:r>
              <w:t>Comment</w:t>
            </w:r>
          </w:p>
        </w:tc>
        <w:tc>
          <w:tcPr>
            <w:tcW w:w="2040" w:type="dxa"/>
            <w:shd w:val="clear" w:color="auto" w:fill="auto"/>
          </w:tcPr>
          <w:p w14:paraId="6361027D" w14:textId="77777777" w:rsidR="007575CE" w:rsidRDefault="007575CE" w:rsidP="007575CE">
            <w:pPr>
              <w:pStyle w:val="BodyText"/>
            </w:pPr>
            <w:r>
              <w:t>«Documentation»</w:t>
            </w:r>
          </w:p>
        </w:tc>
        <w:tc>
          <w:tcPr>
            <w:tcW w:w="1920" w:type="dxa"/>
            <w:shd w:val="clear" w:color="auto" w:fill="auto"/>
          </w:tcPr>
          <w:p w14:paraId="1BA950FA" w14:textId="77777777" w:rsidR="007575CE" w:rsidRDefault="007575CE" w:rsidP="007575CE">
            <w:pPr>
              <w:pStyle w:val="BodyText"/>
            </w:pPr>
            <w:r>
              <w:fldChar w:fldCharType="begin"/>
            </w:r>
            <w:r>
              <w:instrText xml:space="preserve"> REF _Ref316834961 \r \h  \* MERGEFORMAT </w:instrText>
            </w:r>
            <w:r>
              <w:fldChar w:fldCharType="separate"/>
            </w:r>
            <w:r w:rsidR="00B81ED7">
              <w:t>7.2.1</w:t>
            </w:r>
            <w:r>
              <w:fldChar w:fldCharType="end"/>
            </w:r>
            <w:r>
              <w:t xml:space="preserve"> Namespaces</w:t>
            </w:r>
          </w:p>
          <w:p w14:paraId="499438F2" w14:textId="77777777" w:rsidR="007575CE" w:rsidRDefault="007575CE" w:rsidP="007575CE">
            <w:pPr>
              <w:pStyle w:val="BodyText"/>
            </w:pPr>
            <w:r>
              <w:fldChar w:fldCharType="begin"/>
            </w:r>
            <w:r>
              <w:instrText xml:space="preserve"> REF _Ref317460462 \r \h </w:instrText>
            </w:r>
            <w:r>
              <w:fldChar w:fldCharType="separate"/>
            </w:r>
            <w:r w:rsidR="00B81ED7">
              <w:t>7.3.1</w:t>
            </w:r>
            <w:r>
              <w:fldChar w:fldCharType="end"/>
            </w:r>
            <w:r>
              <w:t xml:space="preserve"> </w:t>
            </w:r>
            <w:r>
              <w:fldChar w:fldCharType="begin"/>
            </w:r>
            <w:r>
              <w:instrText xml:space="preserve"> REF _Ref317460462 \h </w:instrText>
            </w:r>
            <w:r>
              <w:fldChar w:fldCharType="separate"/>
            </w:r>
            <w:r w:rsidR="00B81ED7">
              <w:t>Complex Types</w:t>
            </w:r>
            <w:r>
              <w:fldChar w:fldCharType="end"/>
            </w:r>
          </w:p>
          <w:p w14:paraId="5659899C" w14:textId="77777777" w:rsidR="007575CE" w:rsidRDefault="007575CE" w:rsidP="007575CE">
            <w:pPr>
              <w:pStyle w:val="BodyText"/>
            </w:pPr>
            <w:r>
              <w:fldChar w:fldCharType="begin"/>
            </w:r>
            <w:r>
              <w:instrText xml:space="preserve"> REF _Ref317460498 \r \h </w:instrText>
            </w:r>
            <w:r>
              <w:fldChar w:fldCharType="separate"/>
            </w:r>
            <w:r w:rsidR="00B81ED7">
              <w:t>7.4.1</w:t>
            </w:r>
            <w:r>
              <w:fldChar w:fldCharType="end"/>
            </w:r>
            <w:r>
              <w:t xml:space="preserve"> </w:t>
            </w:r>
            <w:r>
              <w:fldChar w:fldCharType="begin"/>
            </w:r>
            <w:r>
              <w:instrText xml:space="preserve"> REF _Ref317460498 \h </w:instrText>
            </w:r>
            <w:r>
              <w:fldChar w:fldCharType="separate"/>
            </w:r>
            <w:r w:rsidR="00B81ED7">
              <w:t>Simple Types</w:t>
            </w:r>
            <w:r>
              <w:fldChar w:fldCharType="end"/>
            </w:r>
          </w:p>
          <w:p w14:paraId="4400FC84" w14:textId="77777777" w:rsidR="007575CE" w:rsidRPr="00AB0A63" w:rsidRDefault="007575CE" w:rsidP="007575CE">
            <w:pPr>
              <w:pStyle w:val="BodyText"/>
            </w:pPr>
            <w:r>
              <w:fldChar w:fldCharType="begin"/>
            </w:r>
            <w:r>
              <w:instrText xml:space="preserve"> REF _Ref316644159 \r \h </w:instrText>
            </w:r>
            <w:r>
              <w:fldChar w:fldCharType="separate"/>
            </w:r>
            <w:r w:rsidR="00B81ED7">
              <w:t>7.5.1</w:t>
            </w:r>
            <w:r>
              <w:fldChar w:fldCharType="end"/>
            </w:r>
            <w:r>
              <w:t xml:space="preserve"> </w:t>
            </w:r>
            <w:r>
              <w:fldChar w:fldCharType="begin"/>
            </w:r>
            <w:r>
              <w:instrText xml:space="preserve"> REF _Ref316644159 \h </w:instrText>
            </w:r>
            <w:r>
              <w:fldChar w:fldCharType="separate"/>
            </w:r>
            <w:r w:rsidR="00B81ED7">
              <w:t>Properties</w:t>
            </w:r>
            <w:r>
              <w:fldChar w:fldCharType="end"/>
            </w:r>
          </w:p>
        </w:tc>
        <w:tc>
          <w:tcPr>
            <w:tcW w:w="3948" w:type="dxa"/>
            <w:shd w:val="clear" w:color="auto" w:fill="auto"/>
          </w:tcPr>
          <w:p w14:paraId="74E41B6F" w14:textId="77777777" w:rsidR="007575CE" w:rsidRDefault="007575CE" w:rsidP="007575CE">
            <w:pPr>
              <w:pStyle w:val="BodyText"/>
            </w:pPr>
            <w:r>
              <w:t>Each UML model element in a PSM that represents a NIEM component that is required to have documentation must have one owned comment that has the «Documentation» stereotype applied.</w:t>
            </w:r>
          </w:p>
        </w:tc>
      </w:tr>
    </w:tbl>
    <w:p w14:paraId="2ADD0920" w14:textId="77777777" w:rsidR="00FC5D58" w:rsidRDefault="00FC5D58" w:rsidP="007B4D6D">
      <w:pPr>
        <w:pStyle w:val="Heading3"/>
      </w:pPr>
      <w:bookmarkStart w:id="176" w:name="_Toc364003703"/>
      <w:bookmarkStart w:id="177" w:name="_Toc426452211"/>
      <w:bookmarkStart w:id="178" w:name="_Ref451171567"/>
      <w:r>
        <w:t>Model Packaging Perspective</w:t>
      </w:r>
      <w:bookmarkEnd w:id="176"/>
      <w:bookmarkEnd w:id="177"/>
      <w:bookmarkEnd w:id="178"/>
    </w:p>
    <w:p w14:paraId="6714535E" w14:textId="3C5D0DA9" w:rsidR="008A580F" w:rsidRDefault="00FC5D58" w:rsidP="00FC5D58">
      <w:pPr>
        <w:pStyle w:val="BodyText"/>
      </w:pPr>
      <w:r>
        <w:t>A NIEM Model Package Description specifies the NIEM artifacts that are to be produced from a NIEM-UML model and re</w:t>
      </w:r>
      <w:r w:rsidR="008A580F">
        <w:t>ndered into a NIEM MPD package.  Such a package is a structure of files constituted within a ZIP file that together provide the complete definition of a NIEM MPD.  The core concept in a Model Package Description is the mpd-catalog.xml file, which contains metadata to enable the identification, location and navigation of the various artifacts within the packaged MPD.</w:t>
      </w:r>
    </w:p>
    <w:p w14:paraId="1437D117" w14:textId="69F57461" w:rsidR="008A580F" w:rsidRDefault="008A580F" w:rsidP="00FC5D58">
      <w:pPr>
        <w:pStyle w:val="BodyText"/>
      </w:pPr>
      <w:r>
        <w:t>In NIEM-UML, most artifacts within an MPD are modeled by instantiating an Artifact specified by the profile; the profile provides an Artifact type for each type of artifact that may appear in an MPD. Most relationships within an MPD are modeled using</w:t>
      </w:r>
      <w:r w:rsidR="00FF56F6">
        <w:t xml:space="preserve"> stereotyped Dependencies, where the different stereotypes represented different kinds of MPD relationship.</w:t>
      </w:r>
    </w:p>
    <w:p w14:paraId="1A458ACA" w14:textId="6CA30DBF" w:rsidR="00FC5D58" w:rsidRDefault="00FC5D58" w:rsidP="00FC5D58">
      <w:pPr>
        <w:pStyle w:val="BodyText"/>
        <w:rPr>
          <w:color w:val="000000"/>
        </w:rPr>
      </w:pPr>
      <w:r>
        <w:t xml:space="preserve">The UML </w:t>
      </w:r>
      <w:r w:rsidR="00FF56F6">
        <w:t>artifacts</w:t>
      </w:r>
      <w:r>
        <w:t xml:space="preserve"> shown in </w:t>
      </w:r>
      <w:r w:rsidR="00FF56F6">
        <w:fldChar w:fldCharType="begin"/>
      </w:r>
      <w:r w:rsidR="00FF56F6">
        <w:instrText xml:space="preserve"> REF _Ref410137250 \h </w:instrText>
      </w:r>
      <w:r w:rsidR="00FF56F6">
        <w:fldChar w:fldCharType="separate"/>
      </w:r>
      <w:r w:rsidR="00B81ED7">
        <w:t xml:space="preserve">Table </w:t>
      </w:r>
      <w:r w:rsidR="00B81ED7">
        <w:rPr>
          <w:noProof/>
        </w:rPr>
        <w:t>7</w:t>
      </w:r>
      <w:r w:rsidR="00B81ED7">
        <w:noBreakHyphen/>
      </w:r>
      <w:r w:rsidR="00B81ED7">
        <w:rPr>
          <w:noProof/>
        </w:rPr>
        <w:t>3</w:t>
      </w:r>
      <w:r w:rsidR="00FF56F6">
        <w:fldChar w:fldCharType="end"/>
      </w:r>
      <w:r w:rsidR="00FF56F6">
        <w:t xml:space="preserve"> and stereotyped elements shown in </w:t>
      </w:r>
      <w:r>
        <w:fldChar w:fldCharType="begin"/>
      </w:r>
      <w:r>
        <w:instrText xml:space="preserve"> REF _Ref317337321 \h </w:instrText>
      </w:r>
      <w:r>
        <w:fldChar w:fldCharType="separate"/>
      </w:r>
      <w:r w:rsidR="00B81ED7">
        <w:t xml:space="preserve">Table </w:t>
      </w:r>
      <w:r w:rsidR="00B81ED7">
        <w:rPr>
          <w:noProof/>
        </w:rPr>
        <w:t>7</w:t>
      </w:r>
      <w:r w:rsidR="00B81ED7">
        <w:noBreakHyphen/>
      </w:r>
      <w:r w:rsidR="00B81ED7">
        <w:rPr>
          <w:noProof/>
        </w:rPr>
        <w:t>4</w:t>
      </w:r>
      <w:r>
        <w:fldChar w:fldCharType="end"/>
      </w:r>
      <w:r>
        <w:t xml:space="preserve"> have an interpretation in a NIEM-UML MPD model and are supported by the normative mapping from a NIEM-UML model to NIEM conformant </w:t>
      </w:r>
      <w:r w:rsidR="00695522">
        <w:t>MPD Catalog components</w:t>
      </w:r>
      <w:r>
        <w:t xml:space="preserve"> via the mappings specified in Clause 9. </w:t>
      </w:r>
      <w:r w:rsidR="00435E58">
        <w:t xml:space="preserve"> These tables refer to the MPD Catalog XML Schema document, in which the prefix c: refers to “</w:t>
      </w:r>
      <w:hyperlink r:id="rId95" w:history="1">
        <w:r w:rsidR="00435E58" w:rsidRPr="00435E58">
          <w:rPr>
            <w:rFonts w:ascii="Consolas" w:hAnsi="Consolas" w:cs="Consolas"/>
            <w:i/>
            <w:iCs/>
            <w:szCs w:val="20"/>
          </w:rPr>
          <w:t>http://reference.niem.gov/niem/resource/mpd/catalog/3.0/</w:t>
        </w:r>
      </w:hyperlink>
      <w:r w:rsidR="00435E58" w:rsidRPr="00435E58">
        <w:rPr>
          <w:rFonts w:ascii="Consolas" w:hAnsi="Consolas" w:cs="Consolas"/>
          <w:i/>
          <w:iCs/>
          <w:szCs w:val="20"/>
        </w:rPr>
        <w:t>”</w:t>
      </w:r>
      <w:r w:rsidR="00435E58">
        <w:rPr>
          <w:color w:val="000000"/>
        </w:rPr>
        <w:t xml:space="preserve"> and nc: refers to </w:t>
      </w:r>
      <w:r w:rsidR="00435E58" w:rsidRPr="00435E58">
        <w:rPr>
          <w:rFonts w:ascii="Consolas" w:hAnsi="Consolas" w:cs="Consolas"/>
          <w:i/>
          <w:iCs/>
          <w:szCs w:val="20"/>
        </w:rPr>
        <w:t>“</w:t>
      </w:r>
      <w:hyperlink r:id="rId96" w:history="1">
        <w:r w:rsidR="00435E58" w:rsidRPr="00435E58">
          <w:rPr>
            <w:rFonts w:ascii="Consolas" w:hAnsi="Consolas" w:cs="Consolas"/>
            <w:i/>
            <w:iCs/>
            <w:szCs w:val="20"/>
          </w:rPr>
          <w:t>http://release.niem.gov/niem/niem-core/3.0/</w:t>
        </w:r>
      </w:hyperlink>
      <w:r w:rsidR="00435E58" w:rsidRPr="00435E58">
        <w:rPr>
          <w:rFonts w:ascii="Consolas" w:hAnsi="Consolas" w:cs="Consolas"/>
          <w:i/>
          <w:iCs/>
          <w:szCs w:val="20"/>
        </w:rPr>
        <w:t>”</w:t>
      </w:r>
      <w:r w:rsidR="00435E58">
        <w:rPr>
          <w:color w:val="000000"/>
        </w:rPr>
        <w:t xml:space="preserve">.  Note that the </w:t>
      </w:r>
      <w:r w:rsidR="005633E1">
        <w:rPr>
          <w:color w:val="000000"/>
        </w:rPr>
        <w:t xml:space="preserve">MPD </w:t>
      </w:r>
      <w:r w:rsidR="00435E58">
        <w:rPr>
          <w:color w:val="000000"/>
        </w:rPr>
        <w:t xml:space="preserve">catalog </w:t>
      </w:r>
      <w:r w:rsidR="00E84C09">
        <w:rPr>
          <w:color w:val="000000"/>
        </w:rPr>
        <w:t>imports</w:t>
      </w:r>
      <w:r w:rsidR="00435E58">
        <w:rPr>
          <w:color w:val="000000"/>
        </w:rPr>
        <w:t xml:space="preserve"> niem-core and uses it for some elements</w:t>
      </w:r>
      <w:r w:rsidR="005633E1">
        <w:rPr>
          <w:color w:val="000000"/>
        </w:rPr>
        <w:t xml:space="preserve"> relating to contact information</w:t>
      </w:r>
      <w:r w:rsidR="00435E58">
        <w:rPr>
          <w:color w:val="000000"/>
        </w:rPr>
        <w:t>.</w:t>
      </w:r>
      <w:r w:rsidR="00E84C09">
        <w:rPr>
          <w:color w:val="000000"/>
        </w:rPr>
        <w:t xml:space="preserve"> Those catalog components whose name ends “Type” are xs:complexTypes</w:t>
      </w:r>
      <w:r w:rsidR="00C2667B">
        <w:rPr>
          <w:color w:val="000000"/>
        </w:rPr>
        <w:t xml:space="preserve">, those whose name ends “SimpleType” are </w:t>
      </w:r>
      <w:r w:rsidR="00E84C09">
        <w:rPr>
          <w:color w:val="000000"/>
        </w:rPr>
        <w:t>xs:simpleTypes</w:t>
      </w:r>
      <w:r w:rsidR="00C2667B">
        <w:rPr>
          <w:color w:val="000000"/>
        </w:rPr>
        <w:t>,</w:t>
      </w:r>
      <w:r w:rsidR="00E84C09">
        <w:rPr>
          <w:color w:val="000000"/>
        </w:rPr>
        <w:t xml:space="preserve"> others </w:t>
      </w:r>
      <w:r w:rsidR="00C2667B">
        <w:rPr>
          <w:color w:val="000000"/>
        </w:rPr>
        <w:t>are</w:t>
      </w:r>
      <w:r w:rsidR="00E84C09">
        <w:rPr>
          <w:color w:val="000000"/>
        </w:rPr>
        <w:t xml:space="preserve"> xs:elements or </w:t>
      </w:r>
      <w:r w:rsidR="00E50D2F">
        <w:rPr>
          <w:color w:val="000000"/>
        </w:rPr>
        <w:t xml:space="preserve">(where specified) </w:t>
      </w:r>
      <w:r w:rsidR="00E84C09">
        <w:rPr>
          <w:color w:val="000000"/>
        </w:rPr>
        <w:t>xs:attributes.</w:t>
      </w:r>
      <w:ins w:id="179" w:author="Steve Cook" w:date="2016-05-16T12:49:00Z">
        <w:r w:rsidR="006050A7">
          <w:rPr>
            <w:color w:val="000000"/>
          </w:rPr>
          <w:t xml:space="preserve"> </w:t>
        </w:r>
        <w:commentRangeStart w:id="180"/>
        <w:r w:rsidR="006050A7" w:rsidRPr="006050A7">
          <w:rPr>
            <w:color w:val="000000"/>
          </w:rPr>
          <w:t xml:space="preserve">UML Artifacts whose type names are in </w:t>
        </w:r>
        <w:r w:rsidR="006050A7" w:rsidRPr="006050A7">
          <w:rPr>
            <w:i/>
            <w:color w:val="000000"/>
          </w:rPr>
          <w:t>italics</w:t>
        </w:r>
        <w:r w:rsidR="006050A7" w:rsidRPr="006050A7">
          <w:rPr>
            <w:color w:val="000000"/>
          </w:rPr>
          <w:t xml:space="preserve"> are abstract</w:t>
        </w:r>
        <w:commentRangeEnd w:id="180"/>
        <w:r w:rsidR="006050A7">
          <w:rPr>
            <w:rStyle w:val="CommentReference"/>
          </w:rPr>
          <w:commentReference w:id="180"/>
        </w:r>
        <w:r w:rsidR="006050A7">
          <w:rPr>
            <w:color w:val="000000"/>
          </w:rPr>
          <w:t>.</w:t>
        </w:r>
      </w:ins>
    </w:p>
    <w:p w14:paraId="5CFC5CF7" w14:textId="77777777" w:rsidR="005633E1" w:rsidRDefault="005633E1" w:rsidP="00FC5D58">
      <w:pPr>
        <w:pStyle w:val="BodyText"/>
      </w:pPr>
    </w:p>
    <w:p w14:paraId="418D45B2" w14:textId="0925B018" w:rsidR="00FF56F6" w:rsidRDefault="00FF56F6" w:rsidP="009B15F2">
      <w:pPr>
        <w:pStyle w:val="Caption"/>
        <w:keepNext/>
      </w:pPr>
      <w:bookmarkStart w:id="181" w:name="_Ref410137250"/>
      <w:r>
        <w:t xml:space="preserve">Table </w:t>
      </w:r>
      <w:r w:rsidR="00333F36">
        <w:fldChar w:fldCharType="begin"/>
      </w:r>
      <w:r w:rsidR="00333F36">
        <w:instrText xml:space="preserve"> STYLEREF 1 \s </w:instrText>
      </w:r>
      <w:r w:rsidR="00333F36">
        <w:fldChar w:fldCharType="separate"/>
      </w:r>
      <w:r w:rsidR="00B81ED7">
        <w:rPr>
          <w:noProof/>
        </w:rPr>
        <w:t>7</w:t>
      </w:r>
      <w:r w:rsidR="00333F36">
        <w:rPr>
          <w:noProof/>
        </w:rPr>
        <w:fldChar w:fldCharType="end"/>
      </w:r>
      <w:r w:rsidR="000A71CF">
        <w:noBreakHyphen/>
      </w:r>
      <w:r w:rsidR="00333F36">
        <w:fldChar w:fldCharType="begin"/>
      </w:r>
      <w:r w:rsidR="00333F36">
        <w:instrText xml:space="preserve"> SEQ Table \* ARABIC \s 1 </w:instrText>
      </w:r>
      <w:r w:rsidR="00333F36">
        <w:fldChar w:fldCharType="separate"/>
      </w:r>
      <w:r w:rsidR="00B81ED7">
        <w:rPr>
          <w:noProof/>
        </w:rPr>
        <w:t>3</w:t>
      </w:r>
      <w:r w:rsidR="00333F36">
        <w:rPr>
          <w:noProof/>
        </w:rPr>
        <w:fldChar w:fldCharType="end"/>
      </w:r>
      <w:bookmarkEnd w:id="181"/>
      <w:r>
        <w:t xml:space="preserve"> Model Packaging Perspective Modeling Summary - Artifacts</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384"/>
        <w:gridCol w:w="2835"/>
        <w:gridCol w:w="2693"/>
        <w:gridCol w:w="2664"/>
      </w:tblGrid>
      <w:tr w:rsidR="006A499E" w:rsidRPr="006A499E" w14:paraId="72612615" w14:textId="77777777" w:rsidTr="006A499E">
        <w:tc>
          <w:tcPr>
            <w:tcW w:w="1384" w:type="dxa"/>
            <w:shd w:val="clear" w:color="auto" w:fill="D9D9D9" w:themeFill="background1" w:themeFillShade="D9"/>
          </w:tcPr>
          <w:p w14:paraId="63B78572" w14:textId="77777777" w:rsidR="00FF56F6" w:rsidRPr="006A499E" w:rsidRDefault="00FF56F6" w:rsidP="009B15F2">
            <w:pPr>
              <w:pStyle w:val="BodyText"/>
              <w:keepNext/>
              <w:jc w:val="center"/>
              <w:rPr>
                <w:b/>
                <w:bCs/>
              </w:rPr>
            </w:pPr>
            <w:r w:rsidRPr="006A499E">
              <w:rPr>
                <w:b/>
                <w:bCs/>
              </w:rPr>
              <w:t>UML Element</w:t>
            </w:r>
          </w:p>
        </w:tc>
        <w:tc>
          <w:tcPr>
            <w:tcW w:w="2835" w:type="dxa"/>
            <w:shd w:val="clear" w:color="auto" w:fill="D9D9D9" w:themeFill="background1" w:themeFillShade="D9"/>
          </w:tcPr>
          <w:p w14:paraId="128740B5" w14:textId="62122C70" w:rsidR="00FF56F6" w:rsidRPr="006A499E" w:rsidRDefault="00FF56F6" w:rsidP="00FF56F6">
            <w:pPr>
              <w:pStyle w:val="BodyText"/>
              <w:jc w:val="center"/>
              <w:rPr>
                <w:b/>
                <w:bCs/>
              </w:rPr>
            </w:pPr>
            <w:r w:rsidRPr="006A499E">
              <w:rPr>
                <w:b/>
                <w:bCs/>
              </w:rPr>
              <w:t>Type</w:t>
            </w:r>
          </w:p>
        </w:tc>
        <w:tc>
          <w:tcPr>
            <w:tcW w:w="2693" w:type="dxa"/>
            <w:shd w:val="clear" w:color="auto" w:fill="D9D9D9" w:themeFill="background1" w:themeFillShade="D9"/>
          </w:tcPr>
          <w:p w14:paraId="69CA0E82" w14:textId="32473374" w:rsidR="00FF56F6" w:rsidRPr="006A499E" w:rsidRDefault="00695522" w:rsidP="00695522">
            <w:pPr>
              <w:pStyle w:val="BodyText"/>
              <w:jc w:val="center"/>
              <w:rPr>
                <w:b/>
              </w:rPr>
            </w:pPr>
            <w:r w:rsidRPr="006A499E">
              <w:rPr>
                <w:b/>
              </w:rPr>
              <w:t>MPD</w:t>
            </w:r>
            <w:r w:rsidR="00FF56F6" w:rsidRPr="006A499E">
              <w:rPr>
                <w:b/>
              </w:rPr>
              <w:t xml:space="preserve"> </w:t>
            </w:r>
            <w:r w:rsidRPr="006A499E">
              <w:rPr>
                <w:b/>
              </w:rPr>
              <w:t>Catalog component</w:t>
            </w:r>
          </w:p>
        </w:tc>
        <w:tc>
          <w:tcPr>
            <w:tcW w:w="2664" w:type="dxa"/>
            <w:shd w:val="clear" w:color="auto" w:fill="D9D9D9" w:themeFill="background1" w:themeFillShade="D9"/>
          </w:tcPr>
          <w:p w14:paraId="079B7842" w14:textId="77777777" w:rsidR="00FF56F6" w:rsidRPr="006A499E" w:rsidRDefault="00FF56F6" w:rsidP="00FF56F6">
            <w:pPr>
              <w:pStyle w:val="BodyText"/>
              <w:jc w:val="center"/>
              <w:rPr>
                <w:b/>
                <w:bCs/>
              </w:rPr>
            </w:pPr>
            <w:r w:rsidRPr="006A499E">
              <w:rPr>
                <w:b/>
                <w:bCs/>
              </w:rPr>
              <w:t>Note</w:t>
            </w:r>
          </w:p>
        </w:tc>
      </w:tr>
      <w:tr w:rsidR="009B15F2" w14:paraId="7E63B85D" w14:textId="77777777" w:rsidTr="00435E58">
        <w:tc>
          <w:tcPr>
            <w:tcW w:w="1384" w:type="dxa"/>
            <w:vMerge w:val="restart"/>
            <w:shd w:val="clear" w:color="auto" w:fill="auto"/>
          </w:tcPr>
          <w:p w14:paraId="13FEF6FB" w14:textId="6E3FBC32" w:rsidR="009B15F2" w:rsidRDefault="009B15F2" w:rsidP="00FF56F6">
            <w:pPr>
              <w:pStyle w:val="BodyText"/>
            </w:pPr>
            <w:r>
              <w:t>Artifact</w:t>
            </w:r>
          </w:p>
        </w:tc>
        <w:tc>
          <w:tcPr>
            <w:tcW w:w="2835" w:type="dxa"/>
            <w:shd w:val="clear" w:color="auto" w:fill="auto"/>
          </w:tcPr>
          <w:p w14:paraId="3755BEB2" w14:textId="1E23BF81" w:rsidR="009B15F2" w:rsidRPr="00FF56F6" w:rsidRDefault="009B15F2" w:rsidP="00FF56F6">
            <w:pPr>
              <w:pStyle w:val="BodyText"/>
              <w:rPr>
                <w:i/>
              </w:rPr>
            </w:pPr>
            <w:r w:rsidRPr="00FF56F6">
              <w:rPr>
                <w:i/>
              </w:rPr>
              <w:t>ArtifactOrArtifactSet</w:t>
            </w:r>
          </w:p>
        </w:tc>
        <w:tc>
          <w:tcPr>
            <w:tcW w:w="2693" w:type="dxa"/>
            <w:shd w:val="clear" w:color="auto" w:fill="auto"/>
          </w:tcPr>
          <w:p w14:paraId="6F817F63" w14:textId="77777777" w:rsidR="009B15F2" w:rsidRDefault="009B15F2" w:rsidP="00FF56F6">
            <w:pPr>
              <w:pStyle w:val="BodyText"/>
            </w:pPr>
          </w:p>
        </w:tc>
        <w:tc>
          <w:tcPr>
            <w:tcW w:w="2664" w:type="dxa"/>
            <w:shd w:val="clear" w:color="auto" w:fill="auto"/>
          </w:tcPr>
          <w:p w14:paraId="5600F92B" w14:textId="4D91AF26" w:rsidR="009B15F2" w:rsidRPr="00695522" w:rsidRDefault="006050A7" w:rsidP="00FF56F6">
            <w:pPr>
              <w:pStyle w:val="BodyText"/>
              <w:rPr>
                <w:i/>
              </w:rPr>
            </w:pPr>
            <w:commentRangeStart w:id="182"/>
            <w:ins w:id="183" w:author="Steve Cook" w:date="2016-05-16T12:50:00Z">
              <w:r w:rsidRPr="006050A7">
                <w:t>A data concept for a file or file set in an MPD</w:t>
              </w:r>
              <w:commentRangeEnd w:id="182"/>
              <w:r>
                <w:rPr>
                  <w:rStyle w:val="CommentReference"/>
                </w:rPr>
                <w:commentReference w:id="182"/>
              </w:r>
            </w:ins>
            <w:ins w:id="184" w:author="Steve Cook" w:date="2016-05-16T12:51:00Z">
              <w:r>
                <w:t>.</w:t>
              </w:r>
            </w:ins>
            <w:del w:id="185" w:author="Steve Cook" w:date="2016-05-16T12:50:00Z">
              <w:r w:rsidR="009B15F2" w:rsidRPr="00695522" w:rsidDel="006050A7">
                <w:rPr>
                  <w:i/>
                </w:rPr>
                <w:delText>Abstract</w:delText>
              </w:r>
            </w:del>
          </w:p>
        </w:tc>
      </w:tr>
      <w:tr w:rsidR="009B15F2" w14:paraId="62B430C2" w14:textId="77777777" w:rsidTr="00435E58">
        <w:tc>
          <w:tcPr>
            <w:tcW w:w="1384" w:type="dxa"/>
            <w:vMerge/>
            <w:shd w:val="clear" w:color="auto" w:fill="auto"/>
          </w:tcPr>
          <w:p w14:paraId="52A4CE81" w14:textId="77777777" w:rsidR="009B15F2" w:rsidRDefault="009B15F2" w:rsidP="00FF56F6">
            <w:pPr>
              <w:pStyle w:val="BodyText"/>
            </w:pPr>
          </w:p>
        </w:tc>
        <w:tc>
          <w:tcPr>
            <w:tcW w:w="2835" w:type="dxa"/>
            <w:shd w:val="clear" w:color="auto" w:fill="auto"/>
          </w:tcPr>
          <w:p w14:paraId="17931B7C" w14:textId="5C767CB9" w:rsidR="009B15F2" w:rsidRDefault="009B15F2" w:rsidP="00FF56F6">
            <w:pPr>
              <w:pStyle w:val="BodyText"/>
            </w:pPr>
            <w:r>
              <w:t>ConformanceTargetType</w:t>
            </w:r>
          </w:p>
        </w:tc>
        <w:tc>
          <w:tcPr>
            <w:tcW w:w="2693" w:type="dxa"/>
            <w:shd w:val="clear" w:color="auto" w:fill="auto"/>
          </w:tcPr>
          <w:p w14:paraId="019217C0" w14:textId="2B28FF57" w:rsidR="009B15F2" w:rsidRPr="00AB0A63" w:rsidRDefault="00435E58" w:rsidP="00695522">
            <w:pPr>
              <w:pStyle w:val="BodyText"/>
              <w:rPr>
                <w:color w:val="FF0000"/>
              </w:rPr>
            </w:pPr>
            <w:r>
              <w:t>c:</w:t>
            </w:r>
            <w:r w:rsidR="00695522" w:rsidRPr="00695522">
              <w:t>ConformanceTargetType</w:t>
            </w:r>
          </w:p>
        </w:tc>
        <w:tc>
          <w:tcPr>
            <w:tcW w:w="2664" w:type="dxa"/>
            <w:shd w:val="clear" w:color="auto" w:fill="auto"/>
          </w:tcPr>
          <w:p w14:paraId="5CA5E0F6" w14:textId="3416355D" w:rsidR="009B15F2" w:rsidRDefault="00695522" w:rsidP="00FF56F6">
            <w:pPr>
              <w:pStyle w:val="BulletedText"/>
              <w:numPr>
                <w:ilvl w:val="0"/>
                <w:numId w:val="0"/>
              </w:numPr>
            </w:pPr>
            <w:r>
              <w:rPr>
                <w:color w:val="000000"/>
              </w:rPr>
              <w:t xml:space="preserve">A data type for identifying and describing a conformance </w:t>
            </w:r>
            <w:r>
              <w:rPr>
                <w:color w:val="000000"/>
              </w:rPr>
              <w:lastRenderedPageBreak/>
              <w:t>target.</w:t>
            </w:r>
          </w:p>
        </w:tc>
      </w:tr>
      <w:tr w:rsidR="009B15F2" w14:paraId="207E33A0" w14:textId="77777777" w:rsidTr="00435E58">
        <w:tc>
          <w:tcPr>
            <w:tcW w:w="1384" w:type="dxa"/>
            <w:vMerge/>
            <w:shd w:val="clear" w:color="auto" w:fill="auto"/>
          </w:tcPr>
          <w:p w14:paraId="35BF5D4A" w14:textId="77777777" w:rsidR="009B15F2" w:rsidRDefault="009B15F2" w:rsidP="00FF56F6">
            <w:pPr>
              <w:pStyle w:val="BodyText"/>
            </w:pPr>
          </w:p>
        </w:tc>
        <w:tc>
          <w:tcPr>
            <w:tcW w:w="2835" w:type="dxa"/>
            <w:shd w:val="clear" w:color="auto" w:fill="auto"/>
          </w:tcPr>
          <w:p w14:paraId="096ABF6C" w14:textId="64A71569" w:rsidR="009B15F2" w:rsidRDefault="009B15F2" w:rsidP="00FF56F6">
            <w:pPr>
              <w:pStyle w:val="BodyText"/>
            </w:pPr>
            <w:r>
              <w:t>ConstraintSchemaDocumentSet</w:t>
            </w:r>
          </w:p>
        </w:tc>
        <w:tc>
          <w:tcPr>
            <w:tcW w:w="2693" w:type="dxa"/>
            <w:shd w:val="clear" w:color="auto" w:fill="auto"/>
          </w:tcPr>
          <w:p w14:paraId="5F3E360C" w14:textId="3B516BFC" w:rsidR="009B15F2" w:rsidRPr="00B33973" w:rsidRDefault="00435E58" w:rsidP="00435E58">
            <w:pPr>
              <w:pStyle w:val="BodyText"/>
            </w:pPr>
            <w:r>
              <w:t>c:</w:t>
            </w:r>
            <w:r w:rsidR="00695522">
              <w:t>ConstraintSchemaDocument</w:t>
            </w:r>
            <w:r>
              <w:br/>
            </w:r>
            <w:r w:rsidR="00695522">
              <w:t>Set</w:t>
            </w:r>
          </w:p>
        </w:tc>
        <w:tc>
          <w:tcPr>
            <w:tcW w:w="2664" w:type="dxa"/>
            <w:shd w:val="clear" w:color="auto" w:fill="auto"/>
          </w:tcPr>
          <w:p w14:paraId="70AC63D1" w14:textId="2689E321" w:rsidR="009B15F2" w:rsidRDefault="00695522" w:rsidP="00FF56F6">
            <w:pPr>
              <w:pStyle w:val="BulletedText"/>
              <w:numPr>
                <w:ilvl w:val="0"/>
                <w:numId w:val="0"/>
              </w:numPr>
            </w:pPr>
            <w:r>
              <w:rPr>
                <w:color w:val="000000"/>
              </w:rPr>
              <w:t>An MPD artifact set of constraint schema documents and other supporting artifacts.</w:t>
            </w:r>
          </w:p>
        </w:tc>
      </w:tr>
      <w:tr w:rsidR="009B15F2" w14:paraId="1AC2E269" w14:textId="77777777" w:rsidTr="00435E58">
        <w:tc>
          <w:tcPr>
            <w:tcW w:w="1384" w:type="dxa"/>
            <w:vMerge/>
            <w:shd w:val="clear" w:color="auto" w:fill="auto"/>
          </w:tcPr>
          <w:p w14:paraId="248F4DC7" w14:textId="77777777" w:rsidR="009B15F2" w:rsidRDefault="009B15F2" w:rsidP="00FF56F6">
            <w:pPr>
              <w:pStyle w:val="BodyText"/>
            </w:pPr>
          </w:p>
        </w:tc>
        <w:tc>
          <w:tcPr>
            <w:tcW w:w="2835" w:type="dxa"/>
            <w:shd w:val="clear" w:color="auto" w:fill="auto"/>
          </w:tcPr>
          <w:p w14:paraId="28A79E2A" w14:textId="7098D780" w:rsidR="009B15F2" w:rsidRDefault="009B15F2" w:rsidP="00FF56F6">
            <w:pPr>
              <w:pStyle w:val="BodyText"/>
            </w:pPr>
            <w:r>
              <w:t>ContactInformationType</w:t>
            </w:r>
          </w:p>
        </w:tc>
        <w:tc>
          <w:tcPr>
            <w:tcW w:w="2693" w:type="dxa"/>
            <w:shd w:val="clear" w:color="auto" w:fill="auto"/>
          </w:tcPr>
          <w:p w14:paraId="416B870D" w14:textId="3E06FA4D" w:rsidR="009B15F2" w:rsidRPr="00B33973" w:rsidRDefault="00695522" w:rsidP="00FF56F6">
            <w:pPr>
              <w:pStyle w:val="BodyText"/>
            </w:pPr>
            <w:r>
              <w:t>nc:ContactInformationType</w:t>
            </w:r>
          </w:p>
        </w:tc>
        <w:tc>
          <w:tcPr>
            <w:tcW w:w="2664" w:type="dxa"/>
            <w:shd w:val="clear" w:color="auto" w:fill="auto"/>
          </w:tcPr>
          <w:p w14:paraId="5528D6BD" w14:textId="2192116B" w:rsidR="009B15F2" w:rsidRDefault="00695522" w:rsidP="00FF56F6">
            <w:pPr>
              <w:pStyle w:val="BulletedText"/>
              <w:numPr>
                <w:ilvl w:val="0"/>
                <w:numId w:val="0"/>
              </w:numPr>
            </w:pPr>
            <w:r w:rsidRPr="00695522">
              <w:t>A data type for how to contact a person or an organization.</w:t>
            </w:r>
          </w:p>
        </w:tc>
      </w:tr>
      <w:tr w:rsidR="009B15F2" w14:paraId="0E871E0F" w14:textId="77777777" w:rsidTr="00435E58">
        <w:tc>
          <w:tcPr>
            <w:tcW w:w="1384" w:type="dxa"/>
            <w:vMerge/>
            <w:shd w:val="clear" w:color="auto" w:fill="auto"/>
          </w:tcPr>
          <w:p w14:paraId="4FBA8EBE" w14:textId="77777777" w:rsidR="009B15F2" w:rsidRDefault="009B15F2" w:rsidP="00FF56F6">
            <w:pPr>
              <w:pStyle w:val="BodyText"/>
            </w:pPr>
          </w:p>
        </w:tc>
        <w:tc>
          <w:tcPr>
            <w:tcW w:w="2835" w:type="dxa"/>
            <w:shd w:val="clear" w:color="auto" w:fill="auto"/>
          </w:tcPr>
          <w:p w14:paraId="4302DC59" w14:textId="3290303A" w:rsidR="009B15F2" w:rsidRPr="00FF56F6" w:rsidRDefault="009B15F2" w:rsidP="00FF56F6">
            <w:pPr>
              <w:pStyle w:val="BodyText"/>
              <w:rPr>
                <w:i/>
              </w:rPr>
            </w:pPr>
            <w:r w:rsidRPr="00FF56F6">
              <w:rPr>
                <w:i/>
              </w:rPr>
              <w:t>DescribedType</w:t>
            </w:r>
          </w:p>
        </w:tc>
        <w:tc>
          <w:tcPr>
            <w:tcW w:w="2693" w:type="dxa"/>
            <w:shd w:val="clear" w:color="auto" w:fill="auto"/>
          </w:tcPr>
          <w:p w14:paraId="5FCC2D8E" w14:textId="77777777" w:rsidR="009B15F2" w:rsidRPr="00B33973" w:rsidRDefault="009B15F2" w:rsidP="00FF56F6">
            <w:pPr>
              <w:pStyle w:val="BodyText"/>
            </w:pPr>
          </w:p>
        </w:tc>
        <w:tc>
          <w:tcPr>
            <w:tcW w:w="2664" w:type="dxa"/>
            <w:shd w:val="clear" w:color="auto" w:fill="auto"/>
          </w:tcPr>
          <w:p w14:paraId="36FC77A7" w14:textId="3B9E939D" w:rsidR="009B15F2" w:rsidRPr="006050A7" w:rsidRDefault="006050A7" w:rsidP="00FF56F6">
            <w:pPr>
              <w:pStyle w:val="BulletedText"/>
              <w:numPr>
                <w:ilvl w:val="0"/>
                <w:numId w:val="0"/>
              </w:numPr>
            </w:pPr>
            <w:commentRangeStart w:id="186"/>
            <w:ins w:id="187" w:author="Steve Cook" w:date="2016-05-16T12:50:00Z">
              <w:r w:rsidRPr="006050A7">
                <w:t>Common supertype for NIEM MPD Catalog types which have descriptionText</w:t>
              </w:r>
            </w:ins>
            <w:commentRangeEnd w:id="186"/>
            <w:ins w:id="188" w:author="Steve Cook" w:date="2016-05-16T12:51:00Z">
              <w:r>
                <w:rPr>
                  <w:rStyle w:val="CommentReference"/>
                </w:rPr>
                <w:commentReference w:id="186"/>
              </w:r>
            </w:ins>
            <w:ins w:id="189" w:author="Steve Cook" w:date="2016-05-16T12:50:00Z">
              <w:r>
                <w:t>.</w:t>
              </w:r>
            </w:ins>
            <w:del w:id="190" w:author="Steve Cook" w:date="2016-05-16T12:50:00Z">
              <w:r w:rsidR="009B15F2" w:rsidRPr="006050A7" w:rsidDel="006050A7">
                <w:rPr>
                  <w:i/>
                </w:rPr>
                <w:delText>Abstract</w:delText>
              </w:r>
            </w:del>
          </w:p>
        </w:tc>
      </w:tr>
      <w:tr w:rsidR="009B15F2" w14:paraId="1983311D" w14:textId="77777777" w:rsidTr="00435E58">
        <w:tc>
          <w:tcPr>
            <w:tcW w:w="1384" w:type="dxa"/>
            <w:vMerge/>
            <w:shd w:val="clear" w:color="auto" w:fill="auto"/>
          </w:tcPr>
          <w:p w14:paraId="05C26D0F" w14:textId="77777777" w:rsidR="009B15F2" w:rsidRDefault="009B15F2" w:rsidP="00FF56F6">
            <w:pPr>
              <w:pStyle w:val="BodyText"/>
            </w:pPr>
          </w:p>
        </w:tc>
        <w:tc>
          <w:tcPr>
            <w:tcW w:w="2835" w:type="dxa"/>
            <w:shd w:val="clear" w:color="auto" w:fill="auto"/>
          </w:tcPr>
          <w:p w14:paraId="0EDE9E5C" w14:textId="48DB3111" w:rsidR="009B15F2" w:rsidRPr="00FF56F6" w:rsidRDefault="009B15F2" w:rsidP="00FF56F6">
            <w:pPr>
              <w:pStyle w:val="BodyText"/>
              <w:rPr>
                <w:i/>
              </w:rPr>
            </w:pPr>
            <w:r w:rsidRPr="00FF56F6">
              <w:rPr>
                <w:i/>
              </w:rPr>
              <w:t>EntityRepresentation</w:t>
            </w:r>
          </w:p>
        </w:tc>
        <w:tc>
          <w:tcPr>
            <w:tcW w:w="2693" w:type="dxa"/>
            <w:shd w:val="clear" w:color="auto" w:fill="auto"/>
          </w:tcPr>
          <w:p w14:paraId="0D6DF4F5" w14:textId="77777777" w:rsidR="009B15F2" w:rsidRPr="00B33973" w:rsidRDefault="009B15F2" w:rsidP="00FF56F6">
            <w:pPr>
              <w:pStyle w:val="BodyText"/>
            </w:pPr>
          </w:p>
        </w:tc>
        <w:tc>
          <w:tcPr>
            <w:tcW w:w="2664" w:type="dxa"/>
            <w:shd w:val="clear" w:color="auto" w:fill="auto"/>
          </w:tcPr>
          <w:p w14:paraId="4E5B240F" w14:textId="3E9540EC" w:rsidR="009B15F2" w:rsidRPr="00695522" w:rsidRDefault="006050A7" w:rsidP="00FF56F6">
            <w:pPr>
              <w:pStyle w:val="BulletedText"/>
              <w:numPr>
                <w:ilvl w:val="0"/>
                <w:numId w:val="0"/>
              </w:numPr>
              <w:rPr>
                <w:i/>
              </w:rPr>
            </w:pPr>
            <w:commentRangeStart w:id="191"/>
            <w:ins w:id="192" w:author="Steve Cook" w:date="2016-05-16T12:52:00Z">
              <w:r w:rsidRPr="006050A7">
                <w:t>A data concept for a person, organization, or thing capable of bearing legal rights and responsibilities.</w:t>
              </w:r>
              <w:commentRangeEnd w:id="191"/>
              <w:r>
                <w:rPr>
                  <w:rStyle w:val="CommentReference"/>
                </w:rPr>
                <w:commentReference w:id="191"/>
              </w:r>
            </w:ins>
            <w:del w:id="193" w:author="Steve Cook" w:date="2016-05-16T12:52:00Z">
              <w:r w:rsidR="009B15F2" w:rsidRPr="00695522" w:rsidDel="006050A7">
                <w:rPr>
                  <w:i/>
                </w:rPr>
                <w:delText>Abstract</w:delText>
              </w:r>
            </w:del>
          </w:p>
        </w:tc>
      </w:tr>
      <w:tr w:rsidR="009B15F2" w14:paraId="18157F03" w14:textId="77777777" w:rsidTr="00435E58">
        <w:tc>
          <w:tcPr>
            <w:tcW w:w="1384" w:type="dxa"/>
            <w:vMerge/>
            <w:shd w:val="clear" w:color="auto" w:fill="auto"/>
          </w:tcPr>
          <w:p w14:paraId="5C6E2C16" w14:textId="77777777" w:rsidR="009B15F2" w:rsidRDefault="009B15F2" w:rsidP="00FF56F6">
            <w:pPr>
              <w:pStyle w:val="BodyText"/>
            </w:pPr>
          </w:p>
        </w:tc>
        <w:tc>
          <w:tcPr>
            <w:tcW w:w="2835" w:type="dxa"/>
            <w:shd w:val="clear" w:color="auto" w:fill="auto"/>
          </w:tcPr>
          <w:p w14:paraId="099E2894" w14:textId="63278937" w:rsidR="009B15F2" w:rsidRDefault="009B15F2" w:rsidP="00FF56F6">
            <w:pPr>
              <w:pStyle w:val="BodyText"/>
            </w:pPr>
            <w:r>
              <w:t>EXIXMLSchemaType</w:t>
            </w:r>
          </w:p>
        </w:tc>
        <w:tc>
          <w:tcPr>
            <w:tcW w:w="2693" w:type="dxa"/>
            <w:shd w:val="clear" w:color="auto" w:fill="auto"/>
          </w:tcPr>
          <w:p w14:paraId="13876E6A" w14:textId="3046A937" w:rsidR="009B15F2" w:rsidRPr="00B33973" w:rsidRDefault="00435E58" w:rsidP="00FF56F6">
            <w:pPr>
              <w:pStyle w:val="BodyText"/>
            </w:pPr>
            <w:r>
              <w:t>c:</w:t>
            </w:r>
            <w:r>
              <w:rPr>
                <w:color w:val="000000"/>
              </w:rPr>
              <w:t>EXIXMLSchema</w:t>
            </w:r>
          </w:p>
        </w:tc>
        <w:tc>
          <w:tcPr>
            <w:tcW w:w="2664" w:type="dxa"/>
            <w:shd w:val="clear" w:color="auto" w:fill="auto"/>
          </w:tcPr>
          <w:p w14:paraId="4DA39845" w14:textId="1933AE14" w:rsidR="009B15F2" w:rsidRDefault="00435E58" w:rsidP="00FF56F6">
            <w:pPr>
              <w:pStyle w:val="BulletedText"/>
              <w:numPr>
                <w:ilvl w:val="0"/>
                <w:numId w:val="0"/>
              </w:numPr>
            </w:pPr>
            <w:r w:rsidRPr="00435E58">
              <w:t>An XML Schema to be used for EXI serialization of an IEP Class</w:t>
            </w:r>
          </w:p>
        </w:tc>
      </w:tr>
      <w:tr w:rsidR="009B15F2" w14:paraId="371B9BC7" w14:textId="77777777" w:rsidTr="00435E58">
        <w:tc>
          <w:tcPr>
            <w:tcW w:w="1384" w:type="dxa"/>
            <w:vMerge/>
            <w:shd w:val="clear" w:color="auto" w:fill="auto"/>
          </w:tcPr>
          <w:p w14:paraId="6746043C" w14:textId="77777777" w:rsidR="009B15F2" w:rsidRDefault="009B15F2" w:rsidP="00FF56F6">
            <w:pPr>
              <w:pStyle w:val="BodyText"/>
            </w:pPr>
          </w:p>
        </w:tc>
        <w:tc>
          <w:tcPr>
            <w:tcW w:w="2835" w:type="dxa"/>
            <w:shd w:val="clear" w:color="auto" w:fill="auto"/>
          </w:tcPr>
          <w:p w14:paraId="041D627E" w14:textId="7EC7DB78" w:rsidR="009B15F2" w:rsidRDefault="009B15F2" w:rsidP="00FF56F6">
            <w:pPr>
              <w:pStyle w:val="BodyText"/>
            </w:pPr>
            <w:r>
              <w:t>FileSet</w:t>
            </w:r>
          </w:p>
        </w:tc>
        <w:tc>
          <w:tcPr>
            <w:tcW w:w="2693" w:type="dxa"/>
            <w:shd w:val="clear" w:color="auto" w:fill="auto"/>
          </w:tcPr>
          <w:p w14:paraId="76583670" w14:textId="780BE8B7" w:rsidR="009B15F2" w:rsidRPr="00B33973" w:rsidRDefault="00435E58" w:rsidP="00FF56F6">
            <w:pPr>
              <w:pStyle w:val="BodyText"/>
            </w:pPr>
            <w:r>
              <w:t>c:FileSet</w:t>
            </w:r>
          </w:p>
        </w:tc>
        <w:tc>
          <w:tcPr>
            <w:tcW w:w="2664" w:type="dxa"/>
            <w:shd w:val="clear" w:color="auto" w:fill="auto"/>
          </w:tcPr>
          <w:p w14:paraId="312D6F82" w14:textId="68FA26A4" w:rsidR="009B15F2" w:rsidRDefault="00435E58" w:rsidP="00FF56F6">
            <w:pPr>
              <w:pStyle w:val="BulletedText"/>
              <w:numPr>
                <w:ilvl w:val="0"/>
                <w:numId w:val="0"/>
              </w:numPr>
            </w:pPr>
            <w:r w:rsidRPr="00435E58">
              <w:t>A generic MPD artifact set; used to group artifacts that are not accounted for by other set classifiers.</w:t>
            </w:r>
          </w:p>
        </w:tc>
      </w:tr>
      <w:tr w:rsidR="009B15F2" w14:paraId="42D7A7A5" w14:textId="77777777" w:rsidTr="00435E58">
        <w:tc>
          <w:tcPr>
            <w:tcW w:w="1384" w:type="dxa"/>
            <w:vMerge/>
            <w:shd w:val="clear" w:color="auto" w:fill="auto"/>
          </w:tcPr>
          <w:p w14:paraId="5125D329" w14:textId="77777777" w:rsidR="009B15F2" w:rsidRDefault="009B15F2" w:rsidP="00FF56F6">
            <w:pPr>
              <w:pStyle w:val="BodyText"/>
            </w:pPr>
          </w:p>
        </w:tc>
        <w:tc>
          <w:tcPr>
            <w:tcW w:w="2835" w:type="dxa"/>
            <w:shd w:val="clear" w:color="auto" w:fill="auto"/>
          </w:tcPr>
          <w:p w14:paraId="33229F97" w14:textId="543B784A" w:rsidR="009B15F2" w:rsidRPr="00FF56F6" w:rsidRDefault="009B15F2" w:rsidP="00FF56F6">
            <w:pPr>
              <w:pStyle w:val="BodyText"/>
              <w:rPr>
                <w:i/>
              </w:rPr>
            </w:pPr>
            <w:r w:rsidRPr="00FF56F6">
              <w:rPr>
                <w:i/>
              </w:rPr>
              <w:t>FileSetType</w:t>
            </w:r>
          </w:p>
        </w:tc>
        <w:tc>
          <w:tcPr>
            <w:tcW w:w="2693" w:type="dxa"/>
            <w:shd w:val="clear" w:color="auto" w:fill="auto"/>
          </w:tcPr>
          <w:p w14:paraId="52513993" w14:textId="77777777" w:rsidR="009B15F2" w:rsidRPr="00B33973" w:rsidRDefault="009B15F2" w:rsidP="00FF56F6">
            <w:pPr>
              <w:pStyle w:val="BodyText"/>
            </w:pPr>
          </w:p>
        </w:tc>
        <w:tc>
          <w:tcPr>
            <w:tcW w:w="2664" w:type="dxa"/>
            <w:shd w:val="clear" w:color="auto" w:fill="auto"/>
          </w:tcPr>
          <w:p w14:paraId="111A8E74" w14:textId="3C8EB2D2" w:rsidR="009B15F2" w:rsidRPr="00695522" w:rsidRDefault="006050A7" w:rsidP="00FF56F6">
            <w:pPr>
              <w:pStyle w:val="BulletedText"/>
              <w:numPr>
                <w:ilvl w:val="0"/>
                <w:numId w:val="0"/>
              </w:numPr>
              <w:rPr>
                <w:i/>
              </w:rPr>
            </w:pPr>
            <w:commentRangeStart w:id="194"/>
            <w:ins w:id="195" w:author="Steve Cook" w:date="2016-05-16T12:52:00Z">
              <w:r w:rsidRPr="006050A7">
                <w:t>A data type for a set of MPD file artifacts.</w:t>
              </w:r>
              <w:commentRangeEnd w:id="194"/>
              <w:r>
                <w:rPr>
                  <w:rStyle w:val="CommentReference"/>
                </w:rPr>
                <w:commentReference w:id="194"/>
              </w:r>
            </w:ins>
            <w:del w:id="196" w:author="Steve Cook" w:date="2016-05-16T12:52:00Z">
              <w:r w:rsidR="009B15F2" w:rsidRPr="00695522" w:rsidDel="006050A7">
                <w:rPr>
                  <w:i/>
                </w:rPr>
                <w:delText>Abstract</w:delText>
              </w:r>
            </w:del>
          </w:p>
        </w:tc>
      </w:tr>
      <w:tr w:rsidR="009B15F2" w14:paraId="17DE817A" w14:textId="77777777" w:rsidTr="00435E58">
        <w:tc>
          <w:tcPr>
            <w:tcW w:w="1384" w:type="dxa"/>
            <w:vMerge/>
            <w:shd w:val="clear" w:color="auto" w:fill="auto"/>
          </w:tcPr>
          <w:p w14:paraId="7615A725" w14:textId="77777777" w:rsidR="009B15F2" w:rsidRDefault="009B15F2" w:rsidP="00FF56F6">
            <w:pPr>
              <w:pStyle w:val="BodyText"/>
            </w:pPr>
          </w:p>
        </w:tc>
        <w:tc>
          <w:tcPr>
            <w:tcW w:w="2835" w:type="dxa"/>
            <w:shd w:val="clear" w:color="auto" w:fill="auto"/>
          </w:tcPr>
          <w:p w14:paraId="37BA39DE" w14:textId="4748EF80" w:rsidR="009B15F2" w:rsidRDefault="009B15F2" w:rsidP="00FF56F6">
            <w:pPr>
              <w:pStyle w:val="BodyText"/>
            </w:pPr>
            <w:r>
              <w:t>IEPConformanceTargetType</w:t>
            </w:r>
          </w:p>
        </w:tc>
        <w:tc>
          <w:tcPr>
            <w:tcW w:w="2693" w:type="dxa"/>
            <w:shd w:val="clear" w:color="auto" w:fill="auto"/>
          </w:tcPr>
          <w:p w14:paraId="7E4AC433" w14:textId="03DE11F6" w:rsidR="009B15F2" w:rsidRPr="00B33973" w:rsidRDefault="00435E58" w:rsidP="00435E58">
            <w:pPr>
              <w:pStyle w:val="BodyText"/>
            </w:pPr>
            <w:r>
              <w:t>c:IEPConformanceTarget</w:t>
            </w:r>
            <w:r>
              <w:br/>
              <w:t>Type</w:t>
            </w:r>
          </w:p>
        </w:tc>
        <w:tc>
          <w:tcPr>
            <w:tcW w:w="2664" w:type="dxa"/>
            <w:shd w:val="clear" w:color="auto" w:fill="auto"/>
          </w:tcPr>
          <w:p w14:paraId="1555CE78" w14:textId="7E8E8E19" w:rsidR="009B15F2" w:rsidRDefault="00435E58" w:rsidP="00FF56F6">
            <w:pPr>
              <w:pStyle w:val="BulletedText"/>
              <w:numPr>
                <w:ilvl w:val="0"/>
                <w:numId w:val="0"/>
              </w:numPr>
            </w:pPr>
            <w:r w:rsidRPr="00435E58">
              <w:t>A data type for a class or category of IEP, which has a set of validity constraints and a unique identifier.</w:t>
            </w:r>
          </w:p>
        </w:tc>
      </w:tr>
      <w:tr w:rsidR="009B15F2" w14:paraId="3B16C544" w14:textId="77777777" w:rsidTr="00435E58">
        <w:tc>
          <w:tcPr>
            <w:tcW w:w="1384" w:type="dxa"/>
            <w:vMerge/>
            <w:shd w:val="clear" w:color="auto" w:fill="auto"/>
          </w:tcPr>
          <w:p w14:paraId="549E4EF6" w14:textId="77777777" w:rsidR="009B15F2" w:rsidRDefault="009B15F2" w:rsidP="00FF56F6">
            <w:pPr>
              <w:pStyle w:val="BodyText"/>
            </w:pPr>
          </w:p>
        </w:tc>
        <w:tc>
          <w:tcPr>
            <w:tcW w:w="2835" w:type="dxa"/>
            <w:shd w:val="clear" w:color="auto" w:fill="auto"/>
          </w:tcPr>
          <w:p w14:paraId="584818E5" w14:textId="5418E71A" w:rsidR="009B15F2" w:rsidRDefault="009B15F2" w:rsidP="00FF56F6">
            <w:pPr>
              <w:pStyle w:val="BodyText"/>
            </w:pPr>
            <w:r>
              <w:t>ModelPackageDescription</w:t>
            </w:r>
          </w:p>
        </w:tc>
        <w:tc>
          <w:tcPr>
            <w:tcW w:w="2693" w:type="dxa"/>
            <w:shd w:val="clear" w:color="auto" w:fill="auto"/>
          </w:tcPr>
          <w:p w14:paraId="60EFE7C0" w14:textId="5CD49377" w:rsidR="009B15F2" w:rsidRPr="00B33973" w:rsidRDefault="00435E58" w:rsidP="00FF56F6">
            <w:pPr>
              <w:pStyle w:val="BodyText"/>
            </w:pPr>
            <w:r>
              <w:rPr>
                <w:color w:val="000000"/>
              </w:rPr>
              <w:t>"http://reference.niem.gov/</w:t>
            </w:r>
            <w:r>
              <w:rPr>
                <w:color w:val="000000"/>
              </w:rPr>
              <w:br/>
              <w:t>niem/resource/mpd/</w:t>
            </w:r>
            <w:r>
              <w:rPr>
                <w:color w:val="000000"/>
              </w:rPr>
              <w:br/>
              <w:t>catalog/3.0/"</w:t>
            </w:r>
          </w:p>
        </w:tc>
        <w:tc>
          <w:tcPr>
            <w:tcW w:w="2664" w:type="dxa"/>
            <w:shd w:val="clear" w:color="auto" w:fill="auto"/>
          </w:tcPr>
          <w:p w14:paraId="6E9A936E" w14:textId="5A66B5F9" w:rsidR="009B15F2" w:rsidRDefault="009B15F2" w:rsidP="00FF56F6">
            <w:pPr>
              <w:pStyle w:val="BulletedText"/>
              <w:numPr>
                <w:ilvl w:val="0"/>
                <w:numId w:val="0"/>
              </w:numPr>
            </w:pPr>
            <w:r>
              <w:t>The key artifact of the MPD model; represents the mpd-catalog.</w:t>
            </w:r>
          </w:p>
        </w:tc>
      </w:tr>
      <w:tr w:rsidR="009B15F2" w14:paraId="099F98C5" w14:textId="77777777" w:rsidTr="00435E58">
        <w:tc>
          <w:tcPr>
            <w:tcW w:w="1384" w:type="dxa"/>
            <w:vMerge/>
            <w:shd w:val="clear" w:color="auto" w:fill="auto"/>
          </w:tcPr>
          <w:p w14:paraId="13FB7CCD" w14:textId="77777777" w:rsidR="009B15F2" w:rsidRDefault="009B15F2" w:rsidP="00FF56F6">
            <w:pPr>
              <w:pStyle w:val="BodyText"/>
            </w:pPr>
          </w:p>
        </w:tc>
        <w:tc>
          <w:tcPr>
            <w:tcW w:w="2835" w:type="dxa"/>
            <w:shd w:val="clear" w:color="auto" w:fill="auto"/>
          </w:tcPr>
          <w:p w14:paraId="31EF88BC" w14:textId="315FF005" w:rsidR="009B15F2" w:rsidRDefault="009B15F2" w:rsidP="00FF56F6">
            <w:pPr>
              <w:pStyle w:val="BodyText"/>
            </w:pPr>
            <w:r>
              <w:t>OrganizationType</w:t>
            </w:r>
          </w:p>
        </w:tc>
        <w:tc>
          <w:tcPr>
            <w:tcW w:w="2693" w:type="dxa"/>
            <w:shd w:val="clear" w:color="auto" w:fill="auto"/>
          </w:tcPr>
          <w:p w14:paraId="4D5D59FB" w14:textId="018FAA0E" w:rsidR="009B15F2" w:rsidRPr="00B33973" w:rsidRDefault="00435E58" w:rsidP="00FF56F6">
            <w:pPr>
              <w:pStyle w:val="BodyText"/>
            </w:pPr>
            <w:r>
              <w:t>nc:OrganizationType</w:t>
            </w:r>
          </w:p>
        </w:tc>
        <w:tc>
          <w:tcPr>
            <w:tcW w:w="2664" w:type="dxa"/>
            <w:shd w:val="clear" w:color="auto" w:fill="auto"/>
          </w:tcPr>
          <w:p w14:paraId="1151C92E" w14:textId="1608F9CB" w:rsidR="009B15F2" w:rsidRDefault="00435E58" w:rsidP="00FF56F6">
            <w:pPr>
              <w:pStyle w:val="BulletedText"/>
              <w:numPr>
                <w:ilvl w:val="0"/>
                <w:numId w:val="0"/>
              </w:numPr>
            </w:pPr>
            <w:r w:rsidRPr="00435E58">
              <w:t>A data type for a body of people organized for a particular purpose.</w:t>
            </w:r>
          </w:p>
        </w:tc>
      </w:tr>
      <w:tr w:rsidR="009B15F2" w14:paraId="45450DD1" w14:textId="77777777" w:rsidTr="00435E58">
        <w:tc>
          <w:tcPr>
            <w:tcW w:w="1384" w:type="dxa"/>
            <w:vMerge/>
            <w:shd w:val="clear" w:color="auto" w:fill="auto"/>
          </w:tcPr>
          <w:p w14:paraId="0F178E59" w14:textId="77777777" w:rsidR="009B15F2" w:rsidRDefault="009B15F2" w:rsidP="00FF56F6">
            <w:pPr>
              <w:pStyle w:val="BodyText"/>
            </w:pPr>
          </w:p>
        </w:tc>
        <w:tc>
          <w:tcPr>
            <w:tcW w:w="2835" w:type="dxa"/>
            <w:shd w:val="clear" w:color="auto" w:fill="auto"/>
          </w:tcPr>
          <w:p w14:paraId="15BCA9DA" w14:textId="4887AC22" w:rsidR="009B15F2" w:rsidRDefault="009B15F2" w:rsidP="00FF56F6">
            <w:pPr>
              <w:pStyle w:val="BodyText"/>
            </w:pPr>
            <w:r>
              <w:t>PersonType</w:t>
            </w:r>
          </w:p>
        </w:tc>
        <w:tc>
          <w:tcPr>
            <w:tcW w:w="2693" w:type="dxa"/>
            <w:shd w:val="clear" w:color="auto" w:fill="auto"/>
          </w:tcPr>
          <w:p w14:paraId="01CCC88C" w14:textId="3E0F318D" w:rsidR="009B15F2" w:rsidRPr="00B33973" w:rsidRDefault="00E84C09" w:rsidP="00FF56F6">
            <w:pPr>
              <w:pStyle w:val="BodyText"/>
            </w:pPr>
            <w:r>
              <w:t>nc:PersonType</w:t>
            </w:r>
          </w:p>
        </w:tc>
        <w:tc>
          <w:tcPr>
            <w:tcW w:w="2664" w:type="dxa"/>
            <w:shd w:val="clear" w:color="auto" w:fill="auto"/>
          </w:tcPr>
          <w:p w14:paraId="283646C0" w14:textId="1E4A0CFC" w:rsidR="009B15F2" w:rsidRDefault="00E84C09" w:rsidP="00FF56F6">
            <w:pPr>
              <w:pStyle w:val="BulletedText"/>
              <w:numPr>
                <w:ilvl w:val="0"/>
                <w:numId w:val="0"/>
              </w:numPr>
            </w:pPr>
            <w:r w:rsidRPr="00E84C09">
              <w:t>A data type for a human being.</w:t>
            </w:r>
          </w:p>
        </w:tc>
      </w:tr>
      <w:tr w:rsidR="009B15F2" w14:paraId="0849CEE6" w14:textId="77777777" w:rsidTr="00435E58">
        <w:tc>
          <w:tcPr>
            <w:tcW w:w="1384" w:type="dxa"/>
            <w:vMerge/>
            <w:shd w:val="clear" w:color="auto" w:fill="auto"/>
          </w:tcPr>
          <w:p w14:paraId="02DCB712" w14:textId="77777777" w:rsidR="009B15F2" w:rsidRDefault="009B15F2" w:rsidP="00FF56F6">
            <w:pPr>
              <w:pStyle w:val="BodyText"/>
            </w:pPr>
          </w:p>
        </w:tc>
        <w:tc>
          <w:tcPr>
            <w:tcW w:w="2835" w:type="dxa"/>
            <w:shd w:val="clear" w:color="auto" w:fill="auto"/>
          </w:tcPr>
          <w:p w14:paraId="6867D759" w14:textId="266F39B9" w:rsidR="009B15F2" w:rsidRDefault="00E84C09" w:rsidP="00FF56F6">
            <w:pPr>
              <w:pStyle w:val="BodyText"/>
            </w:pPr>
            <w:r>
              <w:t>QualifiedNamesType</w:t>
            </w:r>
          </w:p>
        </w:tc>
        <w:tc>
          <w:tcPr>
            <w:tcW w:w="2693" w:type="dxa"/>
            <w:shd w:val="clear" w:color="auto" w:fill="auto"/>
          </w:tcPr>
          <w:p w14:paraId="72BD58CF" w14:textId="577C09C9" w:rsidR="009B15F2" w:rsidRPr="00B33973" w:rsidRDefault="00E84C09" w:rsidP="00FF56F6">
            <w:pPr>
              <w:pStyle w:val="BodyText"/>
            </w:pPr>
            <w:r>
              <w:t>c:QualifiedNamesType</w:t>
            </w:r>
          </w:p>
        </w:tc>
        <w:tc>
          <w:tcPr>
            <w:tcW w:w="2664" w:type="dxa"/>
            <w:shd w:val="clear" w:color="auto" w:fill="auto"/>
          </w:tcPr>
          <w:p w14:paraId="6504E81F" w14:textId="11BF6E8D" w:rsidR="009B15F2" w:rsidRDefault="00E84C09" w:rsidP="00FF56F6">
            <w:pPr>
              <w:pStyle w:val="BulletedText"/>
              <w:numPr>
                <w:ilvl w:val="0"/>
                <w:numId w:val="0"/>
              </w:numPr>
            </w:pPr>
            <w:r w:rsidRPr="00E84C09">
              <w:t>A data type for a set of qualified names.</w:t>
            </w:r>
          </w:p>
        </w:tc>
      </w:tr>
      <w:tr w:rsidR="009B15F2" w14:paraId="5B22926C" w14:textId="77777777" w:rsidTr="00435E58">
        <w:tc>
          <w:tcPr>
            <w:tcW w:w="1384" w:type="dxa"/>
            <w:vMerge/>
            <w:shd w:val="clear" w:color="auto" w:fill="auto"/>
          </w:tcPr>
          <w:p w14:paraId="1DFD5A0E" w14:textId="77777777" w:rsidR="009B15F2" w:rsidRDefault="009B15F2" w:rsidP="00FF56F6">
            <w:pPr>
              <w:pStyle w:val="BodyText"/>
            </w:pPr>
          </w:p>
        </w:tc>
        <w:tc>
          <w:tcPr>
            <w:tcW w:w="2835" w:type="dxa"/>
            <w:shd w:val="clear" w:color="auto" w:fill="auto"/>
          </w:tcPr>
          <w:p w14:paraId="1B7489A7" w14:textId="0C4BF0DD" w:rsidR="009B15F2" w:rsidRDefault="009B15F2" w:rsidP="00FF56F6">
            <w:pPr>
              <w:pStyle w:val="BodyText"/>
            </w:pPr>
            <w:r>
              <w:t>RelaxNGValidationType</w:t>
            </w:r>
          </w:p>
        </w:tc>
        <w:tc>
          <w:tcPr>
            <w:tcW w:w="2693" w:type="dxa"/>
            <w:shd w:val="clear" w:color="auto" w:fill="auto"/>
          </w:tcPr>
          <w:p w14:paraId="60D198D8" w14:textId="7315F3C0" w:rsidR="009B15F2" w:rsidRPr="00B33973" w:rsidRDefault="00E84C09" w:rsidP="00FF56F6">
            <w:pPr>
              <w:pStyle w:val="BodyText"/>
            </w:pPr>
            <w:r>
              <w:t>c:RelaxNGValidationType</w:t>
            </w:r>
          </w:p>
        </w:tc>
        <w:tc>
          <w:tcPr>
            <w:tcW w:w="2664" w:type="dxa"/>
            <w:shd w:val="clear" w:color="auto" w:fill="auto"/>
          </w:tcPr>
          <w:p w14:paraId="63E173C1" w14:textId="44C47DBA" w:rsidR="009B15F2" w:rsidRDefault="00E84C09" w:rsidP="00FF56F6">
            <w:pPr>
              <w:pStyle w:val="BulletedText"/>
              <w:numPr>
                <w:ilvl w:val="0"/>
                <w:numId w:val="0"/>
              </w:numPr>
            </w:pPr>
            <w:r>
              <w:rPr>
                <w:color w:val="000000"/>
              </w:rPr>
              <w:t xml:space="preserve">A data type for a RelaxNG validation constraint, indicating a RelaxNG schema document against which an artifact may be validated, as </w:t>
            </w:r>
            <w:r>
              <w:rPr>
                <w:color w:val="000000"/>
              </w:rPr>
              <w:lastRenderedPageBreak/>
              <w:t>well as a description of the validation roots for assessment of validity.</w:t>
            </w:r>
          </w:p>
        </w:tc>
      </w:tr>
      <w:tr w:rsidR="009B15F2" w14:paraId="7A805AD3" w14:textId="77777777" w:rsidTr="00435E58">
        <w:tc>
          <w:tcPr>
            <w:tcW w:w="1384" w:type="dxa"/>
            <w:vMerge/>
            <w:shd w:val="clear" w:color="auto" w:fill="auto"/>
          </w:tcPr>
          <w:p w14:paraId="76A1E0DE" w14:textId="77777777" w:rsidR="009B15F2" w:rsidRDefault="009B15F2" w:rsidP="00FF56F6">
            <w:pPr>
              <w:pStyle w:val="BodyText"/>
            </w:pPr>
          </w:p>
        </w:tc>
        <w:tc>
          <w:tcPr>
            <w:tcW w:w="2835" w:type="dxa"/>
            <w:shd w:val="clear" w:color="auto" w:fill="auto"/>
          </w:tcPr>
          <w:p w14:paraId="3B3C944B" w14:textId="5863FBFE" w:rsidR="009B15F2" w:rsidRDefault="009B15F2" w:rsidP="00FF56F6">
            <w:pPr>
              <w:pStyle w:val="BodyText"/>
            </w:pPr>
            <w:r>
              <w:t>SchemaDocumentSet</w:t>
            </w:r>
          </w:p>
        </w:tc>
        <w:tc>
          <w:tcPr>
            <w:tcW w:w="2693" w:type="dxa"/>
            <w:shd w:val="clear" w:color="auto" w:fill="auto"/>
          </w:tcPr>
          <w:p w14:paraId="1E11CD9A" w14:textId="05498726" w:rsidR="009B15F2" w:rsidRPr="00B33973" w:rsidRDefault="00E84C09" w:rsidP="00FF56F6">
            <w:pPr>
              <w:pStyle w:val="BodyText"/>
            </w:pPr>
            <w:r>
              <w:t>c:SchemaDocumentSet</w:t>
            </w:r>
          </w:p>
        </w:tc>
        <w:tc>
          <w:tcPr>
            <w:tcW w:w="2664" w:type="dxa"/>
            <w:shd w:val="clear" w:color="auto" w:fill="auto"/>
          </w:tcPr>
          <w:p w14:paraId="2C0943F2" w14:textId="5482E8EA" w:rsidR="009B15F2" w:rsidRDefault="00E84C09" w:rsidP="00FF56F6">
            <w:pPr>
              <w:pStyle w:val="BulletedText"/>
              <w:numPr>
                <w:ilvl w:val="0"/>
                <w:numId w:val="0"/>
              </w:numPr>
            </w:pPr>
            <w:r>
              <w:rPr>
                <w:color w:val="000000"/>
              </w:rPr>
              <w:t>An MPD artifact set that may include subset schema documents, extension and external schema documents, and other supporting artifacts.</w:t>
            </w:r>
          </w:p>
        </w:tc>
      </w:tr>
      <w:tr w:rsidR="009B15F2" w14:paraId="393EAE38" w14:textId="77777777" w:rsidTr="00435E58">
        <w:tc>
          <w:tcPr>
            <w:tcW w:w="1384" w:type="dxa"/>
            <w:vMerge/>
            <w:shd w:val="clear" w:color="auto" w:fill="auto"/>
          </w:tcPr>
          <w:p w14:paraId="356EFC95" w14:textId="77777777" w:rsidR="009B15F2" w:rsidRDefault="009B15F2" w:rsidP="00FF56F6">
            <w:pPr>
              <w:pStyle w:val="BodyText"/>
            </w:pPr>
          </w:p>
        </w:tc>
        <w:tc>
          <w:tcPr>
            <w:tcW w:w="2835" w:type="dxa"/>
            <w:shd w:val="clear" w:color="auto" w:fill="auto"/>
          </w:tcPr>
          <w:p w14:paraId="7DDCC042" w14:textId="0EC71179" w:rsidR="009B15F2" w:rsidRPr="00FF56F6" w:rsidRDefault="009B15F2" w:rsidP="00FF56F6">
            <w:pPr>
              <w:pStyle w:val="BodyText"/>
              <w:rPr>
                <w:i/>
              </w:rPr>
            </w:pPr>
            <w:r w:rsidRPr="00FF56F6">
              <w:rPr>
                <w:i/>
              </w:rPr>
              <w:t>SchemaDocumentSetType</w:t>
            </w:r>
          </w:p>
        </w:tc>
        <w:tc>
          <w:tcPr>
            <w:tcW w:w="2693" w:type="dxa"/>
            <w:shd w:val="clear" w:color="auto" w:fill="auto"/>
          </w:tcPr>
          <w:p w14:paraId="18C8A5E8" w14:textId="77777777" w:rsidR="009B15F2" w:rsidRPr="00B33973" w:rsidRDefault="009B15F2" w:rsidP="00FF56F6">
            <w:pPr>
              <w:pStyle w:val="BodyText"/>
            </w:pPr>
          </w:p>
        </w:tc>
        <w:tc>
          <w:tcPr>
            <w:tcW w:w="2664" w:type="dxa"/>
            <w:shd w:val="clear" w:color="auto" w:fill="auto"/>
          </w:tcPr>
          <w:p w14:paraId="6491678E" w14:textId="097AFD99" w:rsidR="009B15F2" w:rsidRPr="00695522" w:rsidRDefault="006050A7" w:rsidP="00FF56F6">
            <w:pPr>
              <w:pStyle w:val="BulletedText"/>
              <w:numPr>
                <w:ilvl w:val="0"/>
                <w:numId w:val="0"/>
              </w:numPr>
              <w:rPr>
                <w:i/>
              </w:rPr>
            </w:pPr>
            <w:commentRangeStart w:id="197"/>
            <w:ins w:id="198" w:author="Steve Cook" w:date="2016-05-16T12:53:00Z">
              <w:r w:rsidRPr="006050A7">
                <w:t>A data type for an MPD artifact set that may include subset schema documents, extension schema documents, and external schema documents or constraint schema documents.</w:t>
              </w:r>
              <w:commentRangeEnd w:id="197"/>
              <w:r>
                <w:rPr>
                  <w:rStyle w:val="CommentReference"/>
                </w:rPr>
                <w:commentReference w:id="197"/>
              </w:r>
            </w:ins>
            <w:del w:id="199" w:author="Steve Cook" w:date="2016-05-16T12:53:00Z">
              <w:r w:rsidR="009B15F2" w:rsidRPr="00695522" w:rsidDel="006050A7">
                <w:rPr>
                  <w:i/>
                </w:rPr>
                <w:delText>Abstract</w:delText>
              </w:r>
            </w:del>
          </w:p>
        </w:tc>
      </w:tr>
      <w:tr w:rsidR="009B15F2" w14:paraId="69D5FD7C" w14:textId="77777777" w:rsidTr="00435E58">
        <w:tc>
          <w:tcPr>
            <w:tcW w:w="1384" w:type="dxa"/>
            <w:vMerge/>
            <w:shd w:val="clear" w:color="auto" w:fill="auto"/>
          </w:tcPr>
          <w:p w14:paraId="3345C886" w14:textId="77777777" w:rsidR="009B15F2" w:rsidRDefault="009B15F2" w:rsidP="00FF56F6">
            <w:pPr>
              <w:pStyle w:val="BodyText"/>
            </w:pPr>
          </w:p>
        </w:tc>
        <w:tc>
          <w:tcPr>
            <w:tcW w:w="2835" w:type="dxa"/>
            <w:shd w:val="clear" w:color="auto" w:fill="auto"/>
          </w:tcPr>
          <w:p w14:paraId="172A8E21" w14:textId="1204AABD" w:rsidR="009B15F2" w:rsidRDefault="009B15F2" w:rsidP="00FF56F6">
            <w:pPr>
              <w:pStyle w:val="BodyText"/>
            </w:pPr>
            <w:r>
              <w:t>SchematronValidationType</w:t>
            </w:r>
          </w:p>
        </w:tc>
        <w:tc>
          <w:tcPr>
            <w:tcW w:w="2693" w:type="dxa"/>
            <w:shd w:val="clear" w:color="auto" w:fill="auto"/>
          </w:tcPr>
          <w:p w14:paraId="569B4C79" w14:textId="52BCBFC7" w:rsidR="009B15F2" w:rsidRPr="00B33973" w:rsidRDefault="00E84C09" w:rsidP="00FF56F6">
            <w:pPr>
              <w:pStyle w:val="BodyText"/>
            </w:pPr>
            <w:r>
              <w:t>c:SchematronValidationType</w:t>
            </w:r>
          </w:p>
        </w:tc>
        <w:tc>
          <w:tcPr>
            <w:tcW w:w="2664" w:type="dxa"/>
            <w:shd w:val="clear" w:color="auto" w:fill="auto"/>
          </w:tcPr>
          <w:p w14:paraId="1ED1988C" w14:textId="3B981666" w:rsidR="009B15F2" w:rsidRDefault="00E84C09" w:rsidP="00FF56F6">
            <w:pPr>
              <w:pStyle w:val="BulletedText"/>
              <w:numPr>
                <w:ilvl w:val="0"/>
                <w:numId w:val="0"/>
              </w:numPr>
            </w:pPr>
            <w:r>
              <w:rPr>
                <w:color w:val="000000"/>
              </w:rPr>
              <w:t>A validity constraint that indicates that an artifact must be valid against the rules carried by a Schematron file, starting with the identified validation roots.</w:t>
            </w:r>
          </w:p>
        </w:tc>
      </w:tr>
      <w:tr w:rsidR="009B15F2" w14:paraId="3A25029D" w14:textId="77777777" w:rsidTr="00435E58">
        <w:tc>
          <w:tcPr>
            <w:tcW w:w="1384" w:type="dxa"/>
            <w:vMerge/>
            <w:shd w:val="clear" w:color="auto" w:fill="auto"/>
          </w:tcPr>
          <w:p w14:paraId="74DDE901" w14:textId="77777777" w:rsidR="009B15F2" w:rsidRDefault="009B15F2" w:rsidP="00FF56F6">
            <w:pPr>
              <w:pStyle w:val="BodyText"/>
            </w:pPr>
          </w:p>
        </w:tc>
        <w:tc>
          <w:tcPr>
            <w:tcW w:w="2835" w:type="dxa"/>
            <w:shd w:val="clear" w:color="auto" w:fill="auto"/>
          </w:tcPr>
          <w:p w14:paraId="0040B8B0" w14:textId="5816D865" w:rsidR="009B15F2" w:rsidRDefault="009B15F2" w:rsidP="00FF56F6">
            <w:pPr>
              <w:pStyle w:val="BodyText"/>
            </w:pPr>
            <w:r>
              <w:t>TextRuleType</w:t>
            </w:r>
          </w:p>
        </w:tc>
        <w:tc>
          <w:tcPr>
            <w:tcW w:w="2693" w:type="dxa"/>
            <w:shd w:val="clear" w:color="auto" w:fill="auto"/>
          </w:tcPr>
          <w:p w14:paraId="4DF9EC03" w14:textId="5FE813CC" w:rsidR="009B15F2" w:rsidRPr="00B33973" w:rsidRDefault="00E84C09" w:rsidP="00FF56F6">
            <w:pPr>
              <w:pStyle w:val="BodyText"/>
            </w:pPr>
            <w:r>
              <w:t>c:TextRuleType</w:t>
            </w:r>
          </w:p>
        </w:tc>
        <w:tc>
          <w:tcPr>
            <w:tcW w:w="2664" w:type="dxa"/>
            <w:shd w:val="clear" w:color="auto" w:fill="auto"/>
          </w:tcPr>
          <w:p w14:paraId="07E01226" w14:textId="24F216C8" w:rsidR="009B15F2" w:rsidRPr="00E84C09" w:rsidRDefault="00E84C09" w:rsidP="00E84C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rPr>
            </w:pPr>
            <w:r w:rsidRPr="00E84C09">
              <w:rPr>
                <w:color w:val="000000"/>
                <w:sz w:val="20"/>
              </w:rPr>
              <w:t>A data type for a rule drafted in a human language.</w:t>
            </w:r>
          </w:p>
        </w:tc>
      </w:tr>
      <w:tr w:rsidR="009B15F2" w14:paraId="5C4CA8C9" w14:textId="77777777" w:rsidTr="00435E58">
        <w:tc>
          <w:tcPr>
            <w:tcW w:w="1384" w:type="dxa"/>
            <w:vMerge/>
            <w:shd w:val="clear" w:color="auto" w:fill="auto"/>
          </w:tcPr>
          <w:p w14:paraId="2A5E4B29" w14:textId="77777777" w:rsidR="009B15F2" w:rsidRDefault="009B15F2" w:rsidP="00FF56F6">
            <w:pPr>
              <w:pStyle w:val="BodyText"/>
            </w:pPr>
          </w:p>
        </w:tc>
        <w:tc>
          <w:tcPr>
            <w:tcW w:w="2835" w:type="dxa"/>
            <w:shd w:val="clear" w:color="auto" w:fill="auto"/>
          </w:tcPr>
          <w:p w14:paraId="7E762946" w14:textId="7F787C52" w:rsidR="009B15F2" w:rsidRPr="00FF56F6" w:rsidRDefault="009B15F2" w:rsidP="00FF56F6">
            <w:pPr>
              <w:pStyle w:val="BodyText"/>
              <w:rPr>
                <w:i/>
              </w:rPr>
            </w:pPr>
            <w:r w:rsidRPr="00FF56F6">
              <w:rPr>
                <w:i/>
              </w:rPr>
              <w:t>ValidityConstraintType</w:t>
            </w:r>
          </w:p>
        </w:tc>
        <w:tc>
          <w:tcPr>
            <w:tcW w:w="2693" w:type="dxa"/>
            <w:shd w:val="clear" w:color="auto" w:fill="auto"/>
          </w:tcPr>
          <w:p w14:paraId="161A6A47" w14:textId="77777777" w:rsidR="009B15F2" w:rsidRPr="00B33973" w:rsidRDefault="009B15F2" w:rsidP="00FF56F6">
            <w:pPr>
              <w:pStyle w:val="BodyText"/>
            </w:pPr>
          </w:p>
        </w:tc>
        <w:tc>
          <w:tcPr>
            <w:tcW w:w="2664" w:type="dxa"/>
            <w:shd w:val="clear" w:color="auto" w:fill="auto"/>
          </w:tcPr>
          <w:p w14:paraId="0E6BE569" w14:textId="7919AE26" w:rsidR="009B15F2" w:rsidRPr="00695522" w:rsidRDefault="006050A7" w:rsidP="00FF56F6">
            <w:pPr>
              <w:pStyle w:val="BulletedText"/>
              <w:numPr>
                <w:ilvl w:val="0"/>
                <w:numId w:val="0"/>
              </w:numPr>
              <w:rPr>
                <w:i/>
              </w:rPr>
            </w:pPr>
            <w:commentRangeStart w:id="200"/>
            <w:ins w:id="201" w:author="Steve Cook" w:date="2016-05-16T12:54:00Z">
              <w:r w:rsidRPr="006050A7">
                <w:t>A data concept for a rule or instructions for validating an IEP candidate.</w:t>
              </w:r>
              <w:commentRangeEnd w:id="200"/>
              <w:r>
                <w:rPr>
                  <w:rStyle w:val="CommentReference"/>
                </w:rPr>
                <w:commentReference w:id="200"/>
              </w:r>
            </w:ins>
            <w:del w:id="202" w:author="Steve Cook" w:date="2016-05-16T12:54:00Z">
              <w:r w:rsidR="009B15F2" w:rsidRPr="00695522" w:rsidDel="006050A7">
                <w:rPr>
                  <w:i/>
                </w:rPr>
                <w:delText>Abstract</w:delText>
              </w:r>
            </w:del>
          </w:p>
        </w:tc>
      </w:tr>
      <w:tr w:rsidR="009B15F2" w14:paraId="66840565" w14:textId="77777777" w:rsidTr="00435E58">
        <w:tc>
          <w:tcPr>
            <w:tcW w:w="1384" w:type="dxa"/>
            <w:vMerge/>
            <w:shd w:val="clear" w:color="auto" w:fill="auto"/>
          </w:tcPr>
          <w:p w14:paraId="4560B889" w14:textId="77777777" w:rsidR="009B15F2" w:rsidRDefault="009B15F2" w:rsidP="00FF56F6">
            <w:pPr>
              <w:pStyle w:val="BodyText"/>
            </w:pPr>
          </w:p>
        </w:tc>
        <w:tc>
          <w:tcPr>
            <w:tcW w:w="2835" w:type="dxa"/>
            <w:shd w:val="clear" w:color="auto" w:fill="auto"/>
          </w:tcPr>
          <w:p w14:paraId="2A944320" w14:textId="538EAFA1" w:rsidR="009B15F2" w:rsidRPr="00FF56F6" w:rsidRDefault="009B15F2" w:rsidP="00FF56F6">
            <w:pPr>
              <w:pStyle w:val="BodyText"/>
              <w:rPr>
                <w:i/>
              </w:rPr>
            </w:pPr>
            <w:r w:rsidRPr="00FF56F6">
              <w:rPr>
                <w:i/>
              </w:rPr>
              <w:t>ValidityConstraintWithContext</w:t>
            </w:r>
            <w:r w:rsidR="00435E58">
              <w:rPr>
                <w:i/>
              </w:rPr>
              <w:br/>
            </w:r>
            <w:r w:rsidRPr="00FF56F6">
              <w:rPr>
                <w:i/>
              </w:rPr>
              <w:t>Type</w:t>
            </w:r>
          </w:p>
        </w:tc>
        <w:tc>
          <w:tcPr>
            <w:tcW w:w="2693" w:type="dxa"/>
            <w:shd w:val="clear" w:color="auto" w:fill="auto"/>
          </w:tcPr>
          <w:p w14:paraId="14DFF6EC" w14:textId="77777777" w:rsidR="009B15F2" w:rsidRPr="00B33973" w:rsidRDefault="009B15F2" w:rsidP="00FF56F6">
            <w:pPr>
              <w:pStyle w:val="BodyText"/>
            </w:pPr>
          </w:p>
        </w:tc>
        <w:tc>
          <w:tcPr>
            <w:tcW w:w="2664" w:type="dxa"/>
            <w:shd w:val="clear" w:color="auto" w:fill="auto"/>
          </w:tcPr>
          <w:p w14:paraId="6F107C78" w14:textId="75828D8E" w:rsidR="009B15F2" w:rsidRPr="00E84C09" w:rsidRDefault="006050A7" w:rsidP="00FF56F6">
            <w:pPr>
              <w:pStyle w:val="BulletedText"/>
              <w:numPr>
                <w:ilvl w:val="0"/>
                <w:numId w:val="0"/>
              </w:numPr>
              <w:rPr>
                <w:i/>
              </w:rPr>
            </w:pPr>
            <w:commentRangeStart w:id="203"/>
            <w:ins w:id="204" w:author="Steve Cook" w:date="2016-05-16T12:54:00Z">
              <w:r w:rsidRPr="006050A7">
                <w:t>A data concept for a rule or instructions for validating an IEP candidate (XML document) using some context within that XML document.</w:t>
              </w:r>
              <w:commentRangeEnd w:id="203"/>
              <w:r>
                <w:rPr>
                  <w:rStyle w:val="CommentReference"/>
                </w:rPr>
                <w:commentReference w:id="203"/>
              </w:r>
            </w:ins>
            <w:del w:id="205" w:author="Steve Cook" w:date="2016-05-16T12:54:00Z">
              <w:r w:rsidR="009B15F2" w:rsidRPr="00E84C09" w:rsidDel="006050A7">
                <w:rPr>
                  <w:i/>
                </w:rPr>
                <w:delText>Abstract</w:delText>
              </w:r>
            </w:del>
          </w:p>
        </w:tc>
      </w:tr>
      <w:tr w:rsidR="009B15F2" w14:paraId="55B9E18E" w14:textId="77777777" w:rsidTr="00435E58">
        <w:tc>
          <w:tcPr>
            <w:tcW w:w="1384" w:type="dxa"/>
            <w:vMerge/>
            <w:shd w:val="clear" w:color="auto" w:fill="auto"/>
          </w:tcPr>
          <w:p w14:paraId="41DC4F68" w14:textId="77777777" w:rsidR="009B15F2" w:rsidRDefault="009B15F2" w:rsidP="00FF56F6">
            <w:pPr>
              <w:pStyle w:val="BodyText"/>
            </w:pPr>
          </w:p>
        </w:tc>
        <w:tc>
          <w:tcPr>
            <w:tcW w:w="2835" w:type="dxa"/>
            <w:shd w:val="clear" w:color="auto" w:fill="auto"/>
          </w:tcPr>
          <w:p w14:paraId="3BDF1715" w14:textId="2145E38E" w:rsidR="009B15F2" w:rsidRDefault="009B15F2" w:rsidP="00FF56F6">
            <w:pPr>
              <w:pStyle w:val="BodyText"/>
            </w:pPr>
            <w:r>
              <w:t>ValidityContextType</w:t>
            </w:r>
          </w:p>
        </w:tc>
        <w:tc>
          <w:tcPr>
            <w:tcW w:w="2693" w:type="dxa"/>
            <w:shd w:val="clear" w:color="auto" w:fill="auto"/>
          </w:tcPr>
          <w:p w14:paraId="78855359" w14:textId="3E785530" w:rsidR="009B15F2" w:rsidRPr="00B33973" w:rsidRDefault="00E84C09" w:rsidP="00FF56F6">
            <w:pPr>
              <w:pStyle w:val="BodyText"/>
            </w:pPr>
            <w:r>
              <w:t>c:ValidityContextType</w:t>
            </w:r>
          </w:p>
        </w:tc>
        <w:tc>
          <w:tcPr>
            <w:tcW w:w="2664" w:type="dxa"/>
            <w:shd w:val="clear" w:color="auto" w:fill="auto"/>
          </w:tcPr>
          <w:p w14:paraId="2DDB6B8E" w14:textId="73645904" w:rsidR="009B15F2" w:rsidRDefault="00E84C09" w:rsidP="00FF56F6">
            <w:pPr>
              <w:pStyle w:val="BulletedText"/>
              <w:numPr>
                <w:ilvl w:val="0"/>
                <w:numId w:val="0"/>
              </w:numPr>
            </w:pPr>
            <w:r w:rsidRPr="00E84C09">
              <w:t>A data type for a rule or instructions for validating an IEP candidate within context defined by an XPath expression.</w:t>
            </w:r>
          </w:p>
        </w:tc>
      </w:tr>
      <w:tr w:rsidR="009B15F2" w14:paraId="333C90D2" w14:textId="77777777" w:rsidTr="00435E58">
        <w:tc>
          <w:tcPr>
            <w:tcW w:w="1384" w:type="dxa"/>
            <w:vMerge/>
            <w:shd w:val="clear" w:color="auto" w:fill="auto"/>
          </w:tcPr>
          <w:p w14:paraId="17494866" w14:textId="77777777" w:rsidR="009B15F2" w:rsidRDefault="009B15F2" w:rsidP="00FF56F6">
            <w:pPr>
              <w:pStyle w:val="BodyText"/>
            </w:pPr>
          </w:p>
        </w:tc>
        <w:tc>
          <w:tcPr>
            <w:tcW w:w="2835" w:type="dxa"/>
            <w:shd w:val="clear" w:color="auto" w:fill="auto"/>
          </w:tcPr>
          <w:p w14:paraId="716B2FEB" w14:textId="11378F10" w:rsidR="009B15F2" w:rsidRDefault="009B15F2" w:rsidP="00FF56F6">
            <w:pPr>
              <w:pStyle w:val="BodyText"/>
            </w:pPr>
            <w:r>
              <w:t>XMLSchemaType</w:t>
            </w:r>
          </w:p>
        </w:tc>
        <w:tc>
          <w:tcPr>
            <w:tcW w:w="2693" w:type="dxa"/>
            <w:shd w:val="clear" w:color="auto" w:fill="auto"/>
          </w:tcPr>
          <w:p w14:paraId="381A336C" w14:textId="63A25B05" w:rsidR="009B15F2" w:rsidRPr="00B33973" w:rsidRDefault="00E84C09" w:rsidP="00FF56F6">
            <w:pPr>
              <w:pStyle w:val="BodyText"/>
            </w:pPr>
            <w:r>
              <w:t>c:XMLSchemaType</w:t>
            </w:r>
          </w:p>
        </w:tc>
        <w:tc>
          <w:tcPr>
            <w:tcW w:w="2664" w:type="dxa"/>
            <w:shd w:val="clear" w:color="auto" w:fill="auto"/>
          </w:tcPr>
          <w:p w14:paraId="6033832F" w14:textId="1293BCBC" w:rsidR="009B15F2" w:rsidRDefault="00E84C09" w:rsidP="00361BD0">
            <w:pPr>
              <w:pStyle w:val="BulletedText"/>
              <w:numPr>
                <w:ilvl w:val="0"/>
                <w:numId w:val="0"/>
              </w:numPr>
            </w:pPr>
            <w:r>
              <w:rPr>
                <w:color w:val="000000"/>
              </w:rPr>
              <w:t xml:space="preserve">A data type for a validity constraint that </w:t>
            </w:r>
            <w:del w:id="206" w:author="Steve Cook" w:date="2016-05-16T14:28:00Z">
              <w:r w:rsidDel="00361BD0">
                <w:rPr>
                  <w:color w:val="000000"/>
                </w:rPr>
                <w:delText xml:space="preserve"> </w:delText>
              </w:r>
              <w:commentRangeStart w:id="207"/>
              <w:r w:rsidDel="00361BD0">
                <w:rPr>
                  <w:color w:val="000000"/>
                </w:rPr>
                <w:delText>indicating</w:delText>
              </w:r>
            </w:del>
            <w:commentRangeEnd w:id="207"/>
            <w:r w:rsidR="00361BD0">
              <w:rPr>
                <w:rStyle w:val="CommentReference"/>
              </w:rPr>
              <w:commentReference w:id="207"/>
            </w:r>
            <w:del w:id="208" w:author="Steve Cook" w:date="2016-05-16T14:28:00Z">
              <w:r w:rsidDel="00361BD0">
                <w:rPr>
                  <w:color w:val="000000"/>
                </w:rPr>
                <w:delText xml:space="preserve"> </w:delText>
              </w:r>
            </w:del>
            <w:ins w:id="209" w:author="Steve Cook" w:date="2016-05-16T14:28:00Z">
              <w:r w:rsidR="00361BD0">
                <w:rPr>
                  <w:color w:val="000000"/>
                </w:rPr>
                <w:t xml:space="preserve">indicates </w:t>
              </w:r>
            </w:ins>
            <w:r>
              <w:rPr>
                <w:color w:val="000000"/>
              </w:rPr>
              <w:t>an XML Schema against which an artifact may be validated, or which can be used for other purposes.  c:XMLSchemaDocument identifies the root or starting XML schema document.</w:t>
            </w:r>
          </w:p>
        </w:tc>
      </w:tr>
      <w:tr w:rsidR="009B15F2" w14:paraId="39E3826B" w14:textId="77777777" w:rsidTr="00435E58">
        <w:tc>
          <w:tcPr>
            <w:tcW w:w="1384" w:type="dxa"/>
            <w:vMerge/>
            <w:shd w:val="clear" w:color="auto" w:fill="auto"/>
          </w:tcPr>
          <w:p w14:paraId="0EEB729D" w14:textId="77777777" w:rsidR="009B15F2" w:rsidRDefault="009B15F2" w:rsidP="00FF56F6">
            <w:pPr>
              <w:pStyle w:val="BodyText"/>
            </w:pPr>
          </w:p>
        </w:tc>
        <w:tc>
          <w:tcPr>
            <w:tcW w:w="2835" w:type="dxa"/>
            <w:shd w:val="clear" w:color="auto" w:fill="auto"/>
          </w:tcPr>
          <w:p w14:paraId="7998A794" w14:textId="680F1A9C" w:rsidR="009B15F2" w:rsidRDefault="009B15F2" w:rsidP="00FF56F6">
            <w:pPr>
              <w:pStyle w:val="BodyText"/>
            </w:pPr>
            <w:r>
              <w:t>XPathType</w:t>
            </w:r>
          </w:p>
        </w:tc>
        <w:tc>
          <w:tcPr>
            <w:tcW w:w="2693" w:type="dxa"/>
            <w:shd w:val="clear" w:color="auto" w:fill="auto"/>
          </w:tcPr>
          <w:p w14:paraId="7061E1F5" w14:textId="6FE335E6" w:rsidR="009B15F2" w:rsidRPr="00B33973" w:rsidRDefault="00E84C09" w:rsidP="00FF56F6">
            <w:pPr>
              <w:pStyle w:val="BodyText"/>
            </w:pPr>
            <w:r>
              <w:t>c:XPathType</w:t>
            </w:r>
          </w:p>
        </w:tc>
        <w:tc>
          <w:tcPr>
            <w:tcW w:w="2664" w:type="dxa"/>
            <w:shd w:val="clear" w:color="auto" w:fill="auto"/>
          </w:tcPr>
          <w:p w14:paraId="76266452" w14:textId="3943B4B5" w:rsidR="009B15F2" w:rsidRDefault="00E84C09" w:rsidP="00FF56F6">
            <w:pPr>
              <w:pStyle w:val="BulletedText"/>
              <w:numPr>
                <w:ilvl w:val="0"/>
                <w:numId w:val="0"/>
              </w:numPr>
            </w:pPr>
            <w:r>
              <w:rPr>
                <w:color w:val="000000"/>
              </w:rPr>
              <w:t>A data type for an XPath expression.</w:t>
            </w:r>
          </w:p>
        </w:tc>
      </w:tr>
      <w:tr w:rsidR="009B15F2" w14:paraId="4CA38AAF" w14:textId="77777777" w:rsidTr="00435E58">
        <w:tc>
          <w:tcPr>
            <w:tcW w:w="1384" w:type="dxa"/>
            <w:vMerge w:val="restart"/>
            <w:shd w:val="clear" w:color="auto" w:fill="auto"/>
          </w:tcPr>
          <w:p w14:paraId="1AF3E01F" w14:textId="2A8F6E71" w:rsidR="009B15F2" w:rsidRDefault="009B15F2" w:rsidP="00FF56F6">
            <w:pPr>
              <w:pStyle w:val="BodyText"/>
            </w:pPr>
            <w:r>
              <w:t>Enumeration</w:t>
            </w:r>
          </w:p>
        </w:tc>
        <w:tc>
          <w:tcPr>
            <w:tcW w:w="2835" w:type="dxa"/>
            <w:shd w:val="clear" w:color="auto" w:fill="auto"/>
          </w:tcPr>
          <w:p w14:paraId="18E9C8C6" w14:textId="613A0686" w:rsidR="009B15F2" w:rsidRDefault="009B15F2" w:rsidP="00FF56F6">
            <w:pPr>
              <w:pStyle w:val="BodyText"/>
            </w:pPr>
            <w:r>
              <w:t>ChangeCodeSimpleType</w:t>
            </w:r>
          </w:p>
        </w:tc>
        <w:tc>
          <w:tcPr>
            <w:tcW w:w="2693" w:type="dxa"/>
            <w:shd w:val="clear" w:color="auto" w:fill="auto"/>
          </w:tcPr>
          <w:p w14:paraId="5BC820A8" w14:textId="77777777" w:rsidR="009B15F2" w:rsidRPr="00B33973" w:rsidRDefault="009B15F2" w:rsidP="00FF56F6">
            <w:pPr>
              <w:pStyle w:val="BodyText"/>
            </w:pPr>
          </w:p>
        </w:tc>
        <w:tc>
          <w:tcPr>
            <w:tcW w:w="2664" w:type="dxa"/>
            <w:shd w:val="clear" w:color="auto" w:fill="auto"/>
          </w:tcPr>
          <w:p w14:paraId="2799A6DF" w14:textId="4BC578FF" w:rsidR="009B15F2" w:rsidRDefault="00C2667B" w:rsidP="00C2667B">
            <w:pPr>
              <w:pStyle w:val="BulletedText"/>
              <w:numPr>
                <w:ilvl w:val="0"/>
                <w:numId w:val="0"/>
              </w:numPr>
            </w:pPr>
            <w:r>
              <w:t>No mapping to MPD catalog</w:t>
            </w:r>
          </w:p>
        </w:tc>
      </w:tr>
      <w:tr w:rsidR="009B15F2" w14:paraId="3F3C4A8E" w14:textId="77777777" w:rsidTr="00435E58">
        <w:tc>
          <w:tcPr>
            <w:tcW w:w="1384" w:type="dxa"/>
            <w:vMerge/>
            <w:shd w:val="clear" w:color="auto" w:fill="auto"/>
          </w:tcPr>
          <w:p w14:paraId="4D1F0406" w14:textId="77777777" w:rsidR="009B15F2" w:rsidRDefault="009B15F2" w:rsidP="00FF56F6">
            <w:pPr>
              <w:pStyle w:val="BodyText"/>
            </w:pPr>
          </w:p>
        </w:tc>
        <w:tc>
          <w:tcPr>
            <w:tcW w:w="2835" w:type="dxa"/>
            <w:shd w:val="clear" w:color="auto" w:fill="auto"/>
          </w:tcPr>
          <w:p w14:paraId="39EA3AFD" w14:textId="0705071A" w:rsidR="009B15F2" w:rsidRDefault="009B15F2" w:rsidP="00FF56F6">
            <w:pPr>
              <w:pStyle w:val="BodyText"/>
            </w:pPr>
            <w:r>
              <w:t>ModelPackageDescriptionClassCode</w:t>
            </w:r>
          </w:p>
        </w:tc>
        <w:tc>
          <w:tcPr>
            <w:tcW w:w="2693" w:type="dxa"/>
            <w:shd w:val="clear" w:color="auto" w:fill="auto"/>
          </w:tcPr>
          <w:p w14:paraId="69E5C975" w14:textId="6E01B1D0" w:rsidR="009B15F2" w:rsidRPr="00B33973" w:rsidRDefault="00C2667B" w:rsidP="00FF56F6">
            <w:pPr>
              <w:pStyle w:val="BodyText"/>
            </w:pPr>
            <w:r w:rsidRPr="00C2667B">
              <w:t>c:mpdClassURIList</w:t>
            </w:r>
          </w:p>
        </w:tc>
        <w:tc>
          <w:tcPr>
            <w:tcW w:w="2664" w:type="dxa"/>
            <w:shd w:val="clear" w:color="auto" w:fill="auto"/>
          </w:tcPr>
          <w:p w14:paraId="2F6E8DA2" w14:textId="5D64517B" w:rsidR="009B15F2" w:rsidRDefault="00C2667B" w:rsidP="00C2667B">
            <w:pPr>
              <w:pStyle w:val="BulletedText"/>
              <w:numPr>
                <w:ilvl w:val="0"/>
                <w:numId w:val="0"/>
              </w:numPr>
            </w:pPr>
            <w:r w:rsidRPr="00C2667B">
              <w:t xml:space="preserve">The MPD catalog </w:t>
            </w:r>
            <w:r w:rsidRPr="00C2667B">
              <w:rPr>
                <w:rFonts w:ascii="Courier New" w:hAnsi="Courier New" w:cs="Courier New"/>
                <w:sz w:val="18"/>
                <w:szCs w:val="18"/>
              </w:rPr>
              <w:t>c:mpdClassURIList</w:t>
            </w:r>
            <w:r>
              <w:t xml:space="preserve"> attribute declares a list of </w:t>
            </w:r>
            <w:r w:rsidRPr="00C2667B">
              <w:t>conformance target identifiers</w:t>
            </w:r>
            <w:r>
              <w:t>, identifying the conformance targets</w:t>
            </w:r>
            <w:r w:rsidRPr="00C2667B">
              <w:t xml:space="preserve"> to which the MPD claims to conform.</w:t>
            </w:r>
          </w:p>
        </w:tc>
      </w:tr>
      <w:tr w:rsidR="009B15F2" w14:paraId="22049968" w14:textId="77777777" w:rsidTr="00435E58">
        <w:tc>
          <w:tcPr>
            <w:tcW w:w="1384" w:type="dxa"/>
            <w:vMerge/>
            <w:shd w:val="clear" w:color="auto" w:fill="auto"/>
          </w:tcPr>
          <w:p w14:paraId="02E83D0C" w14:textId="77777777" w:rsidR="009B15F2" w:rsidRDefault="009B15F2" w:rsidP="00FF56F6">
            <w:pPr>
              <w:pStyle w:val="BodyText"/>
            </w:pPr>
          </w:p>
        </w:tc>
        <w:tc>
          <w:tcPr>
            <w:tcW w:w="2835" w:type="dxa"/>
            <w:shd w:val="clear" w:color="auto" w:fill="auto"/>
          </w:tcPr>
          <w:p w14:paraId="227AAC49" w14:textId="257DEEE5" w:rsidR="009B15F2" w:rsidRDefault="009B15F2" w:rsidP="00FF56F6">
            <w:pPr>
              <w:pStyle w:val="BodyText"/>
            </w:pPr>
            <w:r>
              <w:t>RelationshipCode</w:t>
            </w:r>
          </w:p>
        </w:tc>
        <w:tc>
          <w:tcPr>
            <w:tcW w:w="2693" w:type="dxa"/>
            <w:shd w:val="clear" w:color="auto" w:fill="auto"/>
          </w:tcPr>
          <w:p w14:paraId="57302577" w14:textId="17768645" w:rsidR="009B15F2" w:rsidRPr="00B33973" w:rsidRDefault="00C2667B" w:rsidP="00FF56F6">
            <w:pPr>
              <w:pStyle w:val="BodyText"/>
            </w:pPr>
            <w:r>
              <w:rPr>
                <w:color w:val="000000"/>
              </w:rPr>
              <w:t>c:RelationshipCodeSimple</w:t>
            </w:r>
            <w:r>
              <w:rPr>
                <w:color w:val="000000"/>
              </w:rPr>
              <w:br/>
              <w:t>Type</w:t>
            </w:r>
          </w:p>
        </w:tc>
        <w:tc>
          <w:tcPr>
            <w:tcW w:w="2664" w:type="dxa"/>
            <w:shd w:val="clear" w:color="auto" w:fill="auto"/>
          </w:tcPr>
          <w:p w14:paraId="6D1A38DE" w14:textId="17E73A0A" w:rsidR="009B15F2" w:rsidRDefault="00C2667B" w:rsidP="00FF56F6">
            <w:pPr>
              <w:pStyle w:val="BulletedText"/>
              <w:numPr>
                <w:ilvl w:val="0"/>
                <w:numId w:val="0"/>
              </w:numPr>
            </w:pPr>
            <w:r w:rsidRPr="00C2667B">
              <w:t>A data type for a classification of the relationship between MPDs.</w:t>
            </w:r>
          </w:p>
        </w:tc>
      </w:tr>
    </w:tbl>
    <w:p w14:paraId="60DE0C5D" w14:textId="77777777" w:rsidR="00FF56F6" w:rsidRDefault="00FF56F6" w:rsidP="00FC5D58">
      <w:pPr>
        <w:pStyle w:val="BodyText"/>
      </w:pPr>
    </w:p>
    <w:p w14:paraId="78EA1FF3" w14:textId="5371C2F8" w:rsidR="00FC5D58" w:rsidRDefault="00FC5D58" w:rsidP="00223C3D">
      <w:pPr>
        <w:pStyle w:val="Caption"/>
        <w:keepNext/>
      </w:pPr>
      <w:bookmarkStart w:id="210" w:name="_Ref317337321"/>
      <w:r>
        <w:t xml:space="preserve">Table </w:t>
      </w:r>
      <w:r w:rsidR="00333F36">
        <w:fldChar w:fldCharType="begin"/>
      </w:r>
      <w:r w:rsidR="00333F36">
        <w:instrText xml:space="preserve"> STYLEREF 1 \s </w:instrText>
      </w:r>
      <w:r w:rsidR="00333F36">
        <w:fldChar w:fldCharType="separate"/>
      </w:r>
      <w:r w:rsidR="00B81ED7">
        <w:rPr>
          <w:noProof/>
        </w:rPr>
        <w:t>7</w:t>
      </w:r>
      <w:r w:rsidR="00333F36">
        <w:rPr>
          <w:noProof/>
        </w:rPr>
        <w:fldChar w:fldCharType="end"/>
      </w:r>
      <w:r w:rsidR="000A71CF">
        <w:noBreakHyphen/>
      </w:r>
      <w:r w:rsidR="00333F36">
        <w:fldChar w:fldCharType="begin"/>
      </w:r>
      <w:r w:rsidR="00333F36">
        <w:instrText xml:space="preserve"> SEQ Table \* ARABIC \s 1 </w:instrText>
      </w:r>
      <w:r w:rsidR="00333F36">
        <w:fldChar w:fldCharType="separate"/>
      </w:r>
      <w:r w:rsidR="00B81ED7">
        <w:rPr>
          <w:noProof/>
        </w:rPr>
        <w:t>4</w:t>
      </w:r>
      <w:r w:rsidR="00333F36">
        <w:rPr>
          <w:noProof/>
        </w:rPr>
        <w:fldChar w:fldCharType="end"/>
      </w:r>
      <w:bookmarkEnd w:id="210"/>
      <w:r>
        <w:t xml:space="preserve"> Model Packaging Perspective Modeling Summary</w:t>
      </w:r>
      <w:r w:rsidR="00FF56F6">
        <w:t xml:space="preserve"> - Stereotypes</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242"/>
        <w:gridCol w:w="2977"/>
        <w:gridCol w:w="2693"/>
        <w:gridCol w:w="2664"/>
      </w:tblGrid>
      <w:tr w:rsidR="00305589" w:rsidRPr="00305589" w14:paraId="191AC8CC" w14:textId="77777777" w:rsidTr="00305589">
        <w:tc>
          <w:tcPr>
            <w:tcW w:w="1242" w:type="dxa"/>
            <w:shd w:val="clear" w:color="auto" w:fill="D9D9D9" w:themeFill="background1" w:themeFillShade="D9"/>
          </w:tcPr>
          <w:p w14:paraId="48D8B2CD" w14:textId="77777777" w:rsidR="00FC5D58" w:rsidRPr="00305589" w:rsidRDefault="00FC5D58" w:rsidP="00FC5D58">
            <w:pPr>
              <w:pStyle w:val="BodyText"/>
              <w:jc w:val="center"/>
              <w:rPr>
                <w:b/>
                <w:bCs/>
              </w:rPr>
            </w:pPr>
            <w:r w:rsidRPr="00305589">
              <w:rPr>
                <w:b/>
                <w:bCs/>
              </w:rPr>
              <w:t>UML Element</w:t>
            </w:r>
          </w:p>
        </w:tc>
        <w:tc>
          <w:tcPr>
            <w:tcW w:w="2977" w:type="dxa"/>
            <w:shd w:val="clear" w:color="auto" w:fill="D9D9D9" w:themeFill="background1" w:themeFillShade="D9"/>
          </w:tcPr>
          <w:p w14:paraId="3C503053" w14:textId="77777777" w:rsidR="00FC5D58" w:rsidRPr="00305589" w:rsidRDefault="00FC5D58" w:rsidP="00FC5D58">
            <w:pPr>
              <w:pStyle w:val="BodyText"/>
              <w:jc w:val="center"/>
              <w:rPr>
                <w:b/>
                <w:bCs/>
              </w:rPr>
            </w:pPr>
            <w:r w:rsidRPr="00305589">
              <w:rPr>
                <w:b/>
                <w:bCs/>
              </w:rPr>
              <w:t>Stereotype</w:t>
            </w:r>
          </w:p>
        </w:tc>
        <w:tc>
          <w:tcPr>
            <w:tcW w:w="2693" w:type="dxa"/>
            <w:shd w:val="clear" w:color="auto" w:fill="D9D9D9" w:themeFill="background1" w:themeFillShade="D9"/>
          </w:tcPr>
          <w:p w14:paraId="6B5AAF6D" w14:textId="789D12FD" w:rsidR="00FC5D58" w:rsidRPr="00305589" w:rsidRDefault="00C2667B" w:rsidP="00FC5D58">
            <w:pPr>
              <w:pStyle w:val="BodyText"/>
              <w:jc w:val="center"/>
              <w:rPr>
                <w:b/>
              </w:rPr>
            </w:pPr>
            <w:r w:rsidRPr="00305589">
              <w:rPr>
                <w:b/>
              </w:rPr>
              <w:t>MPD Catalog Component</w:t>
            </w:r>
          </w:p>
        </w:tc>
        <w:tc>
          <w:tcPr>
            <w:tcW w:w="2664" w:type="dxa"/>
            <w:shd w:val="clear" w:color="auto" w:fill="D9D9D9" w:themeFill="background1" w:themeFillShade="D9"/>
          </w:tcPr>
          <w:p w14:paraId="1108C92F" w14:textId="77777777" w:rsidR="00FC5D58" w:rsidRPr="00305589" w:rsidRDefault="00FC5D58" w:rsidP="00FC5D58">
            <w:pPr>
              <w:pStyle w:val="BodyText"/>
              <w:jc w:val="center"/>
              <w:rPr>
                <w:b/>
                <w:bCs/>
              </w:rPr>
            </w:pPr>
            <w:r w:rsidRPr="00305589">
              <w:rPr>
                <w:b/>
                <w:bCs/>
              </w:rPr>
              <w:t>Note</w:t>
            </w:r>
          </w:p>
        </w:tc>
      </w:tr>
      <w:tr w:rsidR="009B15F2" w14:paraId="458AD611" w14:textId="77777777" w:rsidTr="00C2667B">
        <w:tc>
          <w:tcPr>
            <w:tcW w:w="1242" w:type="dxa"/>
            <w:vMerge w:val="restart"/>
            <w:shd w:val="clear" w:color="auto" w:fill="auto"/>
          </w:tcPr>
          <w:p w14:paraId="339600D8" w14:textId="04F75F82" w:rsidR="009B15F2" w:rsidRDefault="009B15F2" w:rsidP="00FC5D58">
            <w:pPr>
              <w:pStyle w:val="BodyText"/>
            </w:pPr>
            <w:r>
              <w:t>Package</w:t>
            </w:r>
          </w:p>
        </w:tc>
        <w:tc>
          <w:tcPr>
            <w:tcW w:w="2977" w:type="dxa"/>
            <w:shd w:val="clear" w:color="auto" w:fill="auto"/>
          </w:tcPr>
          <w:p w14:paraId="1CAB23EE" w14:textId="73486AB3" w:rsidR="009B15F2" w:rsidRDefault="005633E1" w:rsidP="00FC5D58">
            <w:pPr>
              <w:pStyle w:val="BodyText"/>
            </w:pPr>
            <w:r>
              <w:t>«</w:t>
            </w:r>
            <w:r w:rsidR="009B15F2">
              <w:t>ChangeInformationType</w:t>
            </w:r>
            <w:r>
              <w:t>»</w:t>
            </w:r>
          </w:p>
        </w:tc>
        <w:tc>
          <w:tcPr>
            <w:tcW w:w="2693" w:type="dxa"/>
            <w:shd w:val="clear" w:color="auto" w:fill="auto"/>
          </w:tcPr>
          <w:p w14:paraId="6C8E238C" w14:textId="55C97C6F" w:rsidR="009B15F2" w:rsidRDefault="009B15F2" w:rsidP="00FC5D58">
            <w:pPr>
              <w:pStyle w:val="BodyText"/>
            </w:pPr>
          </w:p>
        </w:tc>
        <w:tc>
          <w:tcPr>
            <w:tcW w:w="2664" w:type="dxa"/>
            <w:shd w:val="clear" w:color="auto" w:fill="auto"/>
          </w:tcPr>
          <w:p w14:paraId="23F693A5" w14:textId="0C57A587" w:rsidR="009B15F2" w:rsidRDefault="00C2667B" w:rsidP="00FC5D58">
            <w:pPr>
              <w:pStyle w:val="BodyText"/>
            </w:pPr>
            <w:r>
              <w:t>No mapping to MPD catalog</w:t>
            </w:r>
          </w:p>
        </w:tc>
      </w:tr>
      <w:tr w:rsidR="009B15F2" w14:paraId="65AE39C4" w14:textId="77777777" w:rsidTr="00C2667B">
        <w:tc>
          <w:tcPr>
            <w:tcW w:w="1242" w:type="dxa"/>
            <w:vMerge/>
            <w:shd w:val="clear" w:color="auto" w:fill="auto"/>
          </w:tcPr>
          <w:p w14:paraId="7A431BB2" w14:textId="7808E13C" w:rsidR="009B15F2" w:rsidRDefault="009B15F2" w:rsidP="00FC5D58">
            <w:pPr>
              <w:pStyle w:val="BodyText"/>
            </w:pPr>
          </w:p>
        </w:tc>
        <w:tc>
          <w:tcPr>
            <w:tcW w:w="2977" w:type="dxa"/>
            <w:shd w:val="clear" w:color="auto" w:fill="auto"/>
          </w:tcPr>
          <w:p w14:paraId="7B8A6D7A" w14:textId="20B24D33" w:rsidR="009B15F2" w:rsidRDefault="005633E1" w:rsidP="00FC5D58">
            <w:pPr>
              <w:pStyle w:val="BodyText"/>
            </w:pPr>
            <w:r>
              <w:t>«</w:t>
            </w:r>
            <w:r w:rsidR="009B15F2">
              <w:t>ChangeLogType</w:t>
            </w:r>
            <w:r>
              <w:t>»</w:t>
            </w:r>
          </w:p>
        </w:tc>
        <w:tc>
          <w:tcPr>
            <w:tcW w:w="2693" w:type="dxa"/>
            <w:shd w:val="clear" w:color="auto" w:fill="auto"/>
          </w:tcPr>
          <w:p w14:paraId="0896DE3B" w14:textId="5E082C75" w:rsidR="009B15F2" w:rsidRPr="00AB0A63" w:rsidRDefault="009B15F2" w:rsidP="00FC5D58">
            <w:pPr>
              <w:pStyle w:val="BodyText"/>
              <w:rPr>
                <w:color w:val="FF0000"/>
              </w:rPr>
            </w:pPr>
          </w:p>
        </w:tc>
        <w:tc>
          <w:tcPr>
            <w:tcW w:w="2664" w:type="dxa"/>
            <w:shd w:val="clear" w:color="auto" w:fill="auto"/>
          </w:tcPr>
          <w:p w14:paraId="1ED8291F" w14:textId="1975D901" w:rsidR="009B15F2" w:rsidRDefault="00C2667B" w:rsidP="00FC5D58">
            <w:pPr>
              <w:pStyle w:val="BulletedText"/>
              <w:numPr>
                <w:ilvl w:val="0"/>
                <w:numId w:val="0"/>
              </w:numPr>
            </w:pPr>
            <w:r>
              <w:t>No mapping to MPD catalog</w:t>
            </w:r>
          </w:p>
        </w:tc>
      </w:tr>
      <w:tr w:rsidR="00FC5D58" w14:paraId="6B4C0EF0" w14:textId="77777777" w:rsidTr="00C2667B">
        <w:tc>
          <w:tcPr>
            <w:tcW w:w="1242" w:type="dxa"/>
            <w:shd w:val="clear" w:color="auto" w:fill="auto"/>
          </w:tcPr>
          <w:p w14:paraId="67EAF42F" w14:textId="74A683AA" w:rsidR="00FC5D58" w:rsidRDefault="009B15F2" w:rsidP="00FC5D58">
            <w:pPr>
              <w:pStyle w:val="BodyText"/>
            </w:pPr>
            <w:r>
              <w:t>Dependency</w:t>
            </w:r>
          </w:p>
        </w:tc>
        <w:tc>
          <w:tcPr>
            <w:tcW w:w="2977" w:type="dxa"/>
            <w:shd w:val="clear" w:color="auto" w:fill="auto"/>
          </w:tcPr>
          <w:p w14:paraId="3BA6A310" w14:textId="35F55B0A" w:rsidR="00FC5D58" w:rsidRDefault="005633E1" w:rsidP="00FC5D58">
            <w:pPr>
              <w:pStyle w:val="BodyText"/>
            </w:pPr>
            <w:r>
              <w:t>«</w:t>
            </w:r>
            <w:r w:rsidR="009B15F2">
              <w:t>ModelPackageDescription</w:t>
            </w:r>
            <w:r w:rsidR="00C2667B">
              <w:br/>
            </w:r>
            <w:r w:rsidR="009B15F2">
              <w:t>Relationship</w:t>
            </w:r>
            <w:r>
              <w:t>»</w:t>
            </w:r>
          </w:p>
        </w:tc>
        <w:tc>
          <w:tcPr>
            <w:tcW w:w="2693" w:type="dxa"/>
            <w:shd w:val="clear" w:color="auto" w:fill="auto"/>
          </w:tcPr>
          <w:p w14:paraId="02CA7D8D" w14:textId="63C791E5" w:rsidR="00FC5D58" w:rsidRPr="00B33973" w:rsidRDefault="00C2667B" w:rsidP="00FC5D58">
            <w:pPr>
              <w:pStyle w:val="BodyText"/>
            </w:pPr>
            <w:r w:rsidRPr="00C2667B">
              <w:t>c:Relationship</w:t>
            </w:r>
          </w:p>
        </w:tc>
        <w:tc>
          <w:tcPr>
            <w:tcW w:w="2664" w:type="dxa"/>
            <w:shd w:val="clear" w:color="auto" w:fill="auto"/>
          </w:tcPr>
          <w:p w14:paraId="2D3F2A71" w14:textId="5DC1CA01" w:rsidR="00FC5D58" w:rsidRDefault="00C2667B" w:rsidP="00FC5D58">
            <w:pPr>
              <w:pStyle w:val="BulletedText"/>
              <w:numPr>
                <w:ilvl w:val="0"/>
                <w:numId w:val="0"/>
              </w:numPr>
            </w:pPr>
            <w:r>
              <w:t>A relationship between MPDs.</w:t>
            </w:r>
          </w:p>
        </w:tc>
      </w:tr>
      <w:tr w:rsidR="009B15F2" w14:paraId="117A2D98" w14:textId="77777777" w:rsidTr="00C2667B">
        <w:tc>
          <w:tcPr>
            <w:tcW w:w="1242" w:type="dxa"/>
            <w:vMerge w:val="restart"/>
            <w:shd w:val="clear" w:color="auto" w:fill="auto"/>
          </w:tcPr>
          <w:p w14:paraId="5FE5EE85" w14:textId="1E3E6374" w:rsidR="009B15F2" w:rsidRDefault="009B15F2" w:rsidP="00FC5D58">
            <w:pPr>
              <w:pStyle w:val="BodyText"/>
            </w:pPr>
            <w:r>
              <w:t>Usage</w:t>
            </w:r>
          </w:p>
        </w:tc>
        <w:tc>
          <w:tcPr>
            <w:tcW w:w="2977" w:type="dxa"/>
            <w:shd w:val="clear" w:color="auto" w:fill="auto"/>
          </w:tcPr>
          <w:p w14:paraId="12FC3C5C" w14:textId="0818AEC4" w:rsidR="009B15F2" w:rsidRDefault="005633E1" w:rsidP="00FC5D58">
            <w:pPr>
              <w:pStyle w:val="BodyText"/>
            </w:pPr>
            <w:r>
              <w:t>«</w:t>
            </w:r>
            <w:r w:rsidR="009B15F2">
              <w:t>ApplicationInfo</w:t>
            </w:r>
            <w:r>
              <w:t>»</w:t>
            </w:r>
          </w:p>
        </w:tc>
        <w:tc>
          <w:tcPr>
            <w:tcW w:w="2693" w:type="dxa"/>
            <w:shd w:val="clear" w:color="auto" w:fill="auto"/>
          </w:tcPr>
          <w:p w14:paraId="71A4594E" w14:textId="3F42864B" w:rsidR="009B15F2" w:rsidRPr="00B33973" w:rsidRDefault="00C2667B" w:rsidP="00FC5D58">
            <w:pPr>
              <w:pStyle w:val="BodyText"/>
            </w:pPr>
            <w:r>
              <w:t>c:ApplicationInfo</w:t>
            </w:r>
          </w:p>
        </w:tc>
        <w:tc>
          <w:tcPr>
            <w:tcW w:w="2664" w:type="dxa"/>
            <w:shd w:val="clear" w:color="auto" w:fill="auto"/>
          </w:tcPr>
          <w:p w14:paraId="4902F4E7" w14:textId="14FCC973" w:rsidR="009B15F2" w:rsidRDefault="00C2667B" w:rsidP="00FC5D58">
            <w:pPr>
              <w:pStyle w:val="BulletedText"/>
              <w:numPr>
                <w:ilvl w:val="0"/>
                <w:numId w:val="0"/>
              </w:numPr>
            </w:pPr>
            <w:r w:rsidRPr="00C2667B">
              <w:t>An MPD artifact that is used by a software tool (e.g., import, export, input, output, etc.).</w:t>
            </w:r>
          </w:p>
        </w:tc>
      </w:tr>
      <w:tr w:rsidR="009B15F2" w14:paraId="57FC3AB0" w14:textId="77777777" w:rsidTr="00C2667B">
        <w:tc>
          <w:tcPr>
            <w:tcW w:w="1242" w:type="dxa"/>
            <w:vMerge/>
            <w:shd w:val="clear" w:color="auto" w:fill="auto"/>
          </w:tcPr>
          <w:p w14:paraId="0C9AF108" w14:textId="77777777" w:rsidR="009B15F2" w:rsidRDefault="009B15F2" w:rsidP="00FC5D58">
            <w:pPr>
              <w:pStyle w:val="BodyText"/>
            </w:pPr>
          </w:p>
        </w:tc>
        <w:tc>
          <w:tcPr>
            <w:tcW w:w="2977" w:type="dxa"/>
            <w:shd w:val="clear" w:color="auto" w:fill="auto"/>
          </w:tcPr>
          <w:p w14:paraId="2F1D72B6" w14:textId="5A8DAC52" w:rsidR="009B15F2" w:rsidRDefault="005633E1" w:rsidP="00FC5D58">
            <w:pPr>
              <w:pStyle w:val="BodyText"/>
            </w:pPr>
            <w:r>
              <w:t>«</w:t>
            </w:r>
            <w:r w:rsidR="009B15F2">
              <w:t>BusinessRulesArtifact</w:t>
            </w:r>
            <w:r>
              <w:t>»</w:t>
            </w:r>
          </w:p>
        </w:tc>
        <w:tc>
          <w:tcPr>
            <w:tcW w:w="2693" w:type="dxa"/>
            <w:shd w:val="clear" w:color="auto" w:fill="auto"/>
          </w:tcPr>
          <w:p w14:paraId="17C66971" w14:textId="3DA496E8" w:rsidR="009B15F2" w:rsidRPr="00B33973" w:rsidRDefault="00C2667B" w:rsidP="00FC5D58">
            <w:pPr>
              <w:pStyle w:val="BodyText"/>
            </w:pPr>
            <w:r>
              <w:t>c:BusinessRulesArtifact</w:t>
            </w:r>
          </w:p>
        </w:tc>
        <w:tc>
          <w:tcPr>
            <w:tcW w:w="2664" w:type="dxa"/>
            <w:shd w:val="clear" w:color="auto" w:fill="auto"/>
          </w:tcPr>
          <w:p w14:paraId="31C7C5CE" w14:textId="6257EB8C" w:rsidR="009B15F2" w:rsidRDefault="003C125B" w:rsidP="003C125B">
            <w:pPr>
              <w:pStyle w:val="BulletedText"/>
              <w:numPr>
                <w:ilvl w:val="0"/>
                <w:numId w:val="0"/>
              </w:numPr>
            </w:pPr>
            <w:r>
              <w:t xml:space="preserve">An MPD artifact that contains </w:t>
            </w:r>
            <w:r w:rsidR="00C2667B">
              <w:t>business rules and constraints on exchange content.</w:t>
            </w:r>
          </w:p>
        </w:tc>
      </w:tr>
      <w:tr w:rsidR="009B15F2" w14:paraId="09BE57B1" w14:textId="77777777" w:rsidTr="00C2667B">
        <w:tc>
          <w:tcPr>
            <w:tcW w:w="1242" w:type="dxa"/>
            <w:vMerge/>
            <w:shd w:val="clear" w:color="auto" w:fill="auto"/>
          </w:tcPr>
          <w:p w14:paraId="32AF896E" w14:textId="77777777" w:rsidR="009B15F2" w:rsidRDefault="009B15F2" w:rsidP="00FC5D58">
            <w:pPr>
              <w:pStyle w:val="BodyText"/>
            </w:pPr>
          </w:p>
        </w:tc>
        <w:tc>
          <w:tcPr>
            <w:tcW w:w="2977" w:type="dxa"/>
            <w:shd w:val="clear" w:color="auto" w:fill="auto"/>
          </w:tcPr>
          <w:p w14:paraId="1337FC88" w14:textId="130C510A" w:rsidR="009B15F2" w:rsidRDefault="005633E1" w:rsidP="00FC5D58">
            <w:pPr>
              <w:pStyle w:val="BodyText"/>
            </w:pPr>
            <w:r>
              <w:t>«</w:t>
            </w:r>
            <w:r w:rsidR="009B15F2">
              <w:t>ConformanceAssertion</w:t>
            </w:r>
            <w:r>
              <w:t>»</w:t>
            </w:r>
          </w:p>
        </w:tc>
        <w:tc>
          <w:tcPr>
            <w:tcW w:w="2693" w:type="dxa"/>
            <w:shd w:val="clear" w:color="auto" w:fill="auto"/>
          </w:tcPr>
          <w:p w14:paraId="65DFB064" w14:textId="068036B5" w:rsidR="009B15F2" w:rsidRPr="00B33973" w:rsidRDefault="003C125B" w:rsidP="003C125B">
            <w:pPr>
              <w:pStyle w:val="BodyText"/>
            </w:pPr>
            <w:r>
              <w:t>c:ConformanceAssertion</w:t>
            </w:r>
          </w:p>
        </w:tc>
        <w:tc>
          <w:tcPr>
            <w:tcW w:w="2664" w:type="dxa"/>
            <w:shd w:val="clear" w:color="auto" w:fill="auto"/>
          </w:tcPr>
          <w:p w14:paraId="517ED501" w14:textId="1F963AF0" w:rsidR="009B15F2" w:rsidRDefault="003C125B" w:rsidP="003C125B">
            <w:pPr>
              <w:pStyle w:val="BulletedText"/>
              <w:numPr>
                <w:ilvl w:val="0"/>
                <w:numId w:val="0"/>
              </w:numPr>
            </w:pPr>
            <w:r>
              <w:t>An MPD artifact that is a signed declaration that a NIEM IEPD or EIEM is NIEM-conformant</w:t>
            </w:r>
          </w:p>
        </w:tc>
      </w:tr>
      <w:tr w:rsidR="009B15F2" w14:paraId="20372368" w14:textId="77777777" w:rsidTr="00C2667B">
        <w:tc>
          <w:tcPr>
            <w:tcW w:w="1242" w:type="dxa"/>
            <w:vMerge/>
            <w:shd w:val="clear" w:color="auto" w:fill="auto"/>
          </w:tcPr>
          <w:p w14:paraId="51DEE4E7" w14:textId="77777777" w:rsidR="009B15F2" w:rsidRDefault="009B15F2" w:rsidP="00FC5D58">
            <w:pPr>
              <w:pStyle w:val="BodyText"/>
            </w:pPr>
          </w:p>
        </w:tc>
        <w:tc>
          <w:tcPr>
            <w:tcW w:w="2977" w:type="dxa"/>
            <w:shd w:val="clear" w:color="auto" w:fill="auto"/>
          </w:tcPr>
          <w:p w14:paraId="6F00568B" w14:textId="36E53AC4" w:rsidR="009B15F2" w:rsidRDefault="005633E1" w:rsidP="00FC5D58">
            <w:pPr>
              <w:pStyle w:val="BodyText"/>
            </w:pPr>
            <w:r>
              <w:t>«</w:t>
            </w:r>
            <w:r w:rsidR="009B15F2">
              <w:t>ConformanceReport</w:t>
            </w:r>
            <w:r>
              <w:t>»</w:t>
            </w:r>
          </w:p>
        </w:tc>
        <w:tc>
          <w:tcPr>
            <w:tcW w:w="2693" w:type="dxa"/>
            <w:shd w:val="clear" w:color="auto" w:fill="auto"/>
          </w:tcPr>
          <w:p w14:paraId="7B051086" w14:textId="4F033695" w:rsidR="009B15F2" w:rsidRPr="00B33973" w:rsidRDefault="003C125B" w:rsidP="00FC5D58">
            <w:pPr>
              <w:pStyle w:val="BodyText"/>
            </w:pPr>
            <w:r>
              <w:t>c:ConformanceReport</w:t>
            </w:r>
          </w:p>
        </w:tc>
        <w:tc>
          <w:tcPr>
            <w:tcW w:w="2664" w:type="dxa"/>
            <w:shd w:val="clear" w:color="auto" w:fill="auto"/>
          </w:tcPr>
          <w:p w14:paraId="0C57D29A" w14:textId="68E563D3" w:rsidR="009B15F2" w:rsidRDefault="003C125B" w:rsidP="003C125B">
            <w:pPr>
              <w:pStyle w:val="BulletedText"/>
              <w:numPr>
                <w:ilvl w:val="0"/>
                <w:numId w:val="0"/>
              </w:numPr>
            </w:pPr>
            <w:r>
              <w:t xml:space="preserve">An MPD artifact either auto-generated by a NIEM-aware software tool or manually prepared that checks NIEM conformance and/or quality and renders a detailed report of results. This report may also be an auto-generated and manually prepared hybrid </w:t>
            </w:r>
            <w:r>
              <w:lastRenderedPageBreak/>
              <w:t>artifact.</w:t>
            </w:r>
          </w:p>
        </w:tc>
      </w:tr>
      <w:tr w:rsidR="009B15F2" w14:paraId="237AE5D5" w14:textId="77777777" w:rsidTr="00C2667B">
        <w:tc>
          <w:tcPr>
            <w:tcW w:w="1242" w:type="dxa"/>
            <w:vMerge/>
            <w:shd w:val="clear" w:color="auto" w:fill="auto"/>
          </w:tcPr>
          <w:p w14:paraId="7BC82EFE" w14:textId="77777777" w:rsidR="009B15F2" w:rsidRDefault="009B15F2" w:rsidP="00FC5D58">
            <w:pPr>
              <w:pStyle w:val="BodyText"/>
            </w:pPr>
          </w:p>
        </w:tc>
        <w:tc>
          <w:tcPr>
            <w:tcW w:w="2977" w:type="dxa"/>
            <w:shd w:val="clear" w:color="auto" w:fill="auto"/>
          </w:tcPr>
          <w:p w14:paraId="49BFC2CE" w14:textId="6F053C3F" w:rsidR="009B15F2" w:rsidRDefault="005633E1" w:rsidP="00FC5D58">
            <w:pPr>
              <w:pStyle w:val="BodyText"/>
            </w:pPr>
            <w:r>
              <w:t>«</w:t>
            </w:r>
            <w:r w:rsidR="009B15F2">
              <w:t>Documentation</w:t>
            </w:r>
            <w:r>
              <w:t>»</w:t>
            </w:r>
          </w:p>
        </w:tc>
        <w:tc>
          <w:tcPr>
            <w:tcW w:w="2693" w:type="dxa"/>
            <w:shd w:val="clear" w:color="auto" w:fill="auto"/>
          </w:tcPr>
          <w:p w14:paraId="5CA12E7A" w14:textId="3E5E9A76" w:rsidR="009B15F2" w:rsidRPr="00B33973" w:rsidRDefault="003C125B" w:rsidP="00FC5D58">
            <w:pPr>
              <w:pStyle w:val="BodyText"/>
            </w:pPr>
            <w:r>
              <w:t>c:Documentation</w:t>
            </w:r>
          </w:p>
        </w:tc>
        <w:tc>
          <w:tcPr>
            <w:tcW w:w="2664" w:type="dxa"/>
            <w:shd w:val="clear" w:color="auto" w:fill="auto"/>
          </w:tcPr>
          <w:p w14:paraId="2E80EFC3" w14:textId="6DDB0A39" w:rsidR="009B15F2" w:rsidRDefault="003C125B" w:rsidP="00FC5D58">
            <w:pPr>
              <w:pStyle w:val="BulletedText"/>
              <w:numPr>
                <w:ilvl w:val="0"/>
                <w:numId w:val="0"/>
              </w:numPr>
            </w:pPr>
            <w:r w:rsidRPr="003C125B">
              <w:t>An MPD artifact that is a form of explanatory documentation.</w:t>
            </w:r>
          </w:p>
        </w:tc>
      </w:tr>
      <w:tr w:rsidR="009B15F2" w14:paraId="11300439" w14:textId="77777777" w:rsidTr="00C2667B">
        <w:tc>
          <w:tcPr>
            <w:tcW w:w="1242" w:type="dxa"/>
            <w:vMerge/>
            <w:shd w:val="clear" w:color="auto" w:fill="auto"/>
          </w:tcPr>
          <w:p w14:paraId="5A938FF4" w14:textId="77777777" w:rsidR="009B15F2" w:rsidRDefault="009B15F2" w:rsidP="00FC5D58">
            <w:pPr>
              <w:pStyle w:val="BodyText"/>
            </w:pPr>
          </w:p>
        </w:tc>
        <w:tc>
          <w:tcPr>
            <w:tcW w:w="2977" w:type="dxa"/>
            <w:shd w:val="clear" w:color="auto" w:fill="auto"/>
          </w:tcPr>
          <w:p w14:paraId="6A066E30" w14:textId="09BB3C4E" w:rsidR="009B15F2" w:rsidRDefault="005633E1" w:rsidP="00FC5D58">
            <w:pPr>
              <w:pStyle w:val="BodyText"/>
            </w:pPr>
            <w:r>
              <w:t>«</w:t>
            </w:r>
            <w:r w:rsidR="009B15F2">
              <w:t>ExtensionSchemaDocument</w:t>
            </w:r>
            <w:r>
              <w:t>»</w:t>
            </w:r>
          </w:p>
        </w:tc>
        <w:tc>
          <w:tcPr>
            <w:tcW w:w="2693" w:type="dxa"/>
            <w:shd w:val="clear" w:color="auto" w:fill="auto"/>
          </w:tcPr>
          <w:p w14:paraId="13BE0C85" w14:textId="50F4DFFA" w:rsidR="009B15F2" w:rsidRPr="00B33973" w:rsidRDefault="003C125B" w:rsidP="00FC5D58">
            <w:pPr>
              <w:pStyle w:val="BodyText"/>
            </w:pPr>
            <w:r>
              <w:t>c:ExtensionSchemaDocument</w:t>
            </w:r>
          </w:p>
        </w:tc>
        <w:tc>
          <w:tcPr>
            <w:tcW w:w="2664" w:type="dxa"/>
            <w:shd w:val="clear" w:color="auto" w:fill="auto"/>
          </w:tcPr>
          <w:p w14:paraId="7CF2FF10" w14:textId="7AB56266" w:rsidR="009B15F2" w:rsidRDefault="003C125B" w:rsidP="00FC5D58">
            <w:pPr>
              <w:pStyle w:val="BulletedText"/>
              <w:numPr>
                <w:ilvl w:val="0"/>
                <w:numId w:val="0"/>
              </w:numPr>
            </w:pPr>
            <w:r w:rsidRPr="003C125B">
              <w:t xml:space="preserve">An MPD artifact that is a NIEM extension schema </w:t>
            </w:r>
            <w:r>
              <w:t>document.</w:t>
            </w:r>
          </w:p>
        </w:tc>
      </w:tr>
      <w:tr w:rsidR="009B15F2" w14:paraId="36A878A2" w14:textId="77777777" w:rsidTr="00C2667B">
        <w:tc>
          <w:tcPr>
            <w:tcW w:w="1242" w:type="dxa"/>
            <w:vMerge/>
            <w:shd w:val="clear" w:color="auto" w:fill="auto"/>
          </w:tcPr>
          <w:p w14:paraId="71C57884" w14:textId="77777777" w:rsidR="009B15F2" w:rsidRDefault="009B15F2" w:rsidP="00FC5D58">
            <w:pPr>
              <w:pStyle w:val="BodyText"/>
            </w:pPr>
          </w:p>
        </w:tc>
        <w:tc>
          <w:tcPr>
            <w:tcW w:w="2977" w:type="dxa"/>
            <w:shd w:val="clear" w:color="auto" w:fill="auto"/>
          </w:tcPr>
          <w:p w14:paraId="3FAD5B10" w14:textId="09A7E9A6" w:rsidR="009B15F2" w:rsidRDefault="005633E1" w:rsidP="00FC5D58">
            <w:pPr>
              <w:pStyle w:val="BodyText"/>
            </w:pPr>
            <w:r>
              <w:t>«</w:t>
            </w:r>
            <w:r w:rsidR="009B15F2">
              <w:t>ExternalSchemaDocument</w:t>
            </w:r>
            <w:r>
              <w:t>»</w:t>
            </w:r>
          </w:p>
        </w:tc>
        <w:tc>
          <w:tcPr>
            <w:tcW w:w="2693" w:type="dxa"/>
            <w:shd w:val="clear" w:color="auto" w:fill="auto"/>
          </w:tcPr>
          <w:p w14:paraId="788B3912" w14:textId="17389CF0" w:rsidR="009B15F2" w:rsidRPr="00B33973" w:rsidRDefault="003C125B" w:rsidP="00FC5D58">
            <w:pPr>
              <w:pStyle w:val="BodyText"/>
            </w:pPr>
            <w:r>
              <w:t>c:ExternalSchemaDocument</w:t>
            </w:r>
          </w:p>
        </w:tc>
        <w:tc>
          <w:tcPr>
            <w:tcW w:w="2664" w:type="dxa"/>
            <w:shd w:val="clear" w:color="auto" w:fill="auto"/>
          </w:tcPr>
          <w:p w14:paraId="10195397" w14:textId="105745F5" w:rsidR="009B15F2" w:rsidRDefault="003C125B" w:rsidP="00FC5D58">
            <w:pPr>
              <w:pStyle w:val="BulletedText"/>
              <w:numPr>
                <w:ilvl w:val="0"/>
                <w:numId w:val="0"/>
              </w:numPr>
            </w:pPr>
            <w:r w:rsidRPr="003C125B">
              <w:t>An MPD artifact that is a schema document external to NIEM.</w:t>
            </w:r>
          </w:p>
        </w:tc>
      </w:tr>
      <w:tr w:rsidR="009B15F2" w14:paraId="35C7BFCC" w14:textId="77777777" w:rsidTr="00C2667B">
        <w:tc>
          <w:tcPr>
            <w:tcW w:w="1242" w:type="dxa"/>
            <w:vMerge/>
            <w:shd w:val="clear" w:color="auto" w:fill="auto"/>
          </w:tcPr>
          <w:p w14:paraId="16DC88BB" w14:textId="77777777" w:rsidR="009B15F2" w:rsidRDefault="009B15F2" w:rsidP="00FC5D58">
            <w:pPr>
              <w:pStyle w:val="BodyText"/>
            </w:pPr>
          </w:p>
        </w:tc>
        <w:tc>
          <w:tcPr>
            <w:tcW w:w="2977" w:type="dxa"/>
            <w:shd w:val="clear" w:color="auto" w:fill="auto"/>
          </w:tcPr>
          <w:p w14:paraId="25763AF6" w14:textId="52A7C7C6" w:rsidR="009B15F2" w:rsidRDefault="005633E1" w:rsidP="00FC5D58">
            <w:pPr>
              <w:pStyle w:val="BodyText"/>
            </w:pPr>
            <w:r>
              <w:t>«</w:t>
            </w:r>
            <w:r w:rsidR="009B15F2">
              <w:t>File</w:t>
            </w:r>
            <w:r>
              <w:t>»</w:t>
            </w:r>
          </w:p>
        </w:tc>
        <w:tc>
          <w:tcPr>
            <w:tcW w:w="2693" w:type="dxa"/>
            <w:shd w:val="clear" w:color="auto" w:fill="auto"/>
          </w:tcPr>
          <w:p w14:paraId="43C0BEB7" w14:textId="5093BF32" w:rsidR="009B15F2" w:rsidRPr="00B33973" w:rsidRDefault="003C125B" w:rsidP="00FC5D58">
            <w:pPr>
              <w:pStyle w:val="BodyText"/>
            </w:pPr>
            <w:r>
              <w:t>c:File</w:t>
            </w:r>
          </w:p>
        </w:tc>
        <w:tc>
          <w:tcPr>
            <w:tcW w:w="2664" w:type="dxa"/>
            <w:shd w:val="clear" w:color="auto" w:fill="auto"/>
          </w:tcPr>
          <w:p w14:paraId="54615A08" w14:textId="38FE922E" w:rsidR="009B15F2" w:rsidRDefault="003C125B" w:rsidP="00FC5D58">
            <w:pPr>
              <w:pStyle w:val="BulletedText"/>
              <w:numPr>
                <w:ilvl w:val="0"/>
                <w:numId w:val="0"/>
              </w:numPr>
            </w:pPr>
            <w:r w:rsidRPr="003C125B">
              <w:t>A generic electronic file artifact in an MPD; a file stored on a computer system.</w:t>
            </w:r>
          </w:p>
        </w:tc>
      </w:tr>
      <w:tr w:rsidR="009B15F2" w14:paraId="1DC0266C" w14:textId="77777777" w:rsidTr="00C2667B">
        <w:tc>
          <w:tcPr>
            <w:tcW w:w="1242" w:type="dxa"/>
            <w:vMerge/>
            <w:shd w:val="clear" w:color="auto" w:fill="auto"/>
          </w:tcPr>
          <w:p w14:paraId="142F134F" w14:textId="77777777" w:rsidR="009B15F2" w:rsidRDefault="009B15F2" w:rsidP="00FC5D58">
            <w:pPr>
              <w:pStyle w:val="BodyText"/>
            </w:pPr>
          </w:p>
        </w:tc>
        <w:tc>
          <w:tcPr>
            <w:tcW w:w="2977" w:type="dxa"/>
            <w:shd w:val="clear" w:color="auto" w:fill="auto"/>
          </w:tcPr>
          <w:p w14:paraId="6D046A21" w14:textId="25FC1469" w:rsidR="009B15F2" w:rsidRDefault="005633E1" w:rsidP="00FC5D58">
            <w:pPr>
              <w:pStyle w:val="BodyText"/>
            </w:pPr>
            <w:r>
              <w:t>«</w:t>
            </w:r>
            <w:r w:rsidR="009B15F2">
              <w:t>FileType</w:t>
            </w:r>
            <w:r>
              <w:t>»</w:t>
            </w:r>
          </w:p>
        </w:tc>
        <w:tc>
          <w:tcPr>
            <w:tcW w:w="2693" w:type="dxa"/>
            <w:shd w:val="clear" w:color="auto" w:fill="auto"/>
          </w:tcPr>
          <w:p w14:paraId="5D68692D" w14:textId="5EFF88F5" w:rsidR="009B15F2" w:rsidRPr="00B33973" w:rsidRDefault="003C125B" w:rsidP="00FC5D58">
            <w:pPr>
              <w:pStyle w:val="BodyText"/>
            </w:pPr>
            <w:r>
              <w:t>c:FileType</w:t>
            </w:r>
          </w:p>
        </w:tc>
        <w:tc>
          <w:tcPr>
            <w:tcW w:w="2664" w:type="dxa"/>
            <w:shd w:val="clear" w:color="auto" w:fill="auto"/>
          </w:tcPr>
          <w:p w14:paraId="0997C07D" w14:textId="79BEE095" w:rsidR="009B15F2" w:rsidRDefault="003C125B" w:rsidP="00FC5D58">
            <w:pPr>
              <w:pStyle w:val="BulletedText"/>
              <w:numPr>
                <w:ilvl w:val="0"/>
                <w:numId w:val="0"/>
              </w:numPr>
            </w:pPr>
            <w:r w:rsidRPr="003C125B">
              <w:t>A data type for an MPD file artifact</w:t>
            </w:r>
            <w:r>
              <w:t>.</w:t>
            </w:r>
          </w:p>
        </w:tc>
      </w:tr>
      <w:tr w:rsidR="009B15F2" w14:paraId="18F3E48D" w14:textId="77777777" w:rsidTr="00C2667B">
        <w:tc>
          <w:tcPr>
            <w:tcW w:w="1242" w:type="dxa"/>
            <w:vMerge/>
            <w:shd w:val="clear" w:color="auto" w:fill="auto"/>
          </w:tcPr>
          <w:p w14:paraId="44B79C08" w14:textId="77777777" w:rsidR="009B15F2" w:rsidRDefault="009B15F2" w:rsidP="00FC5D58">
            <w:pPr>
              <w:pStyle w:val="BodyText"/>
            </w:pPr>
          </w:p>
        </w:tc>
        <w:tc>
          <w:tcPr>
            <w:tcW w:w="2977" w:type="dxa"/>
            <w:shd w:val="clear" w:color="auto" w:fill="auto"/>
          </w:tcPr>
          <w:p w14:paraId="52E9BA9E" w14:textId="64E0FAA2" w:rsidR="009B15F2" w:rsidRDefault="005633E1" w:rsidP="00FC5D58">
            <w:pPr>
              <w:pStyle w:val="BodyText"/>
            </w:pPr>
            <w:r>
              <w:t>«</w:t>
            </w:r>
            <w:r w:rsidR="009B15F2">
              <w:t>IEPSampleXMLDocument</w:t>
            </w:r>
            <w:r>
              <w:t>»</w:t>
            </w:r>
          </w:p>
        </w:tc>
        <w:tc>
          <w:tcPr>
            <w:tcW w:w="2693" w:type="dxa"/>
            <w:shd w:val="clear" w:color="auto" w:fill="auto"/>
          </w:tcPr>
          <w:p w14:paraId="6BA925D3" w14:textId="18F61710" w:rsidR="009B15F2" w:rsidRPr="00B33973" w:rsidRDefault="003C125B" w:rsidP="00FC5D58">
            <w:pPr>
              <w:pStyle w:val="BodyText"/>
            </w:pPr>
            <w:r>
              <w:t>c:IEPSampleXMLDocument</w:t>
            </w:r>
          </w:p>
        </w:tc>
        <w:tc>
          <w:tcPr>
            <w:tcW w:w="2664" w:type="dxa"/>
            <w:shd w:val="clear" w:color="auto" w:fill="auto"/>
          </w:tcPr>
          <w:p w14:paraId="531CF51B" w14:textId="6CE869B6" w:rsidR="009B15F2" w:rsidRDefault="003C125B" w:rsidP="00FC5D58">
            <w:pPr>
              <w:pStyle w:val="BulletedText"/>
              <w:numPr>
                <w:ilvl w:val="0"/>
                <w:numId w:val="0"/>
              </w:numPr>
            </w:pPr>
            <w:r w:rsidRPr="003C125B">
              <w:t>An example MPD instance XML document or IEP artifact.</w:t>
            </w:r>
          </w:p>
        </w:tc>
      </w:tr>
      <w:tr w:rsidR="009B15F2" w14:paraId="40AE672E" w14:textId="77777777" w:rsidTr="00C2667B">
        <w:tc>
          <w:tcPr>
            <w:tcW w:w="1242" w:type="dxa"/>
            <w:vMerge/>
            <w:shd w:val="clear" w:color="auto" w:fill="auto"/>
          </w:tcPr>
          <w:p w14:paraId="5E60487B" w14:textId="77777777" w:rsidR="009B15F2" w:rsidRDefault="009B15F2" w:rsidP="00FC5D58">
            <w:pPr>
              <w:pStyle w:val="BodyText"/>
            </w:pPr>
          </w:p>
        </w:tc>
        <w:tc>
          <w:tcPr>
            <w:tcW w:w="2977" w:type="dxa"/>
            <w:shd w:val="clear" w:color="auto" w:fill="auto"/>
          </w:tcPr>
          <w:p w14:paraId="2EC97FA9" w14:textId="3452BB1C" w:rsidR="009B15F2" w:rsidRDefault="005633E1" w:rsidP="00FC5D58">
            <w:pPr>
              <w:pStyle w:val="BodyText"/>
            </w:pPr>
            <w:r>
              <w:t>«</w:t>
            </w:r>
            <w:r w:rsidR="009B15F2">
              <w:t>MPDChangeLog</w:t>
            </w:r>
            <w:r>
              <w:t>»</w:t>
            </w:r>
          </w:p>
        </w:tc>
        <w:tc>
          <w:tcPr>
            <w:tcW w:w="2693" w:type="dxa"/>
            <w:shd w:val="clear" w:color="auto" w:fill="auto"/>
          </w:tcPr>
          <w:p w14:paraId="03333C3B" w14:textId="5B4E383E" w:rsidR="009B15F2" w:rsidRPr="00B33973" w:rsidRDefault="003C125B" w:rsidP="00FC5D58">
            <w:pPr>
              <w:pStyle w:val="BodyText"/>
            </w:pPr>
            <w:r>
              <w:t>c:MPDChangeLog</w:t>
            </w:r>
          </w:p>
        </w:tc>
        <w:tc>
          <w:tcPr>
            <w:tcW w:w="2664" w:type="dxa"/>
            <w:shd w:val="clear" w:color="auto" w:fill="auto"/>
          </w:tcPr>
          <w:p w14:paraId="5F9A61FF" w14:textId="523D8147" w:rsidR="009B15F2" w:rsidRDefault="00E50D2F" w:rsidP="00FC5D58">
            <w:pPr>
              <w:pStyle w:val="BulletedText"/>
              <w:numPr>
                <w:ilvl w:val="0"/>
                <w:numId w:val="0"/>
              </w:numPr>
            </w:pPr>
            <w:r>
              <w:rPr>
                <w:color w:val="000000"/>
              </w:rPr>
              <w:t>An MPD artifact that contains a record of the MPD changes.</w:t>
            </w:r>
          </w:p>
        </w:tc>
      </w:tr>
      <w:tr w:rsidR="009B15F2" w14:paraId="04BC7971" w14:textId="77777777" w:rsidTr="00C2667B">
        <w:tc>
          <w:tcPr>
            <w:tcW w:w="1242" w:type="dxa"/>
            <w:vMerge/>
            <w:shd w:val="clear" w:color="auto" w:fill="auto"/>
          </w:tcPr>
          <w:p w14:paraId="5C3AA7F5" w14:textId="77777777" w:rsidR="009B15F2" w:rsidRDefault="009B15F2" w:rsidP="00FC5D58">
            <w:pPr>
              <w:pStyle w:val="BodyText"/>
            </w:pPr>
          </w:p>
        </w:tc>
        <w:tc>
          <w:tcPr>
            <w:tcW w:w="2977" w:type="dxa"/>
            <w:shd w:val="clear" w:color="auto" w:fill="auto"/>
          </w:tcPr>
          <w:p w14:paraId="514A36E6" w14:textId="2908091F" w:rsidR="009B15F2" w:rsidRDefault="005633E1" w:rsidP="00FC5D58">
            <w:pPr>
              <w:pStyle w:val="BodyText"/>
            </w:pPr>
            <w:r>
              <w:t>«</w:t>
            </w:r>
            <w:r w:rsidR="009B15F2">
              <w:t>qualifiedName</w:t>
            </w:r>
            <w:r>
              <w:t>»</w:t>
            </w:r>
          </w:p>
        </w:tc>
        <w:tc>
          <w:tcPr>
            <w:tcW w:w="2693" w:type="dxa"/>
            <w:shd w:val="clear" w:color="auto" w:fill="auto"/>
          </w:tcPr>
          <w:p w14:paraId="2728E7AE" w14:textId="485E3218" w:rsidR="009B15F2" w:rsidRPr="00B33973" w:rsidRDefault="00E50D2F" w:rsidP="00FC5D58">
            <w:pPr>
              <w:pStyle w:val="BodyText"/>
            </w:pPr>
            <w:r>
              <w:rPr>
                <w:color w:val="000000"/>
              </w:rPr>
              <w:t>c:qualifiedNameList attribute</w:t>
            </w:r>
          </w:p>
        </w:tc>
        <w:tc>
          <w:tcPr>
            <w:tcW w:w="2664" w:type="dxa"/>
            <w:shd w:val="clear" w:color="auto" w:fill="auto"/>
          </w:tcPr>
          <w:p w14:paraId="674CB4AF" w14:textId="3B1DC47B" w:rsidR="009B15F2" w:rsidRDefault="00E50D2F" w:rsidP="00FC5D58">
            <w:pPr>
              <w:pStyle w:val="BulletedText"/>
              <w:numPr>
                <w:ilvl w:val="0"/>
                <w:numId w:val="0"/>
              </w:numPr>
            </w:pPr>
            <w:r>
              <w:rPr>
                <w:color w:val="000000"/>
              </w:rPr>
              <w:t>A list of qualified names.</w:t>
            </w:r>
          </w:p>
        </w:tc>
      </w:tr>
      <w:tr w:rsidR="009B15F2" w14:paraId="21DF83FD" w14:textId="77777777" w:rsidTr="00C2667B">
        <w:tc>
          <w:tcPr>
            <w:tcW w:w="1242" w:type="dxa"/>
            <w:vMerge/>
            <w:shd w:val="clear" w:color="auto" w:fill="auto"/>
          </w:tcPr>
          <w:p w14:paraId="66F43D8B" w14:textId="77777777" w:rsidR="009B15F2" w:rsidRDefault="009B15F2" w:rsidP="00FC5D58">
            <w:pPr>
              <w:pStyle w:val="BodyText"/>
            </w:pPr>
          </w:p>
        </w:tc>
        <w:tc>
          <w:tcPr>
            <w:tcW w:w="2977" w:type="dxa"/>
            <w:shd w:val="clear" w:color="auto" w:fill="auto"/>
          </w:tcPr>
          <w:p w14:paraId="42E9EA71" w14:textId="1CB00DA4" w:rsidR="009B15F2" w:rsidRDefault="005633E1" w:rsidP="00FC5D58">
            <w:pPr>
              <w:pStyle w:val="BodyText"/>
            </w:pPr>
            <w:r>
              <w:t>«</w:t>
            </w:r>
            <w:r w:rsidR="009B15F2">
              <w:t>ReadMe</w:t>
            </w:r>
            <w:r>
              <w:t>»</w:t>
            </w:r>
          </w:p>
        </w:tc>
        <w:tc>
          <w:tcPr>
            <w:tcW w:w="2693" w:type="dxa"/>
            <w:shd w:val="clear" w:color="auto" w:fill="auto"/>
          </w:tcPr>
          <w:p w14:paraId="22D3CEF0" w14:textId="14D60407" w:rsidR="009B15F2" w:rsidRPr="00B33973" w:rsidRDefault="00E50D2F" w:rsidP="00FC5D58">
            <w:pPr>
              <w:pStyle w:val="BodyText"/>
            </w:pPr>
            <w:r>
              <w:t>c:ReadMe</w:t>
            </w:r>
          </w:p>
        </w:tc>
        <w:tc>
          <w:tcPr>
            <w:tcW w:w="2664" w:type="dxa"/>
            <w:shd w:val="clear" w:color="auto" w:fill="auto"/>
          </w:tcPr>
          <w:p w14:paraId="32B69784" w14:textId="08B82FC4" w:rsidR="009B15F2" w:rsidRDefault="00E50D2F" w:rsidP="00FC5D58">
            <w:pPr>
              <w:pStyle w:val="BulletedText"/>
              <w:numPr>
                <w:ilvl w:val="0"/>
                <w:numId w:val="0"/>
              </w:numPr>
            </w:pPr>
            <w:r>
              <w:rPr>
                <w:color w:val="000000"/>
              </w:rPr>
              <w:t>An MPD read-me artifact.</w:t>
            </w:r>
          </w:p>
        </w:tc>
      </w:tr>
      <w:tr w:rsidR="009B15F2" w14:paraId="61EF9E39" w14:textId="77777777" w:rsidTr="00C2667B">
        <w:tc>
          <w:tcPr>
            <w:tcW w:w="1242" w:type="dxa"/>
            <w:vMerge/>
            <w:shd w:val="clear" w:color="auto" w:fill="auto"/>
          </w:tcPr>
          <w:p w14:paraId="51D60798" w14:textId="77777777" w:rsidR="009B15F2" w:rsidRDefault="009B15F2" w:rsidP="00FC5D58">
            <w:pPr>
              <w:pStyle w:val="BodyText"/>
            </w:pPr>
          </w:p>
        </w:tc>
        <w:tc>
          <w:tcPr>
            <w:tcW w:w="2977" w:type="dxa"/>
            <w:shd w:val="clear" w:color="auto" w:fill="auto"/>
          </w:tcPr>
          <w:p w14:paraId="1AEE446A" w14:textId="36E224F1" w:rsidR="009B15F2" w:rsidRDefault="005633E1" w:rsidP="00FC5D58">
            <w:pPr>
              <w:pStyle w:val="BodyText"/>
            </w:pPr>
            <w:r>
              <w:t>«</w:t>
            </w:r>
            <w:r w:rsidR="009B15F2">
              <w:t>ReferenceSchemaDocument</w:t>
            </w:r>
            <w:r>
              <w:t>»</w:t>
            </w:r>
          </w:p>
        </w:tc>
        <w:tc>
          <w:tcPr>
            <w:tcW w:w="2693" w:type="dxa"/>
            <w:shd w:val="clear" w:color="auto" w:fill="auto"/>
          </w:tcPr>
          <w:p w14:paraId="41C35A18" w14:textId="41B66E04" w:rsidR="009B15F2" w:rsidRPr="00B33973" w:rsidRDefault="00E50D2F" w:rsidP="00FC5D58">
            <w:pPr>
              <w:pStyle w:val="BodyText"/>
            </w:pPr>
            <w:r>
              <w:t>c:ReferenceSchemaDocument</w:t>
            </w:r>
          </w:p>
        </w:tc>
        <w:tc>
          <w:tcPr>
            <w:tcW w:w="2664" w:type="dxa"/>
            <w:shd w:val="clear" w:color="auto" w:fill="auto"/>
          </w:tcPr>
          <w:p w14:paraId="7E641E69" w14:textId="32AC2275" w:rsidR="009B15F2" w:rsidRDefault="00E50D2F" w:rsidP="00FC5D58">
            <w:pPr>
              <w:pStyle w:val="BulletedText"/>
              <w:numPr>
                <w:ilvl w:val="0"/>
                <w:numId w:val="0"/>
              </w:numPr>
            </w:pPr>
            <w:r w:rsidRPr="00E50D2F">
              <w:t>An MPD artifact that is a reference schema document (from a release, domain update, or core update).</w:t>
            </w:r>
          </w:p>
        </w:tc>
      </w:tr>
      <w:tr w:rsidR="009B15F2" w14:paraId="1D3AE00E" w14:textId="77777777" w:rsidTr="00C2667B">
        <w:tc>
          <w:tcPr>
            <w:tcW w:w="1242" w:type="dxa"/>
            <w:vMerge/>
            <w:shd w:val="clear" w:color="auto" w:fill="auto"/>
          </w:tcPr>
          <w:p w14:paraId="25AF1871" w14:textId="77777777" w:rsidR="009B15F2" w:rsidRDefault="009B15F2" w:rsidP="00FC5D58">
            <w:pPr>
              <w:pStyle w:val="BodyText"/>
            </w:pPr>
          </w:p>
        </w:tc>
        <w:tc>
          <w:tcPr>
            <w:tcW w:w="2977" w:type="dxa"/>
            <w:shd w:val="clear" w:color="auto" w:fill="auto"/>
          </w:tcPr>
          <w:p w14:paraId="494980E4" w14:textId="4C9623A4" w:rsidR="009B15F2" w:rsidRDefault="005633E1" w:rsidP="00FC5D58">
            <w:pPr>
              <w:pStyle w:val="BodyText"/>
            </w:pPr>
            <w:r>
              <w:t>«</w:t>
            </w:r>
            <w:r w:rsidR="009B15F2">
              <w:t>RelaxNGSchema</w:t>
            </w:r>
            <w:r>
              <w:t>»</w:t>
            </w:r>
          </w:p>
        </w:tc>
        <w:tc>
          <w:tcPr>
            <w:tcW w:w="2693" w:type="dxa"/>
            <w:shd w:val="clear" w:color="auto" w:fill="auto"/>
          </w:tcPr>
          <w:p w14:paraId="23E27C81" w14:textId="20D8EF86" w:rsidR="009B15F2" w:rsidRPr="00B33973" w:rsidRDefault="00E50D2F" w:rsidP="00FC5D58">
            <w:pPr>
              <w:pStyle w:val="BodyText"/>
            </w:pPr>
            <w:r>
              <w:t>c:RelaxNGSchema</w:t>
            </w:r>
          </w:p>
        </w:tc>
        <w:tc>
          <w:tcPr>
            <w:tcW w:w="2664" w:type="dxa"/>
            <w:shd w:val="clear" w:color="auto" w:fill="auto"/>
          </w:tcPr>
          <w:p w14:paraId="42CF13E4" w14:textId="284FC6A9" w:rsidR="009B15F2" w:rsidRDefault="00E50D2F" w:rsidP="00FC5D58">
            <w:pPr>
              <w:pStyle w:val="BulletedText"/>
              <w:numPr>
                <w:ilvl w:val="0"/>
                <w:numId w:val="0"/>
              </w:numPr>
            </w:pPr>
            <w:r>
              <w:rPr>
                <w:color w:val="000000"/>
              </w:rPr>
              <w:t>A RelaxNG schema.</w:t>
            </w:r>
          </w:p>
        </w:tc>
      </w:tr>
      <w:tr w:rsidR="009B15F2" w14:paraId="6D7F3627" w14:textId="77777777" w:rsidTr="00C2667B">
        <w:tc>
          <w:tcPr>
            <w:tcW w:w="1242" w:type="dxa"/>
            <w:vMerge/>
            <w:shd w:val="clear" w:color="auto" w:fill="auto"/>
          </w:tcPr>
          <w:p w14:paraId="3C09AF90" w14:textId="77777777" w:rsidR="009B15F2" w:rsidRDefault="009B15F2" w:rsidP="00FC5D58">
            <w:pPr>
              <w:pStyle w:val="BodyText"/>
            </w:pPr>
          </w:p>
        </w:tc>
        <w:tc>
          <w:tcPr>
            <w:tcW w:w="2977" w:type="dxa"/>
            <w:shd w:val="clear" w:color="auto" w:fill="auto"/>
          </w:tcPr>
          <w:p w14:paraId="5AA0F41D" w14:textId="3047C67B" w:rsidR="009B15F2" w:rsidRDefault="005633E1" w:rsidP="00FC5D58">
            <w:pPr>
              <w:pStyle w:val="BodyText"/>
            </w:pPr>
            <w:r>
              <w:t>«</w:t>
            </w:r>
            <w:r w:rsidR="009B15F2">
              <w:t>RequiredFile</w:t>
            </w:r>
            <w:r>
              <w:t>»</w:t>
            </w:r>
          </w:p>
        </w:tc>
        <w:tc>
          <w:tcPr>
            <w:tcW w:w="2693" w:type="dxa"/>
            <w:shd w:val="clear" w:color="auto" w:fill="auto"/>
          </w:tcPr>
          <w:p w14:paraId="6BC1DD57" w14:textId="3F59E17F" w:rsidR="009B15F2" w:rsidRPr="00B33973" w:rsidRDefault="00E50D2F" w:rsidP="00FC5D58">
            <w:pPr>
              <w:pStyle w:val="BodyText"/>
            </w:pPr>
            <w:r>
              <w:t>c:RequiredFile</w:t>
            </w:r>
          </w:p>
        </w:tc>
        <w:tc>
          <w:tcPr>
            <w:tcW w:w="2664" w:type="dxa"/>
            <w:shd w:val="clear" w:color="auto" w:fill="auto"/>
          </w:tcPr>
          <w:p w14:paraId="07554686" w14:textId="4F9A5771" w:rsidR="009B15F2" w:rsidRDefault="00E50D2F" w:rsidP="00FC5D58">
            <w:pPr>
              <w:pStyle w:val="BulletedText"/>
              <w:numPr>
                <w:ilvl w:val="0"/>
                <w:numId w:val="0"/>
              </w:numPr>
            </w:pPr>
            <w:r w:rsidRPr="00E50D2F">
              <w:t>An MPD file artifact that another artifact depends on and should not be separated from.</w:t>
            </w:r>
          </w:p>
        </w:tc>
      </w:tr>
      <w:tr w:rsidR="009B15F2" w14:paraId="32014650" w14:textId="77777777" w:rsidTr="00C2667B">
        <w:tc>
          <w:tcPr>
            <w:tcW w:w="1242" w:type="dxa"/>
            <w:vMerge/>
            <w:shd w:val="clear" w:color="auto" w:fill="auto"/>
          </w:tcPr>
          <w:p w14:paraId="7EF1CF56" w14:textId="77777777" w:rsidR="009B15F2" w:rsidRDefault="009B15F2" w:rsidP="00FC5D58">
            <w:pPr>
              <w:pStyle w:val="BodyText"/>
            </w:pPr>
          </w:p>
        </w:tc>
        <w:tc>
          <w:tcPr>
            <w:tcW w:w="2977" w:type="dxa"/>
            <w:shd w:val="clear" w:color="auto" w:fill="auto"/>
          </w:tcPr>
          <w:p w14:paraId="1DAC226F" w14:textId="6D109597" w:rsidR="009B15F2" w:rsidRDefault="005633E1" w:rsidP="009B15F2">
            <w:pPr>
              <w:pStyle w:val="BodyText"/>
            </w:pPr>
            <w:r>
              <w:t>«</w:t>
            </w:r>
            <w:r w:rsidR="009B15F2">
              <w:t>SchematronSchema</w:t>
            </w:r>
            <w:r>
              <w:t>»</w:t>
            </w:r>
          </w:p>
        </w:tc>
        <w:tc>
          <w:tcPr>
            <w:tcW w:w="2693" w:type="dxa"/>
            <w:shd w:val="clear" w:color="auto" w:fill="auto"/>
          </w:tcPr>
          <w:p w14:paraId="6FB1D077" w14:textId="29A3F57A" w:rsidR="009B15F2" w:rsidRPr="00B33973" w:rsidRDefault="00E50D2F" w:rsidP="00FC5D58">
            <w:pPr>
              <w:pStyle w:val="BodyText"/>
            </w:pPr>
            <w:r>
              <w:t>c:SchematronSchema</w:t>
            </w:r>
          </w:p>
        </w:tc>
        <w:tc>
          <w:tcPr>
            <w:tcW w:w="2664" w:type="dxa"/>
            <w:shd w:val="clear" w:color="auto" w:fill="auto"/>
          </w:tcPr>
          <w:p w14:paraId="139764C3" w14:textId="6A006C2F" w:rsidR="009B15F2" w:rsidRDefault="00E50D2F" w:rsidP="00FC5D58">
            <w:pPr>
              <w:pStyle w:val="BulletedText"/>
              <w:numPr>
                <w:ilvl w:val="0"/>
                <w:numId w:val="0"/>
              </w:numPr>
            </w:pPr>
            <w:r>
              <w:rPr>
                <w:color w:val="000000"/>
              </w:rPr>
              <w:t>A Schematron schema document.</w:t>
            </w:r>
          </w:p>
        </w:tc>
      </w:tr>
      <w:tr w:rsidR="009A17BB" w14:paraId="55A8BAAA" w14:textId="77777777" w:rsidTr="00C2667B">
        <w:tc>
          <w:tcPr>
            <w:tcW w:w="1242" w:type="dxa"/>
            <w:vMerge/>
            <w:shd w:val="clear" w:color="auto" w:fill="auto"/>
          </w:tcPr>
          <w:p w14:paraId="58BA8081" w14:textId="77777777" w:rsidR="009A17BB" w:rsidRDefault="009A17BB" w:rsidP="00FC5D58">
            <w:pPr>
              <w:pStyle w:val="BodyText"/>
            </w:pPr>
          </w:p>
        </w:tc>
        <w:tc>
          <w:tcPr>
            <w:tcW w:w="2977" w:type="dxa"/>
            <w:shd w:val="clear" w:color="auto" w:fill="auto"/>
          </w:tcPr>
          <w:p w14:paraId="05E0C868" w14:textId="61CF6989" w:rsidR="009A17BB" w:rsidRDefault="005633E1" w:rsidP="009B15F2">
            <w:pPr>
              <w:pStyle w:val="BodyText"/>
            </w:pPr>
            <w:r>
              <w:t>«</w:t>
            </w:r>
            <w:r w:rsidR="009A17BB">
              <w:t>SubsetSchemaDocument</w:t>
            </w:r>
            <w:r>
              <w:t>»</w:t>
            </w:r>
          </w:p>
        </w:tc>
        <w:tc>
          <w:tcPr>
            <w:tcW w:w="2693" w:type="dxa"/>
            <w:shd w:val="clear" w:color="auto" w:fill="auto"/>
          </w:tcPr>
          <w:p w14:paraId="1B74F4B5" w14:textId="3E4767D8" w:rsidR="009A17BB" w:rsidRPr="00B33973" w:rsidRDefault="00E50D2F" w:rsidP="00FC5D58">
            <w:pPr>
              <w:pStyle w:val="BodyText"/>
            </w:pPr>
            <w:r>
              <w:t>c:SubsetSchemaDocument</w:t>
            </w:r>
          </w:p>
        </w:tc>
        <w:tc>
          <w:tcPr>
            <w:tcW w:w="2664" w:type="dxa"/>
            <w:shd w:val="clear" w:color="auto" w:fill="auto"/>
          </w:tcPr>
          <w:p w14:paraId="70DC7CB2" w14:textId="7E213020" w:rsidR="009A17BB" w:rsidRDefault="00E50D2F" w:rsidP="00FC5D58">
            <w:pPr>
              <w:pStyle w:val="BulletedText"/>
              <w:numPr>
                <w:ilvl w:val="0"/>
                <w:numId w:val="0"/>
              </w:numPr>
            </w:pPr>
            <w:r w:rsidRPr="00E50D2F">
              <w:t>An MPD artifact that is a subset schema document.</w:t>
            </w:r>
          </w:p>
        </w:tc>
      </w:tr>
      <w:tr w:rsidR="009B15F2" w14:paraId="5FE1C3C3" w14:textId="77777777" w:rsidTr="00C2667B">
        <w:tc>
          <w:tcPr>
            <w:tcW w:w="1242" w:type="dxa"/>
            <w:vMerge/>
            <w:shd w:val="clear" w:color="auto" w:fill="auto"/>
          </w:tcPr>
          <w:p w14:paraId="6D2C834A" w14:textId="77777777" w:rsidR="009B15F2" w:rsidRDefault="009B15F2" w:rsidP="00FC5D58">
            <w:pPr>
              <w:pStyle w:val="BodyText"/>
            </w:pPr>
          </w:p>
        </w:tc>
        <w:tc>
          <w:tcPr>
            <w:tcW w:w="2977" w:type="dxa"/>
            <w:shd w:val="clear" w:color="auto" w:fill="auto"/>
          </w:tcPr>
          <w:p w14:paraId="5FB5A76A" w14:textId="7E280EDE" w:rsidR="009B15F2" w:rsidRDefault="005633E1" w:rsidP="00FC5D58">
            <w:pPr>
              <w:pStyle w:val="BodyText"/>
            </w:pPr>
            <w:r>
              <w:t>«</w:t>
            </w:r>
            <w:r w:rsidR="009B15F2">
              <w:t>Wantlist</w:t>
            </w:r>
            <w:r>
              <w:t>»</w:t>
            </w:r>
          </w:p>
        </w:tc>
        <w:tc>
          <w:tcPr>
            <w:tcW w:w="2693" w:type="dxa"/>
            <w:shd w:val="clear" w:color="auto" w:fill="auto"/>
          </w:tcPr>
          <w:p w14:paraId="56E47F53" w14:textId="1C763640" w:rsidR="009B15F2" w:rsidRPr="00B33973" w:rsidRDefault="00E50D2F" w:rsidP="00FC5D58">
            <w:pPr>
              <w:pStyle w:val="BodyText"/>
            </w:pPr>
            <w:r>
              <w:t>c:Wantlist</w:t>
            </w:r>
          </w:p>
        </w:tc>
        <w:tc>
          <w:tcPr>
            <w:tcW w:w="2664" w:type="dxa"/>
            <w:shd w:val="clear" w:color="auto" w:fill="auto"/>
          </w:tcPr>
          <w:p w14:paraId="16F5699F" w14:textId="00A664F7" w:rsidR="009B15F2" w:rsidRDefault="00E50D2F" w:rsidP="00E50D2F">
            <w:pPr>
              <w:pStyle w:val="BulletedText"/>
              <w:numPr>
                <w:ilvl w:val="0"/>
                <w:numId w:val="0"/>
              </w:numPr>
            </w:pPr>
            <w:r>
              <w:t xml:space="preserve">An MPD artifact that represents a NIEM schema subset and is used as an import or export for the </w:t>
            </w:r>
            <w:r>
              <w:lastRenderedPageBreak/>
              <w:t xml:space="preserve">NIEM </w:t>
            </w:r>
            <w:r>
              <w:rPr>
                <w:color w:val="000000"/>
              </w:rPr>
              <w:t>Schema Subset Generator Tool</w:t>
            </w:r>
            <w:r w:rsidR="005633E1">
              <w:rPr>
                <w:color w:val="000000"/>
              </w:rPr>
              <w:t>.</w:t>
            </w:r>
          </w:p>
        </w:tc>
      </w:tr>
      <w:tr w:rsidR="009B15F2" w14:paraId="34DC64B8" w14:textId="77777777" w:rsidTr="00C2667B">
        <w:tc>
          <w:tcPr>
            <w:tcW w:w="1242" w:type="dxa"/>
            <w:vMerge/>
            <w:shd w:val="clear" w:color="auto" w:fill="auto"/>
          </w:tcPr>
          <w:p w14:paraId="02117CB8" w14:textId="77777777" w:rsidR="009B15F2" w:rsidRDefault="009B15F2" w:rsidP="00FC5D58">
            <w:pPr>
              <w:pStyle w:val="BodyText"/>
            </w:pPr>
          </w:p>
        </w:tc>
        <w:tc>
          <w:tcPr>
            <w:tcW w:w="2977" w:type="dxa"/>
            <w:shd w:val="clear" w:color="auto" w:fill="auto"/>
          </w:tcPr>
          <w:p w14:paraId="73EA5444" w14:textId="6ED1B560" w:rsidR="009B15F2" w:rsidRDefault="005633E1" w:rsidP="00FC5D58">
            <w:pPr>
              <w:pStyle w:val="BodyText"/>
            </w:pPr>
            <w:r>
              <w:t>«</w:t>
            </w:r>
            <w:r w:rsidR="009B15F2">
              <w:t>XMLCatalog</w:t>
            </w:r>
            <w:r>
              <w:t>»</w:t>
            </w:r>
          </w:p>
        </w:tc>
        <w:tc>
          <w:tcPr>
            <w:tcW w:w="2693" w:type="dxa"/>
            <w:shd w:val="clear" w:color="auto" w:fill="auto"/>
          </w:tcPr>
          <w:p w14:paraId="7FAFA219" w14:textId="68F582CE" w:rsidR="009B15F2" w:rsidRPr="00B33973" w:rsidRDefault="005633E1" w:rsidP="00FC5D58">
            <w:pPr>
              <w:pStyle w:val="BodyText"/>
            </w:pPr>
            <w:r>
              <w:t>c:XMLCatalog</w:t>
            </w:r>
          </w:p>
        </w:tc>
        <w:tc>
          <w:tcPr>
            <w:tcW w:w="2664" w:type="dxa"/>
            <w:shd w:val="clear" w:color="auto" w:fill="auto"/>
          </w:tcPr>
          <w:p w14:paraId="0FEA917F" w14:textId="1D65D76A" w:rsidR="009B15F2" w:rsidRDefault="005633E1" w:rsidP="00FC5D58">
            <w:pPr>
              <w:pStyle w:val="BulletedText"/>
              <w:numPr>
                <w:ilvl w:val="0"/>
                <w:numId w:val="0"/>
              </w:numPr>
            </w:pPr>
            <w:r>
              <w:rPr>
                <w:color w:val="000000"/>
              </w:rPr>
              <w:t>An MPD artifact that is an OASIS XML catalog.</w:t>
            </w:r>
          </w:p>
        </w:tc>
      </w:tr>
      <w:tr w:rsidR="009B15F2" w14:paraId="720F531C" w14:textId="77777777" w:rsidTr="00C2667B">
        <w:tc>
          <w:tcPr>
            <w:tcW w:w="1242" w:type="dxa"/>
            <w:vMerge/>
            <w:shd w:val="clear" w:color="auto" w:fill="auto"/>
          </w:tcPr>
          <w:p w14:paraId="649EDA93" w14:textId="77777777" w:rsidR="009B15F2" w:rsidRDefault="009B15F2" w:rsidP="00FC5D58">
            <w:pPr>
              <w:pStyle w:val="BodyText"/>
            </w:pPr>
          </w:p>
        </w:tc>
        <w:tc>
          <w:tcPr>
            <w:tcW w:w="2977" w:type="dxa"/>
            <w:shd w:val="clear" w:color="auto" w:fill="auto"/>
          </w:tcPr>
          <w:p w14:paraId="3D3415F0" w14:textId="68B47AA3" w:rsidR="009B15F2" w:rsidRDefault="005633E1" w:rsidP="00FC5D58">
            <w:pPr>
              <w:pStyle w:val="BodyText"/>
            </w:pPr>
            <w:r>
              <w:t>«</w:t>
            </w:r>
            <w:r w:rsidR="009B15F2">
              <w:t>XMLSchemaDocument</w:t>
            </w:r>
            <w:r>
              <w:t>»</w:t>
            </w:r>
          </w:p>
        </w:tc>
        <w:tc>
          <w:tcPr>
            <w:tcW w:w="2693" w:type="dxa"/>
            <w:shd w:val="clear" w:color="auto" w:fill="auto"/>
          </w:tcPr>
          <w:p w14:paraId="123A7E8B" w14:textId="660D06D3" w:rsidR="009B15F2" w:rsidRPr="00B33973" w:rsidRDefault="005633E1" w:rsidP="00FC5D58">
            <w:pPr>
              <w:pStyle w:val="BodyText"/>
            </w:pPr>
            <w:r>
              <w:t>c:XMLSchemaDocument</w:t>
            </w:r>
          </w:p>
        </w:tc>
        <w:tc>
          <w:tcPr>
            <w:tcW w:w="2664" w:type="dxa"/>
            <w:shd w:val="clear" w:color="auto" w:fill="auto"/>
          </w:tcPr>
          <w:p w14:paraId="6915529D" w14:textId="33F51A3D" w:rsidR="009B15F2" w:rsidRPr="005633E1" w:rsidRDefault="005633E1" w:rsidP="005633E1">
            <w:pPr>
              <w:pStyle w:val="BulletedText"/>
              <w:numPr>
                <w:ilvl w:val="0"/>
                <w:numId w:val="0"/>
              </w:numPr>
              <w:rPr>
                <w:color w:val="000000"/>
              </w:rPr>
            </w:pPr>
            <w:r w:rsidRPr="005633E1">
              <w:rPr>
                <w:color w:val="000000"/>
              </w:rPr>
              <w:t xml:space="preserve">An MPD artifact that is an XML schema document (i.e., </w:t>
            </w:r>
            <w:r>
              <w:rPr>
                <w:color w:val="000000"/>
              </w:rPr>
              <w:t>an XSD that</w:t>
            </w:r>
            <w:r w:rsidRPr="005633E1">
              <w:rPr>
                <w:color w:val="000000"/>
              </w:rPr>
              <w:t xml:space="preserve"> is not necessarily a NIEM subset, extension, or reference schema</w:t>
            </w:r>
            <w:r>
              <w:t>).</w:t>
            </w:r>
          </w:p>
        </w:tc>
      </w:tr>
    </w:tbl>
    <w:p w14:paraId="1733D45F" w14:textId="77777777" w:rsidR="00396CAB" w:rsidRPr="007B4D6D" w:rsidRDefault="00396CAB" w:rsidP="007B4D6D">
      <w:pPr>
        <w:pStyle w:val="Heading2"/>
      </w:pPr>
      <w:bookmarkStart w:id="211" w:name="_Toc364003704"/>
      <w:bookmarkStart w:id="212" w:name="_Toc426452212"/>
      <w:bookmarkEnd w:id="167"/>
      <w:r w:rsidRPr="007B4D6D">
        <w:t>Modeling Namespaces</w:t>
      </w:r>
      <w:bookmarkEnd w:id="211"/>
      <w:bookmarkEnd w:id="212"/>
    </w:p>
    <w:p w14:paraId="3A67042C" w14:textId="77777777" w:rsidR="00396CAB" w:rsidRDefault="00396CAB" w:rsidP="007B4D6D">
      <w:pPr>
        <w:pStyle w:val="Heading3"/>
      </w:pPr>
      <w:bookmarkStart w:id="213" w:name="_Ref316834961"/>
      <w:bookmarkStart w:id="214" w:name="_Toc364003705"/>
      <w:bookmarkStart w:id="215" w:name="_Toc426452213"/>
      <w:r>
        <w:t>Namespaces</w:t>
      </w:r>
      <w:bookmarkEnd w:id="213"/>
      <w:bookmarkEnd w:id="214"/>
      <w:bookmarkEnd w:id="215"/>
    </w:p>
    <w:p w14:paraId="1D17E6A6" w14:textId="77777777" w:rsidR="00396CAB" w:rsidRPr="007B2E41" w:rsidRDefault="00396CAB" w:rsidP="00396CAB">
      <w:pPr>
        <w:pStyle w:val="Heading4"/>
      </w:pPr>
      <w:r>
        <w:t>Background</w:t>
      </w:r>
    </w:p>
    <w:p w14:paraId="38F83FE7" w14:textId="77777777" w:rsidR="00396CAB" w:rsidRDefault="00396CAB" w:rsidP="00396CAB">
      <w:pPr>
        <w:pStyle w:val="BodyText"/>
      </w:pPr>
      <w:r>
        <w:t xml:space="preserve">A </w:t>
      </w:r>
      <w:r>
        <w:rPr>
          <w:i/>
        </w:rPr>
        <w:t>namespace</w:t>
      </w:r>
      <w:r>
        <w:t xml:space="preserve"> provides a means to qualify the names of a group of NIEM components. Following the conventions of [XMLNamespaces], a namespace is identified by a URI reference. All the names within a single NIEM namespace are required to be distinct, though the same name may be used across different namespaces.</w:t>
      </w:r>
    </w:p>
    <w:p w14:paraId="26B85357" w14:textId="10FA0A25" w:rsidR="00396CAB" w:rsidRPr="0056301C" w:rsidRDefault="00396CAB" w:rsidP="00720DB0">
      <w:pPr>
        <w:pStyle w:val="BodyText"/>
      </w:pPr>
      <w:r>
        <w:rPr>
          <w:b/>
        </w:rPr>
        <w:t>NOTE.</w:t>
      </w:r>
      <w:r>
        <w:t xml:space="preserve"> The XML Schema specification defines separate </w:t>
      </w:r>
      <w:r>
        <w:rPr>
          <w:i/>
        </w:rPr>
        <w:t>symbol spaces</w:t>
      </w:r>
      <w:r>
        <w:t xml:space="preserve"> for type, attribute and element names, allowing components in different symbol spaces to have the same name, even within a single namespace. However, the NIEM naming rules imply the use </w:t>
      </w:r>
      <w:r w:rsidR="002E32C1">
        <w:t xml:space="preserve">of </w:t>
      </w:r>
      <w:r>
        <w:t xml:space="preserve">distinct names </w:t>
      </w:r>
      <w:r w:rsidR="002E32C1">
        <w:t xml:space="preserve">in </w:t>
      </w:r>
      <w:r>
        <w:t xml:space="preserve">all the symbol spaces of a namespace </w:t>
      </w:r>
      <w:r w:rsidR="00493AC1">
        <w:t>[NIEM-NDR</w:t>
      </w:r>
      <w:r>
        <w:t>]</w:t>
      </w:r>
      <w:hyperlink r:id="rId97" w:anchor="section_10" w:history="1">
        <w:r w:rsidR="000119C7" w:rsidRPr="000119C7">
          <w:rPr>
            <w:rStyle w:val="Hyperlink"/>
          </w:rPr>
          <w:t xml:space="preserve"> Section 10</w:t>
        </w:r>
      </w:hyperlink>
      <w:r>
        <w:t>.</w:t>
      </w:r>
    </w:p>
    <w:p w14:paraId="086202F5" w14:textId="77777777" w:rsidR="00396CAB" w:rsidRDefault="00396CAB" w:rsidP="00396CAB">
      <w:pPr>
        <w:pStyle w:val="Heading4"/>
      </w:pPr>
      <w:bookmarkStart w:id="216" w:name="_Ref193435751"/>
      <w:r>
        <w:t>Representation</w:t>
      </w:r>
      <w:bookmarkEnd w:id="216"/>
    </w:p>
    <w:p w14:paraId="33181605" w14:textId="77777777" w:rsidR="00396CAB" w:rsidRPr="00720DB0" w:rsidRDefault="00396CAB" w:rsidP="00720DB0">
      <w:pPr>
        <w:pStyle w:val="Heading5"/>
      </w:pPr>
      <w:r w:rsidRPr="00720DB0">
        <w:t>Common</w:t>
      </w:r>
    </w:p>
    <w:p w14:paraId="3E118D51" w14:textId="245415A7" w:rsidR="00396CAB" w:rsidRDefault="00396CAB" w:rsidP="00396CAB">
      <w:pPr>
        <w:pStyle w:val="BodyText"/>
      </w:pPr>
      <w:r>
        <w:t>A NIEM namespace is represented as a UML package with the stereotype «Namespace» applied, with the namespace URI provided as the value of the targetNamespace attribute of the stereotype</w:t>
      </w:r>
      <w:r w:rsidR="004C4400">
        <w:t>, and the schema version provided as the value of the version attribute</w:t>
      </w:r>
      <w:r>
        <w:t xml:space="preserve">. </w:t>
      </w:r>
      <w:bookmarkStart w:id="217" w:name="OLE_LINK1"/>
      <w:bookmarkStart w:id="218" w:name="OLE_LINK2"/>
      <w:r>
        <w:fldChar w:fldCharType="begin"/>
      </w:r>
      <w:r>
        <w:instrText xml:space="preserve"> REF _Ref316894907 \h </w:instrText>
      </w:r>
      <w:r>
        <w:fldChar w:fldCharType="separate"/>
      </w:r>
      <w:r w:rsidR="00B81ED7">
        <w:t xml:space="preserve">Table </w:t>
      </w:r>
      <w:r w:rsidR="00B81ED7">
        <w:rPr>
          <w:noProof/>
        </w:rPr>
        <w:t>7</w:t>
      </w:r>
      <w:r w:rsidR="00B81ED7">
        <w:noBreakHyphen/>
      </w:r>
      <w:r w:rsidR="00B81ED7">
        <w:rPr>
          <w:noProof/>
        </w:rPr>
        <w:t>5</w:t>
      </w:r>
      <w:r>
        <w:fldChar w:fldCharType="end"/>
      </w:r>
      <w:bookmarkEnd w:id="217"/>
      <w:bookmarkEnd w:id="218"/>
      <w:r>
        <w:t xml:space="preserve"> shows the kinds </w:t>
      </w:r>
      <w:r w:rsidR="002E32C1">
        <w:t xml:space="preserve">of </w:t>
      </w:r>
      <w:r>
        <w:t>NIEM components whose names are included in a NIEM namespace along with how these components are represented as UML model elements within the «Namespace» package that represents the NIEM namespace.</w:t>
      </w:r>
    </w:p>
    <w:p w14:paraId="42672B8D" w14:textId="3EE2E8DD" w:rsidR="00396CAB" w:rsidRDefault="00396CAB" w:rsidP="00720DB0">
      <w:pPr>
        <w:pStyle w:val="Caption"/>
        <w:keepNext/>
      </w:pPr>
      <w:bookmarkStart w:id="219" w:name="_Ref316894907"/>
      <w:r>
        <w:t xml:space="preserve">Table </w:t>
      </w:r>
      <w:r w:rsidR="00333F36">
        <w:fldChar w:fldCharType="begin"/>
      </w:r>
      <w:r w:rsidR="00333F36">
        <w:instrText xml:space="preserve"> STYLEREF 1 \s </w:instrText>
      </w:r>
      <w:r w:rsidR="00333F36">
        <w:fldChar w:fldCharType="separate"/>
      </w:r>
      <w:r w:rsidR="00B81ED7">
        <w:rPr>
          <w:noProof/>
        </w:rPr>
        <w:t>7</w:t>
      </w:r>
      <w:r w:rsidR="00333F36">
        <w:rPr>
          <w:noProof/>
        </w:rPr>
        <w:fldChar w:fldCharType="end"/>
      </w:r>
      <w:r w:rsidR="000A71CF">
        <w:noBreakHyphen/>
      </w:r>
      <w:r w:rsidR="00333F36">
        <w:fldChar w:fldCharType="begin"/>
      </w:r>
      <w:r w:rsidR="00333F36">
        <w:instrText xml:space="preserve"> SEQ Table \* ARABIC \s 1 </w:instrText>
      </w:r>
      <w:r w:rsidR="00333F36">
        <w:fldChar w:fldCharType="separate"/>
      </w:r>
      <w:r w:rsidR="00B81ED7">
        <w:rPr>
          <w:noProof/>
        </w:rPr>
        <w:t>5</w:t>
      </w:r>
      <w:r w:rsidR="00333F36">
        <w:rPr>
          <w:noProof/>
        </w:rPr>
        <w:fldChar w:fldCharType="end"/>
      </w:r>
      <w:bookmarkEnd w:id="219"/>
      <w:r>
        <w:t xml:space="preserve"> NIEM Components included in a NIEM Namespace</w:t>
      </w:r>
    </w:p>
    <w:tbl>
      <w:tblPr>
        <w:tblW w:w="95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788"/>
      </w:tblGrid>
      <w:tr w:rsidR="00396CAB" w:rsidRPr="00232E14" w14:paraId="57019DEE" w14:textId="77777777" w:rsidTr="00305589">
        <w:tc>
          <w:tcPr>
            <w:tcW w:w="4788" w:type="dxa"/>
            <w:shd w:val="clear" w:color="auto" w:fill="D9D9D9" w:themeFill="background1" w:themeFillShade="D9"/>
          </w:tcPr>
          <w:p w14:paraId="0AFE92DF" w14:textId="77777777" w:rsidR="00396CAB" w:rsidRPr="00232E14" w:rsidRDefault="00396CAB" w:rsidP="00396CAB">
            <w:pPr>
              <w:pStyle w:val="BodyText"/>
              <w:keepNext/>
              <w:jc w:val="center"/>
              <w:rPr>
                <w:b/>
              </w:rPr>
            </w:pPr>
            <w:r w:rsidRPr="00232E14">
              <w:rPr>
                <w:b/>
              </w:rPr>
              <w:t>NIEM Component</w:t>
            </w:r>
          </w:p>
        </w:tc>
        <w:tc>
          <w:tcPr>
            <w:tcW w:w="4788" w:type="dxa"/>
            <w:shd w:val="clear" w:color="auto" w:fill="D9D9D9" w:themeFill="background1" w:themeFillShade="D9"/>
          </w:tcPr>
          <w:p w14:paraId="635535E6" w14:textId="77777777" w:rsidR="00396CAB" w:rsidRPr="00232E14" w:rsidRDefault="00396CAB" w:rsidP="00396CAB">
            <w:pPr>
              <w:pStyle w:val="BodyText"/>
              <w:keepNext/>
              <w:jc w:val="center"/>
              <w:rPr>
                <w:b/>
              </w:rPr>
            </w:pPr>
            <w:r w:rsidRPr="00232E14">
              <w:rPr>
                <w:b/>
              </w:rPr>
              <w:t>UML Representation</w:t>
            </w:r>
          </w:p>
        </w:tc>
      </w:tr>
      <w:tr w:rsidR="00396CAB" w14:paraId="24BB3EE0" w14:textId="77777777" w:rsidTr="00305589">
        <w:tc>
          <w:tcPr>
            <w:tcW w:w="4788" w:type="dxa"/>
            <w:shd w:val="clear" w:color="auto" w:fill="auto"/>
          </w:tcPr>
          <w:p w14:paraId="7414AA72" w14:textId="77777777" w:rsidR="00396CAB" w:rsidRDefault="00396CAB" w:rsidP="00396CAB">
            <w:pPr>
              <w:pStyle w:val="BodyText"/>
              <w:keepNext/>
            </w:pPr>
            <w:r>
              <w:t>Complex Type</w:t>
            </w:r>
          </w:p>
        </w:tc>
        <w:tc>
          <w:tcPr>
            <w:tcW w:w="4788" w:type="dxa"/>
            <w:shd w:val="clear" w:color="auto" w:fill="auto"/>
          </w:tcPr>
          <w:p w14:paraId="57DBC256" w14:textId="2224192F" w:rsidR="00396CAB" w:rsidRDefault="00396CAB" w:rsidP="00B95C8A">
            <w:pPr>
              <w:pStyle w:val="BodyText"/>
              <w:keepNext/>
            </w:pPr>
            <w:r>
              <w:t>Class (see Subclause</w:t>
            </w:r>
            <w:del w:id="220" w:author="Steve Cook" w:date="2016-05-16T14:11:00Z">
              <w:r w:rsidDel="00B95C8A">
                <w:delText xml:space="preserve"> </w:delText>
              </w:r>
              <w:r w:rsidDel="00B95C8A">
                <w:fldChar w:fldCharType="begin"/>
              </w:r>
              <w:r w:rsidDel="00B95C8A">
                <w:delInstrText xml:space="preserve"> REF _Ref316894776 \r \h </w:delInstrText>
              </w:r>
              <w:r w:rsidDel="00B95C8A">
                <w:fldChar w:fldCharType="separate"/>
              </w:r>
              <w:r w:rsidR="00B81ED7" w:rsidDel="00B95C8A">
                <w:delText>7.2.3</w:delText>
              </w:r>
              <w:r w:rsidDel="00B95C8A">
                <w:fldChar w:fldCharType="end"/>
              </w:r>
            </w:del>
            <w:commentRangeStart w:id="221"/>
            <w:ins w:id="222" w:author="Steve Cook" w:date="2016-05-16T14:12:00Z">
              <w:r w:rsidR="00B95C8A">
                <w:fldChar w:fldCharType="begin"/>
              </w:r>
              <w:r w:rsidR="00B95C8A">
                <w:instrText xml:space="preserve"> REF _Ref407101509 \r \h </w:instrText>
              </w:r>
            </w:ins>
            <w:r w:rsidR="00B95C8A">
              <w:fldChar w:fldCharType="separate"/>
            </w:r>
            <w:ins w:id="223" w:author="Steve Cook" w:date="2016-05-16T14:12:00Z">
              <w:r w:rsidR="00B95C8A">
                <w:t>7.3</w:t>
              </w:r>
              <w:r w:rsidR="00B95C8A">
                <w:fldChar w:fldCharType="end"/>
              </w:r>
              <w:commentRangeEnd w:id="221"/>
              <w:r w:rsidR="00B95C8A">
                <w:rPr>
                  <w:rStyle w:val="CommentReference"/>
                </w:rPr>
                <w:commentReference w:id="221"/>
              </w:r>
            </w:ins>
            <w:r>
              <w:t>)</w:t>
            </w:r>
          </w:p>
        </w:tc>
      </w:tr>
      <w:tr w:rsidR="00396CAB" w14:paraId="0A2D4C1A" w14:textId="77777777" w:rsidTr="00305589">
        <w:tc>
          <w:tcPr>
            <w:tcW w:w="4788" w:type="dxa"/>
            <w:shd w:val="clear" w:color="auto" w:fill="auto"/>
          </w:tcPr>
          <w:p w14:paraId="3E67E4DA" w14:textId="77777777" w:rsidR="00396CAB" w:rsidRDefault="00396CAB" w:rsidP="00396CAB">
            <w:pPr>
              <w:pStyle w:val="BodyText"/>
              <w:keepNext/>
            </w:pPr>
            <w:r>
              <w:t>Simple Type</w:t>
            </w:r>
          </w:p>
        </w:tc>
        <w:tc>
          <w:tcPr>
            <w:tcW w:w="4788" w:type="dxa"/>
            <w:shd w:val="clear" w:color="auto" w:fill="auto"/>
          </w:tcPr>
          <w:p w14:paraId="32C351FE" w14:textId="77777777" w:rsidR="00396CAB" w:rsidRDefault="00396CAB" w:rsidP="00396CAB">
            <w:pPr>
              <w:pStyle w:val="BodyText"/>
              <w:keepNext/>
            </w:pPr>
            <w:r>
              <w:t xml:space="preserve">Data Type (see Subclause </w:t>
            </w:r>
            <w:r>
              <w:fldChar w:fldCharType="begin"/>
            </w:r>
            <w:r>
              <w:instrText xml:space="preserve"> REF _Ref316894825 \r \h </w:instrText>
            </w:r>
            <w:r>
              <w:fldChar w:fldCharType="separate"/>
            </w:r>
            <w:r w:rsidR="00B81ED7">
              <w:t>7.4</w:t>
            </w:r>
            <w:r>
              <w:fldChar w:fldCharType="end"/>
            </w:r>
            <w:r>
              <w:t xml:space="preserve">) </w:t>
            </w:r>
          </w:p>
        </w:tc>
      </w:tr>
      <w:tr w:rsidR="00396CAB" w14:paraId="3933895C" w14:textId="77777777" w:rsidTr="00305589">
        <w:tc>
          <w:tcPr>
            <w:tcW w:w="4788" w:type="dxa"/>
            <w:shd w:val="clear" w:color="auto" w:fill="auto"/>
          </w:tcPr>
          <w:p w14:paraId="06CD3839" w14:textId="77777777" w:rsidR="00396CAB" w:rsidRDefault="00396CAB" w:rsidP="00396CAB">
            <w:pPr>
              <w:pStyle w:val="BodyText"/>
            </w:pPr>
            <w:r>
              <w:t>Property Declaration</w:t>
            </w:r>
          </w:p>
        </w:tc>
        <w:tc>
          <w:tcPr>
            <w:tcW w:w="4788" w:type="dxa"/>
            <w:shd w:val="clear" w:color="auto" w:fill="auto"/>
          </w:tcPr>
          <w:p w14:paraId="09F28DB8" w14:textId="14169190" w:rsidR="00396CAB" w:rsidRDefault="00396CAB" w:rsidP="00AF44DF">
            <w:pPr>
              <w:pStyle w:val="BodyText"/>
            </w:pPr>
            <w:r>
              <w:t>Property (see Subclause</w:t>
            </w:r>
            <w:r w:rsidR="00AF44DF">
              <w:t xml:space="preserve"> </w:t>
            </w:r>
            <w:r w:rsidR="00AF44DF">
              <w:fldChar w:fldCharType="begin"/>
            </w:r>
            <w:r w:rsidR="00AF44DF">
              <w:instrText xml:space="preserve"> REF _Ref408477232 \r \h </w:instrText>
            </w:r>
            <w:r w:rsidR="00AF44DF">
              <w:fldChar w:fldCharType="separate"/>
            </w:r>
            <w:r w:rsidR="00B81ED7">
              <w:t>7.5</w:t>
            </w:r>
            <w:r w:rsidR="00AF44DF">
              <w:fldChar w:fldCharType="end"/>
            </w:r>
            <w:r>
              <w:t>)</w:t>
            </w:r>
          </w:p>
        </w:tc>
      </w:tr>
      <w:tr w:rsidR="00220C62" w14:paraId="369457AD" w14:textId="77777777" w:rsidTr="00305589">
        <w:tc>
          <w:tcPr>
            <w:tcW w:w="4788" w:type="dxa"/>
            <w:shd w:val="clear" w:color="auto" w:fill="auto"/>
          </w:tcPr>
          <w:p w14:paraId="53B498DB" w14:textId="73F45EFD" w:rsidR="00220C62" w:rsidRDefault="00220C62" w:rsidP="00396CAB">
            <w:pPr>
              <w:pStyle w:val="BodyText"/>
            </w:pPr>
            <w:r>
              <w:t>LocalVocabulary</w:t>
            </w:r>
          </w:p>
        </w:tc>
        <w:tc>
          <w:tcPr>
            <w:tcW w:w="4788" w:type="dxa"/>
            <w:shd w:val="clear" w:color="auto" w:fill="auto"/>
          </w:tcPr>
          <w:p w14:paraId="5258DFF3" w14:textId="4D74D3B1" w:rsidR="00220C62" w:rsidRDefault="00173750" w:rsidP="00396CAB">
            <w:pPr>
              <w:pStyle w:val="BodyText"/>
            </w:pPr>
            <w:r>
              <w:t xml:space="preserve">Local Vocabulary (See Subclause </w:t>
            </w:r>
            <w:r>
              <w:fldChar w:fldCharType="begin"/>
            </w:r>
            <w:r>
              <w:instrText xml:space="preserve"> REF _Ref366423116 \r \h </w:instrText>
            </w:r>
            <w:r>
              <w:fldChar w:fldCharType="separate"/>
            </w:r>
            <w:r w:rsidR="00B81ED7">
              <w:t>7.2.3</w:t>
            </w:r>
            <w:r>
              <w:fldChar w:fldCharType="end"/>
            </w:r>
            <w:r>
              <w:t>)</w:t>
            </w:r>
          </w:p>
        </w:tc>
      </w:tr>
    </w:tbl>
    <w:p w14:paraId="09296D23" w14:textId="77777777" w:rsidR="00396CAB" w:rsidRDefault="00396CAB" w:rsidP="00396CAB">
      <w:pPr>
        <w:pStyle w:val="BodyText"/>
      </w:pPr>
      <w:r>
        <w:t xml:space="preserve">A «Namespace» package is used to group those model elements of the kinds shown in </w:t>
      </w:r>
      <w:r>
        <w:fldChar w:fldCharType="begin"/>
      </w:r>
      <w:r>
        <w:instrText xml:space="preserve"> REF _Ref316894907 \h </w:instrText>
      </w:r>
      <w:r>
        <w:fldChar w:fldCharType="separate"/>
      </w:r>
      <w:r w:rsidR="00B81ED7">
        <w:t xml:space="preserve">Table </w:t>
      </w:r>
      <w:r w:rsidR="00B81ED7">
        <w:rPr>
          <w:noProof/>
        </w:rPr>
        <w:t>7</w:t>
      </w:r>
      <w:r w:rsidR="00B81ED7">
        <w:noBreakHyphen/>
      </w:r>
      <w:r w:rsidR="00B81ED7">
        <w:rPr>
          <w:noProof/>
        </w:rPr>
        <w:t>5</w:t>
      </w:r>
      <w:r>
        <w:fldChar w:fldCharType="end"/>
      </w:r>
      <w:r>
        <w:t xml:space="preserve"> that represent NIEM components to be placed in a single NIEM namespace. A «Namespace» package may have subpackages, and any relevant model element in any of those subpackages (or any further nested packages, to any level) is also considered to represent a member of the NIEM namespace identified for the «Namespace» package. However, a «Namespace» package may not be contained, directly or indirectly, in any other «Namespace» package.</w:t>
      </w:r>
    </w:p>
    <w:p w14:paraId="76FBCB10" w14:textId="3A910D10" w:rsidR="004C4400" w:rsidRDefault="004C4400" w:rsidP="00396CAB">
      <w:pPr>
        <w:pStyle w:val="BodyText"/>
      </w:pPr>
      <w:r>
        <w:lastRenderedPageBreak/>
        <w:t xml:space="preserve">The isConformant property indicates whether a «Namespace» package is NIEM-conformant.  The targets it conforms to are specified by the defaultPurpose of the related «InformationModel», and </w:t>
      </w:r>
      <w:r w:rsidR="000F5673">
        <w:t xml:space="preserve">optionally </w:t>
      </w:r>
      <w:r>
        <w:t>by the «Namespace» package’s conformanceTargets attribute.</w:t>
      </w:r>
    </w:p>
    <w:p w14:paraId="154C7B9C" w14:textId="1C1F4737" w:rsidR="00396CAB" w:rsidRDefault="00396CAB" w:rsidP="00396CAB">
      <w:pPr>
        <w:pStyle w:val="BodyText"/>
      </w:pPr>
      <w:r>
        <w:t xml:space="preserve">Sometimes, a </w:t>
      </w:r>
      <w:r w:rsidR="00443B47">
        <w:t>NIEM-UML</w:t>
      </w:r>
      <w:r>
        <w:t xml:space="preserve"> model will import non-NIEM models or otherwise include modeling for non-NIEM content relevant to NIEM messages (see also Subclause </w:t>
      </w:r>
      <w:r w:rsidR="008F1BE0">
        <w:fldChar w:fldCharType="begin"/>
      </w:r>
      <w:r w:rsidR="008F1BE0">
        <w:instrText xml:space="preserve"> REF _Ref317349757 \r \h </w:instrText>
      </w:r>
      <w:r w:rsidR="008F1BE0">
        <w:fldChar w:fldCharType="separate"/>
      </w:r>
      <w:r w:rsidR="00B81ED7">
        <w:t>7.3.7</w:t>
      </w:r>
      <w:r w:rsidR="008F1BE0">
        <w:fldChar w:fldCharType="end"/>
      </w:r>
      <w:r>
        <w:t xml:space="preserve"> on Adapter Types). The «Namespace» stereotype may also be applied to packages containing models of non-NIEM conformant content, in order t</w:t>
      </w:r>
      <w:r w:rsidR="00056754">
        <w:t>o specify a targetNamespace URI</w:t>
      </w:r>
      <w:r>
        <w:t>.</w:t>
      </w:r>
      <w:r w:rsidR="004C4400">
        <w:t xml:space="preserve">  </w:t>
      </w:r>
    </w:p>
    <w:p w14:paraId="650505D0" w14:textId="6A4AC69D" w:rsidR="008A62E6" w:rsidRDefault="008A62E6" w:rsidP="00396CAB">
      <w:pPr>
        <w:pStyle w:val="BodyText"/>
      </w:pPr>
      <w:r>
        <w:t>The namespace qualification of an XML name is done through the use of a prefix declared for the namespace URL within a specific XML document [XMLNamespaces]. The NIEM community has a number of conventional prefixes used for various</w:t>
      </w:r>
      <w:r w:rsidR="0092449E">
        <w:t xml:space="preserve"> standard NIEM namespaces. To accommodate this, the specific prefix to be used for the NIEM namespace associated with a </w:t>
      </w:r>
      <w:r w:rsidR="00380E22">
        <w:t>«</w:t>
      </w:r>
      <w:r w:rsidR="0092449E">
        <w:t>Namespace</w:t>
      </w:r>
      <w:r w:rsidR="003457F8">
        <w:t>»</w:t>
      </w:r>
      <w:r w:rsidR="0092449E">
        <w:t xml:space="preserve"> package may be specified using the defaultPrefix </w:t>
      </w:r>
      <w:r w:rsidR="004C4400">
        <w:t>property</w:t>
      </w:r>
      <w:r w:rsidR="0092449E">
        <w:t>. The given prefix can only be considered a default, however, because of the possibility of conflicts if two packages are used with the same defaultPrefix specified. In the case of such a conflict, the actual prefixes used will be the defaultPrefix with a number appended to guarantee uniqueness.</w:t>
      </w:r>
    </w:p>
    <w:p w14:paraId="322EC360" w14:textId="77777777" w:rsidR="00396CAB" w:rsidRPr="00720DB0" w:rsidRDefault="00396CAB" w:rsidP="00720DB0">
      <w:pPr>
        <w:pStyle w:val="Heading5"/>
      </w:pPr>
      <w:r w:rsidRPr="00720DB0">
        <w:t>PIM</w:t>
      </w:r>
    </w:p>
    <w:p w14:paraId="4709FA17" w14:textId="5FA07154" w:rsidR="000E5BB4" w:rsidRPr="000E5BB4" w:rsidRDefault="00396CAB" w:rsidP="00396CAB">
      <w:pPr>
        <w:pStyle w:val="BodyText"/>
      </w:pPr>
      <w:r>
        <w:t xml:space="preserve">In a PIM, </w:t>
      </w:r>
      <w:r w:rsidR="000E5BB4">
        <w:t xml:space="preserve">the concept of a NIEM namespace is extended to encompass the representation of a platform-independent information model. The PIM «InformationModel» stereotype is a specialization of the common «Namespace» stereotype that also allows for the identification of a </w:t>
      </w:r>
      <w:r w:rsidR="000E5BB4">
        <w:rPr>
          <w:i/>
        </w:rPr>
        <w:t>default purpose</w:t>
      </w:r>
      <w:r w:rsidR="000E5BB4">
        <w:t xml:space="preserve"> for the represented information model (such as reference, subset</w:t>
      </w:r>
      <w:r w:rsidR="004C4400">
        <w:t xml:space="preserve"> or</w:t>
      </w:r>
      <w:r w:rsidR="000E5BB4">
        <w:t xml:space="preserve"> extension). If no other purpose is specified when an «InformationModel» package is referenced in an MPD model, then the default purpose is used (see Subclause </w:t>
      </w:r>
      <w:r w:rsidR="000E5BB4">
        <w:fldChar w:fldCharType="begin"/>
      </w:r>
      <w:r w:rsidR="000E5BB4">
        <w:instrText xml:space="preserve"> REF _Ref193335460 \r \h </w:instrText>
      </w:r>
      <w:r w:rsidR="000E5BB4">
        <w:fldChar w:fldCharType="separate"/>
      </w:r>
      <w:r w:rsidR="00B81ED7">
        <w:t>7.6.2</w:t>
      </w:r>
      <w:r w:rsidR="000E5BB4">
        <w:fldChar w:fldCharType="end"/>
      </w:r>
      <w:r w:rsidR="000E5BB4">
        <w:t>). This allows for the identification of information models in a PIM that are, e.g., specifically intended to be subsets of references models, extensions of such subsets, etc.</w:t>
      </w:r>
    </w:p>
    <w:p w14:paraId="64CC1161" w14:textId="5D5D2AC9" w:rsidR="00396CAB" w:rsidRDefault="000E5BB4" w:rsidP="00396CAB">
      <w:pPr>
        <w:pStyle w:val="BodyText"/>
      </w:pPr>
      <w:r>
        <w:t>An</w:t>
      </w:r>
      <w:r w:rsidR="00396CAB">
        <w:t xml:space="preserve"> «</w:t>
      </w:r>
      <w:r>
        <w:t>InformationModel</w:t>
      </w:r>
      <w:r w:rsidR="00396CAB">
        <w:t xml:space="preserve">» package provides the logical scoping for the NIEM naming of model elements representing NIEM components (see Subclause </w:t>
      </w:r>
      <w:r w:rsidR="00396CAB">
        <w:fldChar w:fldCharType="begin"/>
      </w:r>
      <w:r w:rsidR="00396CAB">
        <w:instrText xml:space="preserve"> REF _Ref317239469 \r \h </w:instrText>
      </w:r>
      <w:r w:rsidR="00396CAB">
        <w:fldChar w:fldCharType="separate"/>
      </w:r>
      <w:r w:rsidR="00B81ED7">
        <w:t>7.2.2</w:t>
      </w:r>
      <w:r w:rsidR="00396CAB">
        <w:fldChar w:fldCharType="end"/>
      </w:r>
      <w:r w:rsidR="00396CAB">
        <w:t>). This includes UML properties representing NIEM properties, even though a UML property is not a packa</w:t>
      </w:r>
      <w:r w:rsidR="00E02F3C">
        <w:t>g</w:t>
      </w:r>
      <w:r w:rsidR="00396CAB">
        <w:t xml:space="preserve">eable element. The UML namespace for a property is the UML classifier that owns the property. However, in NIEM every property </w:t>
      </w:r>
      <w:r w:rsidR="00396CAB">
        <w:rPr>
          <w:i/>
        </w:rPr>
        <w:t>declaration</w:t>
      </w:r>
      <w:r w:rsidR="00396CAB">
        <w:t xml:space="preserve"> is considered to be </w:t>
      </w:r>
      <w:r w:rsidR="00C14211">
        <w:t>“</w:t>
      </w:r>
      <w:r w:rsidR="00396CAB">
        <w:t>top level</w:t>
      </w:r>
      <w:r w:rsidR="00C14211">
        <w:t>”</w:t>
      </w:r>
      <w:r w:rsidR="00396CAB">
        <w:t xml:space="preserve">, and, so, the NIEM property names are included in the NIEM namespace. (This is discussed further in Subclause </w:t>
      </w:r>
      <w:r w:rsidR="00396CAB">
        <w:fldChar w:fldCharType="begin"/>
      </w:r>
      <w:r w:rsidR="00396CAB">
        <w:instrText xml:space="preserve"> REF _Ref316856575 \r \h </w:instrText>
      </w:r>
      <w:r w:rsidR="00396CAB">
        <w:fldChar w:fldCharType="separate"/>
      </w:r>
      <w:r w:rsidR="00B81ED7">
        <w:t>7.5.2</w:t>
      </w:r>
      <w:r w:rsidR="00396CAB">
        <w:fldChar w:fldCharType="end"/>
      </w:r>
      <w:r w:rsidR="00396CAB">
        <w:t>.)</w:t>
      </w:r>
    </w:p>
    <w:p w14:paraId="03C3ABF4" w14:textId="5A3F3F94" w:rsidR="00396CAB" w:rsidRDefault="00396CAB" w:rsidP="00396CAB">
      <w:pPr>
        <w:pStyle w:val="BodyText"/>
      </w:pPr>
      <w:r>
        <w:t>Every «</w:t>
      </w:r>
      <w:r w:rsidR="000E5BB4">
        <w:t>InformationModel</w:t>
      </w:r>
      <w:r>
        <w:t>» package must be documented. If the package has only one owned comment, that is considered to provide the required documentation. Otherwise, the package must have exactly one owned comment with the stereotype «Documentation» applied that provides the required documentation.</w:t>
      </w:r>
    </w:p>
    <w:p w14:paraId="04A870D5" w14:textId="77777777" w:rsidR="00396CAB" w:rsidRPr="00720DB0" w:rsidRDefault="00396CAB" w:rsidP="00720DB0">
      <w:pPr>
        <w:pStyle w:val="Heading5"/>
      </w:pPr>
      <w:r w:rsidRPr="00720DB0">
        <w:t>PSM</w:t>
      </w:r>
    </w:p>
    <w:p w14:paraId="4CFD4FE7" w14:textId="3737C055" w:rsidR="00396CAB" w:rsidRDefault="00396CAB" w:rsidP="00396CAB">
      <w:pPr>
        <w:pStyle w:val="BodyText"/>
      </w:pPr>
      <w:r>
        <w:t>A «Namespace» package represents an XML schema. The target namespace for the schema is supplied as the value of the targetNamespace attribute of the stereotype.</w:t>
      </w:r>
      <w:r w:rsidRPr="00A36996">
        <w:t xml:space="preserve"> </w:t>
      </w:r>
      <w:r>
        <w:t xml:space="preserve">The elements in the package (or any subpackage, to any level of nesting) representing NIEM components (as indicated in </w:t>
      </w:r>
      <w:r>
        <w:fldChar w:fldCharType="begin"/>
      </w:r>
      <w:r>
        <w:instrText xml:space="preserve"> REF _Ref316894907 \h </w:instrText>
      </w:r>
      <w:r>
        <w:fldChar w:fldCharType="separate"/>
      </w:r>
      <w:r w:rsidR="00B81ED7">
        <w:t xml:space="preserve">Table </w:t>
      </w:r>
      <w:r w:rsidR="00B81ED7">
        <w:rPr>
          <w:noProof/>
        </w:rPr>
        <w:t>7</w:t>
      </w:r>
      <w:r w:rsidR="00B81ED7">
        <w:noBreakHyphen/>
      </w:r>
      <w:r w:rsidR="00B81ED7">
        <w:rPr>
          <w:noProof/>
        </w:rPr>
        <w:t>5</w:t>
      </w:r>
      <w:r>
        <w:fldChar w:fldCharType="end"/>
      </w:r>
      <w:r>
        <w:t xml:space="preserve">) are implemented as components of the XML schema represented by package. </w:t>
      </w:r>
    </w:p>
    <w:p w14:paraId="2CEF376C" w14:textId="77777777" w:rsidR="00396CAB" w:rsidRDefault="00396CAB" w:rsidP="00396CAB">
      <w:pPr>
        <w:pStyle w:val="BodyText"/>
      </w:pPr>
      <w:r>
        <w:t>A «Namespace» package in a PSM must have an owned comment with the stereotype «Documentation» applied, the body of which provides the definition documentation for the represented XML schema.</w:t>
      </w:r>
    </w:p>
    <w:p w14:paraId="702DF04A" w14:textId="77777777" w:rsidR="00396CAB" w:rsidRDefault="00396CAB" w:rsidP="00396CAB">
      <w:pPr>
        <w:pStyle w:val="Heading4"/>
      </w:pPr>
      <w:bookmarkStart w:id="224" w:name="_Ref317513784"/>
      <w:r>
        <w:t>Mapping Summary</w:t>
      </w:r>
      <w:bookmarkEnd w:id="224"/>
    </w:p>
    <w:p w14:paraId="2D6840B8" w14:textId="77777777" w:rsidR="00396CAB" w:rsidRPr="00720DB0" w:rsidRDefault="00396CAB" w:rsidP="00720DB0">
      <w:pPr>
        <w:pStyle w:val="Heading5"/>
      </w:pPr>
      <w:r w:rsidRPr="00720DB0">
        <w:t>PIM to PSM Mapping</w:t>
      </w:r>
    </w:p>
    <w:p w14:paraId="138793CF" w14:textId="09371043" w:rsidR="00396CAB" w:rsidRDefault="00396CAB" w:rsidP="00396CAB">
      <w:pPr>
        <w:pStyle w:val="BulletedText"/>
      </w:pPr>
      <w:r>
        <w:t>A package in a PIM shall map to a package in the PSM, with corresponding owned members mapped from the PIM. If the PIM package has the «Namespace» stereotype applied, then the PSM package also has the «Namespace» stereotype applied, with the same values for stereotype attributes.</w:t>
      </w:r>
      <w:r w:rsidR="000E5BB4">
        <w:t xml:space="preserve"> If the PIM Package has the «InformationModel» stereotype applied, then the PSM package has the «Namespace» stereotype applied, with the same values for the common stere</w:t>
      </w:r>
      <w:r w:rsidR="006D67A0">
        <w:t>otype attributes.</w:t>
      </w:r>
    </w:p>
    <w:p w14:paraId="533E322E" w14:textId="77777777" w:rsidR="00396CAB" w:rsidRDefault="00396CAB" w:rsidP="00396CAB">
      <w:pPr>
        <w:pStyle w:val="BulletedText"/>
      </w:pPr>
      <w:r>
        <w:t xml:space="preserve">If a «Namespace» </w:t>
      </w:r>
      <w:r w:rsidR="00583190">
        <w:t xml:space="preserve">or «InformationModel» </w:t>
      </w:r>
      <w:r>
        <w:t xml:space="preserve">package in a PIM has exactly one owned comment, then the corresponding PSM package shall have an owned comment with the «Documentation» stereotype applied and </w:t>
      </w:r>
      <w:r>
        <w:lastRenderedPageBreak/>
        <w:t>the same body as the PIM package’s comment. Otherwise, the PSM package shall have an owned comment with the «Documentation» stereotype applied and the same body as the «Documentation» comment owned by the PIM package. The comment body is adjusted to conform to NIEM conventions.</w:t>
      </w:r>
    </w:p>
    <w:p w14:paraId="14180194" w14:textId="77777777" w:rsidR="00396CAB" w:rsidRPr="00720DB0" w:rsidRDefault="00396CAB" w:rsidP="00720DB0">
      <w:pPr>
        <w:pStyle w:val="Heading5"/>
      </w:pPr>
      <w:r w:rsidRPr="00720DB0">
        <w:t>PSM to XML Schema Mapping</w:t>
      </w:r>
    </w:p>
    <w:p w14:paraId="78014FB2" w14:textId="77777777" w:rsidR="00396CAB" w:rsidRPr="00DB5AB4" w:rsidRDefault="00396CAB" w:rsidP="00396CAB">
      <w:pPr>
        <w:pStyle w:val="BulletedText"/>
      </w:pPr>
      <w:r>
        <w:t xml:space="preserve">A package in a PSM with the stereotype «Namespace» applied shall map to an XSD schema with </w:t>
      </w:r>
      <w:r w:rsidR="00534F9D">
        <w:t>«Namespace» stereotype attributes</w:t>
      </w:r>
      <w:r>
        <w:t xml:space="preserve"> mapped as given in </w:t>
      </w:r>
      <w:r>
        <w:fldChar w:fldCharType="begin"/>
      </w:r>
      <w:r>
        <w:instrText xml:space="preserve"> REF _Ref317076893 \h </w:instrText>
      </w:r>
      <w:r>
        <w:fldChar w:fldCharType="separate"/>
      </w:r>
      <w:r w:rsidR="00B81ED7">
        <w:t xml:space="preserve">Table </w:t>
      </w:r>
      <w:r w:rsidR="00B81ED7">
        <w:rPr>
          <w:noProof/>
        </w:rPr>
        <w:t>7</w:t>
      </w:r>
      <w:r w:rsidR="00B81ED7">
        <w:noBreakHyphen/>
      </w:r>
      <w:r w:rsidR="00B81ED7">
        <w:rPr>
          <w:noProof/>
        </w:rPr>
        <w:t>6</w:t>
      </w:r>
      <w:r>
        <w:fldChar w:fldCharType="end"/>
      </w:r>
      <w:r>
        <w:t xml:space="preserve"> and elements in the package mapped per </w:t>
      </w:r>
      <w:r>
        <w:fldChar w:fldCharType="begin"/>
      </w:r>
      <w:r>
        <w:instrText xml:space="preserve"> REF _Ref316894907 \h </w:instrText>
      </w:r>
      <w:r>
        <w:fldChar w:fldCharType="separate"/>
      </w:r>
      <w:r w:rsidR="00B81ED7">
        <w:t xml:space="preserve">Table </w:t>
      </w:r>
      <w:r w:rsidR="00B81ED7">
        <w:rPr>
          <w:noProof/>
        </w:rPr>
        <w:t>7</w:t>
      </w:r>
      <w:r w:rsidR="00B81ED7">
        <w:noBreakHyphen/>
      </w:r>
      <w:r w:rsidR="00B81ED7">
        <w:rPr>
          <w:noProof/>
        </w:rPr>
        <w:t>5</w:t>
      </w:r>
      <w:r>
        <w:fldChar w:fldCharType="end"/>
      </w:r>
      <w:r>
        <w:t>.</w:t>
      </w:r>
    </w:p>
    <w:p w14:paraId="655B640F" w14:textId="207793F6" w:rsidR="00396CAB" w:rsidRDefault="00396CAB" w:rsidP="00720DB0">
      <w:pPr>
        <w:pStyle w:val="Caption"/>
        <w:keepNext/>
      </w:pPr>
      <w:bookmarkStart w:id="225" w:name="_Ref317076893"/>
      <w:r>
        <w:t xml:space="preserve">Table </w:t>
      </w:r>
      <w:r w:rsidR="00333F36">
        <w:fldChar w:fldCharType="begin"/>
      </w:r>
      <w:r w:rsidR="00333F36">
        <w:instrText xml:space="preserve"> STYLE</w:instrText>
      </w:r>
      <w:r w:rsidR="00333F36">
        <w:instrText xml:space="preserve">REF 1 \s </w:instrText>
      </w:r>
      <w:r w:rsidR="00333F36">
        <w:fldChar w:fldCharType="separate"/>
      </w:r>
      <w:r w:rsidR="00B81ED7">
        <w:rPr>
          <w:noProof/>
        </w:rPr>
        <w:t>7</w:t>
      </w:r>
      <w:r w:rsidR="00333F36">
        <w:rPr>
          <w:noProof/>
        </w:rPr>
        <w:fldChar w:fldCharType="end"/>
      </w:r>
      <w:r w:rsidR="000A71CF">
        <w:noBreakHyphen/>
      </w:r>
      <w:r w:rsidR="00333F36">
        <w:fldChar w:fldCharType="begin"/>
      </w:r>
      <w:r w:rsidR="00333F36">
        <w:instrText xml:space="preserve"> SEQ Table \* ARABIC \s 1 </w:instrText>
      </w:r>
      <w:r w:rsidR="00333F36">
        <w:fldChar w:fldCharType="separate"/>
      </w:r>
      <w:r w:rsidR="00B81ED7">
        <w:rPr>
          <w:noProof/>
        </w:rPr>
        <w:t>6</w:t>
      </w:r>
      <w:r w:rsidR="00333F36">
        <w:rPr>
          <w:noProof/>
        </w:rPr>
        <w:fldChar w:fldCharType="end"/>
      </w:r>
      <w:bookmarkEnd w:id="225"/>
      <w:r>
        <w:t xml:space="preserve"> Mapping of a «Namespace» package to an xs:schema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6"/>
        <w:gridCol w:w="6950"/>
      </w:tblGrid>
      <w:tr w:rsidR="00396CAB" w:rsidRPr="00232E14" w14:paraId="46CD8055" w14:textId="77777777" w:rsidTr="00305589">
        <w:tc>
          <w:tcPr>
            <w:tcW w:w="2599" w:type="dxa"/>
            <w:shd w:val="clear" w:color="auto" w:fill="D9D9D9" w:themeFill="background1" w:themeFillShade="D9"/>
          </w:tcPr>
          <w:p w14:paraId="7E1A9226" w14:textId="77777777" w:rsidR="00396CAB" w:rsidRPr="00232E14" w:rsidRDefault="00534F9D" w:rsidP="00396CAB">
            <w:pPr>
              <w:pStyle w:val="BodyText"/>
              <w:keepNext/>
              <w:jc w:val="center"/>
              <w:rPr>
                <w:b/>
              </w:rPr>
            </w:pPr>
            <w:r>
              <w:rPr>
                <w:b/>
              </w:rPr>
              <w:t>Stereotype Attributes</w:t>
            </w:r>
          </w:p>
        </w:tc>
        <w:tc>
          <w:tcPr>
            <w:tcW w:w="6977" w:type="dxa"/>
            <w:shd w:val="clear" w:color="auto" w:fill="D9D9D9" w:themeFill="background1" w:themeFillShade="D9"/>
          </w:tcPr>
          <w:p w14:paraId="5C65C1ED" w14:textId="77777777" w:rsidR="00396CAB" w:rsidRPr="00232E14" w:rsidRDefault="00396CAB" w:rsidP="00396CAB">
            <w:pPr>
              <w:pStyle w:val="BodyText"/>
              <w:keepNext/>
              <w:jc w:val="center"/>
              <w:rPr>
                <w:b/>
              </w:rPr>
            </w:pPr>
            <w:r w:rsidRPr="00232E14">
              <w:rPr>
                <w:b/>
              </w:rPr>
              <w:t>Schema Property</w:t>
            </w:r>
          </w:p>
        </w:tc>
      </w:tr>
      <w:tr w:rsidR="00396CAB" w14:paraId="4182B0E3" w14:textId="77777777" w:rsidTr="00056754">
        <w:tc>
          <w:tcPr>
            <w:tcW w:w="2599" w:type="dxa"/>
            <w:shd w:val="clear" w:color="auto" w:fill="auto"/>
          </w:tcPr>
          <w:p w14:paraId="54C1118C" w14:textId="77777777" w:rsidR="00396CAB" w:rsidRDefault="00396CAB" w:rsidP="00396CAB">
            <w:pPr>
              <w:pStyle w:val="BodyText"/>
              <w:keepNext/>
            </w:pPr>
            <w:r>
              <w:t>Namespace::targetNamespace</w:t>
            </w:r>
          </w:p>
        </w:tc>
        <w:tc>
          <w:tcPr>
            <w:tcW w:w="6977" w:type="dxa"/>
            <w:shd w:val="clear" w:color="auto" w:fill="auto"/>
          </w:tcPr>
          <w:p w14:paraId="0DCB0B71" w14:textId="1D02F950" w:rsidR="00396CAB" w:rsidRPr="00534F9D" w:rsidRDefault="00396CAB" w:rsidP="00734DE2">
            <w:pPr>
              <w:pStyle w:val="BodyText"/>
              <w:keepNext/>
              <w:rPr>
                <w:rStyle w:val="CodeInline"/>
              </w:rPr>
            </w:pPr>
            <w:r w:rsidRPr="00534F9D">
              <w:rPr>
                <w:rStyle w:val="CodeInline"/>
              </w:rPr>
              <w:t>xs:schema/@targetNamespace</w:t>
            </w:r>
          </w:p>
        </w:tc>
      </w:tr>
      <w:tr w:rsidR="00396CAB" w14:paraId="464D14CE" w14:textId="77777777" w:rsidTr="00056754">
        <w:tc>
          <w:tcPr>
            <w:tcW w:w="2599" w:type="dxa"/>
            <w:shd w:val="clear" w:color="auto" w:fill="auto"/>
          </w:tcPr>
          <w:p w14:paraId="4DC8CF34" w14:textId="77777777" w:rsidR="00396CAB" w:rsidRDefault="00396CAB" w:rsidP="00396CAB">
            <w:pPr>
              <w:pStyle w:val="BodyText"/>
              <w:keepNext/>
            </w:pPr>
            <w:r>
              <w:t>Namespace::version</w:t>
            </w:r>
          </w:p>
        </w:tc>
        <w:tc>
          <w:tcPr>
            <w:tcW w:w="6977" w:type="dxa"/>
            <w:shd w:val="clear" w:color="auto" w:fill="auto"/>
          </w:tcPr>
          <w:p w14:paraId="2BC1D675" w14:textId="16232996" w:rsidR="00396CAB" w:rsidRPr="00534F9D" w:rsidRDefault="00396CAB" w:rsidP="00734DE2">
            <w:pPr>
              <w:pStyle w:val="BodyText"/>
              <w:keepNext/>
              <w:rPr>
                <w:rStyle w:val="CodeInline"/>
              </w:rPr>
            </w:pPr>
            <w:r w:rsidRPr="00534F9D">
              <w:rPr>
                <w:rStyle w:val="CodeInline"/>
              </w:rPr>
              <w:t>xs:schema/@version</w:t>
            </w:r>
          </w:p>
        </w:tc>
      </w:tr>
    </w:tbl>
    <w:p w14:paraId="078D8FDF" w14:textId="5507B23E" w:rsidR="00396CAB" w:rsidRDefault="00396CAB" w:rsidP="001D27DD">
      <w:pPr>
        <w:pStyle w:val="BodyText"/>
        <w:numPr>
          <w:ilvl w:val="0"/>
          <w:numId w:val="7"/>
        </w:numPr>
      </w:pPr>
      <w:r>
        <w:t xml:space="preserve">The «Documentation» comment owned by a «Namespace» package in the PSM shall map to the documentation for the XML schema mapped from the package, with the body of the comment providing the </w:t>
      </w:r>
      <w:r w:rsidRPr="005F5921">
        <w:rPr>
          <w:rStyle w:val="CodeInline"/>
        </w:rPr>
        <w:t>xs:</w:t>
      </w:r>
      <w:r>
        <w:rPr>
          <w:rStyle w:val="CodeInline"/>
        </w:rPr>
        <w:t>schema</w:t>
      </w:r>
      <w:r w:rsidRPr="005F5921">
        <w:rPr>
          <w:rStyle w:val="CodeInline"/>
        </w:rPr>
        <w:t>/xs:annotation/xs:documentation</w:t>
      </w:r>
      <w:r>
        <w:t xml:space="preserve"> for the schema definition.</w:t>
      </w:r>
    </w:p>
    <w:p w14:paraId="5CD5069F" w14:textId="77777777" w:rsidR="00396CAB" w:rsidRDefault="00396CAB" w:rsidP="00396CAB">
      <w:pPr>
        <w:pStyle w:val="Heading4"/>
      </w:pPr>
      <w:r>
        <w:t>Example</w:t>
      </w:r>
    </w:p>
    <w:p w14:paraId="736BECD5" w14:textId="77777777" w:rsidR="00396CAB" w:rsidRPr="00720DB0" w:rsidRDefault="00396CAB" w:rsidP="00720DB0">
      <w:pPr>
        <w:pStyle w:val="Heading5"/>
      </w:pPr>
      <w:r w:rsidRPr="00720DB0">
        <w:t xml:space="preserve">PIM </w:t>
      </w:r>
      <w:r w:rsidR="004423B3" w:rsidRPr="00720DB0">
        <w:t xml:space="preserve">and PSM </w:t>
      </w:r>
      <w:r w:rsidRPr="00720DB0">
        <w:t>Representation</w:t>
      </w:r>
    </w:p>
    <w:p w14:paraId="0E6996E0" w14:textId="4C7A243F" w:rsidR="00396CAB" w:rsidRDefault="00956224" w:rsidP="00396CAB">
      <w:pPr>
        <w:pStyle w:val="BodyText"/>
      </w:pPr>
      <w:r>
        <w:fldChar w:fldCharType="begin"/>
      </w:r>
      <w:r>
        <w:instrText xml:space="preserve"> REF _Ref317089724 \h </w:instrText>
      </w:r>
      <w:r>
        <w:fldChar w:fldCharType="separate"/>
      </w:r>
      <w:r w:rsidR="00B81ED7">
        <w:t xml:space="preserve">Figure </w:t>
      </w:r>
      <w:r w:rsidR="00B81ED7">
        <w:rPr>
          <w:noProof/>
        </w:rPr>
        <w:t>7</w:t>
      </w:r>
      <w:r w:rsidR="00B81ED7">
        <w:noBreakHyphen/>
      </w:r>
      <w:r w:rsidR="00B81ED7">
        <w:rPr>
          <w:noProof/>
        </w:rPr>
        <w:t>2</w:t>
      </w:r>
      <w:r>
        <w:fldChar w:fldCharType="end"/>
      </w:r>
      <w:r w:rsidR="00396CAB">
        <w:t xml:space="preserve"> shows an example of a NIEM namespace represented as a package. The package contains </w:t>
      </w:r>
      <w:r w:rsidR="004C2B8E">
        <w:t>c</w:t>
      </w:r>
      <w:r w:rsidR="00396CAB">
        <w:t>lass</w:t>
      </w:r>
      <w:r w:rsidR="004C2B8E">
        <w:t>es</w:t>
      </w:r>
      <w:r w:rsidR="00396CAB">
        <w:t xml:space="preserve"> </w:t>
      </w:r>
      <w:r w:rsidR="00E651F8">
        <w:t xml:space="preserve">(not shown in the diagram) </w:t>
      </w:r>
      <w:r w:rsidR="00396CAB">
        <w:t>th</w:t>
      </w:r>
      <w:r w:rsidR="00B10D32">
        <w:t>at</w:t>
      </w:r>
      <w:r w:rsidR="00396CAB">
        <w:t xml:space="preserve"> represents NIEM object type</w:t>
      </w:r>
      <w:r w:rsidR="004C2B8E">
        <w:t>s</w:t>
      </w:r>
      <w:r w:rsidR="00396CAB">
        <w:t xml:space="preserve"> (see Subclause </w:t>
      </w:r>
      <w:r w:rsidR="00396CAB">
        <w:fldChar w:fldCharType="begin"/>
      </w:r>
      <w:r w:rsidR="00396CAB">
        <w:instrText xml:space="preserve"> REF _Ref317155214 \r \h </w:instrText>
      </w:r>
      <w:r w:rsidR="00396CAB">
        <w:fldChar w:fldCharType="separate"/>
      </w:r>
      <w:r w:rsidR="00B81ED7">
        <w:t>7.3.2</w:t>
      </w:r>
      <w:r w:rsidR="00396CAB">
        <w:fldChar w:fldCharType="end"/>
      </w:r>
      <w:r w:rsidR="00396CAB">
        <w:t>). The properties of th</w:t>
      </w:r>
      <w:r w:rsidR="004C2B8E">
        <w:t>ese</w:t>
      </w:r>
      <w:r w:rsidR="00396CAB">
        <w:t xml:space="preserve"> class</w:t>
      </w:r>
      <w:r w:rsidR="004C2B8E">
        <w:t>es</w:t>
      </w:r>
      <w:r w:rsidR="00396CAB">
        <w:t xml:space="preserve"> represent both the declaration of NIEM properties and the use of those properties in the context of the object type</w:t>
      </w:r>
      <w:r w:rsidR="004C2B8E">
        <w:t>s</w:t>
      </w:r>
      <w:r w:rsidR="00396CAB">
        <w:t xml:space="preserve"> represented by the class</w:t>
      </w:r>
      <w:r w:rsidR="004C2B8E">
        <w:t>es</w:t>
      </w:r>
      <w:r w:rsidR="00396CAB">
        <w:t xml:space="preserve"> (see Subclause </w:t>
      </w:r>
      <w:r w:rsidR="00396CAB">
        <w:fldChar w:fldCharType="begin"/>
      </w:r>
      <w:r w:rsidR="00396CAB">
        <w:instrText xml:space="preserve"> REF _Ref316856575 \r \h </w:instrText>
      </w:r>
      <w:r w:rsidR="00396CAB">
        <w:fldChar w:fldCharType="separate"/>
      </w:r>
      <w:r w:rsidR="00B81ED7">
        <w:t>7.5.2</w:t>
      </w:r>
      <w:r w:rsidR="00396CAB">
        <w:fldChar w:fldCharType="end"/>
      </w:r>
      <w:r w:rsidR="00396CAB">
        <w:t>). Therefore, the names of the object type</w:t>
      </w:r>
      <w:r w:rsidR="004C2B8E">
        <w:t>s</w:t>
      </w:r>
      <w:r w:rsidR="00396CAB">
        <w:t xml:space="preserve"> and all the properties are members of the identified NIEM namespace.</w:t>
      </w:r>
    </w:p>
    <w:p w14:paraId="03CDCDA5" w14:textId="6A15C53E" w:rsidR="00396CAB" w:rsidRDefault="004C2B8E" w:rsidP="00996FB1">
      <w:pPr>
        <w:pStyle w:val="BodyText"/>
        <w:keepNext/>
        <w:rPr>
          <w:noProof/>
        </w:rPr>
      </w:pPr>
      <w:bookmarkStart w:id="226" w:name="_Ref316835799"/>
      <w:r>
        <w:rPr>
          <w:noProof/>
          <w:lang w:val="en-GB" w:eastAsia="en-GB"/>
        </w:rPr>
        <w:drawing>
          <wp:inline distT="0" distB="0" distL="0" distR="0" wp14:anchorId="0EF116B0" wp14:editId="52002199">
            <wp:extent cx="5384127" cy="2069841"/>
            <wp:effectExtent l="0" t="0" r="762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84127" cy="2069841"/>
                    </a:xfrm>
                    <a:prstGeom prst="rect">
                      <a:avLst/>
                    </a:prstGeom>
                  </pic:spPr>
                </pic:pic>
              </a:graphicData>
            </a:graphic>
          </wp:inline>
        </w:drawing>
      </w:r>
    </w:p>
    <w:p w14:paraId="0956E43F" w14:textId="137FD7C7" w:rsidR="00396CAB" w:rsidRDefault="00396CAB" w:rsidP="00720DB0">
      <w:pPr>
        <w:pStyle w:val="Caption"/>
      </w:pPr>
      <w:bookmarkStart w:id="227" w:name="_Ref317089724"/>
      <w:r>
        <w:t xml:space="preserve">Figure </w:t>
      </w:r>
      <w:r w:rsidR="00333F36">
        <w:fldChar w:fldCharType="begin"/>
      </w:r>
      <w:r w:rsidR="00333F36">
        <w:instrText xml:space="preserve"> STYLEREF 1 \s </w:instrText>
      </w:r>
      <w:r w:rsidR="00333F36">
        <w:fldChar w:fldCharType="separate"/>
      </w:r>
      <w:r w:rsidR="00B81ED7">
        <w:rPr>
          <w:noProof/>
        </w:rPr>
        <w:t>7</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2</w:t>
      </w:r>
      <w:r w:rsidR="00333F36">
        <w:rPr>
          <w:noProof/>
        </w:rPr>
        <w:fldChar w:fldCharType="end"/>
      </w:r>
      <w:bookmarkEnd w:id="227"/>
      <w:r>
        <w:t xml:space="preserve"> Representation of a NIEM-conforming XML schema as a UML package</w:t>
      </w:r>
    </w:p>
    <w:p w14:paraId="657F0C4B" w14:textId="77777777" w:rsidR="00396CAB" w:rsidRPr="00720DB0" w:rsidRDefault="00396CAB" w:rsidP="005C5938">
      <w:pPr>
        <w:pStyle w:val="Heading5"/>
      </w:pPr>
      <w:r w:rsidRPr="00720DB0">
        <w:t>XML Schema Representation</w:t>
      </w:r>
    </w:p>
    <w:p w14:paraId="5607770E" w14:textId="1E1D87FA" w:rsidR="00396CAB" w:rsidRDefault="00396CAB" w:rsidP="00396CAB">
      <w:pPr>
        <w:pStyle w:val="BodyText"/>
      </w:pPr>
      <w:r>
        <w:t xml:space="preserve">The package shown in </w:t>
      </w:r>
      <w:r>
        <w:fldChar w:fldCharType="begin"/>
      </w:r>
      <w:r>
        <w:instrText xml:space="preserve"> REF _Ref317089724 \h  \* MERGEFORMAT </w:instrText>
      </w:r>
      <w:r>
        <w:fldChar w:fldCharType="separate"/>
      </w:r>
      <w:r w:rsidR="00B81ED7">
        <w:t xml:space="preserve">Figure </w:t>
      </w:r>
      <w:r w:rsidR="00B81ED7">
        <w:rPr>
          <w:noProof/>
        </w:rPr>
        <w:t>7</w:t>
      </w:r>
      <w:r w:rsidR="00B81ED7">
        <w:rPr>
          <w:noProof/>
        </w:rPr>
        <w:noBreakHyphen/>
        <w:t>2</w:t>
      </w:r>
      <w:r>
        <w:fldChar w:fldCharType="end"/>
      </w:r>
      <w:r>
        <w:t xml:space="preserve"> represents the following XML schema (with </w:t>
      </w:r>
      <w:r w:rsidR="00FA745B">
        <w:t>various attributes and elements</w:t>
      </w:r>
      <w:r>
        <w:t xml:space="preserve"> elided): </w:t>
      </w:r>
    </w:p>
    <w:p w14:paraId="776F3DCF" w14:textId="234DE84A" w:rsidR="00396CAB" w:rsidRDefault="00396CAB" w:rsidP="00720DB0">
      <w:pPr>
        <w:pStyle w:val="CodeText"/>
      </w:pPr>
      <w:r>
        <w:t xml:space="preserve">&lt;xs:schema </w:t>
      </w:r>
    </w:p>
    <w:p w14:paraId="63A0F7CB" w14:textId="6C21198E" w:rsidR="00FA745B" w:rsidRDefault="00396CAB" w:rsidP="00720DB0">
      <w:pPr>
        <w:pStyle w:val="CodeText"/>
      </w:pPr>
      <w:r>
        <w:t xml:space="preserve">    targetNamespace=</w:t>
      </w:r>
      <w:r w:rsidR="00362559">
        <w:t>"</w:t>
      </w:r>
      <w:r w:rsidR="00FA745B" w:rsidRPr="00FA745B">
        <w:t>http://release.niem.gov/niem/domains/cbrn/3.0/</w:t>
      </w:r>
      <w:r w:rsidR="00362559">
        <w:t>"</w:t>
      </w:r>
      <w:r>
        <w:t xml:space="preserve"> version=</w:t>
      </w:r>
      <w:r w:rsidR="00362559">
        <w:t>"</w:t>
      </w:r>
      <w:r>
        <w:t>1</w:t>
      </w:r>
      <w:r w:rsidR="00362559">
        <w:t>"</w:t>
      </w:r>
    </w:p>
    <w:p w14:paraId="6EFD66B3" w14:textId="3CBBEF3F" w:rsidR="00FA745B" w:rsidRDefault="00FA745B" w:rsidP="00720DB0">
      <w:pPr>
        <w:pStyle w:val="CodeText"/>
      </w:pPr>
      <w:r>
        <w:t xml:space="preserve">    </w:t>
      </w:r>
      <w:r w:rsidRPr="00FA745B">
        <w:t>ct:conformanceTargets=</w:t>
      </w:r>
      <w:r>
        <w:t>"</w:t>
      </w:r>
      <w:r w:rsidRPr="00FA745B">
        <w:t>http://reference.niem.gov/niem/specification/naming-and-</w:t>
      </w:r>
      <w:r>
        <w:br/>
        <w:t xml:space="preserve">                                           </w:t>
      </w:r>
      <w:r w:rsidRPr="00FA745B">
        <w:t>design-rules/3.0/#ReferenceSchemaDocument</w:t>
      </w:r>
      <w:r>
        <w:t>"</w:t>
      </w:r>
    </w:p>
    <w:p w14:paraId="682A45ED" w14:textId="3DF5EB44" w:rsidR="00396CAB" w:rsidRDefault="00FA745B" w:rsidP="00720DB0">
      <w:pPr>
        <w:pStyle w:val="CodeText"/>
      </w:pPr>
      <w:r>
        <w:t xml:space="preserve">    </w:t>
      </w:r>
      <w:r w:rsidRPr="00FA745B">
        <w:t>xmlns:ct=</w:t>
      </w:r>
      <w:r>
        <w:t>"</w:t>
      </w:r>
      <w:r w:rsidRPr="00FA745B">
        <w:t>http://release.niem.gov/niem/conformanceTargets/3.0/</w:t>
      </w:r>
      <w:r>
        <w:t>"  ...</w:t>
      </w:r>
      <w:r w:rsidR="00396CAB">
        <w:t>&gt;</w:t>
      </w:r>
    </w:p>
    <w:p w14:paraId="38C973F5" w14:textId="7ED52AB5" w:rsidR="00396CAB" w:rsidRDefault="00396CAB" w:rsidP="00720DB0">
      <w:pPr>
        <w:pStyle w:val="CodeText"/>
      </w:pPr>
      <w:r>
        <w:lastRenderedPageBreak/>
        <w:t xml:space="preserve">    &lt;xs:annotation&gt;</w:t>
      </w:r>
    </w:p>
    <w:p w14:paraId="237261A9" w14:textId="52D45B10" w:rsidR="00396CAB" w:rsidRDefault="00396CAB" w:rsidP="00720DB0">
      <w:pPr>
        <w:pStyle w:val="CodeText"/>
      </w:pPr>
      <w:r>
        <w:t xml:space="preserve">        &lt;xs:documentation&gt;</w:t>
      </w:r>
    </w:p>
    <w:p w14:paraId="76195A32" w14:textId="77777777" w:rsidR="00396CAB" w:rsidRDefault="00396CAB" w:rsidP="00720DB0">
      <w:pPr>
        <w:pStyle w:val="CodeText"/>
      </w:pPr>
      <w:r>
        <w:t xml:space="preserve">            Chemical, Biological, Radiological, and Nuclear Domain</w:t>
      </w:r>
    </w:p>
    <w:p w14:paraId="45A62D25" w14:textId="37B651A6" w:rsidR="00396CAB" w:rsidRDefault="00396CAB" w:rsidP="00720DB0">
      <w:pPr>
        <w:pStyle w:val="CodeText"/>
      </w:pPr>
      <w:r>
        <w:t xml:space="preserve">        &lt;/xs:documentation&gt;</w:t>
      </w:r>
    </w:p>
    <w:p w14:paraId="48337093" w14:textId="6867292A" w:rsidR="00396CAB" w:rsidRDefault="00396CAB" w:rsidP="00720DB0">
      <w:pPr>
        <w:pStyle w:val="CodeText"/>
      </w:pPr>
      <w:r>
        <w:t xml:space="preserve">    &lt;/xs:annotation&gt;</w:t>
      </w:r>
    </w:p>
    <w:p w14:paraId="7872870C" w14:textId="77777777" w:rsidR="00396CAB" w:rsidRDefault="00396CAB" w:rsidP="00720DB0">
      <w:pPr>
        <w:pStyle w:val="CodeText"/>
      </w:pPr>
      <w:r>
        <w:tab/>
        <w:t>...</w:t>
      </w:r>
    </w:p>
    <w:p w14:paraId="5CB3DAC8" w14:textId="58A3249F" w:rsidR="00396CAB" w:rsidRPr="008766E9" w:rsidRDefault="00396CAB" w:rsidP="00720DB0">
      <w:pPr>
        <w:pStyle w:val="CodeText"/>
      </w:pPr>
      <w:r>
        <w:t>&lt;/xs:schema&gt;</w:t>
      </w:r>
    </w:p>
    <w:p w14:paraId="7ADD1B92" w14:textId="77777777" w:rsidR="00396CAB" w:rsidRDefault="00396CAB" w:rsidP="007B4D6D">
      <w:pPr>
        <w:pStyle w:val="Heading3"/>
      </w:pPr>
      <w:bookmarkStart w:id="228" w:name="_Ref317239469"/>
      <w:bookmarkStart w:id="229" w:name="_Toc364003706"/>
      <w:bookmarkStart w:id="230" w:name="_Toc426452214"/>
      <w:r>
        <w:t>NIEM Names</w:t>
      </w:r>
      <w:bookmarkEnd w:id="226"/>
      <w:bookmarkEnd w:id="228"/>
      <w:bookmarkEnd w:id="229"/>
      <w:bookmarkEnd w:id="230"/>
    </w:p>
    <w:p w14:paraId="0F77A5FB" w14:textId="77777777" w:rsidR="00396CAB" w:rsidRDefault="00396CAB" w:rsidP="00396CAB">
      <w:pPr>
        <w:pStyle w:val="Heading4"/>
      </w:pPr>
      <w:r>
        <w:t>Background</w:t>
      </w:r>
    </w:p>
    <w:p w14:paraId="7C273E0F" w14:textId="3FE76B66" w:rsidR="00396CAB" w:rsidRDefault="00396CAB" w:rsidP="00396CAB">
      <w:pPr>
        <w:pStyle w:val="BodyText"/>
      </w:pPr>
      <w:r>
        <w:t xml:space="preserve">The NIEM NDR includes extensive rules on the naming of NIEM components. </w:t>
      </w:r>
      <w:r>
        <w:rPr>
          <w:caps/>
        </w:rPr>
        <w:t xml:space="preserve">A </w:t>
      </w:r>
      <w:r>
        <w:rPr>
          <w:i/>
        </w:rPr>
        <w:t>NIEM name</w:t>
      </w:r>
      <w:r>
        <w:t xml:space="preserve"> is a name of a NIEM component that follows the naming rules given in </w:t>
      </w:r>
      <w:r w:rsidR="000F5673">
        <w:t>[NIEM-NDR]</w:t>
      </w:r>
      <w:hyperlink r:id="rId99" w:anchor="section_10" w:history="1">
        <w:r w:rsidR="000F5673" w:rsidRPr="000119C7">
          <w:rPr>
            <w:rStyle w:val="Hyperlink"/>
          </w:rPr>
          <w:t xml:space="preserve"> Section 10</w:t>
        </w:r>
      </w:hyperlink>
      <w:r w:rsidR="000F5673">
        <w:t xml:space="preserve">. </w:t>
      </w:r>
      <w:r>
        <w:t>A NIEM name has the form of a sequence of required object class, property and representation terms, with optional qualifiers for these terms.</w:t>
      </w:r>
    </w:p>
    <w:p w14:paraId="0884C847" w14:textId="77777777" w:rsidR="00396CAB" w:rsidRDefault="00396CAB" w:rsidP="00396CAB">
      <w:pPr>
        <w:pStyle w:val="Heading4"/>
      </w:pPr>
      <w:r>
        <w:t>Representation</w:t>
      </w:r>
    </w:p>
    <w:p w14:paraId="690404F6" w14:textId="77777777" w:rsidR="00396CAB" w:rsidRPr="00720DB0" w:rsidRDefault="00396CAB" w:rsidP="00720DB0">
      <w:pPr>
        <w:pStyle w:val="Heading5"/>
      </w:pPr>
      <w:r w:rsidRPr="00720DB0">
        <w:t>Common</w:t>
      </w:r>
    </w:p>
    <w:p w14:paraId="5A3F41E9" w14:textId="77777777" w:rsidR="00396CAB" w:rsidRDefault="00396CAB" w:rsidP="00396CAB">
      <w:pPr>
        <w:pStyle w:val="BodyText"/>
      </w:pPr>
      <w:r>
        <w:t>T</w:t>
      </w:r>
      <w:r w:rsidRPr="00EB4A90">
        <w:t xml:space="preserve">he uniqueness rules for NIEM component names in a NIEM namespace are based on the use of proper NIEM names, regardless of what names are used for the corresponding model elements in a PIM. Therefore, every model element in a </w:t>
      </w:r>
      <w:r>
        <w:t>NIEM-UML model</w:t>
      </w:r>
      <w:r w:rsidRPr="00EB4A90">
        <w:t xml:space="preserve"> that represents a NIEM component as listed in </w:t>
      </w:r>
      <w:r w:rsidRPr="00EB4A90">
        <w:fldChar w:fldCharType="begin"/>
      </w:r>
      <w:r w:rsidRPr="00EB4A90">
        <w:instrText xml:space="preserve"> REF _Ref316894907 \h </w:instrText>
      </w:r>
      <w:r>
        <w:instrText xml:space="preserve"> \* MERGEFORMAT </w:instrText>
      </w:r>
      <w:r w:rsidRPr="00EB4A90">
        <w:fldChar w:fldCharType="separate"/>
      </w:r>
      <w:r w:rsidR="00B81ED7">
        <w:t>Table 7</w:t>
      </w:r>
      <w:r w:rsidR="00B81ED7">
        <w:noBreakHyphen/>
        <w:t>5</w:t>
      </w:r>
      <w:r w:rsidRPr="00EB4A90">
        <w:fldChar w:fldCharType="end"/>
      </w:r>
      <w:r w:rsidRPr="00EB4A90">
        <w:t xml:space="preserve"> is considered to have a corresponding NIEM name</w:t>
      </w:r>
      <w:r>
        <w:t>.</w:t>
      </w:r>
    </w:p>
    <w:p w14:paraId="47D05ABD" w14:textId="77777777" w:rsidR="00396CAB" w:rsidRPr="00720DB0" w:rsidRDefault="00396CAB" w:rsidP="00720DB0">
      <w:pPr>
        <w:pStyle w:val="Heading5"/>
      </w:pPr>
      <w:r w:rsidRPr="00720DB0">
        <w:t>PIM</w:t>
      </w:r>
    </w:p>
    <w:p w14:paraId="09C7D0C7" w14:textId="1238C09C" w:rsidR="00396CAB" w:rsidRPr="00EB4A90" w:rsidRDefault="00396CAB" w:rsidP="00396CAB">
      <w:pPr>
        <w:pStyle w:val="BodyText"/>
      </w:pPr>
      <w:r>
        <w:t>The names of the UML model elements representing NIEM components in a PIM are not required to comply with the NDR naming rules</w:t>
      </w:r>
      <w:r w:rsidR="0026077C">
        <w:t xml:space="preserve">.  However, </w:t>
      </w:r>
      <w:r w:rsidRPr="00EB4A90">
        <w:t xml:space="preserve">every model element in a PIM that represents a NIEM component </w:t>
      </w:r>
      <w:r>
        <w:t xml:space="preserve">has a NIEM name. </w:t>
      </w:r>
      <w:r w:rsidRPr="00EB4A90">
        <w:t>The NIEM name for a PIM element may be specified explicitly by applying the «ReferenceName» stereotype to the element and setting the NIEMName attribute. If the PIM element does not have the «ReferenceName» stereotype applied, and its UML name conforms to the NDR naming rules, then this is also the NIEM name for the element. Otherwise, the NIEM name for the element is constructed from the UML name as specified in the default PSM mapping rules in subsequent subclauses covering each kind of item.</w:t>
      </w:r>
    </w:p>
    <w:p w14:paraId="51A111DF" w14:textId="6ACBA57B" w:rsidR="00396CAB" w:rsidRPr="00EB4A90" w:rsidRDefault="00396CAB" w:rsidP="00720DB0">
      <w:pPr>
        <w:pStyle w:val="BodyText"/>
      </w:pPr>
      <w:r w:rsidRPr="006A2A8F">
        <w:rPr>
          <w:b/>
        </w:rPr>
        <w:t>NOTE.</w:t>
      </w:r>
      <w:r w:rsidRPr="00EB4A90">
        <w:t xml:space="preserve"> The rules for constructing NIEM names are intended to produce names that are syntactically valid according to the rules for required name prefixes and/or suffixes. It is still the responsibility of the modeler to provide UML names for model elements representing NIEM components that have semantically appropriate object-class, property and qualifier terms (per </w:t>
      </w:r>
      <w:r w:rsidR="00493AC1">
        <w:t>[NIEM-NDR</w:t>
      </w:r>
      <w:r w:rsidR="000F5673">
        <w:t>] sections</w:t>
      </w:r>
      <w:r w:rsidRPr="00EB4A90">
        <w:t xml:space="preserve"> </w:t>
      </w:r>
      <w:hyperlink r:id="rId100" w:anchor="section_10.8.4" w:history="1">
        <w:r w:rsidR="00493AC1" w:rsidRPr="000F5673">
          <w:rPr>
            <w:rStyle w:val="Hyperlink"/>
          </w:rPr>
          <w:t>10.8.</w:t>
        </w:r>
        <w:r w:rsidR="000F5673" w:rsidRPr="000F5673">
          <w:rPr>
            <w:rStyle w:val="Hyperlink"/>
          </w:rPr>
          <w:t>4</w:t>
        </w:r>
      </w:hyperlink>
      <w:r w:rsidR="00493AC1">
        <w:t xml:space="preserve">, </w:t>
      </w:r>
      <w:hyperlink r:id="rId101" w:anchor="section_10.8.5" w:history="1">
        <w:r w:rsidR="00493AC1" w:rsidRPr="000F5673">
          <w:rPr>
            <w:rStyle w:val="Hyperlink"/>
          </w:rPr>
          <w:t>10.8.</w:t>
        </w:r>
        <w:r w:rsidR="000F5673" w:rsidRPr="000F5673">
          <w:rPr>
            <w:rStyle w:val="Hyperlink"/>
          </w:rPr>
          <w:t>5</w:t>
        </w:r>
      </w:hyperlink>
      <w:r w:rsidR="00493AC1">
        <w:t xml:space="preserve"> and </w:t>
      </w:r>
      <w:hyperlink r:id="rId102" w:anchor="section_10.8.6" w:history="1">
        <w:r w:rsidR="00493AC1" w:rsidRPr="000F5673">
          <w:rPr>
            <w:rStyle w:val="Hyperlink"/>
          </w:rPr>
          <w:t>10.8.</w:t>
        </w:r>
        <w:r w:rsidR="000F5673" w:rsidRPr="000F5673">
          <w:rPr>
            <w:rStyle w:val="Hyperlink"/>
          </w:rPr>
          <w:t>6</w:t>
        </w:r>
      </w:hyperlink>
      <w:r w:rsidRPr="00EB4A90">
        <w:t>), so that the constructed NIEM names are fully conformant.</w:t>
      </w:r>
    </w:p>
    <w:p w14:paraId="2B377EF7" w14:textId="5525EE54" w:rsidR="00396CAB" w:rsidRDefault="00396CAB" w:rsidP="00396CAB">
      <w:pPr>
        <w:pStyle w:val="BodyText"/>
      </w:pPr>
      <w:r w:rsidRPr="00EB4A90">
        <w:t xml:space="preserve">The name of </w:t>
      </w:r>
      <w:r w:rsidR="002E32C1">
        <w:t xml:space="preserve">a </w:t>
      </w:r>
      <w:r w:rsidRPr="00EB4A90">
        <w:t>PSM element mapped from a PIM element shall be the NIEM name of the PIM element. (Note that this name rule does not apply if the PIM element represents a member of a non-NIEM namespace – that is, if the element is contained in a «Namespace» package with isConformant = false.)</w:t>
      </w:r>
    </w:p>
    <w:p w14:paraId="0B0E933D" w14:textId="77777777" w:rsidR="00396CAB" w:rsidRPr="00720DB0" w:rsidRDefault="00396CAB" w:rsidP="00720DB0">
      <w:pPr>
        <w:pStyle w:val="Heading5"/>
      </w:pPr>
      <w:r w:rsidRPr="00720DB0">
        <w:t>PSM</w:t>
      </w:r>
    </w:p>
    <w:p w14:paraId="493345E7" w14:textId="77777777" w:rsidR="00396CAB" w:rsidRPr="0066114B" w:rsidRDefault="00396CAB" w:rsidP="00396CAB">
      <w:pPr>
        <w:pStyle w:val="BodyText"/>
      </w:pPr>
      <w:r>
        <w:t>The names of UML model elements representing NIEM components in a PSM are required to comply with the NDR naming rules. Therefore, the NIEM name of such a model element in a PSM is the same as its UML name.</w:t>
      </w:r>
    </w:p>
    <w:p w14:paraId="4F0D9857" w14:textId="77777777" w:rsidR="00396CAB" w:rsidRDefault="00396CAB" w:rsidP="00396CAB">
      <w:pPr>
        <w:pStyle w:val="Heading4"/>
      </w:pPr>
      <w:r>
        <w:t>Mapping Summary</w:t>
      </w:r>
    </w:p>
    <w:p w14:paraId="579A313F" w14:textId="77777777" w:rsidR="00396CAB" w:rsidRPr="00720DB0" w:rsidRDefault="00396CAB" w:rsidP="00720DB0">
      <w:pPr>
        <w:pStyle w:val="Heading5"/>
      </w:pPr>
      <w:r w:rsidRPr="00720DB0">
        <w:t>PIM to PSM Mapping</w:t>
      </w:r>
    </w:p>
    <w:p w14:paraId="564540A9" w14:textId="39CE7554" w:rsidR="00951DAB" w:rsidRDefault="00951DAB" w:rsidP="00396CAB">
      <w:pPr>
        <w:pStyle w:val="BulletedText"/>
      </w:pPr>
      <w:r>
        <w:t>If an element in a PIM has the «ReferenceName» stereotype applied, then its NIEM name shall be the value of the NIEMName attribute of the stereotype.</w:t>
      </w:r>
    </w:p>
    <w:p w14:paraId="722FA190" w14:textId="1E780511" w:rsidR="00396CAB" w:rsidRDefault="00396CAB" w:rsidP="001D27DD">
      <w:pPr>
        <w:pStyle w:val="BulletedText"/>
      </w:pPr>
      <w:r>
        <w:lastRenderedPageBreak/>
        <w:t>If a class, data type or property in a PIM is contained (directly or indirectly) within a «Namespace» package with isConformant=true</w:t>
      </w:r>
      <w:r w:rsidR="00951DAB">
        <w:t xml:space="preserve"> </w:t>
      </w:r>
      <w:r>
        <w:t xml:space="preserve">then it shall map to a corresponding class, data type or property in the PSM whose name is the NIEM name of the PIM element. Otherwise it shall map to a corresponding PSM element with the same name as the PIM </w:t>
      </w:r>
      <w:r w:rsidR="00951DAB">
        <w:t>element.</w:t>
      </w:r>
    </w:p>
    <w:p w14:paraId="2855FFD5" w14:textId="77777777" w:rsidR="00396CAB" w:rsidRDefault="00396CAB" w:rsidP="00396CAB">
      <w:pPr>
        <w:pStyle w:val="Heading4"/>
      </w:pPr>
      <w:r>
        <w:t>Example</w:t>
      </w:r>
    </w:p>
    <w:p w14:paraId="0644653A" w14:textId="39FC5A04" w:rsidR="00396CAB" w:rsidRDefault="00396CAB" w:rsidP="00396CAB">
      <w:pPr>
        <w:pStyle w:val="BodyText"/>
      </w:pPr>
      <w:r>
        <w:fldChar w:fldCharType="begin"/>
      </w:r>
      <w:r>
        <w:instrText xml:space="preserve"> REF _Ref316898974 \h </w:instrText>
      </w:r>
      <w:r>
        <w:fldChar w:fldCharType="separate"/>
      </w:r>
      <w:r w:rsidR="00B81ED7">
        <w:t xml:space="preserve">Figure </w:t>
      </w:r>
      <w:r w:rsidR="00B81ED7">
        <w:rPr>
          <w:noProof/>
        </w:rPr>
        <w:t>7</w:t>
      </w:r>
      <w:r w:rsidR="00B81ED7">
        <w:noBreakHyphen/>
      </w:r>
      <w:r w:rsidR="00B81ED7">
        <w:rPr>
          <w:noProof/>
        </w:rPr>
        <w:t>3</w:t>
      </w:r>
      <w:r>
        <w:fldChar w:fldCharType="end"/>
      </w:r>
      <w:r>
        <w:t xml:space="preserve"> shows a class representing a NIEM object type (see Subclause </w:t>
      </w:r>
      <w:r>
        <w:fldChar w:fldCharType="begin"/>
      </w:r>
      <w:r>
        <w:instrText xml:space="preserve"> REF _Ref317155214 \r \h </w:instrText>
      </w:r>
      <w:r>
        <w:fldChar w:fldCharType="separate"/>
      </w:r>
      <w:r w:rsidR="00B81ED7">
        <w:t>7.3.2</w:t>
      </w:r>
      <w:r>
        <w:fldChar w:fldCharType="end"/>
      </w:r>
      <w:r>
        <w:t xml:space="preserve">) with the name PersonClass, which does not conform to the NIEM naming rules for object types. The class has the «ReferenceName» stereotype applied, giving it a NIEM name of </w:t>
      </w:r>
      <w:r w:rsidR="00C14211">
        <w:t>“</w:t>
      </w:r>
      <w:r>
        <w:t>PersonType</w:t>
      </w:r>
      <w:r w:rsidR="00C14211">
        <w:t>”</w:t>
      </w:r>
      <w:r>
        <w:t>, which is conformant.</w:t>
      </w:r>
    </w:p>
    <w:p w14:paraId="08EC0331" w14:textId="0E868F01" w:rsidR="00595688" w:rsidRDefault="00E60E3C" w:rsidP="00996FB1">
      <w:pPr>
        <w:pStyle w:val="BodyText"/>
      </w:pPr>
      <w:r>
        <w:rPr>
          <w:noProof/>
          <w:lang w:val="en-GB" w:eastAsia="en-GB"/>
        </w:rPr>
        <w:drawing>
          <wp:inline distT="0" distB="0" distL="0" distR="0" wp14:anchorId="5B28C7BE" wp14:editId="6ACA0CDD">
            <wp:extent cx="3171825" cy="157992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171825" cy="1579928"/>
                    </a:xfrm>
                    <a:prstGeom prst="rect">
                      <a:avLst/>
                    </a:prstGeom>
                  </pic:spPr>
                </pic:pic>
              </a:graphicData>
            </a:graphic>
          </wp:inline>
        </w:drawing>
      </w:r>
    </w:p>
    <w:p w14:paraId="61432D37" w14:textId="2EA44734" w:rsidR="00396CAB" w:rsidRPr="00BE5AE7" w:rsidRDefault="00396CAB" w:rsidP="00720DB0">
      <w:pPr>
        <w:pStyle w:val="Caption"/>
      </w:pPr>
      <w:bookmarkStart w:id="231" w:name="_Ref316898974"/>
      <w:bookmarkStart w:id="232" w:name="_Ref316898962"/>
      <w:r>
        <w:t xml:space="preserve">Figure </w:t>
      </w:r>
      <w:r w:rsidR="00333F36">
        <w:fldChar w:fldCharType="begin"/>
      </w:r>
      <w:r w:rsidR="00333F36">
        <w:instrText xml:space="preserve"> STYLEREF 1 \s </w:instrText>
      </w:r>
      <w:r w:rsidR="00333F36">
        <w:fldChar w:fldCharType="separate"/>
      </w:r>
      <w:r w:rsidR="00B81ED7">
        <w:rPr>
          <w:noProof/>
        </w:rPr>
        <w:t>7</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3</w:t>
      </w:r>
      <w:r w:rsidR="00333F36">
        <w:rPr>
          <w:noProof/>
        </w:rPr>
        <w:fldChar w:fldCharType="end"/>
      </w:r>
      <w:bookmarkEnd w:id="231"/>
      <w:r>
        <w:t xml:space="preserve"> Specification of a NIEM name using the «ReferenceName» stereotype</w:t>
      </w:r>
      <w:bookmarkEnd w:id="232"/>
    </w:p>
    <w:p w14:paraId="3304F896" w14:textId="77777777" w:rsidR="00220C62" w:rsidRDefault="00220C62" w:rsidP="00220C62">
      <w:pPr>
        <w:pStyle w:val="Heading3"/>
      </w:pPr>
      <w:bookmarkStart w:id="233" w:name="_Ref366423116"/>
      <w:bookmarkStart w:id="234" w:name="_Toc426452215"/>
      <w:bookmarkStart w:id="235" w:name="_Ref316894776"/>
      <w:bookmarkStart w:id="236" w:name="_Toc364003707"/>
      <w:r>
        <w:t>Local Vocabularies</w:t>
      </w:r>
      <w:bookmarkEnd w:id="233"/>
      <w:bookmarkEnd w:id="234"/>
    </w:p>
    <w:p w14:paraId="174F7880" w14:textId="60C17240" w:rsidR="00220C62" w:rsidRDefault="00220C62" w:rsidP="004F6E30">
      <w:pPr>
        <w:pStyle w:val="Heading4"/>
      </w:pPr>
      <w:r>
        <w:t>Background</w:t>
      </w:r>
    </w:p>
    <w:p w14:paraId="3D87A19A" w14:textId="79FA2FDB" w:rsidR="00220C62" w:rsidRDefault="00220C62" w:rsidP="004F6E30">
      <w:pPr>
        <w:pStyle w:val="BodyText"/>
      </w:pPr>
      <w:r>
        <w:t>A NIEM namespace may define a “local vocabulary”.  A l</w:t>
      </w:r>
      <w:r w:rsidRPr="00220C62">
        <w:t>ocal vocabulary defines a set of domain specific</w:t>
      </w:r>
      <w:r w:rsidR="008C69D8">
        <w:t xml:space="preserve"> local</w:t>
      </w:r>
      <w:r w:rsidRPr="00220C62">
        <w:t xml:space="preserve"> terms or abbreviations that then may be used in NIEM names and definitions.  </w:t>
      </w:r>
      <w:r w:rsidR="008C69D8">
        <w:t xml:space="preserve">See [NIEM-NDR] section </w:t>
      </w:r>
      <w:hyperlink r:id="rId104" w:anchor="section_10.8.2" w:history="1">
        <w:r w:rsidR="008C69D8" w:rsidRPr="008C69D8">
          <w:rPr>
            <w:rStyle w:val="Hyperlink"/>
          </w:rPr>
          <w:t>10.8.2</w:t>
        </w:r>
      </w:hyperlink>
      <w:r w:rsidR="008C69D8">
        <w:t>.</w:t>
      </w:r>
    </w:p>
    <w:p w14:paraId="19313293" w14:textId="77777777" w:rsidR="00220C62" w:rsidRDefault="00220C62" w:rsidP="00220C62">
      <w:pPr>
        <w:pStyle w:val="Heading4"/>
      </w:pPr>
      <w:r>
        <w:t>Representation</w:t>
      </w:r>
    </w:p>
    <w:p w14:paraId="0F6DE8C7" w14:textId="77777777" w:rsidR="00220C62" w:rsidRPr="00720DB0" w:rsidRDefault="00220C62" w:rsidP="00220C62">
      <w:pPr>
        <w:pStyle w:val="Heading5"/>
      </w:pPr>
      <w:r w:rsidRPr="00720DB0">
        <w:t>Common</w:t>
      </w:r>
    </w:p>
    <w:p w14:paraId="464BF8C0" w14:textId="1B69A624" w:rsidR="00220C62" w:rsidRDefault="00220C62" w:rsidP="0034261F">
      <w:pPr>
        <w:pStyle w:val="BodyText"/>
      </w:pPr>
      <w:r w:rsidRPr="00220C62">
        <w:t xml:space="preserve">The local vocabulary is defined as </w:t>
      </w:r>
      <w:r w:rsidR="0034261F">
        <w:t xml:space="preserve">a </w:t>
      </w:r>
      <w:r w:rsidRPr="00220C62">
        <w:t>stereotype of enumeration whe</w:t>
      </w:r>
      <w:r w:rsidR="000F5500">
        <w:t>re each enumeration literal is</w:t>
      </w:r>
      <w:r w:rsidRPr="00220C62">
        <w:t xml:space="preserve"> </w:t>
      </w:r>
      <w:r w:rsidR="008C69D8">
        <w:t xml:space="preserve">stereotyped as a local </w:t>
      </w:r>
      <w:r w:rsidRPr="00220C62">
        <w:t>term. The enumeration literal’s UML name corresponds with the domain specific abbreviation</w:t>
      </w:r>
      <w:r w:rsidR="008C69D8">
        <w:t>;</w:t>
      </w:r>
      <w:r w:rsidRPr="00220C62">
        <w:t xml:space="preserve"> the </w:t>
      </w:r>
      <w:r w:rsidR="008C69D8">
        <w:t>literal property gives the meaning of the local term; the definition property is a dictionary-</w:t>
      </w:r>
      <w:commentRangeStart w:id="237"/>
      <w:del w:id="238" w:author="Steve Cook" w:date="2016-05-16T14:24:00Z">
        <w:r w:rsidR="008C69D8" w:rsidDel="00361BD0">
          <w:delText>s</w:delText>
        </w:r>
      </w:del>
      <w:commentRangeEnd w:id="237"/>
      <w:r w:rsidR="00361BD0">
        <w:rPr>
          <w:rStyle w:val="CommentReference"/>
        </w:rPr>
        <w:commentReference w:id="237"/>
      </w:r>
      <w:r w:rsidR="008C69D8">
        <w:t>type description of the meaning of the local term</w:t>
      </w:r>
      <w:r w:rsidRPr="00220C62">
        <w:t>. The sourceUR</w:t>
      </w:r>
      <w:r w:rsidR="0034261F">
        <w:t>I</w:t>
      </w:r>
      <w:r w:rsidR="008C69D8">
        <w:t xml:space="preserve">s property value holds the </w:t>
      </w:r>
      <w:r w:rsidR="008C69D8" w:rsidRPr="00220C62">
        <w:t>NIEM sourceUR</w:t>
      </w:r>
      <w:r w:rsidR="008C69D8">
        <w:t>Is</w:t>
      </w:r>
      <w:r w:rsidRPr="00220C62">
        <w:t>.</w:t>
      </w:r>
      <w:r w:rsidR="008C69D8">
        <w:t xml:space="preserve"> The value of ownedComment.body gives the NIEM SourceText terms.</w:t>
      </w:r>
    </w:p>
    <w:p w14:paraId="368E32C8" w14:textId="77777777" w:rsidR="00220C62" w:rsidRDefault="00220C62" w:rsidP="00220C62">
      <w:pPr>
        <w:pStyle w:val="Heading4"/>
      </w:pPr>
      <w:r>
        <w:t>Example</w:t>
      </w:r>
    </w:p>
    <w:p w14:paraId="3E695774" w14:textId="6A4CBFD3" w:rsidR="00885EC8" w:rsidRPr="00885EC8" w:rsidRDefault="00885EC8" w:rsidP="00885EC8">
      <w:pPr>
        <w:pStyle w:val="Heading5"/>
      </w:pPr>
      <w:r>
        <w:t>PIM Representation</w:t>
      </w:r>
    </w:p>
    <w:p w14:paraId="433E73C7" w14:textId="4EE44752" w:rsidR="002850F7" w:rsidRDefault="00534622" w:rsidP="00996FB1">
      <w:pPr>
        <w:pStyle w:val="BodyText"/>
        <w:keepNext/>
        <w:jc w:val="both"/>
      </w:pPr>
      <w:r>
        <w:rPr>
          <w:noProof/>
          <w:lang w:val="en-GB" w:eastAsia="en-GB"/>
        </w:rPr>
        <w:drawing>
          <wp:inline distT="0" distB="0" distL="0" distR="0" wp14:anchorId="2690F1A1" wp14:editId="0D75F0B4">
            <wp:extent cx="6297457" cy="66675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310290" cy="668109"/>
                    </a:xfrm>
                    <a:prstGeom prst="rect">
                      <a:avLst/>
                    </a:prstGeom>
                  </pic:spPr>
                </pic:pic>
              </a:graphicData>
            </a:graphic>
          </wp:inline>
        </w:drawing>
      </w:r>
    </w:p>
    <w:p w14:paraId="7E29B536" w14:textId="2A449A42" w:rsidR="0034261F" w:rsidRDefault="002850F7" w:rsidP="002850F7">
      <w:pPr>
        <w:pStyle w:val="Caption"/>
      </w:pPr>
      <w:r>
        <w:t xml:space="preserve">Figure </w:t>
      </w:r>
      <w:r w:rsidR="00333F36">
        <w:fldChar w:fldCharType="begin"/>
      </w:r>
      <w:r w:rsidR="00333F36">
        <w:instrText xml:space="preserve"> STYLEREF 1 \s </w:instrText>
      </w:r>
      <w:r w:rsidR="00333F36">
        <w:fldChar w:fldCharType="separate"/>
      </w:r>
      <w:r w:rsidR="00B81ED7">
        <w:rPr>
          <w:noProof/>
        </w:rPr>
        <w:t>7</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4</w:t>
      </w:r>
      <w:r w:rsidR="00333F36">
        <w:rPr>
          <w:noProof/>
        </w:rPr>
        <w:fldChar w:fldCharType="end"/>
      </w:r>
      <w:r>
        <w:t xml:space="preserve"> A local vocabulary</w:t>
      </w:r>
    </w:p>
    <w:p w14:paraId="3EECC865" w14:textId="7458F477" w:rsidR="001B1A6B" w:rsidRDefault="001B1A6B" w:rsidP="004F6E30">
      <w:pPr>
        <w:pStyle w:val="BodyText"/>
      </w:pPr>
      <w:r>
        <w:t xml:space="preserve">This figure shows </w:t>
      </w:r>
      <w:r w:rsidR="0028641A">
        <w:t>a</w:t>
      </w:r>
      <w:r>
        <w:t xml:space="preserve"> local vocabulary defining the terms “CPU” and “RAM”. </w:t>
      </w:r>
      <w:r w:rsidR="00173750">
        <w:t xml:space="preserve"> </w:t>
      </w:r>
    </w:p>
    <w:p w14:paraId="56453512" w14:textId="52991667" w:rsidR="00885EC8" w:rsidRDefault="00885EC8" w:rsidP="00885EC8">
      <w:pPr>
        <w:pStyle w:val="Heading5"/>
      </w:pPr>
      <w:r>
        <w:t>PSM Representation</w:t>
      </w:r>
    </w:p>
    <w:p w14:paraId="35B03AAF" w14:textId="4CCBEB21" w:rsidR="00885EC8" w:rsidRDefault="00885EC8" w:rsidP="00885EC8">
      <w:pPr>
        <w:pStyle w:val="BodyText"/>
      </w:pPr>
      <w:r>
        <w:t>The PSM representation is the same.</w:t>
      </w:r>
    </w:p>
    <w:p w14:paraId="44C821F7" w14:textId="46082821" w:rsidR="00885EC8" w:rsidRDefault="00885EC8" w:rsidP="00885EC8">
      <w:pPr>
        <w:pStyle w:val="Heading5"/>
      </w:pPr>
      <w:r>
        <w:lastRenderedPageBreak/>
        <w:t>XMLSchema Representation</w:t>
      </w:r>
    </w:p>
    <w:p w14:paraId="7415E2A3" w14:textId="6036D643" w:rsidR="00885EC8" w:rsidRDefault="00885EC8" w:rsidP="00885EC8">
      <w:pPr>
        <w:pStyle w:val="BodyText"/>
      </w:pPr>
      <w:r>
        <w:t xml:space="preserve">The schema representation </w:t>
      </w:r>
      <w:r w:rsidR="00222CE5">
        <w:t xml:space="preserve">of the local terms </w:t>
      </w:r>
      <w:r>
        <w:t xml:space="preserve">is in the </w:t>
      </w:r>
      <w:r w:rsidR="00222CE5" w:rsidRPr="005F5921">
        <w:rPr>
          <w:rStyle w:val="CodeInline"/>
        </w:rPr>
        <w:t>xs:</w:t>
      </w:r>
      <w:r w:rsidR="00222CE5">
        <w:rPr>
          <w:rStyle w:val="CodeInline"/>
        </w:rPr>
        <w:t>schema</w:t>
      </w:r>
      <w:r w:rsidR="00222CE5" w:rsidRPr="005F5921">
        <w:rPr>
          <w:rStyle w:val="CodeInline"/>
        </w:rPr>
        <w:t>/xs:annotation/xs:</w:t>
      </w:r>
      <w:r w:rsidR="00222CE5">
        <w:rPr>
          <w:rStyle w:val="CodeInline"/>
        </w:rPr>
        <w:t>appinfo</w:t>
      </w:r>
      <w:r>
        <w:t>.</w:t>
      </w:r>
    </w:p>
    <w:p w14:paraId="08626869" w14:textId="2CCF09A0" w:rsidR="00885EC8" w:rsidRPr="00885EC8" w:rsidRDefault="00416F24" w:rsidP="00416F24">
      <w:pPr>
        <w:pStyle w:val="CodeText"/>
      </w:pPr>
      <w:r>
        <w:t xml:space="preserve">  </w:t>
      </w:r>
      <w:r w:rsidR="00885EC8" w:rsidRPr="00885EC8">
        <w:t>&lt;xs:annotation&gt;</w:t>
      </w:r>
    </w:p>
    <w:p w14:paraId="424C42B6" w14:textId="7FADFC3F" w:rsidR="00885EC8" w:rsidRPr="00885EC8" w:rsidRDefault="00885EC8" w:rsidP="00416F24">
      <w:pPr>
        <w:pStyle w:val="CodeText"/>
      </w:pPr>
      <w:r w:rsidRPr="00885EC8">
        <w:t xml:space="preserve">    &lt;xs:documentation&gt;</w:t>
      </w:r>
      <w:r w:rsidR="00222CE5">
        <w:t>Computer Vocabulary</w:t>
      </w:r>
      <w:r w:rsidRPr="00885EC8">
        <w:t>&lt;/xs:documentation&gt;</w:t>
      </w:r>
    </w:p>
    <w:p w14:paraId="02A80D4C" w14:textId="77777777" w:rsidR="00885EC8" w:rsidRPr="00885EC8" w:rsidRDefault="00885EC8" w:rsidP="00416F24">
      <w:pPr>
        <w:pStyle w:val="CodeText"/>
      </w:pPr>
      <w:r w:rsidRPr="00885EC8">
        <w:t xml:space="preserve">    &lt;xs:appinfo&gt;</w:t>
      </w:r>
    </w:p>
    <w:p w14:paraId="0412D389" w14:textId="60515FD3" w:rsidR="00885EC8" w:rsidRPr="00885EC8" w:rsidRDefault="00222CE5" w:rsidP="00416F24">
      <w:pPr>
        <w:pStyle w:val="CodeText"/>
      </w:pPr>
      <w:r>
        <w:t xml:space="preserve">      &lt;term:LocalTerm</w:t>
      </w:r>
      <w:r>
        <w:br/>
        <w:t xml:space="preserve">        </w:t>
      </w:r>
      <w:r w:rsidR="00885EC8" w:rsidRPr="00885EC8">
        <w:t>term="</w:t>
      </w:r>
      <w:r w:rsidR="00885EC8">
        <w:t>CPU</w:t>
      </w:r>
      <w:r w:rsidR="00885EC8" w:rsidRPr="00885EC8">
        <w:t xml:space="preserve">" </w:t>
      </w:r>
      <w:r>
        <w:br/>
        <w:t xml:space="preserve">        </w:t>
      </w:r>
      <w:r w:rsidR="00885EC8" w:rsidRPr="00885EC8">
        <w:t>literal="</w:t>
      </w:r>
      <w:r w:rsidR="00416F24">
        <w:t>Central Processing Unit</w:t>
      </w:r>
      <w:r w:rsidR="00885EC8" w:rsidRPr="00885EC8">
        <w:t>"</w:t>
      </w:r>
      <w:r>
        <w:t xml:space="preserve"> </w:t>
      </w:r>
      <w:r>
        <w:br/>
        <w:t xml:space="preserve">        definition</w:t>
      </w:r>
      <w:r w:rsidRPr="00885EC8">
        <w:t>="</w:t>
      </w:r>
      <w:r>
        <w:t>Central Processing Unit</w:t>
      </w:r>
      <w:r w:rsidRPr="00885EC8">
        <w:t>"</w:t>
      </w:r>
      <w:r>
        <w:br/>
        <w:t xml:space="preserve">        sourceURIs</w:t>
      </w:r>
      <w:r w:rsidRPr="00885EC8">
        <w:t>="</w:t>
      </w:r>
      <w:r w:rsidRPr="00222CE5">
        <w:t>http://en.wikipedia.org/wiki/Central_processing_unit</w:t>
      </w:r>
      <w:r w:rsidRPr="00885EC8">
        <w:t>"</w:t>
      </w:r>
      <w:r>
        <w:t xml:space="preserve"> </w:t>
      </w:r>
      <w:r w:rsidR="00885EC8" w:rsidRPr="00885EC8">
        <w:t>/&gt;</w:t>
      </w:r>
    </w:p>
    <w:p w14:paraId="6149E7B7" w14:textId="2B4DBC20" w:rsidR="00885EC8" w:rsidRPr="00885EC8" w:rsidRDefault="00885EC8" w:rsidP="00416F24">
      <w:pPr>
        <w:pStyle w:val="CodeText"/>
      </w:pPr>
      <w:r w:rsidRPr="00885EC8">
        <w:t xml:space="preserve">      &lt;term:LocalTer</w:t>
      </w:r>
      <w:r w:rsidR="00222CE5">
        <w:t>m</w:t>
      </w:r>
      <w:r w:rsidR="00222CE5">
        <w:br/>
        <w:t xml:space="preserve">        </w:t>
      </w:r>
      <w:r w:rsidRPr="00885EC8">
        <w:t>term="</w:t>
      </w:r>
      <w:r w:rsidR="00416F24">
        <w:t>RAM</w:t>
      </w:r>
      <w:r w:rsidR="00222CE5">
        <w:t>"</w:t>
      </w:r>
      <w:r w:rsidR="00222CE5">
        <w:br/>
        <w:t xml:space="preserve">        </w:t>
      </w:r>
      <w:r w:rsidRPr="00885EC8">
        <w:t>literal="</w:t>
      </w:r>
      <w:r w:rsidR="00416F24">
        <w:t>Random Access Memory</w:t>
      </w:r>
      <w:r w:rsidRPr="00885EC8">
        <w:t>"</w:t>
      </w:r>
      <w:r w:rsidR="00222CE5">
        <w:br/>
        <w:t xml:space="preserve">        definition</w:t>
      </w:r>
      <w:r w:rsidR="00222CE5" w:rsidRPr="00885EC8">
        <w:t>="</w:t>
      </w:r>
      <w:r w:rsidR="00222CE5">
        <w:t>Random Access Memory</w:t>
      </w:r>
      <w:r w:rsidR="00222CE5" w:rsidRPr="00885EC8">
        <w:t xml:space="preserve"> "</w:t>
      </w:r>
      <w:r w:rsidR="00222CE5">
        <w:br/>
        <w:t xml:space="preserve">        sourceURIs</w:t>
      </w:r>
      <w:r w:rsidR="00222CE5" w:rsidRPr="00885EC8">
        <w:t>="</w:t>
      </w:r>
      <w:r w:rsidR="00222CE5" w:rsidRPr="00222CE5">
        <w:t xml:space="preserve">http://en.wikipedia.org/wiki/Random-access_memory </w:t>
      </w:r>
      <w:r w:rsidR="00222CE5" w:rsidRPr="00885EC8">
        <w:t>"</w:t>
      </w:r>
      <w:r w:rsidRPr="00885EC8">
        <w:t>/&gt;</w:t>
      </w:r>
    </w:p>
    <w:p w14:paraId="465C9970" w14:textId="2A22DF7B" w:rsidR="00885EC8" w:rsidRPr="00885EC8" w:rsidRDefault="00885EC8" w:rsidP="00416F24">
      <w:pPr>
        <w:pStyle w:val="CodeText"/>
      </w:pPr>
      <w:r>
        <w:t xml:space="preserve">     &lt;</w:t>
      </w:r>
      <w:r w:rsidRPr="00885EC8">
        <w:t>/xs:appinfo&gt;</w:t>
      </w:r>
    </w:p>
    <w:p w14:paraId="6D9ECBA3" w14:textId="6977459C" w:rsidR="00885EC8" w:rsidRPr="00885EC8" w:rsidRDefault="00885EC8" w:rsidP="00416F24">
      <w:pPr>
        <w:pStyle w:val="CodeText"/>
      </w:pPr>
      <w:r w:rsidRPr="00885EC8">
        <w:t xml:space="preserve">  &lt;/xs:annotation&gt;</w:t>
      </w:r>
    </w:p>
    <w:p w14:paraId="692A7C95" w14:textId="77777777" w:rsidR="00396CAB" w:rsidRPr="007B4D6D" w:rsidRDefault="00396CAB" w:rsidP="007B4D6D">
      <w:pPr>
        <w:pStyle w:val="Heading2"/>
      </w:pPr>
      <w:bookmarkStart w:id="239" w:name="_Ref407101509"/>
      <w:bookmarkStart w:id="240" w:name="_Ref407101531"/>
      <w:bookmarkStart w:id="241" w:name="_Toc426452216"/>
      <w:r w:rsidRPr="007B4D6D">
        <w:t>Modeling Complex Types</w:t>
      </w:r>
      <w:bookmarkEnd w:id="235"/>
      <w:bookmarkEnd w:id="236"/>
      <w:bookmarkEnd w:id="239"/>
      <w:bookmarkEnd w:id="240"/>
      <w:bookmarkEnd w:id="241"/>
    </w:p>
    <w:p w14:paraId="1DFA45A9" w14:textId="77777777" w:rsidR="00396CAB" w:rsidRDefault="00396CAB" w:rsidP="007B4D6D">
      <w:pPr>
        <w:pStyle w:val="Heading3"/>
      </w:pPr>
      <w:bookmarkStart w:id="242" w:name="_Ref317460462"/>
      <w:bookmarkStart w:id="243" w:name="_Toc364003708"/>
      <w:bookmarkStart w:id="244" w:name="_Toc426452217"/>
      <w:r>
        <w:t>Complex Types</w:t>
      </w:r>
      <w:bookmarkEnd w:id="242"/>
      <w:bookmarkEnd w:id="243"/>
      <w:bookmarkEnd w:id="244"/>
    </w:p>
    <w:p w14:paraId="254F1C98" w14:textId="77777777" w:rsidR="00396CAB" w:rsidRDefault="00396CAB" w:rsidP="00396CAB">
      <w:pPr>
        <w:pStyle w:val="Heading4"/>
      </w:pPr>
      <w:r>
        <w:t>Background</w:t>
      </w:r>
    </w:p>
    <w:p w14:paraId="6708AF89" w14:textId="5B94EB37" w:rsidR="00396CAB" w:rsidRPr="00B07127" w:rsidRDefault="00396CAB" w:rsidP="00396CAB">
      <w:pPr>
        <w:pStyle w:val="BodyText"/>
      </w:pPr>
      <w:r>
        <w:t xml:space="preserve">A </w:t>
      </w:r>
      <w:r>
        <w:rPr>
          <w:i/>
        </w:rPr>
        <w:t>complex type</w:t>
      </w:r>
      <w:r>
        <w:t xml:space="preserve"> </w:t>
      </w:r>
      <w:r w:rsidRPr="00B07127">
        <w:t>represents any structured data used for information exchange</w:t>
      </w:r>
      <w:r>
        <w:t xml:space="preserve"> </w:t>
      </w:r>
      <w:r w:rsidR="00493AC1">
        <w:t>[NIEM-NDR</w:t>
      </w:r>
      <w:r w:rsidR="00955AB2">
        <w:t xml:space="preserve">] </w:t>
      </w:r>
      <w:hyperlink r:id="rId106" w:anchor="section_10.1" w:history="1">
        <w:r w:rsidR="00955AB2" w:rsidRPr="00955AB2">
          <w:rPr>
            <w:rStyle w:val="Hyperlink"/>
          </w:rPr>
          <w:t>Section 10.1</w:t>
        </w:r>
      </w:hyperlink>
      <w:r w:rsidR="00955AB2">
        <w:t xml:space="preserve">. </w:t>
      </w:r>
      <w:r w:rsidRPr="00B07127">
        <w:t xml:space="preserve">A </w:t>
      </w:r>
      <w:r>
        <w:t>NIEM</w:t>
      </w:r>
      <w:r w:rsidRPr="00B07127">
        <w:t xml:space="preserve"> type </w:t>
      </w:r>
      <w:r>
        <w:t>shall</w:t>
      </w:r>
      <w:r w:rsidRPr="00B07127">
        <w:t xml:space="preserve"> be one of the following </w:t>
      </w:r>
      <w:r>
        <w:t>kinds</w:t>
      </w:r>
      <w:r w:rsidRPr="00B07127">
        <w:t xml:space="preserve"> of types:</w:t>
      </w:r>
    </w:p>
    <w:p w14:paraId="5342FD13" w14:textId="77777777" w:rsidR="00396CAB" w:rsidRPr="00B07127" w:rsidRDefault="00396CAB" w:rsidP="00396CAB">
      <w:pPr>
        <w:pStyle w:val="BulletedText"/>
      </w:pPr>
      <w:r>
        <w:t>An object type</w:t>
      </w:r>
    </w:p>
    <w:p w14:paraId="4BF3A7BB" w14:textId="77777777" w:rsidR="00396CAB" w:rsidRPr="00B07127" w:rsidRDefault="00396CAB" w:rsidP="00396CAB">
      <w:pPr>
        <w:pStyle w:val="BulletedText"/>
      </w:pPr>
      <w:r>
        <w:t>A role type</w:t>
      </w:r>
    </w:p>
    <w:p w14:paraId="5D768500" w14:textId="77777777" w:rsidR="00396CAB" w:rsidRPr="00B07127" w:rsidRDefault="00396CAB" w:rsidP="00396CAB">
      <w:pPr>
        <w:pStyle w:val="BulletedText"/>
      </w:pPr>
      <w:r>
        <w:t>An association type</w:t>
      </w:r>
    </w:p>
    <w:p w14:paraId="26D94990" w14:textId="77777777" w:rsidR="00396CAB" w:rsidRPr="00B07127" w:rsidRDefault="00396CAB" w:rsidP="00396CAB">
      <w:pPr>
        <w:pStyle w:val="BulletedText"/>
      </w:pPr>
      <w:r>
        <w:t>A metadata type</w:t>
      </w:r>
    </w:p>
    <w:p w14:paraId="78E7D6C0" w14:textId="77777777" w:rsidR="00396CAB" w:rsidRPr="00B07127" w:rsidRDefault="00396CAB" w:rsidP="00396CAB">
      <w:pPr>
        <w:pStyle w:val="BulletedText"/>
      </w:pPr>
      <w:r>
        <w:t>An augmentation type</w:t>
      </w:r>
    </w:p>
    <w:p w14:paraId="712681DA" w14:textId="77777777" w:rsidR="00396CAB" w:rsidRDefault="00396CAB" w:rsidP="00396CAB">
      <w:pPr>
        <w:pStyle w:val="BulletedText"/>
      </w:pPr>
      <w:r w:rsidRPr="00B07127">
        <w:t>An adapter type</w:t>
      </w:r>
    </w:p>
    <w:p w14:paraId="6D507D02" w14:textId="77777777" w:rsidR="00396CAB" w:rsidRDefault="00396CAB" w:rsidP="00396CAB">
      <w:pPr>
        <w:pStyle w:val="Heading4"/>
      </w:pPr>
      <w:r>
        <w:t>Representation</w:t>
      </w:r>
    </w:p>
    <w:p w14:paraId="43D89676" w14:textId="77777777" w:rsidR="00396CAB" w:rsidRPr="00720DB0" w:rsidRDefault="00396CAB" w:rsidP="00720DB0">
      <w:pPr>
        <w:pStyle w:val="Heading5"/>
      </w:pPr>
      <w:r w:rsidRPr="00720DB0">
        <w:t>Common</w:t>
      </w:r>
    </w:p>
    <w:p w14:paraId="6710F386" w14:textId="4F1234CA" w:rsidR="00396CAB" w:rsidRDefault="00396CAB" w:rsidP="00396CAB">
      <w:pPr>
        <w:pStyle w:val="BodyText"/>
      </w:pPr>
      <w:r>
        <w:t xml:space="preserve">A complex type is represented as a UML class. The different kinds of complex type are distinguished using the stereotypes summarized in </w:t>
      </w:r>
      <w:r>
        <w:fldChar w:fldCharType="begin"/>
      </w:r>
      <w:r>
        <w:instrText xml:space="preserve"> REF _Ref316484540 \h </w:instrText>
      </w:r>
      <w:r>
        <w:fldChar w:fldCharType="separate"/>
      </w:r>
      <w:r w:rsidR="00B81ED7">
        <w:t xml:space="preserve">Table </w:t>
      </w:r>
      <w:r w:rsidR="00B81ED7">
        <w:rPr>
          <w:noProof/>
        </w:rPr>
        <w:t>7</w:t>
      </w:r>
      <w:r w:rsidR="00B81ED7">
        <w:noBreakHyphen/>
      </w:r>
      <w:r w:rsidR="00B81ED7">
        <w:rPr>
          <w:noProof/>
        </w:rPr>
        <w:t>7</w:t>
      </w:r>
      <w:r>
        <w:fldChar w:fldCharType="end"/>
      </w:r>
      <w:r w:rsidR="00AF3E25">
        <w:t>. All of the stereotypes cited in the table that apply to UML::Class are</w:t>
      </w:r>
      <w:r>
        <w:t xml:space="preserve"> specializations of the abstract «NIEMType» stereotype. Subsequent subclauses provide the details on how to model each kind of complex type.</w:t>
      </w:r>
    </w:p>
    <w:p w14:paraId="105B4089" w14:textId="04A5E77B" w:rsidR="00396CAB" w:rsidRDefault="00396CAB" w:rsidP="00720DB0">
      <w:pPr>
        <w:pStyle w:val="Caption"/>
        <w:keepNext/>
      </w:pPr>
      <w:bookmarkStart w:id="245" w:name="_Ref316484540"/>
      <w:r>
        <w:lastRenderedPageBreak/>
        <w:t xml:space="preserve">Table </w:t>
      </w:r>
      <w:r w:rsidR="00333F36">
        <w:fldChar w:fldCharType="begin"/>
      </w:r>
      <w:r w:rsidR="00333F36">
        <w:instrText xml:space="preserve"> STYLEREF 1 \s </w:instrText>
      </w:r>
      <w:r w:rsidR="00333F36">
        <w:fldChar w:fldCharType="separate"/>
      </w:r>
      <w:r w:rsidR="00B81ED7">
        <w:rPr>
          <w:noProof/>
        </w:rPr>
        <w:t>7</w:t>
      </w:r>
      <w:r w:rsidR="00333F36">
        <w:rPr>
          <w:noProof/>
        </w:rPr>
        <w:fldChar w:fldCharType="end"/>
      </w:r>
      <w:r w:rsidR="000A71CF">
        <w:noBreakHyphen/>
      </w:r>
      <w:r w:rsidR="00333F36">
        <w:fldChar w:fldCharType="begin"/>
      </w:r>
      <w:r w:rsidR="00333F36">
        <w:instrText xml:space="preserve"> SEQ Table \* ARABIC \s 1 </w:instrText>
      </w:r>
      <w:r w:rsidR="00333F36">
        <w:fldChar w:fldCharType="separate"/>
      </w:r>
      <w:r w:rsidR="00B81ED7">
        <w:rPr>
          <w:noProof/>
        </w:rPr>
        <w:t>7</w:t>
      </w:r>
      <w:r w:rsidR="00333F36">
        <w:rPr>
          <w:noProof/>
        </w:rPr>
        <w:fldChar w:fldCharType="end"/>
      </w:r>
      <w:bookmarkEnd w:id="245"/>
      <w:r>
        <w:t xml:space="preserve"> Complex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27363D02" w14:textId="77777777" w:rsidTr="00305589">
        <w:tc>
          <w:tcPr>
            <w:tcW w:w="2713" w:type="dxa"/>
            <w:shd w:val="clear" w:color="auto" w:fill="D9D9D9" w:themeFill="background1" w:themeFillShade="D9"/>
          </w:tcPr>
          <w:p w14:paraId="17C78DFB" w14:textId="77777777" w:rsidR="00396CAB" w:rsidRPr="00D610E5" w:rsidRDefault="00396CAB" w:rsidP="00720DB0">
            <w:pPr>
              <w:pStyle w:val="BodyText"/>
              <w:keepNext/>
              <w:jc w:val="center"/>
              <w:rPr>
                <w:rFonts w:ascii="Times" w:hAnsi="Times" w:cs="Times"/>
                <w:b/>
              </w:rPr>
            </w:pPr>
            <w:r w:rsidRPr="00D610E5">
              <w:rPr>
                <w:b/>
              </w:rPr>
              <w:t>Complex Type</w:t>
            </w:r>
          </w:p>
        </w:tc>
        <w:tc>
          <w:tcPr>
            <w:tcW w:w="6665" w:type="dxa"/>
            <w:shd w:val="clear" w:color="auto" w:fill="D9D9D9" w:themeFill="background1" w:themeFillShade="D9"/>
          </w:tcPr>
          <w:p w14:paraId="5D9E913A"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573AA8F0" w14:textId="77777777" w:rsidTr="00396CAB">
        <w:tc>
          <w:tcPr>
            <w:tcW w:w="2713" w:type="dxa"/>
          </w:tcPr>
          <w:p w14:paraId="66CF2E85" w14:textId="77777777" w:rsidR="00396CAB" w:rsidRDefault="00396CAB" w:rsidP="00396CAB">
            <w:pPr>
              <w:pStyle w:val="BodyText"/>
              <w:keepNext/>
              <w:rPr>
                <w:rFonts w:ascii="Times" w:hAnsi="Times" w:cs="Times"/>
              </w:rPr>
            </w:pPr>
            <w:r>
              <w:rPr>
                <w:rFonts w:ascii="Times" w:hAnsi="Times" w:cs="Times"/>
              </w:rPr>
              <w:t>Object Type</w:t>
            </w:r>
          </w:p>
        </w:tc>
        <w:tc>
          <w:tcPr>
            <w:tcW w:w="6665" w:type="dxa"/>
          </w:tcPr>
          <w:p w14:paraId="35389862" w14:textId="77777777" w:rsidR="00396CAB" w:rsidRDefault="00396CAB" w:rsidP="00396CAB">
            <w:pPr>
              <w:pStyle w:val="BodyText"/>
              <w:keepNext/>
              <w:rPr>
                <w:rFonts w:ascii="Times" w:hAnsi="Times" w:cs="Times"/>
              </w:rPr>
            </w:pPr>
            <w:r>
              <w:rPr>
                <w:rFonts w:ascii="Times" w:hAnsi="Times" w:cs="Times"/>
              </w:rPr>
              <w:t xml:space="preserve">Apply «ObjectType» to the class. (In a PIM this is the default, so the stereotype is not required.) See Subclause </w:t>
            </w:r>
            <w:r>
              <w:fldChar w:fldCharType="begin"/>
            </w:r>
            <w:r>
              <w:rPr>
                <w:rFonts w:ascii="Times" w:hAnsi="Times" w:cs="Times"/>
              </w:rPr>
              <w:instrText xml:space="preserve"> REF _Ref317155214 \r \h </w:instrText>
            </w:r>
            <w:r>
              <w:fldChar w:fldCharType="separate"/>
            </w:r>
            <w:r w:rsidR="00B81ED7">
              <w:rPr>
                <w:rFonts w:ascii="Times" w:hAnsi="Times" w:cs="Times"/>
              </w:rPr>
              <w:t>7.3.2</w:t>
            </w:r>
            <w:r>
              <w:fldChar w:fldCharType="end"/>
            </w:r>
            <w:r>
              <w:t>.</w:t>
            </w:r>
          </w:p>
        </w:tc>
      </w:tr>
      <w:tr w:rsidR="00396CAB" w14:paraId="771BD880" w14:textId="77777777" w:rsidTr="00396CAB">
        <w:tc>
          <w:tcPr>
            <w:tcW w:w="2713" w:type="dxa"/>
          </w:tcPr>
          <w:p w14:paraId="006FE804" w14:textId="77777777" w:rsidR="00396CAB" w:rsidRDefault="00396CAB" w:rsidP="00396CAB">
            <w:pPr>
              <w:pStyle w:val="BodyText"/>
              <w:keepNext/>
              <w:rPr>
                <w:rFonts w:ascii="Times" w:hAnsi="Times" w:cs="Times"/>
              </w:rPr>
            </w:pPr>
            <w:r>
              <w:rPr>
                <w:rFonts w:ascii="Times" w:hAnsi="Times" w:cs="Times"/>
              </w:rPr>
              <w:t>Role Type</w:t>
            </w:r>
          </w:p>
        </w:tc>
        <w:tc>
          <w:tcPr>
            <w:tcW w:w="6665" w:type="dxa"/>
          </w:tcPr>
          <w:p w14:paraId="60249959" w14:textId="77777777" w:rsidR="00396CAB" w:rsidRDefault="00396CAB" w:rsidP="00396CAB">
            <w:pPr>
              <w:pStyle w:val="BodyText"/>
              <w:keepNext/>
              <w:rPr>
                <w:rFonts w:ascii="Times" w:hAnsi="Times" w:cs="Times"/>
              </w:rPr>
            </w:pPr>
            <w:r>
              <w:rPr>
                <w:rFonts w:ascii="Times" w:hAnsi="Times" w:cs="Times"/>
              </w:rPr>
              <w:t xml:space="preserve">Identify one or more properties as role-of properties. (In a PIM, this may be done by applying «RoleOf» to a property or by using a «RolePlayedBy» generalization.) See Subclause </w:t>
            </w:r>
            <w:r>
              <w:rPr>
                <w:rFonts w:ascii="Times" w:hAnsi="Times" w:cs="Times"/>
              </w:rPr>
              <w:fldChar w:fldCharType="begin"/>
            </w:r>
            <w:r>
              <w:rPr>
                <w:rFonts w:ascii="Times" w:hAnsi="Times" w:cs="Times"/>
              </w:rPr>
              <w:instrText xml:space="preserve"> REF _Ref316483937 \r \h </w:instrText>
            </w:r>
            <w:r>
              <w:rPr>
                <w:rFonts w:ascii="Times" w:hAnsi="Times" w:cs="Times"/>
              </w:rPr>
            </w:r>
            <w:r>
              <w:rPr>
                <w:rFonts w:ascii="Times" w:hAnsi="Times" w:cs="Times"/>
              </w:rPr>
              <w:fldChar w:fldCharType="separate"/>
            </w:r>
            <w:r w:rsidR="00B81ED7">
              <w:rPr>
                <w:rFonts w:ascii="Times" w:hAnsi="Times" w:cs="Times"/>
              </w:rPr>
              <w:t>7.3.3</w:t>
            </w:r>
            <w:r>
              <w:rPr>
                <w:rFonts w:ascii="Times" w:hAnsi="Times" w:cs="Times"/>
              </w:rPr>
              <w:fldChar w:fldCharType="end"/>
            </w:r>
            <w:r>
              <w:rPr>
                <w:rFonts w:ascii="Times" w:hAnsi="Times" w:cs="Times"/>
              </w:rPr>
              <w:t>.</w:t>
            </w:r>
          </w:p>
        </w:tc>
      </w:tr>
      <w:tr w:rsidR="00396CAB" w14:paraId="2A0772EB" w14:textId="77777777" w:rsidTr="00396CAB">
        <w:tc>
          <w:tcPr>
            <w:tcW w:w="2713" w:type="dxa"/>
          </w:tcPr>
          <w:p w14:paraId="024DA4C2" w14:textId="77777777" w:rsidR="00396CAB" w:rsidRDefault="00396CAB" w:rsidP="00396CAB">
            <w:pPr>
              <w:pStyle w:val="BodyText"/>
              <w:keepNext/>
              <w:rPr>
                <w:rFonts w:ascii="Times" w:hAnsi="Times" w:cs="Times"/>
              </w:rPr>
            </w:pPr>
            <w:r>
              <w:rPr>
                <w:rFonts w:ascii="Times" w:hAnsi="Times" w:cs="Times"/>
              </w:rPr>
              <w:t>Association Type</w:t>
            </w:r>
          </w:p>
        </w:tc>
        <w:tc>
          <w:tcPr>
            <w:tcW w:w="6665" w:type="dxa"/>
          </w:tcPr>
          <w:p w14:paraId="77B65C7F" w14:textId="77777777" w:rsidR="00396CAB" w:rsidRDefault="00396CAB" w:rsidP="00396CAB">
            <w:pPr>
              <w:pStyle w:val="BodyText"/>
              <w:keepNext/>
              <w:rPr>
                <w:rFonts w:ascii="Times" w:hAnsi="Times" w:cs="Times"/>
              </w:rPr>
            </w:pPr>
            <w:r>
              <w:rPr>
                <w:rFonts w:ascii="Times" w:hAnsi="Times" w:cs="Times"/>
              </w:rPr>
              <w:t xml:space="preserve">Apply «AssociationType» to the class. (In a PIM, alternatively use an association class.) See Subclause </w:t>
            </w:r>
            <w:r>
              <w:rPr>
                <w:rFonts w:ascii="Times" w:hAnsi="Times" w:cs="Times"/>
              </w:rPr>
              <w:fldChar w:fldCharType="begin"/>
            </w:r>
            <w:r>
              <w:rPr>
                <w:rFonts w:ascii="Times" w:hAnsi="Times" w:cs="Times"/>
              </w:rPr>
              <w:instrText xml:space="preserve"> REF _Ref317349742 \r \h </w:instrText>
            </w:r>
            <w:r>
              <w:rPr>
                <w:rFonts w:ascii="Times" w:hAnsi="Times" w:cs="Times"/>
              </w:rPr>
            </w:r>
            <w:r>
              <w:rPr>
                <w:rFonts w:ascii="Times" w:hAnsi="Times" w:cs="Times"/>
              </w:rPr>
              <w:fldChar w:fldCharType="separate"/>
            </w:r>
            <w:r w:rsidR="00B81ED7">
              <w:rPr>
                <w:rFonts w:ascii="Times" w:hAnsi="Times" w:cs="Times"/>
              </w:rPr>
              <w:t>7.3.4</w:t>
            </w:r>
            <w:r>
              <w:rPr>
                <w:rFonts w:ascii="Times" w:hAnsi="Times" w:cs="Times"/>
              </w:rPr>
              <w:fldChar w:fldCharType="end"/>
            </w:r>
            <w:r>
              <w:rPr>
                <w:rFonts w:ascii="Times" w:hAnsi="Times" w:cs="Times"/>
              </w:rPr>
              <w:t>.</w:t>
            </w:r>
          </w:p>
        </w:tc>
      </w:tr>
      <w:tr w:rsidR="00396CAB" w14:paraId="60F8EBEB" w14:textId="77777777" w:rsidTr="00396CAB">
        <w:tc>
          <w:tcPr>
            <w:tcW w:w="2713" w:type="dxa"/>
          </w:tcPr>
          <w:p w14:paraId="7AD078CF" w14:textId="77777777" w:rsidR="00396CAB" w:rsidRDefault="00396CAB" w:rsidP="00396CAB">
            <w:pPr>
              <w:pStyle w:val="BodyText"/>
              <w:keepNext/>
              <w:rPr>
                <w:rFonts w:ascii="Times" w:hAnsi="Times" w:cs="Times"/>
              </w:rPr>
            </w:pPr>
            <w:r>
              <w:rPr>
                <w:rFonts w:ascii="Times" w:hAnsi="Times" w:cs="Times"/>
              </w:rPr>
              <w:t>Metadata Type</w:t>
            </w:r>
          </w:p>
        </w:tc>
        <w:tc>
          <w:tcPr>
            <w:tcW w:w="6665" w:type="dxa"/>
          </w:tcPr>
          <w:p w14:paraId="2AB79C6E" w14:textId="77777777" w:rsidR="00396CAB" w:rsidRDefault="00396CAB" w:rsidP="00781D1D">
            <w:pPr>
              <w:pStyle w:val="BodyText"/>
              <w:keepNext/>
              <w:rPr>
                <w:rFonts w:ascii="Times" w:hAnsi="Times" w:cs="Times"/>
              </w:rPr>
            </w:pPr>
            <w:r>
              <w:rPr>
                <w:rFonts w:ascii="Times" w:hAnsi="Times" w:cs="Times"/>
              </w:rPr>
              <w:t xml:space="preserve">Apply «MetadataType» to the class. See Subclause </w:t>
            </w:r>
            <w:r w:rsidR="00781D1D">
              <w:rPr>
                <w:rFonts w:ascii="Times" w:hAnsi="Times" w:cs="Times"/>
              </w:rPr>
              <w:fldChar w:fldCharType="begin"/>
            </w:r>
            <w:r w:rsidR="00781D1D">
              <w:rPr>
                <w:rFonts w:ascii="Times" w:hAnsi="Times" w:cs="Times"/>
              </w:rPr>
              <w:instrText xml:space="preserve"> REF _Ref193336555 \r \h </w:instrText>
            </w:r>
            <w:r w:rsidR="00781D1D">
              <w:rPr>
                <w:rFonts w:ascii="Times" w:hAnsi="Times" w:cs="Times"/>
              </w:rPr>
            </w:r>
            <w:r w:rsidR="00781D1D">
              <w:rPr>
                <w:rFonts w:ascii="Times" w:hAnsi="Times" w:cs="Times"/>
              </w:rPr>
              <w:fldChar w:fldCharType="separate"/>
            </w:r>
            <w:r w:rsidR="00B81ED7">
              <w:rPr>
                <w:rFonts w:ascii="Times" w:hAnsi="Times" w:cs="Times"/>
              </w:rPr>
              <w:t>7.3.5</w:t>
            </w:r>
            <w:r w:rsidR="00781D1D">
              <w:rPr>
                <w:rFonts w:ascii="Times" w:hAnsi="Times" w:cs="Times"/>
              </w:rPr>
              <w:fldChar w:fldCharType="end"/>
            </w:r>
            <w:r>
              <w:rPr>
                <w:rFonts w:ascii="Times" w:hAnsi="Times" w:cs="Times"/>
              </w:rPr>
              <w:t>.</w:t>
            </w:r>
          </w:p>
        </w:tc>
      </w:tr>
      <w:tr w:rsidR="00396CAB" w14:paraId="195DF166" w14:textId="77777777" w:rsidTr="00396CAB">
        <w:tc>
          <w:tcPr>
            <w:tcW w:w="2713" w:type="dxa"/>
          </w:tcPr>
          <w:p w14:paraId="487F8CE8" w14:textId="77777777" w:rsidR="00396CAB" w:rsidRDefault="00396CAB" w:rsidP="00396CAB">
            <w:pPr>
              <w:pStyle w:val="BodyText"/>
              <w:keepNext/>
              <w:rPr>
                <w:rFonts w:ascii="Times" w:hAnsi="Times" w:cs="Times"/>
              </w:rPr>
            </w:pPr>
            <w:r>
              <w:rPr>
                <w:rFonts w:ascii="Times" w:hAnsi="Times" w:cs="Times"/>
              </w:rPr>
              <w:t>Augmentation Type</w:t>
            </w:r>
          </w:p>
        </w:tc>
        <w:tc>
          <w:tcPr>
            <w:tcW w:w="6665" w:type="dxa"/>
          </w:tcPr>
          <w:p w14:paraId="604D87C1" w14:textId="57657D17" w:rsidR="00396CAB" w:rsidRDefault="00396CAB" w:rsidP="004E644C">
            <w:pPr>
              <w:pStyle w:val="BodyText"/>
              <w:keepNext/>
              <w:rPr>
                <w:rFonts w:ascii="Times" w:hAnsi="Times" w:cs="Times"/>
              </w:rPr>
            </w:pPr>
            <w:r>
              <w:rPr>
                <w:rFonts w:ascii="Times" w:hAnsi="Times" w:cs="Times"/>
              </w:rPr>
              <w:t xml:space="preserve">Apply «AugmentationType» to the class. See Subclause </w:t>
            </w:r>
            <w:r>
              <w:rPr>
                <w:rFonts w:ascii="Times" w:hAnsi="Times" w:cs="Times"/>
              </w:rPr>
              <w:fldChar w:fldCharType="begin"/>
            </w:r>
            <w:r>
              <w:rPr>
                <w:rFonts w:ascii="Times" w:hAnsi="Times" w:cs="Times"/>
              </w:rPr>
              <w:instrText xml:space="preserve"> REF _Ref316483945 \r \h </w:instrText>
            </w:r>
            <w:r>
              <w:rPr>
                <w:rFonts w:ascii="Times" w:hAnsi="Times" w:cs="Times"/>
              </w:rPr>
            </w:r>
            <w:r>
              <w:rPr>
                <w:rFonts w:ascii="Times" w:hAnsi="Times" w:cs="Times"/>
              </w:rPr>
              <w:fldChar w:fldCharType="separate"/>
            </w:r>
            <w:r w:rsidR="00B81ED7">
              <w:rPr>
                <w:rFonts w:ascii="Times" w:hAnsi="Times" w:cs="Times"/>
              </w:rPr>
              <w:t>7.3.6</w:t>
            </w:r>
            <w:r>
              <w:rPr>
                <w:rFonts w:ascii="Times" w:hAnsi="Times" w:cs="Times"/>
              </w:rPr>
              <w:fldChar w:fldCharType="end"/>
            </w:r>
            <w:r>
              <w:rPr>
                <w:rFonts w:ascii="Times" w:hAnsi="Times" w:cs="Times"/>
              </w:rPr>
              <w:t>.</w:t>
            </w:r>
          </w:p>
        </w:tc>
      </w:tr>
      <w:tr w:rsidR="00396CAB" w14:paraId="5D70982A" w14:textId="77777777" w:rsidTr="00396CAB">
        <w:tc>
          <w:tcPr>
            <w:tcW w:w="2713" w:type="dxa"/>
          </w:tcPr>
          <w:p w14:paraId="44029A50" w14:textId="77777777" w:rsidR="00396CAB" w:rsidRDefault="00396CAB" w:rsidP="00396CAB">
            <w:pPr>
              <w:pStyle w:val="BodyText"/>
              <w:rPr>
                <w:rFonts w:ascii="Times" w:hAnsi="Times" w:cs="Times"/>
              </w:rPr>
            </w:pPr>
            <w:r>
              <w:rPr>
                <w:rFonts w:ascii="Times" w:hAnsi="Times" w:cs="Times"/>
              </w:rPr>
              <w:t>Adapter Type</w:t>
            </w:r>
          </w:p>
        </w:tc>
        <w:tc>
          <w:tcPr>
            <w:tcW w:w="6665" w:type="dxa"/>
          </w:tcPr>
          <w:p w14:paraId="32E6DB1C" w14:textId="77777777" w:rsidR="00396CAB" w:rsidRDefault="00396CAB" w:rsidP="00396CAB">
            <w:pPr>
              <w:pStyle w:val="BodyText"/>
              <w:rPr>
                <w:rFonts w:ascii="Times" w:hAnsi="Times" w:cs="Times"/>
              </w:rPr>
            </w:pPr>
            <w:r>
              <w:rPr>
                <w:rFonts w:ascii="Times" w:hAnsi="Times" w:cs="Times"/>
              </w:rPr>
              <w:t xml:space="preserve">Apply «AdapterType» to the class. See Subclause </w:t>
            </w:r>
            <w:r>
              <w:rPr>
                <w:rFonts w:ascii="Times" w:hAnsi="Times" w:cs="Times"/>
              </w:rPr>
              <w:fldChar w:fldCharType="begin"/>
            </w:r>
            <w:r>
              <w:rPr>
                <w:rFonts w:ascii="Times" w:hAnsi="Times" w:cs="Times"/>
              </w:rPr>
              <w:instrText xml:space="preserve"> REF _Ref317349757 \r \h </w:instrText>
            </w:r>
            <w:r>
              <w:rPr>
                <w:rFonts w:ascii="Times" w:hAnsi="Times" w:cs="Times"/>
              </w:rPr>
            </w:r>
            <w:r>
              <w:rPr>
                <w:rFonts w:ascii="Times" w:hAnsi="Times" w:cs="Times"/>
              </w:rPr>
              <w:fldChar w:fldCharType="separate"/>
            </w:r>
            <w:r w:rsidR="00B81ED7">
              <w:rPr>
                <w:rFonts w:ascii="Times" w:hAnsi="Times" w:cs="Times"/>
              </w:rPr>
              <w:t>7.3.7</w:t>
            </w:r>
            <w:r>
              <w:rPr>
                <w:rFonts w:ascii="Times" w:hAnsi="Times" w:cs="Times"/>
              </w:rPr>
              <w:fldChar w:fldCharType="end"/>
            </w:r>
            <w:r>
              <w:rPr>
                <w:rFonts w:ascii="Times" w:hAnsi="Times" w:cs="Times"/>
              </w:rPr>
              <w:t>.</w:t>
            </w:r>
          </w:p>
        </w:tc>
      </w:tr>
    </w:tbl>
    <w:p w14:paraId="438A58AD" w14:textId="77777777" w:rsidR="006A45F8" w:rsidRDefault="00781D1D" w:rsidP="006A45F8">
      <w:pPr>
        <w:pStyle w:val="BodyText"/>
      </w:pPr>
      <w:bookmarkStart w:id="246" w:name="_Ref316483936"/>
      <w:r>
        <w:t>In general, a «NIEMType» class may be the generalization for other «NIEMType» classes of the same type</w:t>
      </w:r>
      <w:r w:rsidR="006A45F8">
        <w:t xml:space="preserve">. A general class may optionally be modeled as </w:t>
      </w:r>
      <w:r w:rsidR="006A45F8">
        <w:rPr>
          <w:i/>
        </w:rPr>
        <w:t>abstract,</w:t>
      </w:r>
      <w:r w:rsidR="006A45F8">
        <w:t xml:space="preserve"> meaning that there are no direct instances of that class itself, only of (non-abstract) subclasses of the class.</w:t>
      </w:r>
    </w:p>
    <w:p w14:paraId="2D78C163" w14:textId="2CA28D28" w:rsidR="006A45F8" w:rsidRPr="006A45F8" w:rsidRDefault="006A45F8" w:rsidP="006A45F8">
      <w:pPr>
        <w:pStyle w:val="BodyText"/>
      </w:pPr>
      <w:r>
        <w:t xml:space="preserve">A «NIEMType» class may also be the client of a realization stereotyped as «Restriction», whose supplier is another «NIEMType» class of the same </w:t>
      </w:r>
      <w:r w:rsidR="00380E22">
        <w:t>kind</w:t>
      </w:r>
      <w:r>
        <w:t xml:space="preserve">, the </w:t>
      </w:r>
      <w:r>
        <w:rPr>
          <w:i/>
        </w:rPr>
        <w:t>base type</w:t>
      </w:r>
      <w:r>
        <w:t xml:space="preserve"> for the restricted type. In this case, the client class may list a subset of the attributes of the supplier class. Any attributes not so listed must have a multiplicity lower bound of 0 in the supplier class. Instances of a restricted type are considered to be substitutable for instances of the base type, but any attributes not explicitly listed in the restricted type are mandated to be empty in any instance of that type.</w:t>
      </w:r>
    </w:p>
    <w:p w14:paraId="0C9FB2F5" w14:textId="77777777" w:rsidR="00781D1D" w:rsidRDefault="006A45F8" w:rsidP="006A45F8">
      <w:pPr>
        <w:pStyle w:val="BodyText"/>
      </w:pPr>
      <w:r>
        <w:t xml:space="preserve"> (Note that an «AdapterType» class may not participate in generalizations or «Restriction» realizations – see Subclause </w:t>
      </w:r>
      <w:r w:rsidRPr="006A45F8">
        <w:fldChar w:fldCharType="begin"/>
      </w:r>
      <w:r w:rsidRPr="006A45F8">
        <w:instrText xml:space="preserve"> REF _Ref317349757 \r \h </w:instrText>
      </w:r>
      <w:r w:rsidRPr="006A45F8">
        <w:fldChar w:fldCharType="separate"/>
      </w:r>
      <w:r w:rsidR="00B81ED7">
        <w:t>7.3.7</w:t>
      </w:r>
      <w:r w:rsidRPr="006A45F8">
        <w:fldChar w:fldCharType="end"/>
      </w:r>
      <w:r>
        <w:t>.)</w:t>
      </w:r>
    </w:p>
    <w:p w14:paraId="65A11920" w14:textId="77777777" w:rsidR="00396CAB" w:rsidRPr="00720DB0" w:rsidRDefault="00396CAB" w:rsidP="00720DB0">
      <w:pPr>
        <w:pStyle w:val="Heading5"/>
      </w:pPr>
      <w:r w:rsidRPr="00720DB0">
        <w:t>PIM</w:t>
      </w:r>
    </w:p>
    <w:p w14:paraId="704DBC56" w14:textId="77777777" w:rsidR="00396CAB" w:rsidRDefault="00396CAB" w:rsidP="00396CAB">
      <w:pPr>
        <w:pStyle w:val="BodyText"/>
      </w:pPr>
      <w:r>
        <w:t xml:space="preserve">There are a number of default notations and additional representations allowed in a PIM that are not allowed in a PSM. These are indicated in </w:t>
      </w:r>
      <w:r>
        <w:fldChar w:fldCharType="begin"/>
      </w:r>
      <w:r>
        <w:instrText xml:space="preserve"> REF _Ref316484540 \h </w:instrText>
      </w:r>
      <w:r>
        <w:fldChar w:fldCharType="separate"/>
      </w:r>
      <w:r w:rsidR="00B81ED7">
        <w:t xml:space="preserve">Table </w:t>
      </w:r>
      <w:r w:rsidR="00B81ED7">
        <w:rPr>
          <w:noProof/>
        </w:rPr>
        <w:t>7</w:t>
      </w:r>
      <w:r w:rsidR="00B81ED7">
        <w:noBreakHyphen/>
      </w:r>
      <w:r w:rsidR="00B81ED7">
        <w:rPr>
          <w:noProof/>
        </w:rPr>
        <w:t>7</w:t>
      </w:r>
      <w:r>
        <w:fldChar w:fldCharType="end"/>
      </w:r>
      <w:r>
        <w:t xml:space="preserve"> and discussed further in subsequent subclauses.</w:t>
      </w:r>
    </w:p>
    <w:p w14:paraId="713F15AB" w14:textId="77777777" w:rsidR="00396CAB" w:rsidRDefault="00396CAB" w:rsidP="00396CAB">
      <w:pPr>
        <w:pStyle w:val="BodyText"/>
      </w:pPr>
      <w:r>
        <w:t>Every «NIEMType» class must be documented. If the class has only one owned comment, that is considered to provide the required documentation. Otherwise, the class must have exactly one owned comment with the stereotype «Documentation» applied that provides the required documentation.</w:t>
      </w:r>
    </w:p>
    <w:p w14:paraId="1C2F26A7" w14:textId="7AC9CFE1" w:rsidR="00B62A43" w:rsidRDefault="00864CFC" w:rsidP="00B62A43">
      <w:pPr>
        <w:pStyle w:val="BodyText"/>
      </w:pPr>
      <w:r>
        <w:t xml:space="preserve">In a PIM, additional notations using generalization are allowed in the modeling of role types (see Subclause </w:t>
      </w:r>
      <w:r>
        <w:fldChar w:fldCharType="begin"/>
      </w:r>
      <w:r>
        <w:instrText xml:space="preserve"> REF _Ref316483937 \r \h </w:instrText>
      </w:r>
      <w:r>
        <w:fldChar w:fldCharType="separate"/>
      </w:r>
      <w:r w:rsidR="00B81ED7">
        <w:t>7.3.3</w:t>
      </w:r>
      <w:r>
        <w:fldChar w:fldCharType="end"/>
      </w:r>
      <w:r>
        <w:t xml:space="preserve">). However, a «NIEMType» </w:t>
      </w:r>
      <w:r w:rsidR="00B62A43">
        <w:t>class may be the special class in at most one generalization that is not marked as a «RolePlayedBy» stereotype</w:t>
      </w:r>
      <w:r>
        <w:t>, and it may not have such a generalization if it is the client of a «Restriction» realization</w:t>
      </w:r>
      <w:r w:rsidR="00B62A43">
        <w:t>.</w:t>
      </w:r>
    </w:p>
    <w:p w14:paraId="57EA8CF0" w14:textId="77777777" w:rsidR="00396CAB" w:rsidRPr="00720DB0" w:rsidRDefault="00396CAB" w:rsidP="00720DB0">
      <w:pPr>
        <w:pStyle w:val="Heading5"/>
      </w:pPr>
      <w:r w:rsidRPr="00720DB0">
        <w:t>PSM</w:t>
      </w:r>
    </w:p>
    <w:p w14:paraId="5C2DBCD6" w14:textId="77777777" w:rsidR="00396CAB" w:rsidRDefault="00396CAB" w:rsidP="00396CAB">
      <w:pPr>
        <w:pStyle w:val="BodyText"/>
      </w:pPr>
      <w:r>
        <w:t xml:space="preserve">A «NIEMType» class in a PSM represents a NIEM type that is implemented as a complex type definition. The UML properties of the class represent the NIEM properties (XSD attributes and elements) of the complex type. </w:t>
      </w:r>
    </w:p>
    <w:p w14:paraId="61B23BED" w14:textId="77777777" w:rsidR="00396CAB" w:rsidRDefault="00396CAB" w:rsidP="00396CAB">
      <w:pPr>
        <w:pStyle w:val="BodyText"/>
      </w:pPr>
      <w:r>
        <w:t>A «NIEMType» class in a PSM must have an owned comment with the «Documentation» stereotype applied, the body of which becomes the content of the documentation element in the complex type definition.</w:t>
      </w:r>
    </w:p>
    <w:p w14:paraId="0DB1D94E" w14:textId="3E2A385C" w:rsidR="00864CFC" w:rsidRDefault="00396CAB" w:rsidP="00396CAB">
      <w:pPr>
        <w:pStyle w:val="BodyText"/>
      </w:pPr>
      <w:r>
        <w:t>The class may be the special class in at most one generalization, the general class of which must also represent a NIEM type. The complex type represented by the general class is then the base type for the complex type represented by the special class</w:t>
      </w:r>
      <w:r w:rsidR="00864CFC">
        <w:t>, and</w:t>
      </w:r>
      <w:r>
        <w:t xml:space="preserve"> the complex type represented by the special class is an extension</w:t>
      </w:r>
      <w:r w:rsidR="00864CFC">
        <w:t xml:space="preserve"> of the base type</w:t>
      </w:r>
      <w:r>
        <w:t xml:space="preserve">. </w:t>
      </w:r>
      <w:r w:rsidR="00864CFC">
        <w:t>A class marked as abstract represents an abstract complex type.</w:t>
      </w:r>
    </w:p>
    <w:p w14:paraId="7AEA2F84" w14:textId="74C104EC" w:rsidR="00396CAB" w:rsidRDefault="00864CFC" w:rsidP="00396CAB">
      <w:pPr>
        <w:pStyle w:val="BodyText"/>
      </w:pPr>
      <w:r>
        <w:lastRenderedPageBreak/>
        <w:t>The class may be the client of at most one «Restriction» realization, and it may not be both the client of a «Restriction» realization and the special class in a generalization. The complex type represented by the supplier class is then the base type for the complex type represented by the client class, and the complex type represented by the client class is a restriction of the base type.</w:t>
      </w:r>
    </w:p>
    <w:p w14:paraId="22D07D0F" w14:textId="4F515CCC" w:rsidR="0029526B" w:rsidRPr="0029526B" w:rsidRDefault="0029526B" w:rsidP="0029526B">
      <w:pPr>
        <w:pStyle w:val="BodyText"/>
      </w:pPr>
      <w:r w:rsidRPr="0029526B">
        <w:t xml:space="preserve">The class may represent a Complex Type with Simple Content (CSC).  In this case, the class may be the client of at most one </w:t>
      </w:r>
      <w:r w:rsidR="00380E22">
        <w:t>«</w:t>
      </w:r>
      <w:r w:rsidRPr="0029526B">
        <w:t>XSDSimple</w:t>
      </w:r>
      <w:r w:rsidR="00AF3E25">
        <w:t>Content</w:t>
      </w:r>
      <w:r w:rsidR="003457F8">
        <w:t>»</w:t>
      </w:r>
      <w:r w:rsidRPr="0029526B">
        <w:t xml:space="preserve"> realization.  The supplier of the </w:t>
      </w:r>
      <w:r w:rsidR="00380E22">
        <w:t>«</w:t>
      </w:r>
      <w:r w:rsidR="00AF3E25" w:rsidRPr="0029526B">
        <w:t>XSDSimple</w:t>
      </w:r>
      <w:r w:rsidR="00AF3E25">
        <w:t>Content</w:t>
      </w:r>
      <w:r w:rsidR="003457F8">
        <w:t>»</w:t>
      </w:r>
      <w:r w:rsidRPr="0029526B">
        <w:t xml:space="preserve"> is a DataType.  The class must not be both the special class in a generalization and the client of an </w:t>
      </w:r>
      <w:r w:rsidR="00380E22">
        <w:t>«</w:t>
      </w:r>
      <w:r w:rsidR="00AF3E25" w:rsidRPr="0029526B">
        <w:t>XSDSimple</w:t>
      </w:r>
      <w:r w:rsidR="00AF3E25">
        <w:t>Content</w:t>
      </w:r>
      <w:r w:rsidR="003457F8">
        <w:t>»</w:t>
      </w:r>
      <w:r w:rsidRPr="0029526B">
        <w:t xml:space="preserve"> realization.  If the class is the client of a </w:t>
      </w:r>
      <w:r w:rsidR="00380E22">
        <w:t>«</w:t>
      </w:r>
      <w:r w:rsidRPr="0029526B">
        <w:t>Restriction</w:t>
      </w:r>
      <w:r w:rsidR="003457F8">
        <w:t>»</w:t>
      </w:r>
      <w:r w:rsidRPr="0029526B">
        <w:t xml:space="preserve"> realization, then the supplier DataType defines the constraining facets of the Complex Type’s </w:t>
      </w:r>
      <w:r w:rsidRPr="005C5938">
        <w:rPr>
          <w:rFonts w:ascii="Courier New" w:hAnsi="Courier New" w:cs="Courier New"/>
          <w:sz w:val="18"/>
        </w:rPr>
        <w:t>xs:restriction</w:t>
      </w:r>
      <w:r w:rsidRPr="0029526B">
        <w:t xml:space="preserve">.  If the class is not a client of a </w:t>
      </w:r>
      <w:r w:rsidR="00380E22">
        <w:t>«</w:t>
      </w:r>
      <w:r w:rsidRPr="0029526B">
        <w:t>Restriction</w:t>
      </w:r>
      <w:r w:rsidR="003457F8">
        <w:t>»</w:t>
      </w:r>
      <w:r w:rsidRPr="0029526B">
        <w:t xml:space="preserve"> realization, then the supplier DataType is the base of the Complex Type’s </w:t>
      </w:r>
      <w:r w:rsidRPr="005C5938">
        <w:rPr>
          <w:rFonts w:ascii="Courier New" w:hAnsi="Courier New" w:cs="Courier New"/>
          <w:sz w:val="18"/>
          <w:szCs w:val="18"/>
        </w:rPr>
        <w:t>xs:extension</w:t>
      </w:r>
      <w:r w:rsidR="00AF3E25">
        <w:t>.</w:t>
      </w:r>
    </w:p>
    <w:p w14:paraId="052DE546" w14:textId="77777777" w:rsidR="00396CAB" w:rsidRDefault="00396CAB" w:rsidP="00396CAB">
      <w:pPr>
        <w:pStyle w:val="Heading4"/>
      </w:pPr>
      <w:bookmarkStart w:id="247" w:name="_Ref408319027"/>
      <w:r>
        <w:t>Mapping Summary</w:t>
      </w:r>
      <w:bookmarkEnd w:id="247"/>
    </w:p>
    <w:p w14:paraId="4CC16DE5" w14:textId="77777777" w:rsidR="00396CAB" w:rsidRPr="00720DB0" w:rsidRDefault="00396CAB" w:rsidP="00720DB0">
      <w:pPr>
        <w:pStyle w:val="Heading5"/>
      </w:pPr>
      <w:r w:rsidRPr="00720DB0">
        <w:t>PIM to PSM Mapping</w:t>
      </w:r>
    </w:p>
    <w:p w14:paraId="33A1BE43" w14:textId="77777777" w:rsidR="00396CAB" w:rsidRDefault="00396CAB" w:rsidP="00396CAB">
      <w:pPr>
        <w:pStyle w:val="BulletedText"/>
      </w:pPr>
      <w:r>
        <w:t>A class in a PIM shall map to a corresponding class in the PSM, with corresponding properties mapped from the properties of the PIM class.</w:t>
      </w:r>
    </w:p>
    <w:p w14:paraId="5F0CE289" w14:textId="77777777" w:rsidR="00F3023C" w:rsidRDefault="00F3023C" w:rsidP="00396CAB">
      <w:pPr>
        <w:pStyle w:val="BulletedText"/>
      </w:pPr>
      <w:r>
        <w:t>If the class is the special classifier in a generalization, then the corresponding class in the PSM shall be the special classifier in a generalization to the class mapped from the general class in the PIM.</w:t>
      </w:r>
    </w:p>
    <w:p w14:paraId="0C5B8594" w14:textId="77777777" w:rsidR="00F3023C" w:rsidRDefault="00F3023C" w:rsidP="00396CAB">
      <w:pPr>
        <w:pStyle w:val="BulletedText"/>
      </w:pPr>
      <w:r>
        <w:t>If the class is the client of a realization with the «Restriction» stereotype applied, then the corresponding class in the PSM shall be the client of a «Restriction» realization whose supplier is the class mapped from the supplier class in the PIM.</w:t>
      </w:r>
    </w:p>
    <w:p w14:paraId="2E203025" w14:textId="77777777" w:rsidR="00396CAB" w:rsidRDefault="00396CAB" w:rsidP="00396CAB">
      <w:pPr>
        <w:pStyle w:val="BulletedText"/>
      </w:pPr>
      <w:r>
        <w:t>If a «NIEMType» class in a PIM has exactly one owned comment, then the corresponding PSM class shall have an owned comment with the «Documentation» stereotype applied and the same body as the PIM class comment. Otherwise, the PSM class shall have an owned comment with the «Documentation» stereotype applied and the same body as the «Documentation» comment owned by the PIM class. The comment body is adjusted to conform to NIEM conventions.</w:t>
      </w:r>
    </w:p>
    <w:p w14:paraId="7333DD15" w14:textId="4C408BEB" w:rsidR="00CE784A" w:rsidRDefault="00CE784A" w:rsidP="00396CAB">
      <w:pPr>
        <w:pStyle w:val="BulletedText"/>
      </w:pPr>
      <w:r>
        <w:t xml:space="preserve">All </w:t>
      </w:r>
      <w:r w:rsidR="000F5500">
        <w:t xml:space="preserve">object </w:t>
      </w:r>
      <w:r w:rsidR="00BF15CC">
        <w:t xml:space="preserve">types with complex content </w:t>
      </w:r>
      <w:r w:rsidR="000F5500">
        <w:t>and association</w:t>
      </w:r>
      <w:r>
        <w:t xml:space="preserve"> types </w:t>
      </w:r>
      <w:r w:rsidR="00B20C6D">
        <w:t xml:space="preserve">– </w:t>
      </w:r>
      <w:r w:rsidR="00B20C6D" w:rsidRPr="00B20C6D">
        <w:rPr>
          <w:i/>
        </w:rPr>
        <w:t>augmentable types</w:t>
      </w:r>
      <w:r w:rsidR="00B20C6D">
        <w:t xml:space="preserve"> - </w:t>
      </w:r>
      <w:r>
        <w:t xml:space="preserve">will generate a NIEM </w:t>
      </w:r>
      <w:r w:rsidR="00393084" w:rsidRPr="00393084">
        <w:rPr>
          <w:i/>
        </w:rPr>
        <w:t>augmentation point</w:t>
      </w:r>
      <w:r>
        <w:t xml:space="preserve"> as the last property based on the NIEM naming conventions for augmentation points.</w:t>
      </w:r>
      <w:r w:rsidR="000F5500">
        <w:t xml:space="preserve"> See</w:t>
      </w:r>
      <w:r w:rsidR="00143230">
        <w:t xml:space="preserve"> subclause </w:t>
      </w:r>
      <w:r w:rsidR="00143230">
        <w:fldChar w:fldCharType="begin"/>
      </w:r>
      <w:r w:rsidR="00143230">
        <w:instrText xml:space="preserve"> REF _Ref316483945 \r \h </w:instrText>
      </w:r>
      <w:r w:rsidR="00143230">
        <w:fldChar w:fldCharType="separate"/>
      </w:r>
      <w:r w:rsidR="00B81ED7">
        <w:t>7.3.6</w:t>
      </w:r>
      <w:r w:rsidR="00143230">
        <w:fldChar w:fldCharType="end"/>
      </w:r>
      <w:r w:rsidR="000F5500">
        <w:t xml:space="preserve"> </w:t>
      </w:r>
      <w:r w:rsidR="00143230">
        <w:t xml:space="preserve">and </w:t>
      </w:r>
      <w:r w:rsidR="000F5500">
        <w:t xml:space="preserve">[NIEM-NDR] </w:t>
      </w:r>
      <w:hyperlink r:id="rId107" w:anchor="section_10.4" w:history="1">
        <w:r w:rsidR="000F5500" w:rsidRPr="000F5500">
          <w:rPr>
            <w:rStyle w:val="Hyperlink"/>
          </w:rPr>
          <w:t>Section 10.4</w:t>
        </w:r>
      </w:hyperlink>
      <w:r w:rsidR="000F5500">
        <w:t>.</w:t>
      </w:r>
    </w:p>
    <w:p w14:paraId="23E3C9D2" w14:textId="77777777" w:rsidR="00396CAB" w:rsidRDefault="00396CAB" w:rsidP="00720DB0">
      <w:pPr>
        <w:pStyle w:val="Heading5"/>
      </w:pPr>
      <w:r w:rsidRPr="00720DB0">
        <w:t>PSM to XML Schema Mapping</w:t>
      </w:r>
    </w:p>
    <w:p w14:paraId="74C2309D" w14:textId="241B3EBC" w:rsidR="00396CAB" w:rsidRDefault="00396CAB" w:rsidP="00396CAB">
      <w:pPr>
        <w:pStyle w:val="BulletedText"/>
      </w:pPr>
      <w:r>
        <w:t>A class in a PSM with a «NIEMType» stereotype (i.e., one of the stereotypes listed in</w:t>
      </w:r>
      <w:del w:id="248" w:author="Steve Cook" w:date="2016-05-16T14:13:00Z">
        <w:r w:rsidDel="00B95C8A">
          <w:delText xml:space="preserve"> </w:delText>
        </w:r>
        <w:r w:rsidDel="00B95C8A">
          <w:fldChar w:fldCharType="begin"/>
        </w:r>
        <w:r w:rsidDel="00B95C8A">
          <w:delInstrText xml:space="preserve"> REF _Ref316894907 \h </w:delInstrText>
        </w:r>
        <w:r w:rsidDel="00B95C8A">
          <w:fldChar w:fldCharType="separate"/>
        </w:r>
        <w:r w:rsidR="00B81ED7" w:rsidDel="00B95C8A">
          <w:delText xml:space="preserve">Table </w:delText>
        </w:r>
        <w:r w:rsidR="00B81ED7" w:rsidDel="00B95C8A">
          <w:rPr>
            <w:noProof/>
          </w:rPr>
          <w:delText>7</w:delText>
        </w:r>
        <w:r w:rsidR="00B81ED7" w:rsidDel="00B95C8A">
          <w:noBreakHyphen/>
        </w:r>
        <w:r w:rsidR="00B81ED7" w:rsidDel="00B95C8A">
          <w:rPr>
            <w:noProof/>
          </w:rPr>
          <w:delText>5</w:delText>
        </w:r>
        <w:r w:rsidDel="00B95C8A">
          <w:fldChar w:fldCharType="end"/>
        </w:r>
      </w:del>
      <w:commentRangeStart w:id="249"/>
      <w:ins w:id="250" w:author="Steve Cook" w:date="2016-05-16T14:13:00Z">
        <w:r w:rsidR="00B95C8A">
          <w:fldChar w:fldCharType="begin"/>
        </w:r>
        <w:r w:rsidR="00B95C8A">
          <w:instrText xml:space="preserve"> REF _Ref316484540 \h </w:instrText>
        </w:r>
      </w:ins>
      <w:r w:rsidR="00B95C8A">
        <w:fldChar w:fldCharType="separate"/>
      </w:r>
      <w:ins w:id="251" w:author="Steve Cook" w:date="2016-05-16T14:13:00Z">
        <w:r w:rsidR="00B95C8A">
          <w:t xml:space="preserve">Table </w:t>
        </w:r>
        <w:r w:rsidR="00B95C8A">
          <w:rPr>
            <w:noProof/>
          </w:rPr>
          <w:t>7</w:t>
        </w:r>
        <w:r w:rsidR="00B95C8A">
          <w:noBreakHyphen/>
        </w:r>
        <w:r w:rsidR="00B95C8A">
          <w:rPr>
            <w:noProof/>
          </w:rPr>
          <w:t>7</w:t>
        </w:r>
        <w:r w:rsidR="00B95C8A">
          <w:fldChar w:fldCharType="end"/>
        </w:r>
      </w:ins>
      <w:commentRangeEnd w:id="249"/>
      <w:ins w:id="252" w:author="Steve Cook" w:date="2016-05-16T14:14:00Z">
        <w:r w:rsidR="00B95C8A">
          <w:rPr>
            <w:rStyle w:val="CommentReference"/>
          </w:rPr>
          <w:commentReference w:id="249"/>
        </w:r>
      </w:ins>
      <w:r>
        <w:t xml:space="preserve">) applied shall map to a corresponding complex type definition with the </w:t>
      </w:r>
      <w:r w:rsidRPr="00F71DC5">
        <w:rPr>
          <w:rStyle w:val="CodeInline"/>
        </w:rPr>
        <w:t>xs:complexType/@name</w:t>
      </w:r>
      <w:r>
        <w:t xml:space="preserve"> given </w:t>
      </w:r>
      <w:r w:rsidR="000F5500">
        <w:t xml:space="preserve">by </w:t>
      </w:r>
      <w:r>
        <w:t>the class name.</w:t>
      </w:r>
    </w:p>
    <w:p w14:paraId="58CFE122" w14:textId="5252A773" w:rsidR="00F3023C" w:rsidRDefault="00396CAB" w:rsidP="00396CAB">
      <w:pPr>
        <w:pStyle w:val="BulletedText"/>
      </w:pPr>
      <w:bookmarkStart w:id="253" w:name="_Ref317152086"/>
      <w:bookmarkStart w:id="254" w:name="_Ref316991467"/>
      <w:r>
        <w:t xml:space="preserve">If the class is the </w:t>
      </w:r>
      <w:r w:rsidRPr="005F5921">
        <w:t>specific</w:t>
      </w:r>
      <w:r>
        <w:t xml:space="preserve"> classifier in a generalization, then the </w:t>
      </w:r>
      <w:r w:rsidR="00E30901">
        <w:t xml:space="preserve">corresponding complex type definition shall be an extension, with the </w:t>
      </w:r>
      <w:r>
        <w:t xml:space="preserve">base type definition </w:t>
      </w:r>
      <w:r w:rsidR="00E30901">
        <w:t xml:space="preserve">being </w:t>
      </w:r>
      <w:r>
        <w:t xml:space="preserve">the type definition mapped from the general class. </w:t>
      </w:r>
    </w:p>
    <w:p w14:paraId="39FCB6FC" w14:textId="75E7CD2A" w:rsidR="00396CAB" w:rsidRDefault="00396CAB" w:rsidP="00396CAB">
      <w:pPr>
        <w:pStyle w:val="BulletedText"/>
      </w:pPr>
      <w:r>
        <w:t xml:space="preserve">If the </w:t>
      </w:r>
      <w:r w:rsidR="00F3023C">
        <w:t>class is the client of a realization with the «Restriction» stereotype applied, then the corresponding complex type definition shall be a restriction, with the base type definition being the type definition mapped from the supplier class</w:t>
      </w:r>
      <w:r>
        <w:t xml:space="preserve"> </w:t>
      </w:r>
    </w:p>
    <w:p w14:paraId="76576289" w14:textId="6382BC2C" w:rsidR="005C58E2" w:rsidRPr="008852C5" w:rsidRDefault="005C58E2" w:rsidP="005C58E2">
      <w:pPr>
        <w:pStyle w:val="BulletedText"/>
      </w:pPr>
      <w:r w:rsidRPr="008852C5">
        <w:t xml:space="preserve">If the class is not the specific classifier in a generalization, or the client of a «Restriction» realization, or the client of an </w:t>
      </w:r>
      <w:r w:rsidR="00380E22">
        <w:t>«</w:t>
      </w:r>
      <w:r w:rsidRPr="008852C5">
        <w:t>XSDSimple</w:t>
      </w:r>
      <w:r w:rsidR="000F5500">
        <w:t>Content</w:t>
      </w:r>
      <w:r w:rsidR="003457F8">
        <w:t>»</w:t>
      </w:r>
      <w:r w:rsidRPr="008852C5">
        <w:t xml:space="preserve"> realization, then the base type definition for the complex type definition shall be </w:t>
      </w:r>
      <w:r w:rsidRPr="00380E22">
        <w:t>s</w:t>
      </w:r>
      <w:r w:rsidR="0085359D">
        <w:t>tructures</w:t>
      </w:r>
      <w:r w:rsidRPr="00380E22">
        <w:t>:ComplexObjectType</w:t>
      </w:r>
      <w:r w:rsidRPr="008852C5">
        <w:t xml:space="preserve"> and the complex type shall be an extension.</w:t>
      </w:r>
    </w:p>
    <w:bookmarkEnd w:id="253"/>
    <w:p w14:paraId="61BB4BF9" w14:textId="29A4EB3D" w:rsidR="00396CAB" w:rsidRDefault="00396CAB" w:rsidP="001D27DD">
      <w:pPr>
        <w:pStyle w:val="BulletedText"/>
        <w:numPr>
          <w:ilvl w:val="0"/>
          <w:numId w:val="7"/>
        </w:numPr>
      </w:pPr>
      <w:r>
        <w:t xml:space="preserve">The «Documentation» comment owned by a «NIEMType» class in the PSM shall map to the documentation for the XML complex type definition mapped from the class, with the body of the comment providing the </w:t>
      </w:r>
      <w:r w:rsidRPr="005F5921">
        <w:rPr>
          <w:rStyle w:val="CodeInline"/>
        </w:rPr>
        <w:t>xs:complexType/xs:annotation/xs:documentation</w:t>
      </w:r>
      <w:r>
        <w:t xml:space="preserve"> for the complex type definition.</w:t>
      </w:r>
    </w:p>
    <w:p w14:paraId="0D8B0CE9" w14:textId="15600EE0" w:rsidR="005C58E2" w:rsidRPr="008852C5" w:rsidRDefault="005C58E2" w:rsidP="005C5938">
      <w:pPr>
        <w:pStyle w:val="BulletedText"/>
      </w:pPr>
      <w:r w:rsidRPr="008852C5">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not the client of a </w:t>
      </w:r>
      <w:r w:rsidR="00380E22">
        <w:t>«</w:t>
      </w:r>
      <w:r w:rsidRPr="008852C5">
        <w:t>Restriction</w:t>
      </w:r>
      <w:r w:rsidR="003457F8">
        <w:t>»</w:t>
      </w:r>
      <w:r w:rsidRPr="008852C5">
        <w:t xml:space="preserve"> realization, then the base type definition for the complex type definition shall be the supplier of the </w:t>
      </w:r>
      <w:r w:rsidR="00380E22">
        <w:t>«</w:t>
      </w:r>
      <w:r w:rsidRPr="008852C5">
        <w:t>XSDSimpleType</w:t>
      </w:r>
      <w:r w:rsidR="003457F8">
        <w:t>»</w:t>
      </w:r>
      <w:r w:rsidRPr="008852C5">
        <w:t xml:space="preserve"> realization and the complex type shall be an extension.</w:t>
      </w:r>
    </w:p>
    <w:p w14:paraId="685FBFE1" w14:textId="36E14120" w:rsidR="005C58E2" w:rsidRDefault="005C58E2" w:rsidP="005C5938">
      <w:pPr>
        <w:pStyle w:val="BulletedText"/>
      </w:pPr>
      <w:r w:rsidRPr="008852C5">
        <w:lastRenderedPageBreak/>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also the client of a </w:t>
      </w:r>
      <w:r w:rsidR="00380E22">
        <w:t>«</w:t>
      </w:r>
      <w:r w:rsidRPr="008852C5">
        <w:t>Restriction</w:t>
      </w:r>
      <w:r w:rsidR="003457F8">
        <w:t>»</w:t>
      </w:r>
      <w:r w:rsidRPr="008852C5">
        <w:t xml:space="preserve"> realization, then the content of the </w:t>
      </w:r>
      <w:r w:rsidRPr="005C5938">
        <w:rPr>
          <w:rFonts w:ascii="Courier New" w:hAnsi="Courier New" w:cs="Courier New"/>
          <w:sz w:val="18"/>
          <w:szCs w:val="18"/>
        </w:rPr>
        <w:t>xs:restriction</w:t>
      </w:r>
      <w:r w:rsidRPr="008852C5">
        <w:t xml:space="preserve"> will include the constraining facets defined by the supplier DataType of the </w:t>
      </w:r>
      <w:r w:rsidR="00380E22">
        <w:t>«</w:t>
      </w:r>
      <w:r w:rsidR="00BA6D0E" w:rsidRPr="008852C5">
        <w:t>XSDSimple</w:t>
      </w:r>
      <w:r w:rsidR="00BA6D0E">
        <w:t>Content</w:t>
      </w:r>
      <w:r w:rsidR="003457F8">
        <w:t>»</w:t>
      </w:r>
      <w:r w:rsidRPr="008852C5">
        <w:t xml:space="preserve"> realization</w:t>
      </w:r>
      <w:r w:rsidR="00B20C6D">
        <w:t>.</w:t>
      </w:r>
    </w:p>
    <w:p w14:paraId="695E84A5" w14:textId="77777777" w:rsidR="00396CAB" w:rsidRDefault="00396CAB" w:rsidP="007B4D6D">
      <w:pPr>
        <w:pStyle w:val="Heading3"/>
      </w:pPr>
      <w:bookmarkStart w:id="255" w:name="_Ref317155214"/>
      <w:bookmarkStart w:id="256" w:name="_Toc364003709"/>
      <w:bookmarkStart w:id="257" w:name="_Toc426452218"/>
      <w:r>
        <w:t>Object Types</w:t>
      </w:r>
      <w:bookmarkEnd w:id="246"/>
      <w:bookmarkEnd w:id="254"/>
      <w:bookmarkEnd w:id="255"/>
      <w:bookmarkEnd w:id="256"/>
      <w:bookmarkEnd w:id="257"/>
    </w:p>
    <w:p w14:paraId="6A138B13" w14:textId="77777777" w:rsidR="00396CAB" w:rsidRDefault="00396CAB" w:rsidP="001964AF">
      <w:pPr>
        <w:pStyle w:val="Heading4"/>
      </w:pPr>
      <w:r>
        <w:t>Background</w:t>
      </w:r>
    </w:p>
    <w:p w14:paraId="0ACB4FA4" w14:textId="41FC6223" w:rsidR="00396CAB" w:rsidRPr="00F011EB" w:rsidRDefault="00396CAB" w:rsidP="00396CAB">
      <w:pPr>
        <w:pStyle w:val="BodyText"/>
      </w:pPr>
      <w:r w:rsidRPr="00F011EB">
        <w:t xml:space="preserve">An </w:t>
      </w:r>
      <w:r w:rsidRPr="00F011EB">
        <w:rPr>
          <w:i/>
        </w:rPr>
        <w:t>object type</w:t>
      </w:r>
      <w:r w:rsidRPr="00F011EB">
        <w:t xml:space="preserve"> is a type definition, an instance of which asserts the existence of an object. An object type represents some kind of object: a thing with its own lifespan that has some existence. The object may or may not be a physical object. It may be a conceptual object.</w:t>
      </w:r>
      <w:r>
        <w:t xml:space="preserve"> </w:t>
      </w:r>
      <w:r w:rsidR="00493AC1">
        <w:t>[NIEM-NDR</w:t>
      </w:r>
      <w:r w:rsidR="00DF2420">
        <w:t xml:space="preserve">] </w:t>
      </w:r>
      <w:hyperlink r:id="rId108" w:anchor="section_10.2" w:history="1">
        <w:r w:rsidR="00DF2420" w:rsidRPr="00DF2420">
          <w:rPr>
            <w:rStyle w:val="Hyperlink"/>
          </w:rPr>
          <w:t>Section</w:t>
        </w:r>
        <w:r w:rsidR="00493AC1" w:rsidRPr="00DF2420">
          <w:rPr>
            <w:rStyle w:val="Hyperlink"/>
          </w:rPr>
          <w:t xml:space="preserve"> 10.2</w:t>
        </w:r>
      </w:hyperlink>
      <w:r w:rsidR="00DF2420">
        <w:t>.</w:t>
      </w:r>
    </w:p>
    <w:p w14:paraId="34BB0418" w14:textId="77777777" w:rsidR="00396CAB" w:rsidRDefault="00396CAB" w:rsidP="001964AF">
      <w:pPr>
        <w:pStyle w:val="Heading4"/>
      </w:pPr>
      <w:bookmarkStart w:id="258" w:name="_Ref317346811"/>
      <w:r>
        <w:t>Representation</w:t>
      </w:r>
      <w:bookmarkEnd w:id="258"/>
    </w:p>
    <w:p w14:paraId="0598EB6F" w14:textId="77777777" w:rsidR="00396CAB" w:rsidRPr="00720DB0" w:rsidRDefault="00396CAB" w:rsidP="00720DB0">
      <w:pPr>
        <w:pStyle w:val="Heading5"/>
      </w:pPr>
      <w:r w:rsidRPr="00720DB0">
        <w:t>Common</w:t>
      </w:r>
    </w:p>
    <w:p w14:paraId="568CA537" w14:textId="77777777" w:rsidR="00396CAB" w:rsidRDefault="00396CAB" w:rsidP="00720DB0">
      <w:pPr>
        <w:pStyle w:val="BodyText"/>
        <w:rPr>
          <w:b/>
        </w:rPr>
      </w:pPr>
      <w:r>
        <w:t>A NIEM object type is represented as a UML class with the stereotype «ObjectType» applied. The properties of an «ObjectType» class model the structured data represented by the object Type.</w:t>
      </w:r>
      <w:r w:rsidRPr="00FB6853">
        <w:rPr>
          <w:b/>
        </w:rPr>
        <w:t xml:space="preserve"> </w:t>
      </w:r>
    </w:p>
    <w:p w14:paraId="6CAB090B" w14:textId="77777777" w:rsidR="00396CAB" w:rsidRDefault="00396CAB" w:rsidP="00720DB0">
      <w:pPr>
        <w:pStyle w:val="BodyText"/>
      </w:pPr>
      <w:r>
        <w:rPr>
          <w:b/>
        </w:rPr>
        <w:t>NOTE.</w:t>
      </w:r>
      <w:r>
        <w:t xml:space="preserve"> In NIEM, the term </w:t>
      </w:r>
      <w:r>
        <w:rPr>
          <w:i/>
        </w:rPr>
        <w:t>object</w:t>
      </w:r>
      <w:r>
        <w:t xml:space="preserve"> is used only to refer to an instance of an object type, whereas in UML an object may be the instance of any class. In order to avoid confusion due to this difference in terminology, the qualified terms </w:t>
      </w:r>
      <w:r>
        <w:rPr>
          <w:i/>
        </w:rPr>
        <w:t>NIEM object</w:t>
      </w:r>
      <w:r>
        <w:t xml:space="preserve"> and </w:t>
      </w:r>
      <w:r>
        <w:rPr>
          <w:i/>
        </w:rPr>
        <w:t>UML object</w:t>
      </w:r>
      <w:r>
        <w:t xml:space="preserve"> will be used in this document.</w:t>
      </w:r>
    </w:p>
    <w:p w14:paraId="7886D192" w14:textId="77777777" w:rsidR="00396CAB" w:rsidRPr="00720DB0" w:rsidRDefault="00396CAB" w:rsidP="00720DB0">
      <w:pPr>
        <w:pStyle w:val="Heading5"/>
      </w:pPr>
      <w:r w:rsidRPr="00720DB0">
        <w:t>PIM</w:t>
      </w:r>
    </w:p>
    <w:p w14:paraId="6722C180" w14:textId="77777777" w:rsidR="00396CAB" w:rsidRDefault="00396CAB" w:rsidP="00396CAB">
      <w:pPr>
        <w:pStyle w:val="BodyText"/>
      </w:pPr>
      <w:r>
        <w:t>In a PIM, a class representing an object type is not required to be stereotyped. A class with no stereotype is considered by default to be an object type.</w:t>
      </w:r>
    </w:p>
    <w:p w14:paraId="3B664842" w14:textId="10D99F5F" w:rsidR="00396CAB" w:rsidRDefault="00396CAB" w:rsidP="00396CAB">
      <w:pPr>
        <w:pStyle w:val="BodyText"/>
      </w:pPr>
      <w:r>
        <w:t xml:space="preserve">The properties of a class may be represented either as attributes of the class or opposite ends of associations in which the class participates. The modeling of properties is discussed further </w:t>
      </w:r>
      <w:r w:rsidR="008C0FAB">
        <w:t xml:space="preserve">in </w:t>
      </w:r>
      <w:r>
        <w:t>Subclause</w:t>
      </w:r>
      <w:r w:rsidR="00AF44DF">
        <w:t xml:space="preserve"> </w:t>
      </w:r>
      <w:r w:rsidR="00AF44DF">
        <w:fldChar w:fldCharType="begin"/>
      </w:r>
      <w:r w:rsidR="00AF44DF">
        <w:instrText xml:space="preserve"> REF _Ref408477264 \r \h </w:instrText>
      </w:r>
      <w:r w:rsidR="00AF44DF">
        <w:fldChar w:fldCharType="separate"/>
      </w:r>
      <w:r w:rsidR="00B81ED7">
        <w:t>7.5</w:t>
      </w:r>
      <w:r w:rsidR="00AF44DF">
        <w:fldChar w:fldCharType="end"/>
      </w:r>
      <w:r>
        <w:t>.</w:t>
      </w:r>
    </w:p>
    <w:p w14:paraId="5DEED003" w14:textId="77777777" w:rsidR="00396CAB" w:rsidRPr="00720DB0" w:rsidRDefault="00396CAB" w:rsidP="00720DB0">
      <w:pPr>
        <w:pStyle w:val="Heading5"/>
      </w:pPr>
      <w:r w:rsidRPr="00720DB0">
        <w:t xml:space="preserve">PSM </w:t>
      </w:r>
    </w:p>
    <w:p w14:paraId="2DAEDA3C" w14:textId="77777777" w:rsidR="00396CAB" w:rsidRDefault="00396CAB" w:rsidP="00396CAB">
      <w:pPr>
        <w:pStyle w:val="BodyText"/>
      </w:pPr>
      <w:r>
        <w:t>An «ObjectType» class represents a NIEM object type that is implemented in XML Schema as a complex type definition. Normally, the complex type definition for an object type will have complex content. The owned attributes of the «ObjectType» class represent the property references (attribute uses and element particles) within the complex content.</w:t>
      </w:r>
    </w:p>
    <w:p w14:paraId="27F6ECCA" w14:textId="77777777" w:rsidR="00396CAB" w:rsidRDefault="00396CAB" w:rsidP="00396CAB">
      <w:pPr>
        <w:pStyle w:val="BodyText"/>
      </w:pPr>
      <w:r>
        <w:t xml:space="preserve">However, a PSM may also explicitly model the case of an object type with simple content. If the «ObjectType» class is the client of an «XSDSimpleContent» realization, then it represents an object type that is implemented as a complex type definition with simple content. The simple content is given by the simple type represented by the supplier of the «XSDSimpleContent» realization, which must be a UML data type (see Subclause </w:t>
      </w:r>
      <w:r>
        <w:fldChar w:fldCharType="begin"/>
      </w:r>
      <w:r>
        <w:instrText xml:space="preserve"> REF _Ref316894825 \r \h </w:instrText>
      </w:r>
      <w:r>
        <w:fldChar w:fldCharType="separate"/>
      </w:r>
      <w:r w:rsidR="00B81ED7">
        <w:t>7.4</w:t>
      </w:r>
      <w:r>
        <w:fldChar w:fldCharType="end"/>
      </w:r>
      <w:r>
        <w:t xml:space="preserve"> on modeling simple types).</w:t>
      </w:r>
    </w:p>
    <w:p w14:paraId="46E6D5AD" w14:textId="77777777" w:rsidR="00396CAB" w:rsidRPr="00FB6853" w:rsidRDefault="00396CAB" w:rsidP="001964AF">
      <w:pPr>
        <w:pStyle w:val="Heading4"/>
      </w:pPr>
      <w:bookmarkStart w:id="259" w:name="_Ref317347137"/>
      <w:r>
        <w:t>Mapping Summary</w:t>
      </w:r>
      <w:bookmarkEnd w:id="259"/>
    </w:p>
    <w:p w14:paraId="20A034F4" w14:textId="77777777" w:rsidR="00396CAB" w:rsidRPr="00720DB0" w:rsidRDefault="00396CAB" w:rsidP="00720DB0">
      <w:pPr>
        <w:pStyle w:val="Heading5"/>
      </w:pPr>
      <w:r w:rsidRPr="00720DB0">
        <w:t>PIM to PSM Mapping</w:t>
      </w:r>
    </w:p>
    <w:p w14:paraId="3D1C25B8" w14:textId="6B7CB7E4" w:rsidR="00396CAB" w:rsidRDefault="00396CAB" w:rsidP="00396CAB">
      <w:pPr>
        <w:pStyle w:val="BulletedText"/>
      </w:pPr>
      <w:r>
        <w:t>A class in a PIM with no stereotype applied</w:t>
      </w:r>
      <w:r w:rsidR="0041250C">
        <w:t xml:space="preserve"> </w:t>
      </w:r>
      <w:r>
        <w:t>shall map to a class in the PSM with the «ObjectType» stereotype applied.</w:t>
      </w:r>
    </w:p>
    <w:p w14:paraId="7BDFDCB5" w14:textId="77777777" w:rsidR="00396CAB" w:rsidRDefault="00396CAB" w:rsidP="00396CAB">
      <w:pPr>
        <w:pStyle w:val="BulletedText"/>
      </w:pPr>
      <w:r>
        <w:t xml:space="preserve">If a class in a PIM representing an object type does </w:t>
      </w:r>
      <w:r>
        <w:rPr>
          <w:i/>
        </w:rPr>
        <w:t>not</w:t>
      </w:r>
      <w:r>
        <w:t xml:space="preserve"> have the «ReferenceName» stereotype applied, then its NIEM name is determined as follows:</w:t>
      </w:r>
    </w:p>
    <w:p w14:paraId="5622F5ED" w14:textId="61EA06F7" w:rsidR="00396CAB" w:rsidRDefault="00396CAB" w:rsidP="001D27DD">
      <w:pPr>
        <w:pStyle w:val="BulletedText"/>
        <w:numPr>
          <w:ilvl w:val="1"/>
          <w:numId w:val="2"/>
        </w:numPr>
      </w:pPr>
      <w:r>
        <w:t xml:space="preserve">If the PIM class name ends in </w:t>
      </w:r>
      <w:r w:rsidR="00C14211">
        <w:t>“</w:t>
      </w:r>
      <w:r>
        <w:t>Type</w:t>
      </w:r>
      <w:r w:rsidR="00C14211">
        <w:t>”</w:t>
      </w:r>
      <w:r>
        <w:t>, then the NIEM name shall be the same as the UML name.</w:t>
      </w:r>
    </w:p>
    <w:p w14:paraId="16416DC6" w14:textId="4D4F602E" w:rsidR="00396CAB" w:rsidRPr="005C0467" w:rsidRDefault="00396CAB" w:rsidP="001D27DD">
      <w:pPr>
        <w:pStyle w:val="BulletedText"/>
        <w:numPr>
          <w:ilvl w:val="1"/>
          <w:numId w:val="2"/>
        </w:numPr>
      </w:pPr>
      <w:r>
        <w:t xml:space="preserve">Otherwise, the NIEM name be the PIM class name with </w:t>
      </w:r>
      <w:r w:rsidR="00C14211">
        <w:t>“</w:t>
      </w:r>
      <w:r>
        <w:t>Type</w:t>
      </w:r>
      <w:r w:rsidR="00C14211">
        <w:t>”</w:t>
      </w:r>
      <w:r>
        <w:t xml:space="preserve"> appended.</w:t>
      </w:r>
    </w:p>
    <w:p w14:paraId="671D1540" w14:textId="77777777" w:rsidR="00396CAB" w:rsidRDefault="00396CAB" w:rsidP="00720DB0">
      <w:pPr>
        <w:pStyle w:val="Heading5"/>
      </w:pPr>
      <w:r w:rsidRPr="00720DB0">
        <w:lastRenderedPageBreak/>
        <w:t>PSM to XML Schema Mapping</w:t>
      </w:r>
    </w:p>
    <w:p w14:paraId="6339B71E" w14:textId="24A3357E"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not the client of a </w:t>
      </w:r>
      <w:r w:rsidR="00380E22">
        <w:t>«</w:t>
      </w:r>
      <w:r w:rsidRPr="008852C5">
        <w:t>Restriction</w:t>
      </w:r>
      <w:r w:rsidR="003457F8">
        <w:t>»</w:t>
      </w:r>
      <w:r w:rsidRPr="008852C5">
        <w:t xml:space="preserve"> realization, then the complex type definition mapped from the class shall be an extension having simple content with the simple type mapped from the supplier of the realization as its base.</w:t>
      </w:r>
    </w:p>
    <w:p w14:paraId="3832E9C4" w14:textId="2447E83C"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also the client of a </w:t>
      </w:r>
      <w:r w:rsidR="00380E22">
        <w:t>«</w:t>
      </w:r>
      <w:r w:rsidRPr="008852C5">
        <w:t>Restriction</w:t>
      </w:r>
      <w:r w:rsidR="003457F8">
        <w:t>»</w:t>
      </w:r>
      <w:r w:rsidRPr="008852C5">
        <w:t xml:space="preserve"> realization, then the complex type definition mapped from the class shall be a restriction whose constraining facets are mapped from the supplier of the realization.</w:t>
      </w:r>
    </w:p>
    <w:p w14:paraId="143EE550" w14:textId="77777777" w:rsidR="005C58E2" w:rsidRPr="005C5938" w:rsidRDefault="005C58E2" w:rsidP="001D27DD">
      <w:pPr>
        <w:pStyle w:val="BulletedText"/>
        <w:numPr>
          <w:ilvl w:val="1"/>
          <w:numId w:val="2"/>
        </w:numPr>
      </w:pPr>
      <w:r w:rsidRPr="005C5938">
        <w:t>If the supplier data type has the «ValueRestriction» stereotype applied, then the attribute values of the stereotype shall map to corresponding restriction facets.</w:t>
      </w:r>
    </w:p>
    <w:p w14:paraId="4BEFF11F" w14:textId="572C4AE2" w:rsidR="005C58E2" w:rsidRPr="005C5938" w:rsidRDefault="005C58E2" w:rsidP="001D27DD">
      <w:pPr>
        <w:pStyle w:val="BulletedText"/>
        <w:numPr>
          <w:ilvl w:val="1"/>
          <w:numId w:val="2"/>
        </w:numPr>
      </w:pPr>
      <w:r w:rsidRPr="005C5938">
        <w:t>If the supplier data type has th</w:t>
      </w:r>
      <w:r w:rsidR="008C0FAB">
        <w:t>e «XSDRepresentationRestriction</w:t>
      </w:r>
      <w:r w:rsidRPr="005C5938">
        <w:t>» stereotype applied, then the attribute values of the stereotype shall map to corresponding restriction facets.</w:t>
      </w:r>
    </w:p>
    <w:p w14:paraId="4F0221E7" w14:textId="77777777" w:rsidR="005C58E2" w:rsidRPr="005C5938" w:rsidRDefault="005C58E2" w:rsidP="001D27DD">
      <w:pPr>
        <w:pStyle w:val="BulletedText"/>
        <w:numPr>
          <w:ilvl w:val="1"/>
          <w:numId w:val="2"/>
        </w:numPr>
      </w:pPr>
      <w:r w:rsidRPr="005C5938">
        <w:t>If the supplier is an Enumeration, then the enumeration literals shall map to corresponding restriction enumeration facets.</w:t>
      </w:r>
    </w:p>
    <w:p w14:paraId="64759E6F" w14:textId="77777777" w:rsidR="00396CAB" w:rsidRDefault="00396CAB" w:rsidP="00396CAB">
      <w:pPr>
        <w:pStyle w:val="BulletedText"/>
      </w:pPr>
      <w:r>
        <w:t xml:space="preserve">If a class in a PSM with the «ObjectType» stereotype applied is </w:t>
      </w:r>
      <w:r>
        <w:rPr>
          <w:i/>
        </w:rPr>
        <w:t>not</w:t>
      </w:r>
      <w:r>
        <w:t xml:space="preserve"> the client of a «XSDSimpleContent» realization, then the complex type definition mapped from the class shall have complex content and:</w:t>
      </w:r>
    </w:p>
    <w:p w14:paraId="0F4BF3B3"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6FD0D8AA" w14:textId="7EB43D8F"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:ComplexObjectType</w:t>
      </w:r>
      <w:r>
        <w:t>.</w:t>
      </w:r>
    </w:p>
    <w:p w14:paraId="6ABDA6C8" w14:textId="77777777" w:rsidR="005C58E2" w:rsidRDefault="005C58E2" w:rsidP="005C5938">
      <w:pPr>
        <w:pStyle w:val="BulletedText"/>
        <w:numPr>
          <w:ilvl w:val="0"/>
          <w:numId w:val="0"/>
        </w:numPr>
      </w:pPr>
    </w:p>
    <w:p w14:paraId="3A14EC44" w14:textId="77777777" w:rsidR="00396CAB" w:rsidRDefault="00396CAB" w:rsidP="001964AF">
      <w:pPr>
        <w:pStyle w:val="Heading4"/>
      </w:pPr>
      <w:r>
        <w:t>Examples</w:t>
      </w:r>
    </w:p>
    <w:p w14:paraId="4FB8C5F1" w14:textId="77777777" w:rsidR="00396CAB" w:rsidRPr="00720DB0" w:rsidRDefault="00396CAB" w:rsidP="00720DB0">
      <w:pPr>
        <w:pStyle w:val="Heading5"/>
      </w:pPr>
      <w:r w:rsidRPr="00720DB0">
        <w:t>PIM Representation</w:t>
      </w:r>
    </w:p>
    <w:p w14:paraId="7E8E9533" w14:textId="6D28798A" w:rsidR="00396CAB" w:rsidRPr="00E56B18" w:rsidRDefault="00D54F28" w:rsidP="00396CAB">
      <w:pPr>
        <w:pStyle w:val="BodyText"/>
      </w:pPr>
      <w:r>
        <w:fldChar w:fldCharType="begin"/>
      </w:r>
      <w:r>
        <w:instrText xml:space="preserve"> REF _Ref317537263 \h </w:instrText>
      </w:r>
      <w:r>
        <w:fldChar w:fldCharType="separate"/>
      </w:r>
      <w:r w:rsidR="00B81ED7">
        <w:t xml:space="preserve">Figure </w:t>
      </w:r>
      <w:r w:rsidR="00B81ED7">
        <w:rPr>
          <w:noProof/>
        </w:rPr>
        <w:t>7</w:t>
      </w:r>
      <w:r w:rsidR="00B81ED7">
        <w:noBreakHyphen/>
      </w:r>
      <w:r w:rsidR="00B81ED7">
        <w:rPr>
          <w:noProof/>
        </w:rPr>
        <w:t>5</w:t>
      </w:r>
      <w:r>
        <w:fldChar w:fldCharType="end"/>
      </w:r>
      <w:r>
        <w:t xml:space="preserve"> </w:t>
      </w:r>
      <w:r w:rsidR="00396CAB">
        <w:t>shows an example of a Person object type represented as a class in a PIM. The identification of the class as representing an object type is implicit, since it has no stereotype.</w:t>
      </w:r>
    </w:p>
    <w:p w14:paraId="3EFEBFE3" w14:textId="5BC8EA44" w:rsidR="00FA41F7" w:rsidRDefault="00BF634F" w:rsidP="00996FB1">
      <w:pPr>
        <w:pStyle w:val="Caption"/>
        <w:rPr>
          <w:noProof/>
        </w:rPr>
      </w:pPr>
      <w:bookmarkStart w:id="260" w:name="_Ref316489672"/>
      <w:r>
        <w:rPr>
          <w:noProof/>
          <w:lang w:val="en-GB" w:eastAsia="en-GB"/>
        </w:rPr>
        <w:drawing>
          <wp:inline distT="0" distB="0" distL="0" distR="0" wp14:anchorId="45D02CE9" wp14:editId="5E57CA4C">
            <wp:extent cx="3073016" cy="10539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73016" cy="1053968"/>
                    </a:xfrm>
                    <a:prstGeom prst="rect">
                      <a:avLst/>
                    </a:prstGeom>
                  </pic:spPr>
                </pic:pic>
              </a:graphicData>
            </a:graphic>
          </wp:inline>
        </w:drawing>
      </w:r>
    </w:p>
    <w:p w14:paraId="4E1432C4" w14:textId="452CC66B" w:rsidR="00396CAB" w:rsidRDefault="00396CAB" w:rsidP="00720DB0">
      <w:pPr>
        <w:pStyle w:val="Caption"/>
      </w:pPr>
      <w:bookmarkStart w:id="261" w:name="_Ref317537263"/>
      <w:bookmarkStart w:id="262" w:name="_Ref317537259"/>
      <w:r>
        <w:t xml:space="preserve">Figure </w:t>
      </w:r>
      <w:r w:rsidR="00333F36">
        <w:fldChar w:fldCharType="begin"/>
      </w:r>
      <w:r w:rsidR="00333F36">
        <w:instrText xml:space="preserve"> STYLEREF 1 \s </w:instrText>
      </w:r>
      <w:r w:rsidR="00333F36">
        <w:fldChar w:fldCharType="separate"/>
      </w:r>
      <w:r w:rsidR="00B81ED7">
        <w:rPr>
          <w:noProof/>
        </w:rPr>
        <w:t>7</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5</w:t>
      </w:r>
      <w:r w:rsidR="00333F36">
        <w:rPr>
          <w:noProof/>
        </w:rPr>
        <w:fldChar w:fldCharType="end"/>
      </w:r>
      <w:bookmarkEnd w:id="260"/>
      <w:bookmarkEnd w:id="261"/>
      <w:r>
        <w:t xml:space="preserve"> Representation of a NIEM object type as a UML class in a PIM</w:t>
      </w:r>
      <w:bookmarkEnd w:id="262"/>
    </w:p>
    <w:p w14:paraId="77EC7818" w14:textId="77777777" w:rsidR="00396CAB" w:rsidRPr="00720DB0" w:rsidRDefault="00396CAB" w:rsidP="00720DB0">
      <w:pPr>
        <w:pStyle w:val="Heading5"/>
      </w:pPr>
      <w:r w:rsidRPr="00720DB0">
        <w:t>PSM Representation</w:t>
      </w:r>
    </w:p>
    <w:p w14:paraId="45C82A54" w14:textId="52827B25" w:rsidR="00396CAB" w:rsidRDefault="00396CAB" w:rsidP="00396CAB">
      <w:pPr>
        <w:pStyle w:val="BodyText"/>
      </w:pPr>
      <w:r>
        <w:fldChar w:fldCharType="begin"/>
      </w:r>
      <w:r>
        <w:instrText xml:space="preserve"> REF _Ref317154286 \h </w:instrText>
      </w:r>
      <w:r>
        <w:fldChar w:fldCharType="separate"/>
      </w:r>
      <w:r w:rsidR="00B81ED7">
        <w:t xml:space="preserve">Figure </w:t>
      </w:r>
      <w:r w:rsidR="00B81ED7">
        <w:rPr>
          <w:noProof/>
        </w:rPr>
        <w:t>7</w:t>
      </w:r>
      <w:r w:rsidR="00B81ED7">
        <w:noBreakHyphen/>
      </w:r>
      <w:r w:rsidR="00B81ED7">
        <w:rPr>
          <w:noProof/>
        </w:rPr>
        <w:t>6</w:t>
      </w:r>
      <w:r>
        <w:fldChar w:fldCharType="end"/>
      </w:r>
      <w:r>
        <w:t xml:space="preserve"> shows the same object type represented as a class in a PSM. The class is structurally identical to the representation in the PIM, but the stereotype «ObjectType» is explicit in the PSM and the class is named PersonType, conforming to the NIEM NDR naming rules for object types [NIEM-NDR</w:t>
      </w:r>
      <w:r w:rsidR="00195321">
        <w:t xml:space="preserve">] </w:t>
      </w:r>
      <w:hyperlink r:id="rId110" w:anchor="section_11.1-07-31.html" w:history="1">
        <w:r w:rsidR="00195321" w:rsidRPr="00195321">
          <w:rPr>
            <w:rStyle w:val="Hyperlink"/>
          </w:rPr>
          <w:t>Section</w:t>
        </w:r>
        <w:r w:rsidRPr="00195321">
          <w:rPr>
            <w:rStyle w:val="Hyperlink"/>
          </w:rPr>
          <w:t xml:space="preserve"> </w:t>
        </w:r>
        <w:r w:rsidR="00493AC1" w:rsidRPr="00195321">
          <w:rPr>
            <w:rStyle w:val="Hyperlink"/>
          </w:rPr>
          <w:t>11.1</w:t>
        </w:r>
      </w:hyperlink>
      <w:r>
        <w:t>. Note also the attached «Documentation» comment.</w:t>
      </w:r>
    </w:p>
    <w:p w14:paraId="2B0CAADD" w14:textId="577E51CB" w:rsidR="00FA41F7" w:rsidRPr="00385181" w:rsidRDefault="009C7812" w:rsidP="00396CAB">
      <w:pPr>
        <w:pStyle w:val="BodyText"/>
      </w:pPr>
      <w:r>
        <w:rPr>
          <w:noProof/>
          <w:lang w:val="en-GB" w:eastAsia="en-GB"/>
        </w:rPr>
        <w:lastRenderedPageBreak/>
        <w:drawing>
          <wp:inline distT="0" distB="0" distL="0" distR="0" wp14:anchorId="2414B030" wp14:editId="42B9895A">
            <wp:extent cx="5943600" cy="17557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755775"/>
                    </a:xfrm>
                    <a:prstGeom prst="rect">
                      <a:avLst/>
                    </a:prstGeom>
                  </pic:spPr>
                </pic:pic>
              </a:graphicData>
            </a:graphic>
          </wp:inline>
        </w:drawing>
      </w:r>
    </w:p>
    <w:p w14:paraId="2003ABAA" w14:textId="59574CB3" w:rsidR="00396CAB" w:rsidRDefault="00396CAB" w:rsidP="00720DB0">
      <w:pPr>
        <w:pStyle w:val="Caption"/>
      </w:pPr>
      <w:bookmarkStart w:id="263" w:name="_Ref317154286"/>
      <w:bookmarkStart w:id="264" w:name="_Ref317154283"/>
      <w:r>
        <w:t xml:space="preserve">Figure </w:t>
      </w:r>
      <w:r w:rsidR="00333F36">
        <w:fldChar w:fldCharType="begin"/>
      </w:r>
      <w:r w:rsidR="00333F36">
        <w:instrText xml:space="preserve"> STYLEREF 1 \s </w:instrText>
      </w:r>
      <w:r w:rsidR="00333F36">
        <w:fldChar w:fldCharType="separate"/>
      </w:r>
      <w:r w:rsidR="00B81ED7">
        <w:rPr>
          <w:noProof/>
        </w:rPr>
        <w:t>7</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6</w:t>
      </w:r>
      <w:r w:rsidR="00333F36">
        <w:rPr>
          <w:noProof/>
        </w:rPr>
        <w:fldChar w:fldCharType="end"/>
      </w:r>
      <w:bookmarkEnd w:id="263"/>
      <w:r>
        <w:t xml:space="preserve"> Representation of a NIEM object type as a UML class in a PSM</w:t>
      </w:r>
      <w:bookmarkEnd w:id="264"/>
    </w:p>
    <w:p w14:paraId="47DD6842" w14:textId="77777777" w:rsidR="00396CAB" w:rsidRPr="00720DB0" w:rsidRDefault="00396CAB" w:rsidP="00720DB0">
      <w:pPr>
        <w:pStyle w:val="Heading5"/>
      </w:pPr>
      <w:r w:rsidRPr="00720DB0">
        <w:t>XML Schema Representation</w:t>
      </w:r>
    </w:p>
    <w:p w14:paraId="13F57B1B" w14:textId="47E3C994" w:rsidR="00396CAB" w:rsidRDefault="00396CAB" w:rsidP="00396CAB">
      <w:pPr>
        <w:pStyle w:val="BodyText"/>
      </w:pPr>
      <w:r>
        <w:t xml:space="preserve">The complex type definition corresponding to the PSM PersonType class is then (with the </w:t>
      </w:r>
      <w:r w:rsidR="00143230">
        <w:t>content</w:t>
      </w:r>
      <w:r>
        <w:t xml:space="preserve"> elided</w:t>
      </w:r>
      <w:r w:rsidR="009C7812">
        <w:t xml:space="preserve"> – the representation of properties is discussed in subclause </w:t>
      </w:r>
      <w:r w:rsidR="009C7812">
        <w:fldChar w:fldCharType="begin"/>
      </w:r>
      <w:r w:rsidR="009C7812">
        <w:instrText xml:space="preserve"> REF _Ref409085482 \r \h </w:instrText>
      </w:r>
      <w:r w:rsidR="009C7812">
        <w:fldChar w:fldCharType="separate"/>
      </w:r>
      <w:r w:rsidR="00B81ED7">
        <w:t>7.5</w:t>
      </w:r>
      <w:r w:rsidR="009C7812">
        <w:fldChar w:fldCharType="end"/>
      </w:r>
      <w:r>
        <w:t>):</w:t>
      </w:r>
    </w:p>
    <w:p w14:paraId="531808C0" w14:textId="77777777" w:rsidR="00CE784A" w:rsidRDefault="00CE784A" w:rsidP="00CE784A">
      <w:pPr>
        <w:pStyle w:val="CodeText"/>
      </w:pPr>
      <w:r>
        <w:t xml:space="preserve">  &lt;xs:complexType name="PersonType"&gt;</w:t>
      </w:r>
    </w:p>
    <w:p w14:paraId="5C147CB9" w14:textId="77777777" w:rsidR="00CE784A" w:rsidRDefault="00CE784A" w:rsidP="00CE784A">
      <w:pPr>
        <w:pStyle w:val="CodeText"/>
      </w:pPr>
      <w:r>
        <w:t xml:space="preserve">    &lt;xs:annotation&gt;</w:t>
      </w:r>
    </w:p>
    <w:p w14:paraId="1901B048" w14:textId="77777777" w:rsidR="00CE784A" w:rsidRDefault="00CE784A" w:rsidP="00CE784A">
      <w:pPr>
        <w:pStyle w:val="CodeText"/>
      </w:pPr>
      <w:r>
        <w:t xml:space="preserve">      &lt;xs:documentation&gt;A data type for a human being.&lt;/xs:documentation&gt;</w:t>
      </w:r>
    </w:p>
    <w:p w14:paraId="70D48349" w14:textId="77777777" w:rsidR="00CE784A" w:rsidRDefault="00CE784A" w:rsidP="00CE784A">
      <w:pPr>
        <w:pStyle w:val="CodeText"/>
      </w:pPr>
      <w:r>
        <w:t xml:space="preserve">    &lt;/xs:annotation&gt;</w:t>
      </w:r>
    </w:p>
    <w:p w14:paraId="23BD6C26" w14:textId="77777777" w:rsidR="00CE784A" w:rsidRDefault="00CE784A" w:rsidP="00CE784A">
      <w:pPr>
        <w:pStyle w:val="CodeText"/>
      </w:pPr>
      <w:r>
        <w:t xml:space="preserve">    &lt;xs:complexContent&gt;</w:t>
      </w:r>
    </w:p>
    <w:p w14:paraId="0B080C0B" w14:textId="77777777" w:rsidR="00143230" w:rsidRDefault="00CE784A" w:rsidP="00720DB0">
      <w:pPr>
        <w:pStyle w:val="CodeText"/>
        <w:ind w:left="720"/>
      </w:pPr>
      <w:r>
        <w:t>&lt;xs:extension base="structures:ObjectType"&gt;</w:t>
      </w:r>
    </w:p>
    <w:p w14:paraId="7E0C4291" w14:textId="20EEFB27" w:rsidR="00396CAB" w:rsidRDefault="00143230" w:rsidP="00720DB0">
      <w:pPr>
        <w:pStyle w:val="CodeText"/>
        <w:ind w:left="720"/>
      </w:pPr>
      <w:r>
        <w:t xml:space="preserve">   </w:t>
      </w:r>
      <w:r w:rsidR="00396CAB">
        <w:t>...</w:t>
      </w:r>
    </w:p>
    <w:p w14:paraId="3762C164" w14:textId="3B144839" w:rsidR="00396CAB" w:rsidRDefault="00396CAB" w:rsidP="00720DB0">
      <w:pPr>
        <w:pStyle w:val="CodeText"/>
        <w:ind w:left="720"/>
      </w:pPr>
      <w:r>
        <w:t>&lt;/</w:t>
      </w:r>
      <w:r w:rsidR="00D60A14">
        <w:t>xs:</w:t>
      </w:r>
      <w:r>
        <w:t>extension&gt;</w:t>
      </w:r>
    </w:p>
    <w:p w14:paraId="62A1F7F6" w14:textId="343538A0" w:rsidR="00396CAB" w:rsidRDefault="00396CAB" w:rsidP="00720DB0">
      <w:pPr>
        <w:pStyle w:val="CodeText"/>
        <w:ind w:left="360"/>
      </w:pPr>
      <w:r>
        <w:t>&lt;/</w:t>
      </w:r>
      <w:r w:rsidR="00D60A14">
        <w:t>xs:</w:t>
      </w:r>
      <w:r>
        <w:t>complexContent&gt;</w:t>
      </w:r>
    </w:p>
    <w:p w14:paraId="7AB28203" w14:textId="7DBAE345" w:rsidR="00396CAB" w:rsidRDefault="00396CAB" w:rsidP="00720DB0">
      <w:pPr>
        <w:pStyle w:val="CodeText"/>
      </w:pPr>
      <w:r>
        <w:t>&lt;/</w:t>
      </w:r>
      <w:r w:rsidR="00D60A14">
        <w:t>xs:</w:t>
      </w:r>
      <w:r>
        <w:t>complexType&gt;</w:t>
      </w:r>
    </w:p>
    <w:p w14:paraId="2D32B1A4" w14:textId="77777777" w:rsidR="00396CAB" w:rsidRDefault="00396CAB" w:rsidP="007B4D6D">
      <w:pPr>
        <w:pStyle w:val="Heading3"/>
      </w:pPr>
      <w:bookmarkStart w:id="265" w:name="_Ref316483937"/>
      <w:bookmarkStart w:id="266" w:name="_Toc364003710"/>
      <w:bookmarkStart w:id="267" w:name="_Toc426452219"/>
      <w:r>
        <w:t>Role Types</w:t>
      </w:r>
      <w:bookmarkEnd w:id="265"/>
      <w:bookmarkEnd w:id="266"/>
      <w:bookmarkEnd w:id="267"/>
    </w:p>
    <w:p w14:paraId="0CD5A07F" w14:textId="77777777" w:rsidR="00396CAB" w:rsidRDefault="00396CAB" w:rsidP="00396CAB">
      <w:pPr>
        <w:pStyle w:val="Heading4"/>
      </w:pPr>
      <w:r>
        <w:t>Background</w:t>
      </w:r>
    </w:p>
    <w:p w14:paraId="7A7AD949" w14:textId="186BB31C" w:rsidR="00396CAB" w:rsidRDefault="00396CAB" w:rsidP="00396CAB">
      <w:pPr>
        <w:pStyle w:val="BodyText"/>
      </w:pPr>
      <w:r>
        <w:t xml:space="preserve">A </w:t>
      </w:r>
      <w:r>
        <w:rPr>
          <w:i/>
        </w:rPr>
        <w:t>role</w:t>
      </w:r>
      <w:r>
        <w:t xml:space="preserve"> is a function or part played by some NIEM object. A </w:t>
      </w:r>
      <w:r>
        <w:rPr>
          <w:i/>
        </w:rPr>
        <w:t>role type</w:t>
      </w:r>
      <w:r>
        <w:t xml:space="preserve"> </w:t>
      </w:r>
      <w:r w:rsidRPr="005A1CA6">
        <w:t>is a type that represents a particular functio</w:t>
      </w:r>
      <w:r>
        <w:t>n, purpose, usage, or role of a NIEM</w:t>
      </w:r>
      <w:r w:rsidRPr="005A1CA6">
        <w:t xml:space="preserve"> object.</w:t>
      </w:r>
      <w:r>
        <w:t xml:space="preserve"> [NIEM-NDR</w:t>
      </w:r>
      <w:r w:rsidR="00195321">
        <w:t xml:space="preserve">] </w:t>
      </w:r>
      <w:hyperlink r:id="rId112" w:anchor="section_10.2.2http://reference.niem.gov/niem/specification/naming-and-design-rules/3.0/NIEM-NDR-3.0-2014-07-31.html" w:history="1">
        <w:r w:rsidR="00195321" w:rsidRPr="00195321">
          <w:rPr>
            <w:rStyle w:val="Hyperlink"/>
          </w:rPr>
          <w:t>Section</w:t>
        </w:r>
        <w:r w:rsidRPr="00195321">
          <w:rPr>
            <w:rStyle w:val="Hyperlink"/>
          </w:rPr>
          <w:t xml:space="preserve"> </w:t>
        </w:r>
        <w:r w:rsidR="00493AC1" w:rsidRPr="00195321">
          <w:rPr>
            <w:rStyle w:val="Hyperlink"/>
          </w:rPr>
          <w:t>10.2.2</w:t>
        </w:r>
      </w:hyperlink>
      <w:r w:rsidR="00195321">
        <w:t>.</w:t>
      </w:r>
    </w:p>
    <w:p w14:paraId="55EECBB7" w14:textId="77777777" w:rsidR="00396CAB" w:rsidRDefault="00396CAB" w:rsidP="00396CAB">
      <w:pPr>
        <w:pStyle w:val="Heading4"/>
      </w:pPr>
      <w:r>
        <w:t>Representation</w:t>
      </w:r>
    </w:p>
    <w:p w14:paraId="450A119C" w14:textId="77777777" w:rsidR="00396CAB" w:rsidRPr="00720DB0" w:rsidRDefault="00396CAB" w:rsidP="00720DB0">
      <w:pPr>
        <w:pStyle w:val="Heading5"/>
      </w:pPr>
      <w:r w:rsidRPr="00720DB0">
        <w:t>Common</w:t>
      </w:r>
    </w:p>
    <w:p w14:paraId="2E525741" w14:textId="59C4D342" w:rsidR="00396CAB" w:rsidRDefault="00396CAB" w:rsidP="00396CAB">
      <w:pPr>
        <w:pStyle w:val="BodyText"/>
      </w:pPr>
      <w:r>
        <w:t xml:space="preserve">The simplest way to represent a role is simply to use a property, which models a function played by a NIEM object in some context, where the name of the property is the role name. In particular, a simple role such as this would most often be represented in UML as an association end. No stereotype is required. (See also Subclause </w:t>
      </w:r>
      <w:r w:rsidR="00AF44DF">
        <w:fldChar w:fldCharType="begin"/>
      </w:r>
      <w:r w:rsidR="00AF44DF">
        <w:instrText xml:space="preserve"> REF _Ref408477290 \r \h </w:instrText>
      </w:r>
      <w:r w:rsidR="00AF44DF">
        <w:fldChar w:fldCharType="separate"/>
      </w:r>
      <w:r w:rsidR="00B81ED7">
        <w:t>7.5</w:t>
      </w:r>
      <w:r w:rsidR="00AF44DF">
        <w:fldChar w:fldCharType="end"/>
      </w:r>
      <w:r>
        <w:t xml:space="preserve"> on the modeling of properties.)</w:t>
      </w:r>
    </w:p>
    <w:p w14:paraId="27EA1A54" w14:textId="77777777" w:rsidR="00396CAB" w:rsidRDefault="00396CAB" w:rsidP="00396CAB">
      <w:pPr>
        <w:pStyle w:val="BodyText"/>
      </w:pPr>
      <w:r>
        <w:t xml:space="preserve">However, in many cases there is a need to represent characteristics and additional information associated with a role. In this case, a role type provides a location for this additional information. A role type is modeled as an object type (see Subclause </w:t>
      </w:r>
      <w:r>
        <w:fldChar w:fldCharType="begin"/>
      </w:r>
      <w:r>
        <w:instrText xml:space="preserve"> REF _Ref317155214 \r \h </w:instrText>
      </w:r>
      <w:r>
        <w:fldChar w:fldCharType="separate"/>
      </w:r>
      <w:r w:rsidR="00B81ED7">
        <w:t>7.3.2</w:t>
      </w:r>
      <w:r>
        <w:fldChar w:fldCharType="end"/>
      </w:r>
      <w:r>
        <w:t xml:space="preserve">) with a </w:t>
      </w:r>
      <w:r>
        <w:rPr>
          <w:i/>
        </w:rPr>
        <w:t>role-of</w:t>
      </w:r>
      <w:r>
        <w:t xml:space="preserve"> property. The type of this role-of property is the </w:t>
      </w:r>
      <w:r>
        <w:rPr>
          <w:i/>
        </w:rPr>
        <w:t>base type</w:t>
      </w:r>
      <w:r>
        <w:t xml:space="preserve"> of the role type, and instances of the base type are said to </w:t>
      </w:r>
      <w:r>
        <w:rPr>
          <w:i/>
        </w:rPr>
        <w:t>play</w:t>
      </w:r>
      <w:r>
        <w:t xml:space="preserve"> the role defined by the role type. </w:t>
      </w:r>
    </w:p>
    <w:p w14:paraId="5B00C774" w14:textId="77777777" w:rsidR="00396CAB" w:rsidRPr="00720DB0" w:rsidRDefault="00396CAB" w:rsidP="00720DB0">
      <w:pPr>
        <w:pStyle w:val="Heading5"/>
      </w:pPr>
      <w:r w:rsidRPr="00720DB0">
        <w:t>PIM</w:t>
      </w:r>
    </w:p>
    <w:p w14:paraId="74C9F692" w14:textId="12063DF3" w:rsidR="00396CAB" w:rsidRDefault="00C427A4" w:rsidP="004163CF">
      <w:pPr>
        <w:pStyle w:val="BodyText"/>
      </w:pPr>
      <w:r>
        <w:t>In a PIM, a</w:t>
      </w:r>
      <w:r w:rsidR="0022647B">
        <w:t xml:space="preserve"> role</w:t>
      </w:r>
      <w:r>
        <w:t xml:space="preserve"> type may be defined either by explicitly modeling a role-of property or by modeling the role type with a generalization to the base type.</w:t>
      </w:r>
      <w:r w:rsidR="0022647B">
        <w:t xml:space="preserve"> </w:t>
      </w:r>
      <w:r>
        <w:t>If an explicit role-of property is modeled, then it</w:t>
      </w:r>
      <w:r w:rsidR="00396CAB">
        <w:t xml:space="preserve"> is identified by applying the </w:t>
      </w:r>
      <w:r w:rsidR="00396CAB">
        <w:lastRenderedPageBreak/>
        <w:t>«RoleOf» stereotype to the UML property representing it</w:t>
      </w:r>
      <w:r>
        <w:t>. If a generalization is used, then this is identified by applying the «RolePlayedBy» stereotype to it.</w:t>
      </w:r>
    </w:p>
    <w:p w14:paraId="7C71B298" w14:textId="09537CD2" w:rsidR="00396CAB" w:rsidRDefault="00C427A4" w:rsidP="00396CAB">
      <w:pPr>
        <w:pStyle w:val="BodyText"/>
      </w:pPr>
      <w:r>
        <w:t>An explicit «RoleOf»</w:t>
      </w:r>
      <w:r w:rsidR="00396CAB">
        <w:t xml:space="preserve"> property of a role type may be the opposite end of an association between the role type and its base type (note that it is the association </w:t>
      </w:r>
      <w:r w:rsidR="00396CAB">
        <w:rPr>
          <w:i/>
        </w:rPr>
        <w:t>end</w:t>
      </w:r>
      <w:r w:rsidR="00396CAB">
        <w:t xml:space="preserve"> that is stereotyped, not the association). If the </w:t>
      </w:r>
      <w:r>
        <w:t>«RoleOf»</w:t>
      </w:r>
      <w:r w:rsidR="00396CAB">
        <w:t xml:space="preserve"> property is an association end, then the multiplicity of the near end of the association may be used to distinguish between two semantic interpretations of the concept of a </w:t>
      </w:r>
      <w:r w:rsidR="00C14211">
        <w:t>“</w:t>
      </w:r>
      <w:r w:rsidR="00396CAB">
        <w:t>role</w:t>
      </w:r>
      <w:r w:rsidR="00C14211">
        <w:t>”</w:t>
      </w:r>
      <w:r w:rsidR="00396CAB">
        <w:t>:</w:t>
      </w:r>
    </w:p>
    <w:p w14:paraId="30DD63B6" w14:textId="62E83704" w:rsidR="00396CAB" w:rsidRDefault="00396CAB" w:rsidP="00396CAB">
      <w:pPr>
        <w:pStyle w:val="NumberedText"/>
      </w:pPr>
      <w:r>
        <w:t xml:space="preserve">The role is repeated for each relationship that expresses the role. In this case the near end multiplicity shall be 0..*. This is also the only interpretation possible </w:t>
      </w:r>
      <w:r w:rsidR="003457F8">
        <w:t xml:space="preserve">when </w:t>
      </w:r>
      <w:r>
        <w:t>the role-of property is not modeled as an association end.</w:t>
      </w:r>
    </w:p>
    <w:p w14:paraId="38471CA7" w14:textId="3005E214" w:rsidR="00396CAB" w:rsidRDefault="00396CAB" w:rsidP="00396CAB">
      <w:pPr>
        <w:pStyle w:val="NumberedText"/>
        <w:numPr>
          <w:ilvl w:val="0"/>
          <w:numId w:val="0"/>
        </w:numPr>
        <w:ind w:left="360"/>
      </w:pPr>
      <w:r>
        <w:t xml:space="preserve">For example, consider a Victim role type with a Person base type. In this interpretation, there would </w:t>
      </w:r>
      <w:r w:rsidR="00195321">
        <w:t xml:space="preserve">be </w:t>
      </w:r>
      <w:r w:rsidRPr="0049559B">
        <w:t xml:space="preserve">one victim </w:t>
      </w:r>
      <w:r>
        <w:t>object</w:t>
      </w:r>
      <w:r w:rsidRPr="0049559B">
        <w:t xml:space="preserve"> each time a person was a victim</w:t>
      </w:r>
      <w:r>
        <w:t>. This means that there</w:t>
      </w:r>
      <w:r w:rsidRPr="0049559B">
        <w:t xml:space="preserve"> could be many victim objects for each person and one victim object each time the person was a victim.</w:t>
      </w:r>
      <w:r>
        <w:t xml:space="preserve"> </w:t>
      </w:r>
    </w:p>
    <w:p w14:paraId="1B22FCD9" w14:textId="77777777" w:rsidR="00396CAB" w:rsidRDefault="00396CAB" w:rsidP="00396CAB">
      <w:pPr>
        <w:pStyle w:val="NumberedText"/>
      </w:pPr>
      <w:r>
        <w:t>T</w:t>
      </w:r>
      <w:r w:rsidRPr="0049559B">
        <w:t>he role occurs at</w:t>
      </w:r>
      <w:r>
        <w:t xml:space="preserve"> most once for each base object. In this case the near end multiplicity shall be 0..1.</w:t>
      </w:r>
    </w:p>
    <w:p w14:paraId="284AE3EE" w14:textId="5802E8C4" w:rsidR="00396CAB" w:rsidRDefault="00396CAB" w:rsidP="00396CAB">
      <w:pPr>
        <w:pStyle w:val="NumberedText"/>
        <w:numPr>
          <w:ilvl w:val="0"/>
          <w:numId w:val="0"/>
        </w:numPr>
        <w:ind w:left="360"/>
      </w:pPr>
      <w:r>
        <w:t>I</w:t>
      </w:r>
      <w:r w:rsidRPr="0049559B">
        <w:t xml:space="preserve">n this interpretation </w:t>
      </w:r>
      <w:r>
        <w:t xml:space="preserve">of the Victim example, </w:t>
      </w:r>
      <w:r w:rsidRPr="0049559B">
        <w:t>each person may play the victim</w:t>
      </w:r>
      <w:r>
        <w:t xml:space="preserve"> role at most once – t</w:t>
      </w:r>
      <w:r w:rsidRPr="0049559B">
        <w:t xml:space="preserve">here </w:t>
      </w:r>
      <w:r>
        <w:t>may only be zero or one victim object</w:t>
      </w:r>
      <w:r w:rsidRPr="0049559B">
        <w:t xml:space="preserve"> </w:t>
      </w:r>
      <w:r>
        <w:t>for each</w:t>
      </w:r>
      <w:r w:rsidRPr="0049559B">
        <w:t xml:space="preserve"> person</w:t>
      </w:r>
      <w:r>
        <w:t xml:space="preserve"> object. </w:t>
      </w:r>
      <w:r w:rsidRPr="0049559B">
        <w:t>Each such victim object would</w:t>
      </w:r>
      <w:r>
        <w:t xml:space="preserve"> need to capture information on </w:t>
      </w:r>
      <w:r w:rsidRPr="002664C5">
        <w:rPr>
          <w:i/>
        </w:rPr>
        <w:t>all</w:t>
      </w:r>
      <w:r>
        <w:t xml:space="preserve"> the crimes of which the person has been a victim. </w:t>
      </w:r>
      <w:r w:rsidRPr="0049559B">
        <w:t xml:space="preserve">This </w:t>
      </w:r>
      <w:r>
        <w:t>interpretation</w:t>
      </w:r>
      <w:r w:rsidRPr="0049559B">
        <w:t xml:space="preserve"> correspond</w:t>
      </w:r>
      <w:r>
        <w:t xml:space="preserve">s more closely to a </w:t>
      </w:r>
      <w:r w:rsidR="00C14211">
        <w:t>“</w:t>
      </w:r>
      <w:r>
        <w:t>v</w:t>
      </w:r>
      <w:r w:rsidRPr="0049559B">
        <w:t>ictim data base</w:t>
      </w:r>
      <w:r w:rsidR="00C14211">
        <w:t>”</w:t>
      </w:r>
      <w:r>
        <w:t>, with at most one entry for each person.</w:t>
      </w:r>
    </w:p>
    <w:p w14:paraId="5C16E5CB" w14:textId="192A7BF3" w:rsidR="00396CAB" w:rsidRDefault="00C427A4" w:rsidP="00396CAB">
      <w:pPr>
        <w:pStyle w:val="BodyText"/>
      </w:pPr>
      <w:r>
        <w:t>Modeling a role type as a specialization of the base type is a</w:t>
      </w:r>
      <w:r w:rsidR="00396CAB">
        <w:t xml:space="preserve">n alternative representation for the second interpretation above. In this case the role type is </w:t>
      </w:r>
      <w:r w:rsidR="00396CAB">
        <w:rPr>
          <w:i/>
        </w:rPr>
        <w:t>not</w:t>
      </w:r>
      <w:r w:rsidR="00396CAB">
        <w:t xml:space="preserve"> modeled with an explicit role-of property, but the generalization to the base type is instead stereotyped «RolePlayedBy». Semantically, this model represents the ability to dynamically classify instances of the base type as also being classified as being instances of the role type (UML semantics allow a UML object to have multiple types that may change over time). Since an instance of the base type can only be classified as an instance of the role type or not (corresponding to playing the role or not), the use of a «RolePlayedBy» generalization always corresponds to the second semantic interpretation of </w:t>
      </w:r>
      <w:r w:rsidR="00C14211">
        <w:t>“</w:t>
      </w:r>
      <w:r w:rsidR="00396CAB">
        <w:t>role</w:t>
      </w:r>
      <w:r w:rsidR="00C14211">
        <w:t>”</w:t>
      </w:r>
      <w:r w:rsidR="00396CAB">
        <w:t xml:space="preserve"> above. (Note also that the specialization of a class by a role type is orthogonal to any other specializations of the base type</w:t>
      </w:r>
      <w:r w:rsidR="00443B47">
        <w:t xml:space="preserve">. </w:t>
      </w:r>
      <w:r w:rsidR="002F44E6">
        <w:t>A base type may play multiple roles and may also be separately specialized.</w:t>
      </w:r>
      <w:r w:rsidR="00396CAB">
        <w:t>)</w:t>
      </w:r>
    </w:p>
    <w:p w14:paraId="757A8FC2" w14:textId="77777777" w:rsidR="00396CAB" w:rsidRPr="00720DB0" w:rsidRDefault="00396CAB" w:rsidP="00720DB0">
      <w:pPr>
        <w:pStyle w:val="Heading5"/>
      </w:pPr>
      <w:r w:rsidRPr="00720DB0">
        <w:t>PSM</w:t>
      </w:r>
    </w:p>
    <w:p w14:paraId="79E9FEB5" w14:textId="6E2D34E2" w:rsidR="00396CAB" w:rsidRDefault="00396CAB" w:rsidP="00396CAB">
      <w:pPr>
        <w:pStyle w:val="BodyText"/>
      </w:pPr>
      <w:r>
        <w:t xml:space="preserve">In a PSM, a role-of property is identified by having a naming beginning with </w:t>
      </w:r>
      <w:r w:rsidR="00C14211">
        <w:t>“</w:t>
      </w:r>
      <w:r>
        <w:t>RoleOf</w:t>
      </w:r>
      <w:r w:rsidR="00C14211">
        <w:t>”</w:t>
      </w:r>
      <w:r>
        <w:t xml:space="preserve">. </w:t>
      </w:r>
      <w:commentRangeStart w:id="268"/>
      <w:del w:id="269" w:author="Steve Cook" w:date="2016-05-16T14:32:00Z">
        <w:r w:rsidDel="00361BD0">
          <w:delText>Such a property must have aggregation=none</w:delText>
        </w:r>
      </w:del>
      <w:commentRangeEnd w:id="268"/>
      <w:r w:rsidR="00361BD0">
        <w:rPr>
          <w:rStyle w:val="CommentReference"/>
        </w:rPr>
        <w:commentReference w:id="268"/>
      </w:r>
      <w:del w:id="270" w:author="Steve Cook" w:date="2016-05-16T14:32:00Z">
        <w:r w:rsidDel="00361BD0">
          <w:delText xml:space="preserve">. </w:delText>
        </w:r>
      </w:del>
      <w:r>
        <w:t xml:space="preserve">A role type is otherwise implemented exactly as for any other object type. (Note that this means </w:t>
      </w:r>
      <w:r w:rsidR="0022647B">
        <w:t>the</w:t>
      </w:r>
      <w:r>
        <w:t xml:space="preserve"> interpretation</w:t>
      </w:r>
      <w:r w:rsidR="0022647B">
        <w:t>, above,</w:t>
      </w:r>
      <w:r>
        <w:t xml:space="preserve"> </w:t>
      </w:r>
      <w:r w:rsidR="0022647B">
        <w:t>can’t</w:t>
      </w:r>
      <w:r>
        <w:t xml:space="preserve"> be explicitly represented in a PSM.)</w:t>
      </w:r>
    </w:p>
    <w:p w14:paraId="20DD6210" w14:textId="77777777" w:rsidR="00396CAB" w:rsidRPr="00B47196" w:rsidRDefault="00396CAB" w:rsidP="00396CAB">
      <w:pPr>
        <w:pStyle w:val="Heading4"/>
      </w:pPr>
      <w:r>
        <w:t>Mapping Summary</w:t>
      </w:r>
    </w:p>
    <w:p w14:paraId="6807C079" w14:textId="77777777" w:rsidR="00396CAB" w:rsidRPr="00720DB0" w:rsidRDefault="00396CAB" w:rsidP="00720DB0">
      <w:pPr>
        <w:pStyle w:val="Heading5"/>
      </w:pPr>
      <w:r w:rsidRPr="00720DB0">
        <w:t>PIM Representation Mapping</w:t>
      </w:r>
    </w:p>
    <w:p w14:paraId="0C6FD8CC" w14:textId="77777777" w:rsidR="00396CAB" w:rsidRDefault="00396CAB" w:rsidP="00396CAB">
      <w:pPr>
        <w:pStyle w:val="BulletedText"/>
      </w:pPr>
      <w:r>
        <w:t>An «ObjectType» class with a generalization that is stereotyped «RolePlayedBy» shall be considered equivalent to an otherwise identical class with the generalization replaced by a unidirectional association to the general (base) class such that:</w:t>
      </w:r>
    </w:p>
    <w:p w14:paraId="39DCC0BC" w14:textId="77777777" w:rsidR="00396CAB" w:rsidRDefault="00396CAB" w:rsidP="001D27DD">
      <w:pPr>
        <w:pStyle w:val="BulletedText"/>
        <w:numPr>
          <w:ilvl w:val="1"/>
          <w:numId w:val="2"/>
        </w:numPr>
      </w:pPr>
      <w:r>
        <w:t>The opposite (navigable) association end has the same name as the base class, multiplicity 1..1 and the stereotype «RoleOf» applied.</w:t>
      </w:r>
      <w:r w:rsidRPr="00AE4A55">
        <w:t xml:space="preserve"> </w:t>
      </w:r>
      <w:r>
        <w:t>If the «RolePlayedBy» generalization had the «ReferenceName» stereotype applied, then this end also has the «ReferenceName» stereotype applied, with the same value for the NIEMName attribute.</w:t>
      </w:r>
    </w:p>
    <w:p w14:paraId="64DAAFBB" w14:textId="77777777" w:rsidR="00396CAB" w:rsidRDefault="00396CAB" w:rsidP="001D27DD">
      <w:pPr>
        <w:pStyle w:val="BulletedText"/>
        <w:numPr>
          <w:ilvl w:val="1"/>
          <w:numId w:val="2"/>
        </w:numPr>
      </w:pPr>
      <w:r>
        <w:t>The near association end has multiplicity 0..1.</w:t>
      </w:r>
    </w:p>
    <w:p w14:paraId="3494850E" w14:textId="77777777" w:rsidR="00396CAB" w:rsidRPr="00720DB0" w:rsidRDefault="00396CAB" w:rsidP="00720DB0">
      <w:pPr>
        <w:pStyle w:val="Heading5"/>
      </w:pPr>
      <w:r w:rsidRPr="00720DB0">
        <w:t>PIM to PSM Mapping</w:t>
      </w:r>
    </w:p>
    <w:p w14:paraId="40C1480C" w14:textId="77777777" w:rsidR="00396CAB" w:rsidRDefault="00396CAB" w:rsidP="00396CAB">
      <w:pPr>
        <w:pStyle w:val="BulletedText"/>
      </w:pPr>
      <w:r>
        <w:t>The NIEM name of a property in a PIM with the «RoleOf» stereotype applied but not the «ReferenceName» stereotype is determined as follows:</w:t>
      </w:r>
    </w:p>
    <w:p w14:paraId="51F5C5A8" w14:textId="01936D2C" w:rsidR="00396CAB" w:rsidRDefault="00396CAB" w:rsidP="001D27DD">
      <w:pPr>
        <w:pStyle w:val="BulletedText"/>
        <w:numPr>
          <w:ilvl w:val="1"/>
          <w:numId w:val="2"/>
        </w:numPr>
      </w:pPr>
      <w:r>
        <w:t xml:space="preserve">If the PIM property name </w:t>
      </w:r>
      <w:r w:rsidR="003457F8">
        <w:t>begins</w:t>
      </w:r>
      <w:r>
        <w:t xml:space="preserve"> with </w:t>
      </w:r>
      <w:r w:rsidR="00C14211">
        <w:t>“</w:t>
      </w:r>
      <w:r>
        <w:t>RoleOf</w:t>
      </w:r>
      <w:r w:rsidR="00C14211">
        <w:t>”</w:t>
      </w:r>
      <w:r>
        <w:t>, then the PIM property name shall be the NIEM name.</w:t>
      </w:r>
    </w:p>
    <w:p w14:paraId="5CAC9AF1" w14:textId="0A2BC593" w:rsidR="00396CAB" w:rsidRDefault="00396CAB" w:rsidP="001D27DD">
      <w:pPr>
        <w:pStyle w:val="BulletedText"/>
        <w:numPr>
          <w:ilvl w:val="1"/>
          <w:numId w:val="2"/>
        </w:numPr>
      </w:pPr>
      <w:r>
        <w:t xml:space="preserve">Otherwise, the NIEM name shall be the PIM property name prefixed by </w:t>
      </w:r>
      <w:r w:rsidR="00C14211">
        <w:t>“</w:t>
      </w:r>
      <w:r>
        <w:t>RoleOf</w:t>
      </w:r>
      <w:r w:rsidR="00C14211">
        <w:t>”</w:t>
      </w:r>
      <w:r>
        <w:t>.</w:t>
      </w:r>
    </w:p>
    <w:p w14:paraId="64C0F261" w14:textId="77777777" w:rsidR="00396CAB" w:rsidRDefault="00396CAB" w:rsidP="00396CAB">
      <w:pPr>
        <w:pStyle w:val="Heading4"/>
      </w:pPr>
      <w:r>
        <w:lastRenderedPageBreak/>
        <w:t>Examples</w:t>
      </w:r>
    </w:p>
    <w:p w14:paraId="591F637B" w14:textId="77777777" w:rsidR="00396CAB" w:rsidRPr="00720DB0" w:rsidRDefault="00396CAB" w:rsidP="00720DB0">
      <w:pPr>
        <w:pStyle w:val="Heading5"/>
      </w:pPr>
      <w:r w:rsidRPr="00720DB0">
        <w:t>PIM Representation</w:t>
      </w:r>
    </w:p>
    <w:p w14:paraId="24384345" w14:textId="04DBE730" w:rsidR="00396CAB" w:rsidRPr="00E56B18" w:rsidRDefault="00396CAB" w:rsidP="00396CAB">
      <w:pPr>
        <w:pStyle w:val="BodyText"/>
      </w:pPr>
      <w:r>
        <w:fldChar w:fldCharType="begin"/>
      </w:r>
      <w:r>
        <w:instrText xml:space="preserve"> REF _Ref316489812 \h </w:instrText>
      </w:r>
      <w:r>
        <w:fldChar w:fldCharType="separate"/>
      </w:r>
      <w:r w:rsidR="00B81ED7">
        <w:t xml:space="preserve">Figure </w:t>
      </w:r>
      <w:r w:rsidR="00B81ED7">
        <w:rPr>
          <w:noProof/>
        </w:rPr>
        <w:t>7</w:t>
      </w:r>
      <w:r w:rsidR="00B81ED7">
        <w:noBreakHyphen/>
      </w:r>
      <w:r w:rsidR="00B81ED7">
        <w:rPr>
          <w:noProof/>
        </w:rPr>
        <w:t>7</w:t>
      </w:r>
      <w:r>
        <w:fldChar w:fldCharType="end"/>
      </w:r>
      <w:r>
        <w:t xml:space="preserve"> shows the definition of the two role types Subject and Victim for the base type Person. This structure allows for a person to be a subject and/or a victim at the same time and for those conditions to change over time. The same person can be a subject or a victim multiple times (corresponding to the first semantic interpretation of </w:t>
      </w:r>
      <w:r w:rsidR="00C14211">
        <w:t>“</w:t>
      </w:r>
      <w:r>
        <w:t>role</w:t>
      </w:r>
      <w:r w:rsidR="00C14211">
        <w:t>”</w:t>
      </w:r>
      <w:r>
        <w:t xml:space="preserve">). </w:t>
      </w:r>
      <w:r w:rsidR="0022647B">
        <w:t>Note that this</w:t>
      </w:r>
      <w:r>
        <w:t xml:space="preserve"> model also allows differe</w:t>
      </w:r>
      <w:r w:rsidR="0022647B">
        <w:t>nt people to be the same victim.</w:t>
      </w:r>
    </w:p>
    <w:p w14:paraId="1D7982E3" w14:textId="63FC268F" w:rsidR="00396CAB" w:rsidRDefault="0021144C" w:rsidP="00996FB1">
      <w:pPr>
        <w:pStyle w:val="BodyText"/>
        <w:keepNext/>
      </w:pPr>
      <w:r>
        <w:rPr>
          <w:noProof/>
          <w:lang w:val="en-GB" w:eastAsia="en-GB"/>
        </w:rPr>
        <w:drawing>
          <wp:inline distT="0" distB="0" distL="0" distR="0" wp14:anchorId="5B601A82" wp14:editId="31C4F041">
            <wp:extent cx="4829175" cy="2489503"/>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41867" cy="2496046"/>
                    </a:xfrm>
                    <a:prstGeom prst="rect">
                      <a:avLst/>
                    </a:prstGeom>
                  </pic:spPr>
                </pic:pic>
              </a:graphicData>
            </a:graphic>
          </wp:inline>
        </w:drawing>
      </w:r>
    </w:p>
    <w:p w14:paraId="599F099E" w14:textId="38C56B66" w:rsidR="00396CAB" w:rsidRDefault="00396CAB" w:rsidP="00720DB0">
      <w:pPr>
        <w:pStyle w:val="Caption"/>
      </w:pPr>
      <w:bookmarkStart w:id="271" w:name="_Ref316489812"/>
      <w:r>
        <w:t xml:space="preserve">Figure </w:t>
      </w:r>
      <w:r w:rsidR="00333F36">
        <w:fldChar w:fldCharType="begin"/>
      </w:r>
      <w:r w:rsidR="00333F36">
        <w:instrText xml:space="preserve"> STYLEREF 1 \s </w:instrText>
      </w:r>
      <w:r w:rsidR="00333F36">
        <w:fldChar w:fldCharType="separate"/>
      </w:r>
      <w:r w:rsidR="00B81ED7">
        <w:rPr>
          <w:noProof/>
        </w:rPr>
        <w:t>7</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7</w:t>
      </w:r>
      <w:r w:rsidR="00333F36">
        <w:rPr>
          <w:noProof/>
        </w:rPr>
        <w:fldChar w:fldCharType="end"/>
      </w:r>
      <w:bookmarkEnd w:id="271"/>
      <w:r>
        <w:t xml:space="preserve"> Representation of role types using role-of properties in a PIM</w:t>
      </w:r>
    </w:p>
    <w:p w14:paraId="4540D35B" w14:textId="53A6CEEE" w:rsidR="0022647B" w:rsidRDefault="00396CAB" w:rsidP="0022647B">
      <w:pPr>
        <w:pStyle w:val="BodyText"/>
      </w:pPr>
      <w:r>
        <w:fldChar w:fldCharType="begin"/>
      </w:r>
      <w:r>
        <w:instrText xml:space="preserve"> REF _Ref316490026 \h </w:instrText>
      </w:r>
      <w:r>
        <w:fldChar w:fldCharType="separate"/>
      </w:r>
      <w:r w:rsidR="00B81ED7">
        <w:t xml:space="preserve">Figure </w:t>
      </w:r>
      <w:r w:rsidR="00B81ED7">
        <w:rPr>
          <w:noProof/>
        </w:rPr>
        <w:t>7</w:t>
      </w:r>
      <w:r w:rsidR="00B81ED7">
        <w:noBreakHyphen/>
      </w:r>
      <w:r w:rsidR="00B81ED7">
        <w:rPr>
          <w:noProof/>
        </w:rPr>
        <w:t>8</w:t>
      </w:r>
      <w:r>
        <w:fldChar w:fldCharType="end"/>
      </w:r>
      <w:r>
        <w:t xml:space="preserve"> shows </w:t>
      </w:r>
      <w:r w:rsidR="00BA7241">
        <w:t>the «</w:t>
      </w:r>
      <w:r w:rsidR="00591606">
        <w:t>RolePlaye</w:t>
      </w:r>
      <w:r w:rsidR="00BA7241">
        <w:t>dBy»</w:t>
      </w:r>
      <w:r w:rsidR="00591606">
        <w:t xml:space="preserve"> representation of an FBI Agent as a role of a person which co</w:t>
      </w:r>
      <w:r w:rsidR="005A47D1">
        <w:t>r</w:t>
      </w:r>
      <w:r w:rsidR="00591606">
        <w:t xml:space="preserve">responds to the second interpretation of a role. </w:t>
      </w:r>
      <w:r w:rsidR="008D6EF5">
        <w:t>The same person could play this role as well as others at the same time but is only an FBI Agent once, at any one time.</w:t>
      </w:r>
    </w:p>
    <w:p w14:paraId="62F9258B" w14:textId="6ABB9852" w:rsidR="00396CAB" w:rsidRPr="00E56B18" w:rsidRDefault="009C7812" w:rsidP="00996FB1">
      <w:pPr>
        <w:pStyle w:val="BodyText"/>
      </w:pPr>
      <w:r>
        <w:rPr>
          <w:noProof/>
          <w:lang w:val="en-GB" w:eastAsia="en-GB"/>
        </w:rPr>
        <w:drawing>
          <wp:inline distT="0" distB="0" distL="0" distR="0" wp14:anchorId="39CF7567" wp14:editId="09A2B3C9">
            <wp:extent cx="2624138" cy="21717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28842" cy="2175593"/>
                    </a:xfrm>
                    <a:prstGeom prst="rect">
                      <a:avLst/>
                    </a:prstGeom>
                  </pic:spPr>
                </pic:pic>
              </a:graphicData>
            </a:graphic>
          </wp:inline>
        </w:drawing>
      </w:r>
    </w:p>
    <w:p w14:paraId="0B223D63" w14:textId="60A830B1" w:rsidR="00396CAB" w:rsidRDefault="00396CAB" w:rsidP="00720DB0">
      <w:pPr>
        <w:pStyle w:val="Caption"/>
      </w:pPr>
      <w:bookmarkStart w:id="272" w:name="_Ref316490026"/>
      <w:r>
        <w:t xml:space="preserve">Figure </w:t>
      </w:r>
      <w:r w:rsidR="00333F36">
        <w:fldChar w:fldCharType="begin"/>
      </w:r>
      <w:r w:rsidR="00333F36">
        <w:instrText xml:space="preserve"> STYLEREF 1 \s </w:instrText>
      </w:r>
      <w:r w:rsidR="00333F36">
        <w:fldChar w:fldCharType="separate"/>
      </w:r>
      <w:r w:rsidR="00B81ED7">
        <w:rPr>
          <w:noProof/>
        </w:rPr>
        <w:t>7</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8</w:t>
      </w:r>
      <w:r w:rsidR="00333F36">
        <w:rPr>
          <w:noProof/>
        </w:rPr>
        <w:fldChar w:fldCharType="end"/>
      </w:r>
      <w:bookmarkEnd w:id="272"/>
      <w:r>
        <w:t xml:space="preserve"> Representation of a role type using a generalization in a PIM</w:t>
      </w:r>
    </w:p>
    <w:p w14:paraId="3B99A40E" w14:textId="77777777" w:rsidR="00396CAB" w:rsidRPr="00720DB0" w:rsidRDefault="00396CAB" w:rsidP="00720DB0">
      <w:pPr>
        <w:pStyle w:val="Heading5"/>
      </w:pPr>
      <w:r w:rsidRPr="00720DB0">
        <w:t>PSM Representation</w:t>
      </w:r>
    </w:p>
    <w:p w14:paraId="1037838E" w14:textId="0FCFE6DC" w:rsidR="00396CAB" w:rsidRDefault="00396CAB" w:rsidP="00396CAB">
      <w:pPr>
        <w:pStyle w:val="BodyText"/>
      </w:pPr>
      <w:r>
        <w:fldChar w:fldCharType="begin"/>
      </w:r>
      <w:r>
        <w:instrText xml:space="preserve"> REF _Ref317342962 \h </w:instrText>
      </w:r>
      <w:r>
        <w:fldChar w:fldCharType="separate"/>
      </w:r>
      <w:r w:rsidR="00B81ED7">
        <w:t xml:space="preserve">Figure </w:t>
      </w:r>
      <w:r w:rsidR="00B81ED7">
        <w:rPr>
          <w:noProof/>
        </w:rPr>
        <w:t>7</w:t>
      </w:r>
      <w:r w:rsidR="00B81ED7">
        <w:noBreakHyphen/>
      </w:r>
      <w:r w:rsidR="00B81ED7">
        <w:rPr>
          <w:noProof/>
        </w:rPr>
        <w:t>9</w:t>
      </w:r>
      <w:r>
        <w:fldChar w:fldCharType="end"/>
      </w:r>
      <w:r>
        <w:t xml:space="preserve"> shows the </w:t>
      </w:r>
      <w:r w:rsidR="00591606">
        <w:t>FBI Agent role type</w:t>
      </w:r>
      <w:r>
        <w:t xml:space="preserve"> shown in </w:t>
      </w:r>
      <w:r>
        <w:fldChar w:fldCharType="begin"/>
      </w:r>
      <w:r>
        <w:instrText xml:space="preserve"> REF _Ref316490026 \h </w:instrText>
      </w:r>
      <w:r>
        <w:fldChar w:fldCharType="separate"/>
      </w:r>
      <w:r w:rsidR="00B81ED7">
        <w:t xml:space="preserve">Figure </w:t>
      </w:r>
      <w:r w:rsidR="00B81ED7">
        <w:rPr>
          <w:noProof/>
        </w:rPr>
        <w:t>7</w:t>
      </w:r>
      <w:r w:rsidR="00B81ED7">
        <w:noBreakHyphen/>
      </w:r>
      <w:r w:rsidR="00B81ED7">
        <w:rPr>
          <w:noProof/>
        </w:rPr>
        <w:t>8</w:t>
      </w:r>
      <w:r>
        <w:fldChar w:fldCharType="end"/>
      </w:r>
      <w:r>
        <w:t xml:space="preserve"> as represented in the PSM. Note the required naming of the role-of </w:t>
      </w:r>
      <w:r w:rsidR="003457F8">
        <w:t>property</w:t>
      </w:r>
      <w:r>
        <w:t>.</w:t>
      </w:r>
    </w:p>
    <w:p w14:paraId="3CBEA997" w14:textId="54E6E6DF" w:rsidR="0022647B" w:rsidRDefault="009C7812" w:rsidP="00996FB1">
      <w:pPr>
        <w:pStyle w:val="BodyText"/>
      </w:pPr>
      <w:r>
        <w:rPr>
          <w:noProof/>
          <w:lang w:val="en-GB" w:eastAsia="en-GB"/>
        </w:rPr>
        <w:lastRenderedPageBreak/>
        <w:drawing>
          <wp:inline distT="0" distB="0" distL="0" distR="0" wp14:anchorId="3933D0FA" wp14:editId="13E4EA1A">
            <wp:extent cx="5155555" cy="2400000"/>
            <wp:effectExtent l="0" t="0" r="762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55555" cy="2400000"/>
                    </a:xfrm>
                    <a:prstGeom prst="rect">
                      <a:avLst/>
                    </a:prstGeom>
                  </pic:spPr>
                </pic:pic>
              </a:graphicData>
            </a:graphic>
          </wp:inline>
        </w:drawing>
      </w:r>
    </w:p>
    <w:p w14:paraId="797CD8DF" w14:textId="77D6F1D3" w:rsidR="00396CAB" w:rsidRDefault="00396CAB" w:rsidP="00720DB0">
      <w:pPr>
        <w:pStyle w:val="Caption"/>
      </w:pPr>
      <w:bookmarkStart w:id="273" w:name="_Ref317342962"/>
      <w:r>
        <w:t xml:space="preserve">Figure </w:t>
      </w:r>
      <w:r w:rsidR="00333F36">
        <w:fldChar w:fldCharType="begin"/>
      </w:r>
      <w:r w:rsidR="00333F36">
        <w:instrText xml:space="preserve"> STYLEREF 1 \s </w:instrText>
      </w:r>
      <w:r w:rsidR="00333F36">
        <w:fldChar w:fldCharType="separate"/>
      </w:r>
      <w:r w:rsidR="00B81ED7">
        <w:rPr>
          <w:noProof/>
        </w:rPr>
        <w:t>7</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9</w:t>
      </w:r>
      <w:r w:rsidR="00333F36">
        <w:rPr>
          <w:noProof/>
        </w:rPr>
        <w:fldChar w:fldCharType="end"/>
      </w:r>
      <w:bookmarkEnd w:id="273"/>
      <w:r>
        <w:t xml:space="preserve"> Representation of a role type in a PSM</w:t>
      </w:r>
    </w:p>
    <w:p w14:paraId="4598ED1B" w14:textId="77777777" w:rsidR="00396CAB" w:rsidRPr="00720DB0" w:rsidRDefault="00396CAB" w:rsidP="00720DB0">
      <w:pPr>
        <w:pStyle w:val="Heading5"/>
      </w:pPr>
      <w:r w:rsidRPr="00720DB0">
        <w:t>XML Schema Representation</w:t>
      </w:r>
    </w:p>
    <w:p w14:paraId="16CCF5A9" w14:textId="1B20CD01" w:rsidR="00396CAB" w:rsidRDefault="00396CAB" w:rsidP="00396CAB">
      <w:pPr>
        <w:pStyle w:val="BodyText"/>
      </w:pPr>
      <w:r>
        <w:t xml:space="preserve">The SubjectType and VictimType role types shown in </w:t>
      </w:r>
      <w:r w:rsidR="008D6EF5">
        <w:fldChar w:fldCharType="begin"/>
      </w:r>
      <w:r w:rsidR="008D6EF5">
        <w:instrText xml:space="preserve"> REF _Ref316489812 \h </w:instrText>
      </w:r>
      <w:r w:rsidR="008D6EF5">
        <w:fldChar w:fldCharType="separate"/>
      </w:r>
      <w:r w:rsidR="00B81ED7">
        <w:t xml:space="preserve">Figure </w:t>
      </w:r>
      <w:r w:rsidR="00B81ED7">
        <w:rPr>
          <w:noProof/>
        </w:rPr>
        <w:t>7</w:t>
      </w:r>
      <w:r w:rsidR="00B81ED7">
        <w:noBreakHyphen/>
      </w:r>
      <w:r w:rsidR="00B81ED7">
        <w:rPr>
          <w:noProof/>
        </w:rPr>
        <w:t>7</w:t>
      </w:r>
      <w:r w:rsidR="008D6EF5">
        <w:fldChar w:fldCharType="end"/>
      </w:r>
      <w:r w:rsidR="008D6EF5">
        <w:t xml:space="preserve"> </w:t>
      </w:r>
      <w:r>
        <w:t>are represented in XML Schema as follows:</w:t>
      </w:r>
    </w:p>
    <w:p w14:paraId="4FF9077F" w14:textId="79C8E80C" w:rsidR="00396CAB" w:rsidRPr="00C60B91" w:rsidRDefault="00396CAB" w:rsidP="00223C3D">
      <w:pPr>
        <w:pStyle w:val="CodeText"/>
        <w:spacing w:after="0"/>
      </w:pPr>
      <w:bookmarkStart w:id="274" w:name="_Ref316483938"/>
      <w:bookmarkStart w:id="275" w:name="_Ref317248580"/>
      <w:r w:rsidRPr="00C60B91">
        <w:t>&lt;</w:t>
      </w:r>
      <w:r w:rsidR="00D60A14">
        <w:t>xs:</w:t>
      </w:r>
      <w:r w:rsidRPr="00C60B91">
        <w:t>complexType name=</w:t>
      </w:r>
      <w:r w:rsidR="000854E7">
        <w:t>"</w:t>
      </w:r>
      <w:r w:rsidR="005A47D1">
        <w:t>S</w:t>
      </w:r>
      <w:r w:rsidRPr="00C60B91">
        <w:t>ubjectType</w:t>
      </w:r>
      <w:r w:rsidR="000854E7">
        <w:t>"</w:t>
      </w:r>
      <w:r w:rsidRPr="00C60B91">
        <w:t>&gt;</w:t>
      </w:r>
    </w:p>
    <w:p w14:paraId="1FA16855" w14:textId="2D54B8AD" w:rsidR="00396CAB" w:rsidRPr="004769ED" w:rsidRDefault="00396CAB" w:rsidP="00223C3D">
      <w:pPr>
        <w:pStyle w:val="CodeText"/>
        <w:spacing w:before="40" w:after="0"/>
      </w:pPr>
      <w:r w:rsidRPr="004769ED">
        <w:t xml:space="preserve">  &lt;</w:t>
      </w:r>
      <w:r w:rsidR="00D60A14">
        <w:t>xs:</w:t>
      </w:r>
      <w:r w:rsidRPr="004769ED">
        <w:t>annotation&gt;</w:t>
      </w:r>
    </w:p>
    <w:p w14:paraId="5742B3EC" w14:textId="4676B56D" w:rsidR="00396CAB" w:rsidRPr="004769ED" w:rsidRDefault="00396CAB" w:rsidP="00223C3D">
      <w:pPr>
        <w:pStyle w:val="CodeText"/>
        <w:spacing w:before="40" w:after="0"/>
      </w:pPr>
      <w:r w:rsidRPr="004769ED">
        <w:t xml:space="preserve">    &lt;</w:t>
      </w:r>
      <w:r w:rsidR="00D60A14">
        <w:t>xs:</w:t>
      </w:r>
      <w:r w:rsidRPr="004769ED">
        <w:t>documentation&gt;A data type for a person who is involved or suspected of being involved in an incident or criminal activity.&lt;/</w:t>
      </w:r>
      <w:r w:rsidR="00D60A14">
        <w:t>xs:</w:t>
      </w:r>
      <w:r w:rsidRPr="004769ED">
        <w:t>documentation&gt;</w:t>
      </w:r>
    </w:p>
    <w:p w14:paraId="34FD3C40" w14:textId="49CEFE25" w:rsidR="00396CAB" w:rsidRPr="004769ED" w:rsidRDefault="00396CAB" w:rsidP="00223C3D">
      <w:pPr>
        <w:pStyle w:val="CodeText"/>
        <w:spacing w:before="40" w:after="0"/>
      </w:pPr>
      <w:r w:rsidRPr="004769ED">
        <w:t xml:space="preserve">  &lt;/</w:t>
      </w:r>
      <w:r w:rsidR="00D60A14">
        <w:t>xs:</w:t>
      </w:r>
      <w:r w:rsidRPr="004769ED">
        <w:t>annotation&gt;</w:t>
      </w:r>
    </w:p>
    <w:p w14:paraId="71FD4315" w14:textId="753F7EC3" w:rsidR="00396CAB" w:rsidRPr="004769ED" w:rsidRDefault="00396CAB" w:rsidP="00223C3D">
      <w:pPr>
        <w:pStyle w:val="CodeText"/>
        <w:spacing w:before="40" w:after="0"/>
      </w:pPr>
      <w:r w:rsidRPr="004769ED">
        <w:t xml:space="preserve">  &lt;</w:t>
      </w:r>
      <w:r w:rsidR="00D60A14">
        <w:t>xs:</w:t>
      </w:r>
      <w:r w:rsidRPr="004769ED">
        <w:t>complexContent&gt;</w:t>
      </w:r>
    </w:p>
    <w:p w14:paraId="1C0362AF" w14:textId="2CE0D028" w:rsidR="00396CAB" w:rsidRPr="004769ED" w:rsidRDefault="00396CAB" w:rsidP="00223C3D">
      <w:pPr>
        <w:pStyle w:val="CodeText"/>
        <w:spacing w:before="40" w:after="0"/>
      </w:pPr>
      <w:r w:rsidRPr="004769ED">
        <w:t xml:space="preserve">    &lt;</w:t>
      </w:r>
      <w:r w:rsidR="00D60A14">
        <w:t>xs:</w:t>
      </w:r>
      <w:r w:rsidRPr="004769ED">
        <w:t>extension base=</w:t>
      </w:r>
      <w:r w:rsidR="00362559">
        <w:t>"</w:t>
      </w:r>
      <w:r w:rsidR="00686275" w:rsidRPr="00686275">
        <w:t>structures:ObjectType</w:t>
      </w:r>
      <w:r w:rsidR="00362559">
        <w:t>"</w:t>
      </w:r>
      <w:r w:rsidRPr="004769ED">
        <w:t>&gt;</w:t>
      </w:r>
    </w:p>
    <w:p w14:paraId="48ED9656" w14:textId="2386F124" w:rsidR="00396CAB" w:rsidRPr="004769ED" w:rsidRDefault="00396CAB" w:rsidP="00223C3D">
      <w:pPr>
        <w:pStyle w:val="CodeText"/>
        <w:spacing w:before="40" w:after="0"/>
      </w:pPr>
      <w:r w:rsidRPr="004769ED">
        <w:t xml:space="preserve">      &lt;</w:t>
      </w:r>
      <w:r w:rsidR="00D60A14">
        <w:t>xs:</w:t>
      </w:r>
      <w:r w:rsidRPr="004769ED">
        <w:t>sequence&gt;</w:t>
      </w:r>
    </w:p>
    <w:p w14:paraId="5DAD3503" w14:textId="78BCB55C" w:rsidR="00396CAB" w:rsidRPr="00C60B91" w:rsidRDefault="00396CAB" w:rsidP="00223C3D">
      <w:pPr>
        <w:pStyle w:val="CodeText"/>
        <w:spacing w:before="40" w:after="0"/>
      </w:pPr>
      <w:r w:rsidRPr="00C60B91">
        <w:t xml:space="preserve">        &lt;</w:t>
      </w:r>
      <w:r w:rsidR="00D60A14">
        <w:t>xs:</w:t>
      </w:r>
      <w:r w:rsidRPr="00C60B91">
        <w:t>element maxOccurs=</w:t>
      </w:r>
      <w:r w:rsidR="00362559">
        <w:t>"</w:t>
      </w:r>
      <w:r w:rsidRPr="00C60B91">
        <w:t>1</w:t>
      </w:r>
      <w:r w:rsidR="00362559">
        <w:t>"</w:t>
      </w:r>
      <w:r w:rsidRPr="00C60B91">
        <w:t xml:space="preserve"> minOccurs=</w:t>
      </w:r>
      <w:r w:rsidR="00362559">
        <w:t>"</w:t>
      </w:r>
      <w:r w:rsidRPr="00C60B91">
        <w:t>1</w:t>
      </w:r>
      <w:r w:rsidR="00362559">
        <w:t>"</w:t>
      </w:r>
      <w:r w:rsidRPr="00C60B91">
        <w:t xml:space="preserve"> ref=</w:t>
      </w:r>
      <w:r w:rsidR="00362559">
        <w:t>"</w:t>
      </w:r>
      <w:r w:rsidRPr="00C60B91">
        <w:t>nc:RoleOfPerson</w:t>
      </w:r>
      <w:r w:rsidR="00362559">
        <w:t>"</w:t>
      </w:r>
      <w:r w:rsidRPr="00C60B91">
        <w:t>/&gt;</w:t>
      </w:r>
    </w:p>
    <w:p w14:paraId="58D790C6" w14:textId="16CE8A75" w:rsidR="00396CAB" w:rsidRPr="004769ED" w:rsidRDefault="00396CAB" w:rsidP="00223C3D">
      <w:pPr>
        <w:pStyle w:val="CodeText"/>
        <w:spacing w:before="40" w:after="0"/>
      </w:pPr>
      <w:r w:rsidRPr="004769ED">
        <w:t xml:space="preserve">        &lt;</w:t>
      </w:r>
      <w:r w:rsidR="00D60A14">
        <w:t>xs:</w:t>
      </w:r>
      <w:r w:rsidRPr="004769ED">
        <w:t>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j:SubjectArmedIndicator</w:t>
      </w:r>
      <w:r w:rsidR="00362559">
        <w:t>"</w:t>
      </w:r>
      <w:r w:rsidRPr="004769ED">
        <w:t>/&gt;</w:t>
      </w:r>
    </w:p>
    <w:p w14:paraId="60D9F037" w14:textId="4E9719DA" w:rsidR="00396CAB" w:rsidRDefault="00396CAB" w:rsidP="00223C3D">
      <w:pPr>
        <w:pStyle w:val="CodeText"/>
        <w:spacing w:before="40" w:after="0"/>
      </w:pPr>
      <w:r w:rsidRPr="004769ED">
        <w:t xml:space="preserve">        &lt;</w:t>
      </w:r>
      <w:r w:rsidR="00D60A14">
        <w:t>xs:</w:t>
      </w:r>
      <w:r w:rsidRPr="004769ED">
        <w:t>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j:SubjectIdentification</w:t>
      </w:r>
      <w:r w:rsidR="00362559">
        <w:t>"</w:t>
      </w:r>
      <w:r w:rsidRPr="004769ED">
        <w:t>/&gt;</w:t>
      </w:r>
    </w:p>
    <w:p w14:paraId="10D1D25C" w14:textId="48E820BF" w:rsidR="009C7812" w:rsidRPr="004769ED" w:rsidRDefault="00BD4249" w:rsidP="00223C3D">
      <w:pPr>
        <w:pStyle w:val="CodeText"/>
        <w:spacing w:before="40" w:after="0"/>
        <w:ind w:right="-846"/>
      </w:pPr>
      <w:r>
        <w:t xml:space="preserve">        </w:t>
      </w:r>
      <w:r w:rsidRPr="00875448">
        <w:rPr>
          <w:rFonts w:eastAsia="Consolas"/>
        </w:rPr>
        <w:t>&lt;</w:t>
      </w:r>
      <w:r>
        <w:rPr>
          <w:rFonts w:eastAsia="Consolas"/>
        </w:rPr>
        <w:t>xs:</w:t>
      </w:r>
      <w:r w:rsidRPr="00875448">
        <w:rPr>
          <w:rFonts w:eastAsia="Consolas"/>
        </w:rPr>
        <w:t>element maxOccurs="unbounded"</w:t>
      </w:r>
      <w:r>
        <w:rPr>
          <w:rFonts w:eastAsia="Consolas"/>
        </w:rPr>
        <w:t xml:space="preserve"> </w:t>
      </w:r>
      <w:r w:rsidRPr="00875448">
        <w:rPr>
          <w:rFonts w:eastAsia="Consolas"/>
        </w:rPr>
        <w:t xml:space="preserve">minOccurs="0" </w:t>
      </w:r>
      <w:r>
        <w:rPr>
          <w:rFonts w:eastAsia="Consolas"/>
        </w:rPr>
        <w:t>r</w:t>
      </w:r>
      <w:r w:rsidRPr="00875448">
        <w:rPr>
          <w:rFonts w:eastAsia="Consolas"/>
        </w:rPr>
        <w:t>ef="j:</w:t>
      </w:r>
      <w:r>
        <w:rPr>
          <w:rFonts w:eastAsia="Consolas"/>
        </w:rPr>
        <w:t>Subject</w:t>
      </w:r>
      <w:r w:rsidRPr="00875448">
        <w:rPr>
          <w:rFonts w:eastAsia="Consolas"/>
        </w:rPr>
        <w:t>AugmentationPoint"/&gt;</w:t>
      </w:r>
    </w:p>
    <w:p w14:paraId="23E16A97" w14:textId="25CED88C" w:rsidR="00396CAB" w:rsidRPr="004769ED" w:rsidRDefault="00396CAB" w:rsidP="00223C3D">
      <w:pPr>
        <w:pStyle w:val="CodeText"/>
        <w:spacing w:before="40" w:after="0"/>
      </w:pPr>
      <w:r w:rsidRPr="004769ED">
        <w:t xml:space="preserve">      &lt;/</w:t>
      </w:r>
      <w:r w:rsidR="00D60A14">
        <w:t>xs:</w:t>
      </w:r>
      <w:r w:rsidRPr="004769ED">
        <w:t>sequence&gt;</w:t>
      </w:r>
    </w:p>
    <w:p w14:paraId="19C2D8F5" w14:textId="04F7ECAD" w:rsidR="00396CAB" w:rsidRPr="004769ED" w:rsidRDefault="00396CAB" w:rsidP="00223C3D">
      <w:pPr>
        <w:pStyle w:val="CodeText"/>
        <w:spacing w:before="40" w:after="0"/>
      </w:pPr>
      <w:r w:rsidRPr="004769ED">
        <w:t xml:space="preserve">    &lt;/</w:t>
      </w:r>
      <w:r w:rsidR="00D60A14">
        <w:t>xs:</w:t>
      </w:r>
      <w:r w:rsidRPr="004769ED">
        <w:t>extension&gt;</w:t>
      </w:r>
    </w:p>
    <w:p w14:paraId="6309E806" w14:textId="34F70E28" w:rsidR="00396CAB" w:rsidRPr="004769ED" w:rsidRDefault="00396CAB" w:rsidP="00223C3D">
      <w:pPr>
        <w:pStyle w:val="CodeText"/>
        <w:spacing w:before="40" w:after="0"/>
      </w:pPr>
      <w:r w:rsidRPr="004769ED">
        <w:t xml:space="preserve">  &lt;/</w:t>
      </w:r>
      <w:r w:rsidR="00D60A14">
        <w:t>xs:</w:t>
      </w:r>
      <w:r w:rsidRPr="004769ED">
        <w:t>complexContent&gt;</w:t>
      </w:r>
    </w:p>
    <w:p w14:paraId="0E1710CA" w14:textId="296D8E88" w:rsidR="00396CAB" w:rsidRPr="004769ED" w:rsidRDefault="00396CAB" w:rsidP="00223C3D">
      <w:pPr>
        <w:pStyle w:val="CodeText"/>
        <w:spacing w:before="40" w:after="0"/>
      </w:pPr>
      <w:r w:rsidRPr="004769ED">
        <w:t>&lt;/</w:t>
      </w:r>
      <w:r w:rsidR="00D60A14">
        <w:t>xs:</w:t>
      </w:r>
      <w:r w:rsidRPr="004769ED">
        <w:t>complexType&gt;</w:t>
      </w:r>
    </w:p>
    <w:p w14:paraId="25EBCA5C" w14:textId="77777777" w:rsidR="00396CAB" w:rsidRPr="004769ED" w:rsidRDefault="00396CAB" w:rsidP="00223C3D">
      <w:pPr>
        <w:pStyle w:val="CodeText"/>
        <w:spacing w:before="40" w:after="0"/>
      </w:pPr>
    </w:p>
    <w:p w14:paraId="61BEEF01" w14:textId="3D5E0B3C" w:rsidR="00396CAB" w:rsidRPr="00C60B91" w:rsidRDefault="00396CAB" w:rsidP="00223C3D">
      <w:pPr>
        <w:pStyle w:val="CodeText"/>
        <w:spacing w:before="40" w:after="0"/>
      </w:pPr>
      <w:r w:rsidRPr="00C60B91">
        <w:t>&lt;</w:t>
      </w:r>
      <w:r w:rsidR="00D60A14">
        <w:t>xs:</w:t>
      </w:r>
      <w:r w:rsidRPr="00C60B91">
        <w:t>complexType name=</w:t>
      </w:r>
      <w:r w:rsidR="00362559">
        <w:t>"</w:t>
      </w:r>
      <w:r w:rsidRPr="00C60B91">
        <w:t>VictimType</w:t>
      </w:r>
      <w:r w:rsidR="00362559">
        <w:t>"</w:t>
      </w:r>
      <w:r w:rsidRPr="00C60B91">
        <w:t>&gt;</w:t>
      </w:r>
    </w:p>
    <w:p w14:paraId="74E3F36B" w14:textId="01D17E71" w:rsidR="00396CAB" w:rsidRPr="004769ED" w:rsidRDefault="00396CAB" w:rsidP="00223C3D">
      <w:pPr>
        <w:pStyle w:val="CodeText"/>
        <w:spacing w:before="40" w:after="0"/>
      </w:pPr>
      <w:r w:rsidRPr="004769ED">
        <w:t xml:space="preserve">  &lt;</w:t>
      </w:r>
      <w:r w:rsidR="00D60A14">
        <w:t>xs:</w:t>
      </w:r>
      <w:r w:rsidRPr="004769ED">
        <w:t>annotation&gt;</w:t>
      </w:r>
    </w:p>
    <w:p w14:paraId="3AF768D2" w14:textId="2B80B37A" w:rsidR="00396CAB" w:rsidRPr="004769ED" w:rsidRDefault="00396CAB" w:rsidP="00223C3D">
      <w:pPr>
        <w:pStyle w:val="CodeText"/>
        <w:spacing w:before="40" w:after="0"/>
      </w:pPr>
      <w:r w:rsidRPr="004769ED">
        <w:t xml:space="preserve">    &lt;</w:t>
      </w:r>
      <w:r w:rsidR="00D60A14">
        <w:t>xs:</w:t>
      </w:r>
      <w:r w:rsidRPr="004769ED">
        <w:t>documentation&gt;A data type for a person who suffers injury, loss, or death as a result of an incident.&lt;/</w:t>
      </w:r>
      <w:r w:rsidR="00D60A14">
        <w:t>xs:</w:t>
      </w:r>
      <w:r w:rsidRPr="004769ED">
        <w:t>documentation&gt;</w:t>
      </w:r>
    </w:p>
    <w:p w14:paraId="407D0DEA" w14:textId="4D87FCBB" w:rsidR="00396CAB" w:rsidRPr="004769ED" w:rsidRDefault="00396CAB" w:rsidP="00223C3D">
      <w:pPr>
        <w:pStyle w:val="CodeText"/>
        <w:spacing w:before="40" w:after="0"/>
      </w:pPr>
      <w:r w:rsidRPr="004769ED">
        <w:t xml:space="preserve">  &lt;/</w:t>
      </w:r>
      <w:r w:rsidR="00D60A14">
        <w:t>xs:</w:t>
      </w:r>
      <w:r w:rsidRPr="004769ED">
        <w:t>annotation&gt;</w:t>
      </w:r>
    </w:p>
    <w:p w14:paraId="188BAABE" w14:textId="52AC3F93" w:rsidR="00396CAB" w:rsidRPr="004769ED" w:rsidRDefault="00396CAB" w:rsidP="00223C3D">
      <w:pPr>
        <w:pStyle w:val="CodeText"/>
        <w:spacing w:before="40" w:after="0"/>
      </w:pPr>
      <w:r w:rsidRPr="004769ED">
        <w:t xml:space="preserve">  &lt;</w:t>
      </w:r>
      <w:r w:rsidR="00D60A14">
        <w:t>xs:</w:t>
      </w:r>
      <w:r w:rsidRPr="004769ED">
        <w:t>complexContent&gt;</w:t>
      </w:r>
    </w:p>
    <w:p w14:paraId="4122019B" w14:textId="3B8EB1AD" w:rsidR="00396CAB" w:rsidRPr="004769ED" w:rsidRDefault="00396CAB" w:rsidP="00223C3D">
      <w:pPr>
        <w:pStyle w:val="CodeText"/>
        <w:spacing w:before="40" w:after="0"/>
      </w:pPr>
      <w:r w:rsidRPr="004769ED">
        <w:t xml:space="preserve">    &lt;</w:t>
      </w:r>
      <w:r w:rsidR="00D60A14">
        <w:t>xs:</w:t>
      </w:r>
      <w:r w:rsidRPr="004769ED">
        <w:t>extension base=</w:t>
      </w:r>
      <w:r w:rsidR="00362559">
        <w:t>"</w:t>
      </w:r>
      <w:r w:rsidR="00BC6144" w:rsidRPr="00BC6144">
        <w:t>structures:ObjectType</w:t>
      </w:r>
      <w:r w:rsidR="00362559">
        <w:t>"</w:t>
      </w:r>
      <w:r w:rsidRPr="004769ED">
        <w:t>&gt;</w:t>
      </w:r>
    </w:p>
    <w:p w14:paraId="50A47531" w14:textId="624070AA" w:rsidR="00396CAB" w:rsidRPr="004769ED" w:rsidRDefault="00396CAB" w:rsidP="00223C3D">
      <w:pPr>
        <w:pStyle w:val="CodeText"/>
        <w:spacing w:before="40" w:after="0"/>
      </w:pPr>
      <w:r w:rsidRPr="004769ED">
        <w:t xml:space="preserve">      &lt;</w:t>
      </w:r>
      <w:r w:rsidR="00D60A14">
        <w:t>xs:</w:t>
      </w:r>
      <w:r w:rsidRPr="004769ED">
        <w:t>sequence&gt;</w:t>
      </w:r>
    </w:p>
    <w:p w14:paraId="7AAEC7CD" w14:textId="5901280B" w:rsidR="00396CAB" w:rsidRDefault="00396CAB" w:rsidP="00223C3D">
      <w:pPr>
        <w:pStyle w:val="CodeText"/>
        <w:spacing w:before="40" w:after="0"/>
      </w:pPr>
      <w:r w:rsidRPr="00C60B91">
        <w:t xml:space="preserve">        &lt;</w:t>
      </w:r>
      <w:r w:rsidR="00D60A14">
        <w:t>xs:</w:t>
      </w:r>
      <w:r w:rsidRPr="00C60B91">
        <w:t>element maxO</w:t>
      </w:r>
      <w:r>
        <w:t>ccurs=</w:t>
      </w:r>
      <w:r w:rsidR="00362559">
        <w:t>"</w:t>
      </w:r>
      <w:r>
        <w:t>unbounded</w:t>
      </w:r>
      <w:r w:rsidR="00362559">
        <w:t>"</w:t>
      </w:r>
      <w:r>
        <w:t xml:space="preserve"> minOccurs=</w:t>
      </w:r>
      <w:r w:rsidR="00362559">
        <w:t>"</w:t>
      </w:r>
      <w:r>
        <w:t>0</w:t>
      </w:r>
      <w:r w:rsidR="00362559">
        <w:t>"</w:t>
      </w:r>
      <w:r w:rsidR="00EC67BA">
        <w:t xml:space="preserve"> </w:t>
      </w:r>
      <w:r w:rsidRPr="00C60B91">
        <w:t>ref=</w:t>
      </w:r>
      <w:r w:rsidR="00362559">
        <w:t>"</w:t>
      </w:r>
      <w:r w:rsidRPr="00C60B91">
        <w:t>nc:RoleOfPerson</w:t>
      </w:r>
      <w:r w:rsidR="00362559">
        <w:t>"</w:t>
      </w:r>
      <w:r w:rsidRPr="00C60B91">
        <w:t>/&gt;</w:t>
      </w:r>
    </w:p>
    <w:p w14:paraId="647590A2" w14:textId="77777777" w:rsidR="00BD4249" w:rsidRDefault="00BD4249" w:rsidP="00223C3D">
      <w:pPr>
        <w:pStyle w:val="CodeText"/>
        <w:spacing w:before="40" w:after="0"/>
        <w:ind w:right="-421"/>
        <w:rPr>
          <w:rFonts w:eastAsia="Consolas"/>
        </w:rPr>
      </w:pPr>
      <w:r>
        <w:rPr>
          <w:rFonts w:eastAsia="Consolas"/>
        </w:rPr>
        <w:t xml:space="preserve">        </w:t>
      </w:r>
      <w:r w:rsidRPr="00875448">
        <w:rPr>
          <w:rFonts w:eastAsia="Consolas"/>
        </w:rPr>
        <w:t>&lt;</w:t>
      </w:r>
      <w:r>
        <w:rPr>
          <w:rFonts w:eastAsia="Consolas"/>
        </w:rPr>
        <w:t>xs:</w:t>
      </w:r>
      <w:r w:rsidRPr="00875448">
        <w:rPr>
          <w:rFonts w:eastAsia="Consolas"/>
        </w:rPr>
        <w:t>element maxOccurs="unbounded"</w:t>
      </w:r>
      <w:r>
        <w:rPr>
          <w:rFonts w:eastAsia="Consolas"/>
        </w:rPr>
        <w:t xml:space="preserve"> </w:t>
      </w:r>
      <w:r w:rsidRPr="00875448">
        <w:rPr>
          <w:rFonts w:eastAsia="Consolas"/>
        </w:rPr>
        <w:t xml:space="preserve">minOccurs="0" </w:t>
      </w:r>
      <w:r>
        <w:rPr>
          <w:rFonts w:eastAsia="Consolas"/>
        </w:rPr>
        <w:t>r</w:t>
      </w:r>
      <w:r w:rsidRPr="00875448">
        <w:rPr>
          <w:rFonts w:eastAsia="Consolas"/>
        </w:rPr>
        <w:t>ef="j:</w:t>
      </w:r>
      <w:r>
        <w:rPr>
          <w:rFonts w:eastAsia="Consolas"/>
        </w:rPr>
        <w:t>Victim</w:t>
      </w:r>
      <w:r w:rsidRPr="00875448">
        <w:rPr>
          <w:rFonts w:eastAsia="Consolas"/>
        </w:rPr>
        <w:t>AugmentationPoint"/&gt;</w:t>
      </w:r>
    </w:p>
    <w:p w14:paraId="1E340C4B" w14:textId="0D3A92DC" w:rsidR="00396CAB" w:rsidRPr="004769ED" w:rsidRDefault="00396CAB" w:rsidP="00223C3D">
      <w:pPr>
        <w:pStyle w:val="CodeText"/>
        <w:spacing w:before="40" w:after="0"/>
        <w:ind w:right="-421"/>
      </w:pPr>
      <w:r w:rsidRPr="004769ED">
        <w:t xml:space="preserve">      &lt;/</w:t>
      </w:r>
      <w:r w:rsidR="00D60A14">
        <w:t>xs:</w:t>
      </w:r>
      <w:r w:rsidRPr="004769ED">
        <w:t>sequence&gt;</w:t>
      </w:r>
    </w:p>
    <w:p w14:paraId="4DC866CC" w14:textId="5B69C0E8" w:rsidR="00396CAB" w:rsidRPr="004769ED" w:rsidRDefault="00396CAB" w:rsidP="00223C3D">
      <w:pPr>
        <w:pStyle w:val="CodeText"/>
        <w:spacing w:before="40" w:after="0"/>
      </w:pPr>
      <w:r w:rsidRPr="004769ED">
        <w:t xml:space="preserve">   &lt;/</w:t>
      </w:r>
      <w:r w:rsidR="00D60A14">
        <w:t>xs:</w:t>
      </w:r>
      <w:r w:rsidRPr="004769ED">
        <w:t>extension&gt;</w:t>
      </w:r>
    </w:p>
    <w:p w14:paraId="1C1C79E0" w14:textId="275A08C3" w:rsidR="00396CAB" w:rsidRPr="004769ED" w:rsidRDefault="00396CAB" w:rsidP="00223C3D">
      <w:pPr>
        <w:pStyle w:val="CodeText"/>
        <w:spacing w:before="40" w:after="0"/>
      </w:pPr>
      <w:r w:rsidRPr="004769ED">
        <w:t xml:space="preserve">  &lt;/</w:t>
      </w:r>
      <w:r w:rsidR="00D60A14">
        <w:t>xs:</w:t>
      </w:r>
      <w:r w:rsidRPr="004769ED">
        <w:t>complexContent&gt;</w:t>
      </w:r>
    </w:p>
    <w:p w14:paraId="0B7C5115" w14:textId="094740D8" w:rsidR="00396CAB" w:rsidRPr="004769ED" w:rsidRDefault="00396CAB" w:rsidP="00720DB0">
      <w:pPr>
        <w:pStyle w:val="CodeText"/>
      </w:pPr>
      <w:r w:rsidRPr="004769ED">
        <w:t>&lt;/</w:t>
      </w:r>
      <w:r w:rsidR="00D60A14">
        <w:t>xs:</w:t>
      </w:r>
      <w:r w:rsidRPr="004769ED">
        <w:t>complexType&gt;</w:t>
      </w:r>
    </w:p>
    <w:p w14:paraId="3B3F49C7" w14:textId="77777777" w:rsidR="00396CAB" w:rsidRDefault="00396CAB" w:rsidP="007B4D6D">
      <w:pPr>
        <w:pStyle w:val="Heading3"/>
      </w:pPr>
      <w:bookmarkStart w:id="276" w:name="_Ref317349742"/>
      <w:bookmarkStart w:id="277" w:name="_Toc364003711"/>
      <w:bookmarkStart w:id="278" w:name="_Toc426452220"/>
      <w:r>
        <w:lastRenderedPageBreak/>
        <w:t>Association Types</w:t>
      </w:r>
      <w:bookmarkEnd w:id="274"/>
      <w:bookmarkEnd w:id="275"/>
      <w:bookmarkEnd w:id="276"/>
      <w:bookmarkEnd w:id="277"/>
      <w:bookmarkEnd w:id="278"/>
    </w:p>
    <w:p w14:paraId="05FE2526" w14:textId="77777777" w:rsidR="00396CAB" w:rsidRDefault="00396CAB" w:rsidP="00396CAB">
      <w:pPr>
        <w:pStyle w:val="Heading4"/>
      </w:pPr>
      <w:r>
        <w:t>Background</w:t>
      </w:r>
    </w:p>
    <w:p w14:paraId="01E3CBB8" w14:textId="0C14BB3D" w:rsidR="00396CAB" w:rsidRPr="00642657" w:rsidRDefault="00396CAB" w:rsidP="00396CAB">
      <w:pPr>
        <w:pStyle w:val="BodyText"/>
      </w:pPr>
      <w:r>
        <w:t>A NIEM</w:t>
      </w:r>
      <w:r w:rsidRPr="00642657">
        <w:t xml:space="preserve"> </w:t>
      </w:r>
      <w:r w:rsidRPr="00642657">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A NIEM</w:t>
      </w:r>
      <w:r w:rsidRPr="00642657">
        <w:t xml:space="preserve"> </w:t>
      </w:r>
      <w:r w:rsidRPr="00642657">
        <w:rPr>
          <w:i/>
        </w:rPr>
        <w:t>association type</w:t>
      </w:r>
      <w:r w:rsidRPr="00642657">
        <w:t xml:space="preserve"> is a type that establishes a relationship between objects, along with the properties of that relationship. An association type provides a structure that does not establish existence of an object but instead specifies relationships between objects.</w:t>
      </w:r>
      <w:r>
        <w:t xml:space="preserve"> [NIEM-NDR</w:t>
      </w:r>
      <w:r w:rsidR="005A47D1">
        <w:t xml:space="preserve">] </w:t>
      </w:r>
      <w:hyperlink r:id="rId116" w:anchor="section_10.3.1" w:history="1">
        <w:r w:rsidR="005A47D1" w:rsidRPr="005A47D1">
          <w:rPr>
            <w:rStyle w:val="Hyperlink"/>
          </w:rPr>
          <w:t>Section</w:t>
        </w:r>
        <w:r w:rsidRPr="005A47D1">
          <w:rPr>
            <w:rStyle w:val="Hyperlink"/>
          </w:rPr>
          <w:t xml:space="preserve"> </w:t>
        </w:r>
        <w:r w:rsidR="00493AC1" w:rsidRPr="005A47D1">
          <w:rPr>
            <w:rStyle w:val="Hyperlink"/>
          </w:rPr>
          <w:t>10.3.1</w:t>
        </w:r>
      </w:hyperlink>
      <w:r w:rsidR="005A47D1">
        <w:t>.</w:t>
      </w:r>
    </w:p>
    <w:p w14:paraId="1B0B0C11" w14:textId="77777777" w:rsidR="00396CAB" w:rsidRDefault="00396CAB" w:rsidP="00396CAB">
      <w:pPr>
        <w:pStyle w:val="Heading4"/>
      </w:pPr>
      <w:r>
        <w:t>Representation</w:t>
      </w:r>
    </w:p>
    <w:p w14:paraId="11DAA0D4" w14:textId="77777777" w:rsidR="00396CAB" w:rsidRPr="00720DB0" w:rsidRDefault="00396CAB" w:rsidP="00720DB0">
      <w:pPr>
        <w:pStyle w:val="Heading5"/>
      </w:pPr>
      <w:r w:rsidRPr="000F7C97">
        <w:rPr>
          <w:szCs w:val="24"/>
        </w:rPr>
        <w:t>Common</w:t>
      </w:r>
    </w:p>
    <w:p w14:paraId="0B58956C" w14:textId="788CE573" w:rsidR="00396CAB" w:rsidRDefault="00396CAB" w:rsidP="00396CAB">
      <w:pPr>
        <w:pStyle w:val="BodyText"/>
      </w:pPr>
      <w:r>
        <w:t xml:space="preserve">A NIEM association is represented as a UML class with the «AssociationType» stereotype applied. The participants in an association are represented as properties </w:t>
      </w:r>
      <w:r w:rsidR="005A47D1">
        <w:t>of the «AssociationType» class.</w:t>
      </w:r>
    </w:p>
    <w:p w14:paraId="606910BF" w14:textId="77777777" w:rsidR="00396CAB" w:rsidRDefault="00396CAB" w:rsidP="00720DB0">
      <w:pPr>
        <w:pStyle w:val="BodyText"/>
      </w:pPr>
      <w:r>
        <w:rPr>
          <w:b/>
        </w:rPr>
        <w:t>NOTE.</w:t>
      </w:r>
      <w:r>
        <w:t xml:space="preserve"> In NIEM, an association type is essentially also an object type. Therefore, an instance of an association type is a NIEM object.</w:t>
      </w:r>
    </w:p>
    <w:p w14:paraId="39B45849" w14:textId="77777777" w:rsidR="00396CAB" w:rsidRPr="00720DB0" w:rsidRDefault="00396CAB" w:rsidP="00720DB0">
      <w:pPr>
        <w:pStyle w:val="Heading5"/>
      </w:pPr>
      <w:r w:rsidRPr="00720DB0">
        <w:t>PIM</w:t>
      </w:r>
    </w:p>
    <w:p w14:paraId="56ABCDBF" w14:textId="77777777" w:rsidR="00396CAB" w:rsidRDefault="00396CAB" w:rsidP="00396CAB">
      <w:pPr>
        <w:pStyle w:val="BodyText"/>
      </w:pPr>
      <w:r>
        <w:t>Alternatively, a NIEM association may be represented as a UML association class, which is a model element that is both an association and a class in UML. The participants in the NIEM association are modeled as the ends of the association class. The association class may be used as the type of other properties.</w:t>
      </w:r>
    </w:p>
    <w:p w14:paraId="18010170" w14:textId="77777777" w:rsidR="00396CAB" w:rsidRDefault="00396CAB" w:rsidP="00396CAB">
      <w:pPr>
        <w:pStyle w:val="BodyText"/>
      </w:pPr>
      <w:r>
        <w:t xml:space="preserve">An instance of a UML association class always has exactly one object participating in each end of the association. Thus, an association class models a NIEM association type whose properties all have multiplicity 1..1. A NIEM association type whose </w:t>
      </w:r>
      <w:r w:rsidR="0041250C">
        <w:t>associated objects</w:t>
      </w:r>
      <w:r>
        <w:t xml:space="preserve"> have multiplicities other than 1..1 cannot be modeled as a UML association class.</w:t>
      </w:r>
    </w:p>
    <w:p w14:paraId="79A0F27C" w14:textId="77777777" w:rsidR="00396CAB" w:rsidRDefault="00396CAB" w:rsidP="00396CAB">
      <w:pPr>
        <w:pStyle w:val="BodyText"/>
      </w:pPr>
      <w:r>
        <w:t>The ends of a UML association class have multiplicity. However, this multiplicity constrains the instantiation of the association class, not the number of objects that participate in each instance. For example, if an IncidentVictimAssociation is represented as an association class with multiplicity 0..* on both of its Incident and Victim association ends, then this means that there may be multiple instances of IncidentVictimAssociation with the same Incident but different Victims, and there may also be multiple instances with the same Victim but different Incidents. However, each individual instance of IncidentVictimAssociation is still between exactly one Incident and one Victim.</w:t>
      </w:r>
    </w:p>
    <w:p w14:paraId="2E838638" w14:textId="77777777" w:rsidR="00396CAB" w:rsidRDefault="00396CAB" w:rsidP="00720DB0">
      <w:pPr>
        <w:pStyle w:val="BodyText"/>
      </w:pPr>
      <w:r>
        <w:rPr>
          <w:b/>
        </w:rPr>
        <w:t>NOTE.</w:t>
      </w:r>
      <w:r>
        <w:t xml:space="preserve"> A NIEM association type is always represented as a </w:t>
      </w:r>
      <w:r>
        <w:rPr>
          <w:i/>
        </w:rPr>
        <w:t>class</w:t>
      </w:r>
      <w:r>
        <w:t xml:space="preserve"> in NIEM-UML, as either a regular class stereotyped as «AssociationType» or as an association class. It is never represented as a plain UML association. Instead, a UML association may be used to model a NIEM property (see Subclause </w:t>
      </w:r>
      <w:r>
        <w:fldChar w:fldCharType="begin"/>
      </w:r>
      <w:r>
        <w:instrText xml:space="preserve"> REF _Ref316644159 \r \h </w:instrText>
      </w:r>
      <w:r>
        <w:fldChar w:fldCharType="separate"/>
      </w:r>
      <w:r w:rsidR="00B81ED7">
        <w:t>7.5.1</w:t>
      </w:r>
      <w:r>
        <w:fldChar w:fldCharType="end"/>
      </w:r>
      <w:r>
        <w:t>).</w:t>
      </w:r>
    </w:p>
    <w:p w14:paraId="06C0DFE6" w14:textId="77777777" w:rsidR="00396CAB" w:rsidRPr="00720DB0" w:rsidRDefault="00396CAB" w:rsidP="00720DB0">
      <w:pPr>
        <w:pStyle w:val="Heading5"/>
      </w:pPr>
      <w:r w:rsidRPr="00720DB0">
        <w:t>PSM</w:t>
      </w:r>
    </w:p>
    <w:p w14:paraId="305A2DF5" w14:textId="77777777" w:rsidR="00396CAB" w:rsidRDefault="00396CAB" w:rsidP="00396CAB">
      <w:pPr>
        <w:pStyle w:val="BodyText"/>
      </w:pPr>
      <w:r>
        <w:t>An «AssociationType» class represents a NIEM association type that is implemented in XML Schema as a complex type definition with complex content. The owned attributes of the «AssociationType» class represent the element references within the complex content</w:t>
      </w:r>
      <w:r w:rsidR="0041250C">
        <w:t xml:space="preserve"> or properties of the association type</w:t>
      </w:r>
      <w:r>
        <w:t>.</w:t>
      </w:r>
    </w:p>
    <w:p w14:paraId="0EA1DAB6" w14:textId="77777777" w:rsidR="00396CAB" w:rsidRDefault="00396CAB" w:rsidP="00396CAB">
      <w:pPr>
        <w:pStyle w:val="Heading4"/>
      </w:pPr>
      <w:r>
        <w:t>Mapping Summary</w:t>
      </w:r>
    </w:p>
    <w:p w14:paraId="72502F43" w14:textId="77777777" w:rsidR="00396CAB" w:rsidRPr="00720DB0" w:rsidRDefault="00396CAB" w:rsidP="00720DB0">
      <w:pPr>
        <w:pStyle w:val="Heading5"/>
      </w:pPr>
      <w:r w:rsidRPr="00720DB0">
        <w:t>PIM Representation Mapping</w:t>
      </w:r>
    </w:p>
    <w:p w14:paraId="0932118F" w14:textId="77777777" w:rsidR="00396CAB" w:rsidRDefault="00396CAB" w:rsidP="00396CAB">
      <w:pPr>
        <w:pStyle w:val="BulletedText"/>
      </w:pPr>
      <w:r>
        <w:t>An association type represented as an association class shall be considered equivalent to a class with the «AssociationType» stereotype applied and a unidirectional UML association corresponding to each end of the association class, such that:</w:t>
      </w:r>
    </w:p>
    <w:p w14:paraId="60D843EF" w14:textId="77777777" w:rsidR="00396CAB" w:rsidRDefault="00396CAB" w:rsidP="001D27DD">
      <w:pPr>
        <w:pStyle w:val="BulletedText"/>
        <w:numPr>
          <w:ilvl w:val="1"/>
          <w:numId w:val="2"/>
        </w:numPr>
      </w:pPr>
      <w:r>
        <w:lastRenderedPageBreak/>
        <w:t>The multiplicity of the opposite (navigable) end of the association is 1..1 and its name is the same as the name of the end of the association class.</w:t>
      </w:r>
    </w:p>
    <w:p w14:paraId="63B30F60" w14:textId="09566DF6" w:rsidR="00396CAB" w:rsidRDefault="00396CAB" w:rsidP="001D27DD">
      <w:pPr>
        <w:pStyle w:val="BulletedText"/>
        <w:numPr>
          <w:ilvl w:val="1"/>
          <w:numId w:val="2"/>
        </w:numPr>
      </w:pPr>
      <w:r>
        <w:t xml:space="preserve">The multiplicity of the near end of the association is the same as the multiplicity of the </w:t>
      </w:r>
      <w:r w:rsidR="005A47D1">
        <w:t xml:space="preserve">corresponding </w:t>
      </w:r>
      <w:r>
        <w:t>association class</w:t>
      </w:r>
      <w:r w:rsidR="00BE269E">
        <w:t xml:space="preserve"> end</w:t>
      </w:r>
      <w:r>
        <w:t>.</w:t>
      </w:r>
    </w:p>
    <w:p w14:paraId="6761B0C3" w14:textId="77777777" w:rsidR="00396CAB" w:rsidRPr="00720DB0" w:rsidRDefault="00396CAB" w:rsidP="00720DB0">
      <w:pPr>
        <w:pStyle w:val="Heading5"/>
      </w:pPr>
      <w:r w:rsidRPr="00720DB0">
        <w:t>PIM to PSM Mapping</w:t>
      </w:r>
    </w:p>
    <w:p w14:paraId="29C70F58" w14:textId="77777777" w:rsidR="00396CAB" w:rsidRDefault="00396CAB" w:rsidP="00396CAB">
      <w:pPr>
        <w:pStyle w:val="BulletedText"/>
      </w:pPr>
      <w:r>
        <w:t>A class in a PIM with the «AssociationType» stereotype applied shall map to a corresponding class in the PSM with the «AssociationType» stereotype applied.</w:t>
      </w:r>
    </w:p>
    <w:p w14:paraId="54A46907" w14:textId="77777777" w:rsidR="00396CAB" w:rsidRDefault="00396CAB" w:rsidP="00396CAB">
      <w:pPr>
        <w:pStyle w:val="BulletedText"/>
      </w:pPr>
      <w:r>
        <w:t>If a class in a PIM has the «AssociationType» stereotype applied but not the «ReferenceName» stereotype, then its NIEM name is determined as follows:</w:t>
      </w:r>
    </w:p>
    <w:p w14:paraId="425E0503" w14:textId="77B9773D" w:rsidR="00396CAB" w:rsidRDefault="00396CAB" w:rsidP="001D27DD">
      <w:pPr>
        <w:pStyle w:val="BulletedText"/>
        <w:numPr>
          <w:ilvl w:val="1"/>
          <w:numId w:val="2"/>
        </w:numPr>
      </w:pPr>
      <w:r>
        <w:t xml:space="preserve">If the PIM class name ends in </w:t>
      </w:r>
      <w:r w:rsidR="00C14211">
        <w:t>“</w:t>
      </w:r>
      <w:r>
        <w:t>AssociationType</w:t>
      </w:r>
      <w:r w:rsidR="00C14211">
        <w:t>”</w:t>
      </w:r>
      <w:r>
        <w:t>, then the NIEM name shall be the same as the PIM class name.</w:t>
      </w:r>
    </w:p>
    <w:p w14:paraId="2BF32B45" w14:textId="32DE9CDF" w:rsidR="00396CAB" w:rsidRDefault="00396CAB" w:rsidP="001D27DD">
      <w:pPr>
        <w:pStyle w:val="BulletedText"/>
        <w:numPr>
          <w:ilvl w:val="1"/>
          <w:numId w:val="2"/>
        </w:numPr>
      </w:pPr>
      <w:r>
        <w:t xml:space="preserve">If the PIM class name ends in </w:t>
      </w:r>
      <w:r w:rsidR="00C14211">
        <w:t>“</w:t>
      </w:r>
      <w:r>
        <w:t>Association</w:t>
      </w:r>
      <w:r w:rsidR="00C14211">
        <w:t>”</w:t>
      </w:r>
      <w:r>
        <w:t xml:space="preserve">, then the NIEM name shall be the PIM class name with </w:t>
      </w:r>
      <w:r w:rsidR="00C14211">
        <w:t>“</w:t>
      </w:r>
      <w:r>
        <w:t>Type</w:t>
      </w:r>
      <w:r w:rsidR="00C14211">
        <w:t>”</w:t>
      </w:r>
      <w:r>
        <w:t xml:space="preserve"> appended.</w:t>
      </w:r>
    </w:p>
    <w:p w14:paraId="2ACFAE1D" w14:textId="0DA0D81E" w:rsidR="00396CAB" w:rsidRDefault="00396CAB" w:rsidP="001D27DD">
      <w:pPr>
        <w:pStyle w:val="BulletedText"/>
        <w:numPr>
          <w:ilvl w:val="1"/>
          <w:numId w:val="2"/>
        </w:numPr>
      </w:pPr>
      <w:r>
        <w:t xml:space="preserve">Otherwise, the NIEM name shall be the PIM class name with </w:t>
      </w:r>
      <w:r w:rsidR="00C14211">
        <w:t>“</w:t>
      </w:r>
      <w:r>
        <w:t>AssociationType</w:t>
      </w:r>
      <w:r w:rsidR="00C14211">
        <w:t>”</w:t>
      </w:r>
      <w:r>
        <w:t xml:space="preserve"> appended.</w:t>
      </w:r>
    </w:p>
    <w:p w14:paraId="7C576347" w14:textId="77777777" w:rsidR="00396CAB" w:rsidRPr="00720DB0" w:rsidRDefault="00396CAB" w:rsidP="00720DB0">
      <w:pPr>
        <w:pStyle w:val="Heading5"/>
      </w:pPr>
      <w:r w:rsidRPr="00720DB0">
        <w:t>PSM to XML Schema Mapping</w:t>
      </w:r>
    </w:p>
    <w:p w14:paraId="3F888557" w14:textId="77777777" w:rsidR="00396CAB" w:rsidRDefault="00396CAB" w:rsidP="00396CAB">
      <w:pPr>
        <w:pStyle w:val="BulletedText"/>
      </w:pPr>
      <w:r>
        <w:t>A class in a PSM with the «AssociationType» stereotype applied shall map to a complex type definition mapped with complex content and:</w:t>
      </w:r>
    </w:p>
    <w:p w14:paraId="73703FD5" w14:textId="77777777" w:rsidR="00396CAB" w:rsidRPr="00FB6853" w:rsidRDefault="00396CAB" w:rsidP="001D27DD">
      <w:pPr>
        <w:pStyle w:val="BulletedText"/>
        <w:numPr>
          <w:ilvl w:val="1"/>
          <w:numId w:val="2"/>
        </w:numPr>
      </w:pPr>
      <w:r>
        <w:t>The properties of the class shall map to corresponding element references in the complex content of the complex type definition mapped from the class.</w:t>
      </w:r>
    </w:p>
    <w:p w14:paraId="344DB76E" w14:textId="63AA8026"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4F6E30">
        <w:t>s</w:t>
      </w:r>
      <w:r w:rsidR="0085359D">
        <w:t>tructures</w:t>
      </w:r>
      <w:r w:rsidRPr="004F6E30">
        <w:t>:</w:t>
      </w:r>
      <w:r w:rsidR="003457F8" w:rsidRPr="004F6E30">
        <w:t>AssociationType</w:t>
      </w:r>
      <w:r>
        <w:t>.</w:t>
      </w:r>
    </w:p>
    <w:p w14:paraId="2482C3EA" w14:textId="77777777" w:rsidR="00396CAB" w:rsidRDefault="00396CAB" w:rsidP="00396CAB">
      <w:pPr>
        <w:pStyle w:val="Heading4"/>
      </w:pPr>
      <w:r>
        <w:t>Example</w:t>
      </w:r>
    </w:p>
    <w:p w14:paraId="47A2B063" w14:textId="77777777" w:rsidR="00396CAB" w:rsidRPr="00720DB0" w:rsidRDefault="00396CAB" w:rsidP="00720DB0">
      <w:pPr>
        <w:pStyle w:val="Heading5"/>
      </w:pPr>
      <w:r w:rsidRPr="00720DB0">
        <w:t>PIM Representation</w:t>
      </w:r>
    </w:p>
    <w:p w14:paraId="4755B1A3" w14:textId="433348FE" w:rsidR="00396CAB" w:rsidRDefault="00396CAB" w:rsidP="00396CAB">
      <w:pPr>
        <w:pStyle w:val="BodyText"/>
      </w:pPr>
      <w:r>
        <w:fldChar w:fldCharType="begin"/>
      </w:r>
      <w:r>
        <w:instrText xml:space="preserve"> REF _Ref316645722 \h </w:instrText>
      </w:r>
      <w:r>
        <w:fldChar w:fldCharType="separate"/>
      </w:r>
      <w:r w:rsidR="00B81ED7">
        <w:t xml:space="preserve">Figure </w:t>
      </w:r>
      <w:r w:rsidR="00B81ED7">
        <w:rPr>
          <w:noProof/>
        </w:rPr>
        <w:t>7</w:t>
      </w:r>
      <w:r w:rsidR="00B81ED7">
        <w:noBreakHyphen/>
      </w:r>
      <w:r w:rsidR="00B81ED7">
        <w:rPr>
          <w:noProof/>
        </w:rPr>
        <w:t>10</w:t>
      </w:r>
      <w:r>
        <w:fldChar w:fldCharType="end"/>
      </w:r>
      <w:r>
        <w:t xml:space="preserve"> represents a NIEM association between incidents and victims. Each association is a relationship between exactly one incident and one victim. Since the properties of the IncidentVictimAssociation association type are modeled as UML associations, multiplicities may be shown on the near ends of the associations. This explicitly models that a victim can be a victim in any number of incidents and an incident may have any number of victims. (More restricted multiplicities may also be used, modeling additional constraints in the PIM, even though these cannot be carried forward to the PSM – see Subclause </w:t>
      </w:r>
      <w:r>
        <w:fldChar w:fldCharType="begin"/>
      </w:r>
      <w:r>
        <w:instrText xml:space="preserve"> REF _Ref316644159 \r \h </w:instrText>
      </w:r>
      <w:r>
        <w:fldChar w:fldCharType="separate"/>
      </w:r>
      <w:r w:rsidR="00B81ED7">
        <w:t>7.5.1</w:t>
      </w:r>
      <w:r>
        <w:fldChar w:fldCharType="end"/>
      </w:r>
      <w:r>
        <w:t>.)</w:t>
      </w:r>
    </w:p>
    <w:p w14:paraId="3D8C94BB" w14:textId="5E581EBA" w:rsidR="00396CAB" w:rsidRDefault="008A0F8D" w:rsidP="00996FB1">
      <w:pPr>
        <w:pStyle w:val="BodyText"/>
      </w:pPr>
      <w:r>
        <w:rPr>
          <w:noProof/>
          <w:lang w:val="en-GB" w:eastAsia="en-GB"/>
        </w:rPr>
        <w:lastRenderedPageBreak/>
        <w:drawing>
          <wp:inline distT="0" distB="0" distL="0" distR="0" wp14:anchorId="759FA33B" wp14:editId="0845F89C">
            <wp:extent cx="2361905" cy="3187301"/>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61905" cy="3187301"/>
                    </a:xfrm>
                    <a:prstGeom prst="rect">
                      <a:avLst/>
                    </a:prstGeom>
                  </pic:spPr>
                </pic:pic>
              </a:graphicData>
            </a:graphic>
          </wp:inline>
        </w:drawing>
      </w:r>
    </w:p>
    <w:p w14:paraId="55328D98" w14:textId="403CC19E" w:rsidR="00396CAB" w:rsidRDefault="00396CAB" w:rsidP="00720DB0">
      <w:pPr>
        <w:pStyle w:val="Caption"/>
      </w:pPr>
      <w:bookmarkStart w:id="279" w:name="_Ref316645722"/>
      <w:bookmarkStart w:id="280" w:name="_Ref316645717"/>
      <w:r>
        <w:t xml:space="preserve">Figure </w:t>
      </w:r>
      <w:r w:rsidR="00333F36">
        <w:fldChar w:fldCharType="begin"/>
      </w:r>
      <w:r w:rsidR="00333F36">
        <w:instrText xml:space="preserve"> STYLEREF 1 \s </w:instrText>
      </w:r>
      <w:r w:rsidR="00333F36">
        <w:fldChar w:fldCharType="separate"/>
      </w:r>
      <w:r w:rsidR="00B81ED7">
        <w:rPr>
          <w:noProof/>
        </w:rPr>
        <w:t>7</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10</w:t>
      </w:r>
      <w:r w:rsidR="00333F36">
        <w:rPr>
          <w:noProof/>
        </w:rPr>
        <w:fldChar w:fldCharType="end"/>
      </w:r>
      <w:bookmarkEnd w:id="279"/>
      <w:r>
        <w:t xml:space="preserve"> Representation of a NIEM association type as a UML class</w:t>
      </w:r>
      <w:bookmarkEnd w:id="280"/>
    </w:p>
    <w:p w14:paraId="0F6EDAE3" w14:textId="600320EE" w:rsidR="00396CAB" w:rsidRDefault="00396CAB" w:rsidP="00396CAB">
      <w:pPr>
        <w:pStyle w:val="BodyText"/>
      </w:pPr>
      <w:r>
        <w:fldChar w:fldCharType="begin"/>
      </w:r>
      <w:r>
        <w:instrText xml:space="preserve"> REF _Ref316646118 \h </w:instrText>
      </w:r>
      <w:r>
        <w:fldChar w:fldCharType="separate"/>
      </w:r>
      <w:r w:rsidR="00B81ED7">
        <w:t xml:space="preserve">Figure </w:t>
      </w:r>
      <w:r w:rsidR="00B81ED7">
        <w:rPr>
          <w:noProof/>
        </w:rPr>
        <w:t>7</w:t>
      </w:r>
      <w:r w:rsidR="00B81ED7">
        <w:noBreakHyphen/>
      </w:r>
      <w:r w:rsidR="00B81ED7">
        <w:rPr>
          <w:noProof/>
        </w:rPr>
        <w:t>11</w:t>
      </w:r>
      <w:r>
        <w:fldChar w:fldCharType="end"/>
      </w:r>
      <w:r>
        <w:t xml:space="preserve"> represents the same NIEM association between incidents and victims using a UML association class. The multiplicities of the association ends </w:t>
      </w:r>
      <w:r w:rsidR="00875448">
        <w:t xml:space="preserve">signifies </w:t>
      </w:r>
      <w:r>
        <w:t>that a victim can be a victim in any number of incidents and an incident may have any number of victims.</w:t>
      </w:r>
    </w:p>
    <w:p w14:paraId="2ACFE1B3" w14:textId="1C24D8E7" w:rsidR="00396CAB" w:rsidRDefault="0007202A" w:rsidP="00996FB1">
      <w:pPr>
        <w:pStyle w:val="BodyText"/>
      </w:pPr>
      <w:r>
        <w:rPr>
          <w:noProof/>
          <w:lang w:val="en-GB" w:eastAsia="en-GB"/>
        </w:rPr>
        <w:drawing>
          <wp:inline distT="0" distB="0" distL="0" distR="0" wp14:anchorId="4CA1CBA4" wp14:editId="760E357B">
            <wp:extent cx="4203174" cy="2780952"/>
            <wp:effectExtent l="0" t="0" r="698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03174" cy="2780952"/>
                    </a:xfrm>
                    <a:prstGeom prst="rect">
                      <a:avLst/>
                    </a:prstGeom>
                  </pic:spPr>
                </pic:pic>
              </a:graphicData>
            </a:graphic>
          </wp:inline>
        </w:drawing>
      </w:r>
    </w:p>
    <w:p w14:paraId="04126274" w14:textId="50A18090" w:rsidR="00396CAB" w:rsidRPr="00D55ACD" w:rsidRDefault="00396CAB" w:rsidP="00720DB0">
      <w:pPr>
        <w:pStyle w:val="Caption"/>
      </w:pPr>
      <w:bookmarkStart w:id="281" w:name="_Ref316646118"/>
      <w:r>
        <w:t xml:space="preserve">Figure </w:t>
      </w:r>
      <w:r w:rsidR="00333F36">
        <w:fldChar w:fldCharType="begin"/>
      </w:r>
      <w:r w:rsidR="00333F36">
        <w:instrText xml:space="preserve"> STYLEREF 1 \s </w:instrText>
      </w:r>
      <w:r w:rsidR="00333F36">
        <w:fldChar w:fldCharType="separate"/>
      </w:r>
      <w:r w:rsidR="00B81ED7">
        <w:rPr>
          <w:noProof/>
        </w:rPr>
        <w:t>7</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11</w:t>
      </w:r>
      <w:r w:rsidR="00333F36">
        <w:rPr>
          <w:noProof/>
        </w:rPr>
        <w:fldChar w:fldCharType="end"/>
      </w:r>
      <w:bookmarkEnd w:id="281"/>
      <w:r>
        <w:t xml:space="preserve"> Representation of a NIEM association type as a UML association class</w:t>
      </w:r>
    </w:p>
    <w:p w14:paraId="5057A81F" w14:textId="77777777" w:rsidR="00396CAB" w:rsidRPr="00720DB0" w:rsidRDefault="00396CAB" w:rsidP="00720DB0">
      <w:pPr>
        <w:pStyle w:val="Heading5"/>
      </w:pPr>
      <w:bookmarkStart w:id="282" w:name="_Ref316483944"/>
      <w:r w:rsidRPr="00720DB0">
        <w:t>PSM Representation</w:t>
      </w:r>
    </w:p>
    <w:p w14:paraId="4DD99F01" w14:textId="3BAD2137" w:rsidR="00396CAB" w:rsidRDefault="00396CAB" w:rsidP="00396CAB">
      <w:pPr>
        <w:pStyle w:val="BodyText"/>
      </w:pPr>
      <w:r>
        <w:fldChar w:fldCharType="begin"/>
      </w:r>
      <w:r>
        <w:instrText xml:space="preserve"> REF _Ref317342139 \h </w:instrText>
      </w:r>
      <w:r>
        <w:fldChar w:fldCharType="separate"/>
      </w:r>
      <w:r w:rsidR="00B81ED7">
        <w:t xml:space="preserve">Figure </w:t>
      </w:r>
      <w:r w:rsidR="00B81ED7">
        <w:rPr>
          <w:noProof/>
        </w:rPr>
        <w:t>7</w:t>
      </w:r>
      <w:r w:rsidR="00B81ED7">
        <w:noBreakHyphen/>
      </w:r>
      <w:r w:rsidR="00B81ED7">
        <w:rPr>
          <w:noProof/>
        </w:rPr>
        <w:t>12</w:t>
      </w:r>
      <w:r>
        <w:fldChar w:fldCharType="end"/>
      </w:r>
      <w:r>
        <w:t xml:space="preserve"> shows the PSM representation of the IncidentVictim association type. </w:t>
      </w:r>
    </w:p>
    <w:p w14:paraId="30B5B8DD" w14:textId="184F2319" w:rsidR="006629B6" w:rsidRDefault="0007202A" w:rsidP="00996FB1">
      <w:pPr>
        <w:pStyle w:val="BodyText"/>
      </w:pPr>
      <w:r>
        <w:rPr>
          <w:noProof/>
          <w:lang w:val="en-GB" w:eastAsia="en-GB"/>
        </w:rPr>
        <w:lastRenderedPageBreak/>
        <w:drawing>
          <wp:inline distT="0" distB="0" distL="0" distR="0" wp14:anchorId="2F02243D" wp14:editId="00350DCF">
            <wp:extent cx="4000000" cy="1092063"/>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00000" cy="1092063"/>
                    </a:xfrm>
                    <a:prstGeom prst="rect">
                      <a:avLst/>
                    </a:prstGeom>
                  </pic:spPr>
                </pic:pic>
              </a:graphicData>
            </a:graphic>
          </wp:inline>
        </w:drawing>
      </w:r>
    </w:p>
    <w:p w14:paraId="4681C569" w14:textId="29FE8A1D" w:rsidR="00396CAB" w:rsidRDefault="00396CAB" w:rsidP="00720DB0">
      <w:pPr>
        <w:pStyle w:val="Caption"/>
      </w:pPr>
      <w:bookmarkStart w:id="283" w:name="_Ref317342139"/>
      <w:r>
        <w:t xml:space="preserve">Figure </w:t>
      </w:r>
      <w:r w:rsidR="00333F36">
        <w:fldChar w:fldCharType="begin"/>
      </w:r>
      <w:r w:rsidR="00333F36">
        <w:instrText xml:space="preserve"> STYLEREF 1 \s </w:instrText>
      </w:r>
      <w:r w:rsidR="00333F36">
        <w:fldChar w:fldCharType="separate"/>
      </w:r>
      <w:r w:rsidR="00B81ED7">
        <w:rPr>
          <w:noProof/>
        </w:rPr>
        <w:t>7</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12</w:t>
      </w:r>
      <w:r w:rsidR="00333F36">
        <w:rPr>
          <w:noProof/>
        </w:rPr>
        <w:fldChar w:fldCharType="end"/>
      </w:r>
      <w:bookmarkEnd w:id="283"/>
      <w:r>
        <w:t xml:space="preserve"> Representation of a NIEM association type in a NIEM PSM</w:t>
      </w:r>
    </w:p>
    <w:p w14:paraId="7B7F1FCA" w14:textId="77777777" w:rsidR="00396CAB" w:rsidRPr="00720DB0" w:rsidRDefault="00396CAB" w:rsidP="00720DB0">
      <w:pPr>
        <w:pStyle w:val="Heading5"/>
      </w:pPr>
      <w:r w:rsidRPr="00720DB0">
        <w:t>XML Schema Representation</w:t>
      </w:r>
    </w:p>
    <w:p w14:paraId="56F36FA2" w14:textId="77777777" w:rsidR="00396CAB" w:rsidRDefault="00396CAB" w:rsidP="00396CAB">
      <w:pPr>
        <w:pStyle w:val="BodyText"/>
      </w:pPr>
      <w:r>
        <w:t xml:space="preserve">The IncidentVictim association type is represented in XML Schema as follows: </w:t>
      </w:r>
    </w:p>
    <w:p w14:paraId="540E7F61" w14:textId="4EB79D8B" w:rsidR="006629B6" w:rsidRPr="001964AF" w:rsidRDefault="006629B6" w:rsidP="00720DB0">
      <w:pPr>
        <w:pStyle w:val="CodeText"/>
        <w:rPr>
          <w:rFonts w:eastAsia="Consolas"/>
        </w:rPr>
      </w:pPr>
      <w:bookmarkStart w:id="284" w:name="_Ref317349749"/>
      <w:r w:rsidRPr="001964AF">
        <w:rPr>
          <w:rFonts w:eastAsia="Consolas"/>
        </w:rPr>
        <w:t>&lt;</w:t>
      </w:r>
      <w:r w:rsidR="00D60A14">
        <w:rPr>
          <w:rFonts w:eastAsia="Consolas"/>
        </w:rPr>
        <w:t>xs:</w:t>
      </w:r>
      <w:r w:rsidRPr="001964AF">
        <w:rPr>
          <w:rFonts w:eastAsia="Consolas"/>
        </w:rPr>
        <w:t>complexType name=</w:t>
      </w:r>
      <w:r w:rsidR="00362559">
        <w:rPr>
          <w:rFonts w:eastAsia="Consolas"/>
        </w:rPr>
        <w:t>"</w:t>
      </w:r>
      <w:r w:rsidRPr="001964AF">
        <w:rPr>
          <w:rFonts w:eastAsia="Consolas"/>
        </w:rPr>
        <w:t>IncidentVictimAssociationType</w:t>
      </w:r>
      <w:r w:rsidR="00362559">
        <w:rPr>
          <w:rFonts w:eastAsia="Consolas"/>
        </w:rPr>
        <w:t>"</w:t>
      </w:r>
      <w:r w:rsidRPr="001964AF">
        <w:rPr>
          <w:rFonts w:eastAsia="Consolas"/>
        </w:rPr>
        <w:t>&gt;</w:t>
      </w:r>
    </w:p>
    <w:p w14:paraId="4B398ACC" w14:textId="75151D3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46D91C7F" w14:textId="4CF1A65A"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documentation&gt;A data type for a relationship between an incident and a person who is a victim as a result of the incident.&lt;/</w:t>
      </w:r>
      <w:r w:rsidR="00D60A14">
        <w:rPr>
          <w:rFonts w:eastAsia="Consolas"/>
        </w:rPr>
        <w:t>xs:</w:t>
      </w:r>
      <w:r w:rsidRPr="001964AF">
        <w:rPr>
          <w:rFonts w:eastAsia="Consolas"/>
        </w:rPr>
        <w:t>documentation&gt;</w:t>
      </w:r>
    </w:p>
    <w:p w14:paraId="12271F5D" w14:textId="082A48A9"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1EAE37E" w14:textId="7553F1A5"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complexContent&gt;</w:t>
      </w:r>
    </w:p>
    <w:p w14:paraId="2B260ECC" w14:textId="78F5DFA6" w:rsidR="006629B6" w:rsidRPr="001964AF" w:rsidRDefault="006629B6" w:rsidP="00720DB0">
      <w:pPr>
        <w:pStyle w:val="CodeText"/>
      </w:pPr>
      <w:r w:rsidRPr="001964AF">
        <w:rPr>
          <w:rFonts w:eastAsia="Consolas"/>
        </w:rPr>
        <w:t xml:space="preserve">      &lt;</w:t>
      </w:r>
      <w:r w:rsidR="00D60A14">
        <w:rPr>
          <w:rFonts w:eastAsia="Consolas"/>
        </w:rPr>
        <w:t>xs:</w:t>
      </w:r>
      <w:r w:rsidRPr="001964AF">
        <w:rPr>
          <w:rFonts w:eastAsia="Consolas"/>
        </w:rPr>
        <w:t>extension base=</w:t>
      </w:r>
      <w:r w:rsidR="00362559">
        <w:rPr>
          <w:rFonts w:eastAsia="Consolas"/>
        </w:rPr>
        <w:t>"</w:t>
      </w:r>
      <w:r w:rsidRPr="001964AF">
        <w:rPr>
          <w:rFonts w:eastAsia="Consolas"/>
        </w:rPr>
        <w:t>nc:AssociationType</w:t>
      </w:r>
      <w:r w:rsidR="00362559">
        <w:rPr>
          <w:rFonts w:eastAsia="Consolas"/>
        </w:rPr>
        <w:t>"</w:t>
      </w:r>
      <w:r w:rsidRPr="001964AF">
        <w:rPr>
          <w:rFonts w:eastAsia="Consolas"/>
        </w:rPr>
        <w:t>&gt;</w:t>
      </w:r>
    </w:p>
    <w:p w14:paraId="6E128086" w14:textId="77479E98"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sequence&gt;</w:t>
      </w:r>
    </w:p>
    <w:p w14:paraId="56D99269" w14:textId="2D23159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nc:Incident</w:t>
      </w:r>
      <w:r w:rsidR="00362559">
        <w:rPr>
          <w:rFonts w:eastAsia="Consolas"/>
        </w:rPr>
        <w:t>"</w:t>
      </w:r>
      <w:r w:rsidRPr="001964AF">
        <w:rPr>
          <w:rFonts w:eastAsia="Consolas"/>
        </w:rPr>
        <w:t>/&gt;</w:t>
      </w:r>
    </w:p>
    <w:p w14:paraId="73D29830" w14:textId="4FC8974D" w:rsidR="006629B6"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j:Victim</w:t>
      </w:r>
      <w:r w:rsidR="00362559">
        <w:rPr>
          <w:rFonts w:eastAsia="Consolas"/>
        </w:rPr>
        <w:t>"</w:t>
      </w:r>
      <w:r w:rsidRPr="001964AF">
        <w:rPr>
          <w:rFonts w:eastAsia="Consolas"/>
        </w:rPr>
        <w:t>/&gt;</w:t>
      </w:r>
    </w:p>
    <w:p w14:paraId="3E272D2A" w14:textId="06AD7235" w:rsidR="00875448" w:rsidRDefault="00875448" w:rsidP="00720DB0">
      <w:pPr>
        <w:pStyle w:val="CodeText"/>
        <w:rPr>
          <w:rFonts w:eastAsia="Consolas"/>
        </w:rPr>
      </w:pPr>
      <w:r>
        <w:rPr>
          <w:rFonts w:eastAsia="Consolas"/>
        </w:rPr>
        <w:t xml:space="preserve">          </w:t>
      </w:r>
      <w:r w:rsidRPr="00875448">
        <w:rPr>
          <w:rFonts w:eastAsia="Consolas"/>
        </w:rPr>
        <w:t>&lt;</w:t>
      </w:r>
      <w:r w:rsidR="00D60A14">
        <w:rPr>
          <w:rFonts w:eastAsia="Consolas"/>
        </w:rPr>
        <w:t>xs:</w:t>
      </w:r>
      <w:r w:rsidRPr="00875448">
        <w:rPr>
          <w:rFonts w:eastAsia="Consolas"/>
        </w:rPr>
        <w:t>element maxOccurs="unbounded"</w:t>
      </w:r>
      <w:r>
        <w:rPr>
          <w:rFonts w:eastAsia="Consolas"/>
        </w:rPr>
        <w:t xml:space="preserve"> </w:t>
      </w:r>
      <w:r w:rsidR="00BD4249" w:rsidRPr="00875448">
        <w:rPr>
          <w:rFonts w:eastAsia="Consolas"/>
        </w:rPr>
        <w:t>minOccurs="0"</w:t>
      </w:r>
    </w:p>
    <w:p w14:paraId="34F90875" w14:textId="66B78693" w:rsidR="00875448" w:rsidRPr="001964AF" w:rsidRDefault="00875448" w:rsidP="00720DB0">
      <w:pPr>
        <w:pStyle w:val="CodeText"/>
        <w:rPr>
          <w:rFonts w:eastAsia="Consolas"/>
        </w:rPr>
      </w:pPr>
      <w:r>
        <w:rPr>
          <w:rFonts w:eastAsia="Consolas"/>
        </w:rPr>
        <w:t xml:space="preserve">                       </w:t>
      </w:r>
      <w:r w:rsidRPr="00875448">
        <w:rPr>
          <w:rFonts w:eastAsia="Consolas"/>
        </w:rPr>
        <w:t>ref="j:</w:t>
      </w:r>
      <w:r w:rsidRPr="001964AF">
        <w:rPr>
          <w:rFonts w:eastAsia="Consolas"/>
        </w:rPr>
        <w:t>IncidentVictim</w:t>
      </w:r>
      <w:r w:rsidRPr="00875448">
        <w:rPr>
          <w:rFonts w:eastAsia="Consolas"/>
        </w:rPr>
        <w:t>AssociationAugmentationPoint" /&gt;</w:t>
      </w:r>
    </w:p>
    <w:p w14:paraId="712565AA" w14:textId="01E2DB1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sequence&gt;</w:t>
      </w:r>
    </w:p>
    <w:p w14:paraId="42BA3141" w14:textId="4A62208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extension&gt;</w:t>
      </w:r>
    </w:p>
    <w:p w14:paraId="7C00663F" w14:textId="176E986F"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complexContent&gt;</w:t>
      </w:r>
    </w:p>
    <w:p w14:paraId="365F84B6" w14:textId="42AA0CB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complexType&gt;</w:t>
      </w:r>
    </w:p>
    <w:p w14:paraId="0972FD7B" w14:textId="77777777" w:rsidR="006629B6" w:rsidRPr="001964AF" w:rsidRDefault="006629B6" w:rsidP="00720DB0">
      <w:pPr>
        <w:pStyle w:val="CodeText"/>
        <w:rPr>
          <w:rFonts w:eastAsia="Consolas"/>
        </w:rPr>
      </w:pPr>
    </w:p>
    <w:p w14:paraId="1B73167A" w14:textId="0622113D"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name=</w:t>
      </w:r>
      <w:r w:rsidR="00362559">
        <w:rPr>
          <w:rFonts w:eastAsia="Consolas"/>
        </w:rPr>
        <w:t>"</w:t>
      </w:r>
      <w:r w:rsidRPr="001964AF">
        <w:rPr>
          <w:rFonts w:eastAsia="Consolas"/>
        </w:rPr>
        <w:t>Victim</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00BD4249">
        <w:rPr>
          <w:rFonts w:eastAsia="Consolas"/>
        </w:rPr>
        <w:t>j</w:t>
      </w:r>
      <w:r w:rsidRPr="001964AF">
        <w:rPr>
          <w:rFonts w:eastAsia="Consolas"/>
        </w:rPr>
        <w:t>:</w:t>
      </w:r>
      <w:r w:rsidR="00BD4249">
        <w:rPr>
          <w:rFonts w:eastAsia="Consolas"/>
        </w:rPr>
        <w:t>VictimType</w:t>
      </w:r>
      <w:r w:rsidR="00362559">
        <w:rPr>
          <w:rFonts w:eastAsia="Consolas"/>
        </w:rPr>
        <w:t>"</w:t>
      </w:r>
      <w:r w:rsidRPr="001964AF">
        <w:rPr>
          <w:rFonts w:eastAsia="Consolas"/>
        </w:rPr>
        <w:t>&gt;</w:t>
      </w:r>
    </w:p>
    <w:p w14:paraId="2932020A" w14:textId="109A70B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52F13076" w14:textId="7E0D2E9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w:t>
      </w:r>
      <w:r w:rsidR="00875448" w:rsidRPr="00875448">
        <w:rPr>
          <w:color w:val="000000"/>
          <w:sz w:val="19"/>
          <w:szCs w:val="19"/>
          <w:highlight w:val="white"/>
          <w:lang w:val="en-GB"/>
        </w:rPr>
        <w:t>A person, organization, or other entity who suffers injury, loss, or death as a result of an incident.</w:t>
      </w:r>
      <w:r w:rsidRPr="001964AF">
        <w:rPr>
          <w:rFonts w:eastAsia="Consolas"/>
        </w:rPr>
        <w:t>&lt;/</w:t>
      </w:r>
      <w:r w:rsidR="00D60A14">
        <w:rPr>
          <w:rFonts w:eastAsia="Consolas"/>
        </w:rPr>
        <w:t>xs:</w:t>
      </w:r>
      <w:r w:rsidRPr="001964AF">
        <w:rPr>
          <w:rFonts w:eastAsia="Consolas"/>
        </w:rPr>
        <w:t>documentation&gt;</w:t>
      </w:r>
    </w:p>
    <w:p w14:paraId="09DD0E70" w14:textId="4538B794"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07FA3ED" w14:textId="695F7EF0"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element&gt;</w:t>
      </w:r>
    </w:p>
    <w:p w14:paraId="3BC06848" w14:textId="77777777" w:rsidR="006629B6" w:rsidRPr="001964AF" w:rsidRDefault="006629B6" w:rsidP="00720DB0">
      <w:pPr>
        <w:pStyle w:val="CodeText"/>
        <w:rPr>
          <w:rFonts w:eastAsia="Consolas"/>
        </w:rPr>
      </w:pPr>
    </w:p>
    <w:p w14:paraId="5F6D59F0" w14:textId="562A95BB" w:rsidR="006629B6" w:rsidRPr="001964AF" w:rsidRDefault="006629B6" w:rsidP="0085359D">
      <w:pPr>
        <w:pStyle w:val="CodeText"/>
        <w:ind w:right="-563"/>
        <w:rPr>
          <w:rFonts w:eastAsia="Consolas"/>
        </w:rPr>
      </w:pPr>
      <w:r w:rsidRPr="001964AF">
        <w:rPr>
          <w:rFonts w:eastAsia="Consolas"/>
        </w:rPr>
        <w:t xml:space="preserve">  &lt;</w:t>
      </w:r>
      <w:r w:rsidR="00D60A14">
        <w:rPr>
          <w:rFonts w:eastAsia="Consolas"/>
        </w:rPr>
        <w:t>xs:</w:t>
      </w:r>
      <w:r w:rsidRPr="001964AF">
        <w:rPr>
          <w:rFonts w:eastAsia="Consolas"/>
        </w:rPr>
        <w:t>element name=</w:t>
      </w:r>
      <w:r w:rsidR="00362559">
        <w:rPr>
          <w:rFonts w:eastAsia="Consolas"/>
        </w:rPr>
        <w:t>"</w:t>
      </w:r>
      <w:r w:rsidRPr="001964AF">
        <w:rPr>
          <w:rFonts w:eastAsia="Consolas"/>
        </w:rPr>
        <w:t>Incident</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00BD4249">
        <w:rPr>
          <w:rFonts w:eastAsia="Consolas"/>
        </w:rPr>
        <w:t>j</w:t>
      </w:r>
      <w:r w:rsidRPr="001964AF">
        <w:rPr>
          <w:rFonts w:eastAsia="Consolas"/>
        </w:rPr>
        <w:t>:</w:t>
      </w:r>
      <w:r w:rsidR="00BD4249">
        <w:rPr>
          <w:rFonts w:eastAsia="Consolas"/>
        </w:rPr>
        <w:t>IncidentType</w:t>
      </w:r>
      <w:r w:rsidR="00362559">
        <w:rPr>
          <w:rFonts w:eastAsia="Consolas"/>
        </w:rPr>
        <w:t>"</w:t>
      </w:r>
      <w:r w:rsidRPr="001964AF">
        <w:rPr>
          <w:rFonts w:eastAsia="Consolas"/>
        </w:rPr>
        <w:t>&gt;</w:t>
      </w:r>
    </w:p>
    <w:p w14:paraId="012031F2" w14:textId="11DB41B6"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36724E2" w14:textId="2C2AA958"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documentation&gt;An occurrence or an event that may require a response.&lt;/</w:t>
      </w:r>
      <w:r w:rsidR="00D60A14">
        <w:rPr>
          <w:rFonts w:eastAsia="Consolas"/>
        </w:rPr>
        <w:t>xs:</w:t>
      </w:r>
      <w:r w:rsidRPr="001964AF">
        <w:rPr>
          <w:rFonts w:eastAsia="Consolas"/>
        </w:rPr>
        <w:t>documentation&gt;</w:t>
      </w:r>
    </w:p>
    <w:p w14:paraId="26FEB683" w14:textId="135D76D5"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14AC9336" w14:textId="59D7DDE6"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element&gt;</w:t>
      </w:r>
    </w:p>
    <w:p w14:paraId="3B984D5E" w14:textId="77777777" w:rsidR="00396CAB" w:rsidRDefault="00396CAB" w:rsidP="007B4D6D">
      <w:pPr>
        <w:pStyle w:val="Heading3"/>
      </w:pPr>
      <w:bookmarkStart w:id="285" w:name="_Ref317537187"/>
      <w:bookmarkStart w:id="286" w:name="_Ref317537190"/>
      <w:bookmarkStart w:id="287" w:name="_Ref193336555"/>
      <w:bookmarkStart w:id="288" w:name="_Toc364003712"/>
      <w:bookmarkStart w:id="289" w:name="_Toc426452221"/>
      <w:r>
        <w:t>Metadata Types</w:t>
      </w:r>
      <w:bookmarkEnd w:id="282"/>
      <w:bookmarkEnd w:id="284"/>
      <w:bookmarkEnd w:id="285"/>
      <w:bookmarkEnd w:id="286"/>
      <w:bookmarkEnd w:id="287"/>
      <w:bookmarkEnd w:id="288"/>
      <w:bookmarkEnd w:id="289"/>
    </w:p>
    <w:p w14:paraId="5CDCE551" w14:textId="77777777" w:rsidR="00396CAB" w:rsidRDefault="00396CAB" w:rsidP="00396CAB">
      <w:pPr>
        <w:pStyle w:val="Heading4"/>
      </w:pPr>
      <w:r>
        <w:t>Background</w:t>
      </w:r>
    </w:p>
    <w:p w14:paraId="215629EC" w14:textId="68315C0E" w:rsidR="00396CAB" w:rsidRDefault="00396CAB" w:rsidP="00396CAB">
      <w:pPr>
        <w:pStyle w:val="BodyText"/>
      </w:pPr>
      <w:r>
        <w:t xml:space="preserve">Within NIEM, </w:t>
      </w:r>
      <w:r w:rsidRPr="00745455">
        <w:rPr>
          <w:i/>
        </w:rPr>
        <w:t>metadata</w:t>
      </w:r>
      <w:r>
        <w:t xml:space="preserve"> is defined as </w:t>
      </w:r>
      <w:r w:rsidR="00C14211">
        <w:t>“</w:t>
      </w:r>
      <w:r>
        <w:t>data about data.</w:t>
      </w:r>
      <w:r w:rsidR="00C14211">
        <w:t>”</w:t>
      </w:r>
      <w:r>
        <w:t xml:space="preserve"> This may include information such as the security of a piece of data or the source of the data. These pieces of metadata may be composed into a metadata type. The types of data to which metadata may be applied may be constrained. </w:t>
      </w:r>
      <w:r w:rsidRPr="00745455">
        <w:t xml:space="preserve">A </w:t>
      </w:r>
      <w:r w:rsidRPr="00745455">
        <w:rPr>
          <w:i/>
        </w:rPr>
        <w:t>metadata type</w:t>
      </w:r>
      <w:r w:rsidRPr="00745455">
        <w:t xml:space="preserve"> describes data about data, that is, information that is not descriptive of objects and their relationships, but is descriptive of the data itself. It is useful to </w:t>
      </w:r>
      <w:r w:rsidRPr="00745455">
        <w:lastRenderedPageBreak/>
        <w:t>provide a general mechanism for data about data. This provides required flexibility to precisely represent information.</w:t>
      </w:r>
      <w:r>
        <w:t xml:space="preserve"> [NIEM-NDR</w:t>
      </w:r>
      <w:r w:rsidR="00875448">
        <w:t xml:space="preserve">] </w:t>
      </w:r>
      <w:hyperlink r:id="rId120" w:anchor="section_10.5.1" w:history="1">
        <w:r w:rsidR="00875448" w:rsidRPr="00875448">
          <w:rPr>
            <w:rStyle w:val="Hyperlink"/>
          </w:rPr>
          <w:t>Section</w:t>
        </w:r>
        <w:r w:rsidRPr="00875448">
          <w:rPr>
            <w:rStyle w:val="Hyperlink"/>
          </w:rPr>
          <w:t xml:space="preserve"> </w:t>
        </w:r>
        <w:r w:rsidR="00493AC1" w:rsidRPr="00875448">
          <w:rPr>
            <w:rStyle w:val="Hyperlink"/>
          </w:rPr>
          <w:t>10.5.1</w:t>
        </w:r>
      </w:hyperlink>
      <w:r w:rsidR="00875448">
        <w:t>.</w:t>
      </w:r>
    </w:p>
    <w:p w14:paraId="0192FFE1" w14:textId="77777777" w:rsidR="00396CAB" w:rsidRDefault="00396CAB" w:rsidP="00396CAB">
      <w:pPr>
        <w:pStyle w:val="Heading4"/>
      </w:pPr>
      <w:bookmarkStart w:id="290" w:name="_Ref317516172"/>
      <w:r>
        <w:t>Representation</w:t>
      </w:r>
      <w:bookmarkEnd w:id="290"/>
    </w:p>
    <w:p w14:paraId="7F6F169A" w14:textId="77777777" w:rsidR="00396CAB" w:rsidRPr="00720DB0" w:rsidRDefault="00396CAB" w:rsidP="00720DB0">
      <w:pPr>
        <w:pStyle w:val="Heading5"/>
      </w:pPr>
      <w:r w:rsidRPr="00720DB0">
        <w:t>Common</w:t>
      </w:r>
    </w:p>
    <w:p w14:paraId="63C3172B" w14:textId="3A87E7F2" w:rsidR="00396CAB" w:rsidRDefault="00396CAB" w:rsidP="00396CAB">
      <w:pPr>
        <w:pStyle w:val="BodyText"/>
      </w:pPr>
      <w:r>
        <w:t>A metadata type is represented as a UML class with the «MetadataType» stereotype applied. A «MetadataType» class may be the client of a usage dependency stereotyped as «MetadataApplication» whose supplier is another class</w:t>
      </w:r>
      <w:r w:rsidR="00C24302">
        <w:t xml:space="preserve"> or a property</w:t>
      </w:r>
      <w:r>
        <w:t xml:space="preserve">. </w:t>
      </w:r>
      <w:r w:rsidR="00C24302">
        <w:t>The former</w:t>
      </w:r>
      <w:r>
        <w:t xml:space="preserve"> models the restriction of the application of the metadata to NIEM objects represented as instances of the supplier class</w:t>
      </w:r>
      <w:r w:rsidR="00C24302">
        <w:t>; the latter models the restriction of the application of the metadata to NIEM elements corresponding to the supplier property or any of its (transitive) substitutions</w:t>
      </w:r>
      <w:r>
        <w:t>. A «MetadataType» class with no «MetadataApplication» dependency represents metadata that may be applied to any NIEM object.</w:t>
      </w:r>
    </w:p>
    <w:p w14:paraId="4E5CB05A" w14:textId="77777777" w:rsidR="00396CAB" w:rsidRPr="00720DB0" w:rsidRDefault="00396CAB" w:rsidP="00720DB0">
      <w:pPr>
        <w:pStyle w:val="Heading5"/>
      </w:pPr>
      <w:r w:rsidRPr="00720DB0">
        <w:t>PIM</w:t>
      </w:r>
    </w:p>
    <w:p w14:paraId="54E63D78" w14:textId="3269B30F"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B81ED7">
        <w:t>7.3.2.2</w:t>
      </w:r>
      <w:r>
        <w:fldChar w:fldCharType="end"/>
      </w:r>
      <w:r>
        <w:t>), the properties of a «MetadataType»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_Ref408477312 \r \h </w:instrText>
      </w:r>
      <w:r w:rsidR="00AF44DF">
        <w:fldChar w:fldCharType="separate"/>
      </w:r>
      <w:r w:rsidR="00B81ED7">
        <w:t>7.5</w:t>
      </w:r>
      <w:r w:rsidR="00AF44DF">
        <w:fldChar w:fldCharType="end"/>
      </w:r>
      <w:r>
        <w:t>.</w:t>
      </w:r>
    </w:p>
    <w:p w14:paraId="1FD0F718" w14:textId="77777777" w:rsidR="00396CAB" w:rsidRPr="00720DB0" w:rsidRDefault="00396CAB" w:rsidP="00720DB0">
      <w:pPr>
        <w:pStyle w:val="Heading5"/>
      </w:pPr>
      <w:r w:rsidRPr="00720DB0">
        <w:t>PSM</w:t>
      </w:r>
    </w:p>
    <w:p w14:paraId="2EA406AC" w14:textId="77777777" w:rsidR="00396CAB" w:rsidRPr="004F7E5F" w:rsidRDefault="00396CAB" w:rsidP="00396CAB">
      <w:pPr>
        <w:pStyle w:val="BodyText"/>
      </w:pPr>
      <w:r>
        <w:t>A «MetadataType» class represents a NIEM metadata type implemented in XML schema as a complex type definition with complex content. If the «MetadataType» class is the client of a «MetadataApplication» usage dependency, this is implemented in XML Schema as application information.</w:t>
      </w:r>
    </w:p>
    <w:p w14:paraId="65A0BBBD" w14:textId="77777777" w:rsidR="00396CAB" w:rsidRDefault="00396CAB" w:rsidP="00396CAB">
      <w:pPr>
        <w:pStyle w:val="Heading4"/>
      </w:pPr>
      <w:r>
        <w:t>Mapping Summary</w:t>
      </w:r>
    </w:p>
    <w:p w14:paraId="624F37E5" w14:textId="77777777" w:rsidR="00396CAB" w:rsidRPr="00720DB0" w:rsidRDefault="00396CAB" w:rsidP="00720DB0">
      <w:pPr>
        <w:pStyle w:val="Heading5"/>
      </w:pPr>
      <w:r w:rsidRPr="00720DB0">
        <w:t>PIM to PSM Mapping</w:t>
      </w:r>
    </w:p>
    <w:p w14:paraId="14203E29" w14:textId="77777777" w:rsidR="00396CAB" w:rsidRDefault="00396CAB" w:rsidP="00396CAB">
      <w:pPr>
        <w:pStyle w:val="BulletedText"/>
      </w:pPr>
      <w:r>
        <w:t>A class in a PIM with the «MetadataType» stereotype applied shall map to a corresponding class in the PSM with the «MetadataType» stereotype applied.</w:t>
      </w:r>
    </w:p>
    <w:p w14:paraId="33FD68F0" w14:textId="77777777" w:rsidR="00396CAB" w:rsidRDefault="00396CAB" w:rsidP="00396CAB">
      <w:pPr>
        <w:pStyle w:val="BulletedText"/>
      </w:pPr>
      <w:r>
        <w:t>If a class in a PIM has the «MetadataType» stereotype applied but not the «ReferenceName» stereotype, then its NIEM name is determined as follows:</w:t>
      </w:r>
    </w:p>
    <w:p w14:paraId="1BAF81F3" w14:textId="3590FFC8" w:rsidR="00396CAB" w:rsidRDefault="00396CAB" w:rsidP="001D27DD">
      <w:pPr>
        <w:pStyle w:val="BulletedText"/>
        <w:numPr>
          <w:ilvl w:val="1"/>
          <w:numId w:val="2"/>
        </w:numPr>
      </w:pPr>
      <w:r>
        <w:t xml:space="preserve">If the PIM class name ends in </w:t>
      </w:r>
      <w:r w:rsidR="00C14211">
        <w:t>“</w:t>
      </w:r>
      <w:r>
        <w:t>MetadataType</w:t>
      </w:r>
      <w:r w:rsidR="00C14211">
        <w:t>”</w:t>
      </w:r>
      <w:r>
        <w:t>, then the NIEM name shall be the same as the PIM class name.</w:t>
      </w:r>
    </w:p>
    <w:p w14:paraId="37191B0C" w14:textId="4ED2AFF8" w:rsidR="00396CAB" w:rsidRDefault="00396CAB" w:rsidP="001D27DD">
      <w:pPr>
        <w:pStyle w:val="BulletedText"/>
        <w:numPr>
          <w:ilvl w:val="1"/>
          <w:numId w:val="2"/>
        </w:numPr>
      </w:pPr>
      <w:r>
        <w:t xml:space="preserve">If the PIM class name ends in </w:t>
      </w:r>
      <w:r w:rsidR="00C14211">
        <w:t>“</w:t>
      </w:r>
      <w:r>
        <w:t>Metadata</w:t>
      </w:r>
      <w:r w:rsidR="00C14211">
        <w:t>”</w:t>
      </w:r>
      <w:r>
        <w:t xml:space="preserve">, then the NIEM name shall be the PIM class name with </w:t>
      </w:r>
      <w:r w:rsidR="00C14211">
        <w:t>“</w:t>
      </w:r>
      <w:r>
        <w:t>Type</w:t>
      </w:r>
      <w:r w:rsidR="00C14211">
        <w:t>”</w:t>
      </w:r>
      <w:r>
        <w:t xml:space="preserve"> appended.</w:t>
      </w:r>
    </w:p>
    <w:p w14:paraId="592F780B" w14:textId="774B6F35" w:rsidR="00396CAB" w:rsidRPr="00745455" w:rsidRDefault="00396CAB" w:rsidP="001D27DD">
      <w:pPr>
        <w:pStyle w:val="BulletedText"/>
        <w:numPr>
          <w:ilvl w:val="1"/>
          <w:numId w:val="2"/>
        </w:numPr>
      </w:pPr>
      <w:r>
        <w:t xml:space="preserve">Otherwise, the NIEM name shall be the PIM class name with </w:t>
      </w:r>
      <w:r w:rsidR="00C14211">
        <w:t>“</w:t>
      </w:r>
      <w:r>
        <w:t>MetadataType</w:t>
      </w:r>
      <w:r w:rsidR="00C14211">
        <w:t>”</w:t>
      </w:r>
      <w:r>
        <w:t xml:space="preserve"> appended.</w:t>
      </w:r>
    </w:p>
    <w:p w14:paraId="0D1D324A" w14:textId="679A7C49" w:rsidR="00396CAB" w:rsidRDefault="00396CAB" w:rsidP="00396CAB">
      <w:pPr>
        <w:pStyle w:val="BulletedText"/>
      </w:pPr>
      <w:r>
        <w:t xml:space="preserve">A usage dependency in a PIM with the «MetadataApplication» stereotype applied shall map to a corresponding usage dependency in the PSM with the «MetadataApplication» stereotype applied, with corresponding client </w:t>
      </w:r>
      <w:r w:rsidR="00C24302">
        <w:t xml:space="preserve">classes </w:t>
      </w:r>
      <w:r>
        <w:t>and supplier classes</w:t>
      </w:r>
      <w:r w:rsidR="00C24302">
        <w:t>/properties</w:t>
      </w:r>
      <w:r>
        <w:t xml:space="preserve"> mapped from the PIM.</w:t>
      </w:r>
    </w:p>
    <w:p w14:paraId="341EF0C3" w14:textId="77777777" w:rsidR="00396CAB" w:rsidRPr="00720DB0" w:rsidRDefault="00396CAB" w:rsidP="00720DB0">
      <w:pPr>
        <w:pStyle w:val="Heading5"/>
      </w:pPr>
      <w:r w:rsidRPr="00720DB0">
        <w:t>PSM to XML Schema Mapping</w:t>
      </w:r>
    </w:p>
    <w:p w14:paraId="2207454E" w14:textId="77777777" w:rsidR="00396CAB" w:rsidRDefault="00396CAB" w:rsidP="00396CAB">
      <w:pPr>
        <w:pStyle w:val="BulletedText"/>
      </w:pPr>
      <w:r>
        <w:t>A class in a PSM with the «MetadataType» stereotype applied shall map to a complex type definition mapped with complex content and:</w:t>
      </w:r>
    </w:p>
    <w:p w14:paraId="0BFA7A5C"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2334D7AB" w14:textId="7310892B"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Metadata</w:t>
      </w:r>
      <w:r w:rsidRPr="00C72D59">
        <w:rPr>
          <w:rStyle w:val="CodeInline"/>
        </w:rPr>
        <w:t>Type</w:t>
      </w:r>
      <w:r>
        <w:t>.</w:t>
      </w:r>
    </w:p>
    <w:p w14:paraId="3D427019" w14:textId="5061BF0C" w:rsidR="00396CAB" w:rsidRDefault="00396CAB" w:rsidP="00396CAB">
      <w:pPr>
        <w:pStyle w:val="BulletedText"/>
      </w:pPr>
      <w:r>
        <w:lastRenderedPageBreak/>
        <w:t>If a «MetadataType» class in a PSM is the client of a «MetadataApplication» usage dependency</w:t>
      </w:r>
      <w:r w:rsidR="00C24302">
        <w:t xml:space="preserve"> and the supplier is a class</w:t>
      </w:r>
      <w:r>
        <w:t xml:space="preserve">, then the complex type mapped from the supplier of the dependency shall be referenced in the </w:t>
      </w:r>
      <w:r w:rsidR="00D60A14">
        <w:rPr>
          <w:rStyle w:val="CodeInline"/>
        </w:rPr>
        <w:t>xs:</w:t>
      </w:r>
      <w:r w:rsidRPr="005F5921">
        <w:rPr>
          <w:rStyle w:val="CodeInline"/>
        </w:rPr>
        <w:t>complexType/</w:t>
      </w:r>
      <w:r w:rsidR="00EC73BF">
        <w:rPr>
          <w:rStyle w:val="CodeInline"/>
        </w:rPr>
        <w:t>@</w:t>
      </w:r>
      <w:r>
        <w:rPr>
          <w:rStyle w:val="CodeInline"/>
        </w:rPr>
        <w:t>appInfo:</w:t>
      </w:r>
      <w:r w:rsidR="00EC73BF">
        <w:rPr>
          <w:rStyle w:val="CodeInline"/>
        </w:rPr>
        <w:t>a</w:t>
      </w:r>
      <w:r>
        <w:rPr>
          <w:rStyle w:val="CodeInline"/>
        </w:rPr>
        <w:t>ppliesTo</w:t>
      </w:r>
      <w:r w:rsidR="00C24302">
        <w:rPr>
          <w:rStyle w:val="CodeInline"/>
        </w:rPr>
        <w:t>Types</w:t>
      </w:r>
      <w:r w:rsidR="00EC73BF">
        <w:rPr>
          <w:rStyle w:val="CodeInline"/>
        </w:rPr>
        <w:t xml:space="preserve"> </w:t>
      </w:r>
      <w:r w:rsidR="00EC73BF">
        <w:t>attribute</w:t>
      </w:r>
      <w:r>
        <w:t xml:space="preserve"> for the complex type definition mapped from the «MetadataType» class.</w:t>
      </w:r>
    </w:p>
    <w:p w14:paraId="1ADCB5E8" w14:textId="65B56536" w:rsidR="00C24302" w:rsidRDefault="00C24302" w:rsidP="00396CAB">
      <w:pPr>
        <w:pStyle w:val="BulletedText"/>
      </w:pPr>
      <w:r>
        <w:t xml:space="preserve">If a «MetadataType» class in a PSM is the client of a «MetadataApplication» usage dependency and the supplier is a property, then the complex type mapped from the supplier of the dependency shall be referenced in the </w:t>
      </w:r>
      <w:r w:rsidR="00D60A14">
        <w:rPr>
          <w:rStyle w:val="CodeInline"/>
        </w:rPr>
        <w:t>xs:</w:t>
      </w:r>
      <w:r w:rsidRPr="005F5921">
        <w:rPr>
          <w:rStyle w:val="CodeInline"/>
        </w:rPr>
        <w:t>complexType/</w:t>
      </w:r>
      <w:r w:rsidR="00EC73BF">
        <w:rPr>
          <w:rStyle w:val="CodeInline"/>
        </w:rPr>
        <w:t>@</w:t>
      </w:r>
      <w:r>
        <w:rPr>
          <w:rStyle w:val="CodeInline"/>
        </w:rPr>
        <w:t>appInfo:</w:t>
      </w:r>
      <w:r w:rsidR="00EC73BF">
        <w:rPr>
          <w:rStyle w:val="CodeInline"/>
        </w:rPr>
        <w:t>a</w:t>
      </w:r>
      <w:r>
        <w:rPr>
          <w:rStyle w:val="CodeInline"/>
        </w:rPr>
        <w:t>ppliesToElements</w:t>
      </w:r>
      <w:r>
        <w:t xml:space="preserve"> </w:t>
      </w:r>
      <w:r w:rsidR="00EC73BF">
        <w:t>attribute</w:t>
      </w:r>
      <w:r>
        <w:t xml:space="preserve"> for the complex type definition mapped from the «MetadataType» class.</w:t>
      </w:r>
    </w:p>
    <w:p w14:paraId="38D332AB" w14:textId="77777777" w:rsidR="00396CAB" w:rsidRDefault="00396CAB" w:rsidP="00396CAB">
      <w:pPr>
        <w:pStyle w:val="Heading4"/>
      </w:pPr>
      <w:r>
        <w:t>Examples</w:t>
      </w:r>
    </w:p>
    <w:p w14:paraId="194B9DD2" w14:textId="77777777" w:rsidR="00396CAB" w:rsidRPr="00720DB0" w:rsidRDefault="00396CAB" w:rsidP="00720DB0">
      <w:pPr>
        <w:pStyle w:val="Heading5"/>
      </w:pPr>
      <w:r w:rsidRPr="00720DB0">
        <w:t>P</w:t>
      </w:r>
      <w:r w:rsidR="003435BA" w:rsidRPr="00720DB0">
        <w:t>I</w:t>
      </w:r>
      <w:r w:rsidRPr="00720DB0">
        <w:t>M Representation</w:t>
      </w:r>
    </w:p>
    <w:p w14:paraId="04F230A6" w14:textId="4D54245A" w:rsidR="00396CAB" w:rsidRDefault="00396CAB" w:rsidP="00396CAB">
      <w:pPr>
        <w:pStyle w:val="BodyText"/>
      </w:pPr>
      <w:r>
        <w:fldChar w:fldCharType="begin"/>
      </w:r>
      <w:r>
        <w:instrText xml:space="preserve"> REF _Ref316647992 \h </w:instrText>
      </w:r>
      <w:r>
        <w:fldChar w:fldCharType="separate"/>
      </w:r>
      <w:r w:rsidR="00B81ED7">
        <w:t xml:space="preserve">Figure </w:t>
      </w:r>
      <w:r w:rsidR="00B81ED7">
        <w:rPr>
          <w:noProof/>
        </w:rPr>
        <w:t>7</w:t>
      </w:r>
      <w:r w:rsidR="00B81ED7">
        <w:noBreakHyphen/>
      </w:r>
      <w:r w:rsidR="00B81ED7">
        <w:rPr>
          <w:noProof/>
        </w:rPr>
        <w:t>13</w:t>
      </w:r>
      <w:r>
        <w:fldChar w:fldCharType="end"/>
      </w:r>
      <w:r>
        <w:t xml:space="preserve"> shows a class that represents a metadata type</w:t>
      </w:r>
      <w:r w:rsidR="00EA731F">
        <w:t xml:space="preserve">. </w:t>
      </w:r>
      <w:r>
        <w:t>Since the class has no «MetadataApplication» dependency, the metadata modeled by the class can be applied to any NIEM object.</w:t>
      </w:r>
      <w:r w:rsidR="00B94869">
        <w:t xml:space="preserve"> The only difference</w:t>
      </w:r>
      <w:r w:rsidR="003435BA">
        <w:t xml:space="preserve"> in the PSM would be the stereotypes on property.</w:t>
      </w:r>
    </w:p>
    <w:p w14:paraId="5A40FBFD" w14:textId="22D82207" w:rsidR="00396CAB" w:rsidRDefault="00EC7BD5" w:rsidP="00996FB1">
      <w:pPr>
        <w:pStyle w:val="BodyText"/>
        <w:keepNext/>
      </w:pPr>
      <w:r>
        <w:rPr>
          <w:noProof/>
          <w:lang w:val="en-GB" w:eastAsia="en-GB"/>
        </w:rPr>
        <w:drawing>
          <wp:inline distT="0" distB="0" distL="0" distR="0" wp14:anchorId="589E2C9A" wp14:editId="249C6CD0">
            <wp:extent cx="2828925" cy="965426"/>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47129" cy="971638"/>
                    </a:xfrm>
                    <a:prstGeom prst="rect">
                      <a:avLst/>
                    </a:prstGeom>
                  </pic:spPr>
                </pic:pic>
              </a:graphicData>
            </a:graphic>
          </wp:inline>
        </w:drawing>
      </w:r>
    </w:p>
    <w:p w14:paraId="0A0FEEC8" w14:textId="33C07716" w:rsidR="00396CAB" w:rsidRDefault="00396CAB" w:rsidP="00720DB0">
      <w:pPr>
        <w:pStyle w:val="Caption"/>
      </w:pPr>
      <w:bookmarkStart w:id="291" w:name="_Ref316647992"/>
      <w:r>
        <w:t xml:space="preserve">Figure </w:t>
      </w:r>
      <w:r w:rsidR="00333F36">
        <w:fldChar w:fldCharType="begin"/>
      </w:r>
      <w:r w:rsidR="00333F36">
        <w:instrText xml:space="preserve"> STYLEREF 1 \s </w:instrText>
      </w:r>
      <w:r w:rsidR="00333F36">
        <w:fldChar w:fldCharType="separate"/>
      </w:r>
      <w:r w:rsidR="00B81ED7">
        <w:rPr>
          <w:noProof/>
        </w:rPr>
        <w:t>7</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13</w:t>
      </w:r>
      <w:r w:rsidR="00333F36">
        <w:rPr>
          <w:noProof/>
        </w:rPr>
        <w:fldChar w:fldCharType="end"/>
      </w:r>
      <w:bookmarkEnd w:id="291"/>
      <w:r>
        <w:t xml:space="preserve"> Representation of a metadata type as a UML class in a PIM</w:t>
      </w:r>
    </w:p>
    <w:p w14:paraId="20482847" w14:textId="5139CE51" w:rsidR="00396CAB" w:rsidRDefault="00956224" w:rsidP="00396CAB">
      <w:pPr>
        <w:pStyle w:val="BodyText"/>
      </w:pPr>
      <w:r>
        <w:fldChar w:fldCharType="begin"/>
      </w:r>
      <w:r>
        <w:instrText xml:space="preserve"> REF _Ref317344686 \h </w:instrText>
      </w:r>
      <w:r>
        <w:fldChar w:fldCharType="separate"/>
      </w:r>
      <w:r w:rsidR="00B81ED7">
        <w:t xml:space="preserve">Figure </w:t>
      </w:r>
      <w:r w:rsidR="00B81ED7">
        <w:rPr>
          <w:noProof/>
        </w:rPr>
        <w:t>7</w:t>
      </w:r>
      <w:r w:rsidR="00B81ED7">
        <w:noBreakHyphen/>
      </w:r>
      <w:r w:rsidR="00B81ED7">
        <w:rPr>
          <w:noProof/>
        </w:rPr>
        <w:t>14</w:t>
      </w:r>
      <w:r>
        <w:fldChar w:fldCharType="end"/>
      </w:r>
      <w:r w:rsidR="00396CAB">
        <w:t xml:space="preserve"> shows a «MetadataType» class with a «MetadataApplication» dependency. In this case the metadata modeled by the class only applies to NIEM objects that are instances of the type identified by the dependency.</w:t>
      </w:r>
    </w:p>
    <w:p w14:paraId="0B3DF96C" w14:textId="00E436BD" w:rsidR="00396CAB" w:rsidRDefault="00B94869" w:rsidP="00996FB1">
      <w:pPr>
        <w:pStyle w:val="BodyText"/>
        <w:keepNext/>
      </w:pPr>
      <w:r>
        <w:rPr>
          <w:noProof/>
          <w:lang w:val="en-GB" w:eastAsia="en-GB"/>
        </w:rPr>
        <w:drawing>
          <wp:inline distT="0" distB="0" distL="0" distR="0" wp14:anchorId="73A11DFF" wp14:editId="64288015">
            <wp:extent cx="4217670" cy="731520"/>
            <wp:effectExtent l="0" t="0" r="0" b="508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a:extLst>
                        <a:ext uri="{28A0092B-C50C-407E-A947-70E740481C1C}">
                          <a14:useLocalDpi xmlns:a14="http://schemas.microsoft.com/office/drawing/2010/main"/>
                        </a:ext>
                      </a:extLst>
                    </a:blip>
                    <a:srcRect/>
                    <a:stretch>
                      <a:fillRect/>
                    </a:stretch>
                  </pic:blipFill>
                  <pic:spPr bwMode="auto">
                    <a:xfrm>
                      <a:off x="0" y="0"/>
                      <a:ext cx="4217670" cy="731520"/>
                    </a:xfrm>
                    <a:prstGeom prst="rect">
                      <a:avLst/>
                    </a:prstGeom>
                    <a:noFill/>
                    <a:ln>
                      <a:noFill/>
                    </a:ln>
                  </pic:spPr>
                </pic:pic>
              </a:graphicData>
            </a:graphic>
          </wp:inline>
        </w:drawing>
      </w:r>
    </w:p>
    <w:p w14:paraId="63965E9A" w14:textId="214CFB70" w:rsidR="00396CAB" w:rsidRDefault="00396CAB" w:rsidP="00720DB0">
      <w:pPr>
        <w:pStyle w:val="Caption"/>
      </w:pPr>
      <w:bookmarkStart w:id="292" w:name="_Ref317344686"/>
      <w:r>
        <w:t xml:space="preserve">Figure </w:t>
      </w:r>
      <w:r w:rsidR="00333F36">
        <w:fldChar w:fldCharType="begin"/>
      </w:r>
      <w:r w:rsidR="00333F36">
        <w:instrText xml:space="preserve"> STYLEREF 1 \s </w:instrText>
      </w:r>
      <w:r w:rsidR="00333F36">
        <w:fldChar w:fldCharType="separate"/>
      </w:r>
      <w:r w:rsidR="00B81ED7">
        <w:rPr>
          <w:noProof/>
        </w:rPr>
        <w:t>7</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14</w:t>
      </w:r>
      <w:r w:rsidR="00333F36">
        <w:rPr>
          <w:noProof/>
        </w:rPr>
        <w:fldChar w:fldCharType="end"/>
      </w:r>
      <w:bookmarkEnd w:id="292"/>
      <w:r>
        <w:t xml:space="preserve"> Representation of a metadata application constraint as a UML dependency in a PSM</w:t>
      </w:r>
      <w:r w:rsidR="003435BA">
        <w:t xml:space="preserve"> or PIM</w:t>
      </w:r>
    </w:p>
    <w:p w14:paraId="1AB826E5" w14:textId="77777777" w:rsidR="00396CAB" w:rsidRPr="00720DB0" w:rsidRDefault="00396CAB" w:rsidP="00720DB0">
      <w:pPr>
        <w:pStyle w:val="Heading5"/>
      </w:pPr>
      <w:r w:rsidRPr="00720DB0">
        <w:t>XML Schema Representation</w:t>
      </w:r>
    </w:p>
    <w:p w14:paraId="25B8D6B7" w14:textId="15F539E3" w:rsidR="00396CAB" w:rsidRDefault="00396CAB" w:rsidP="00396CAB">
      <w:pPr>
        <w:pStyle w:val="BodyText"/>
      </w:pPr>
      <w:r>
        <w:t xml:space="preserve">The MeasureMetadataType modeled in </w:t>
      </w:r>
      <w:r>
        <w:fldChar w:fldCharType="begin"/>
      </w:r>
      <w:r>
        <w:instrText xml:space="preserve"> REF _Ref317344686 \h </w:instrText>
      </w:r>
      <w:r>
        <w:fldChar w:fldCharType="separate"/>
      </w:r>
      <w:r w:rsidR="00B81ED7">
        <w:t xml:space="preserve">Figure </w:t>
      </w:r>
      <w:r w:rsidR="00B81ED7">
        <w:rPr>
          <w:noProof/>
        </w:rPr>
        <w:t>7</w:t>
      </w:r>
      <w:r w:rsidR="00B81ED7">
        <w:noBreakHyphen/>
      </w:r>
      <w:r w:rsidR="00B81ED7">
        <w:rPr>
          <w:noProof/>
        </w:rPr>
        <w:t>14</w:t>
      </w:r>
      <w:r>
        <w:fldChar w:fldCharType="end"/>
      </w:r>
      <w:r>
        <w:t xml:space="preserve"> is represented in XML Schema as follows:</w:t>
      </w:r>
    </w:p>
    <w:p w14:paraId="3F11F4CF" w14:textId="33AA8411" w:rsidR="00396CAB" w:rsidRPr="00B45551" w:rsidRDefault="00396CAB" w:rsidP="00720DB0">
      <w:pPr>
        <w:pStyle w:val="CodeText"/>
      </w:pPr>
      <w:r w:rsidRPr="00B45551">
        <w:t>&lt;</w:t>
      </w:r>
      <w:r w:rsidR="00D60A14">
        <w:t>xs:</w:t>
      </w:r>
      <w:r w:rsidRPr="00B45551">
        <w:t>complexType name=</w:t>
      </w:r>
      <w:r w:rsidR="00362559">
        <w:t>"</w:t>
      </w:r>
      <w:r w:rsidRPr="00B45551">
        <w:t>MeasureMetadataType</w:t>
      </w:r>
      <w:r w:rsidR="00362559">
        <w:t>"</w:t>
      </w:r>
      <w:r w:rsidR="00EC73BF">
        <w:t xml:space="preserve"> appinfo:a</w:t>
      </w:r>
      <w:r w:rsidR="00EC73BF" w:rsidRPr="00B45551">
        <w:t>ppliesTo</w:t>
      </w:r>
      <w:r w:rsidR="00EC73BF">
        <w:t>Types</w:t>
      </w:r>
      <w:r w:rsidR="00EC73BF" w:rsidRPr="00B45551">
        <w:t>=</w:t>
      </w:r>
      <w:r w:rsidR="00EC73BF">
        <w:t>"</w:t>
      </w:r>
      <w:r w:rsidR="00EC73BF" w:rsidRPr="00B45551">
        <w:t>MeasureType</w:t>
      </w:r>
      <w:r w:rsidR="00EC73BF">
        <w:t>"</w:t>
      </w:r>
      <w:r w:rsidRPr="00B45551">
        <w:t>&gt;</w:t>
      </w:r>
    </w:p>
    <w:p w14:paraId="2EE98A3C" w14:textId="294D1B0F" w:rsidR="00396CAB" w:rsidRPr="00B45551" w:rsidRDefault="00396CAB" w:rsidP="00720DB0">
      <w:pPr>
        <w:pStyle w:val="CodeText"/>
      </w:pPr>
      <w:r w:rsidRPr="00B45551">
        <w:t xml:space="preserve">    &lt;</w:t>
      </w:r>
      <w:r w:rsidR="00D60A14">
        <w:t>xs:</w:t>
      </w:r>
      <w:r w:rsidRPr="00B45551">
        <w:t>annotation&gt;</w:t>
      </w:r>
    </w:p>
    <w:p w14:paraId="5068DBE4" w14:textId="289020ED" w:rsidR="00396CAB" w:rsidRPr="00B45551" w:rsidRDefault="00396CAB" w:rsidP="00720DB0">
      <w:pPr>
        <w:pStyle w:val="CodeText"/>
      </w:pPr>
      <w:r w:rsidRPr="00B45551">
        <w:t xml:space="preserve">        &lt;</w:t>
      </w:r>
      <w:r w:rsidR="00D60A14">
        <w:t>xs:</w:t>
      </w:r>
      <w:r w:rsidRPr="00B45551">
        <w:t>documentation&gt;</w:t>
      </w:r>
    </w:p>
    <w:p w14:paraId="61C8873A" w14:textId="77777777" w:rsidR="00396CAB" w:rsidRPr="00B45551" w:rsidRDefault="00396CAB" w:rsidP="00720DB0">
      <w:pPr>
        <w:pStyle w:val="CodeText"/>
      </w:pPr>
      <w:r w:rsidRPr="00B45551">
        <w:t xml:space="preserve">            A data type for metadata about a measurement.</w:t>
      </w:r>
    </w:p>
    <w:p w14:paraId="5CC6CA4E" w14:textId="458B6936" w:rsidR="00396CAB" w:rsidRPr="00B45551" w:rsidRDefault="00396CAB" w:rsidP="00EC73BF">
      <w:pPr>
        <w:pStyle w:val="CodeText"/>
      </w:pPr>
      <w:r w:rsidRPr="00B45551">
        <w:t xml:space="preserve">        &lt;/</w:t>
      </w:r>
      <w:r w:rsidR="00D60A14">
        <w:t>xs:</w:t>
      </w:r>
      <w:r w:rsidRPr="00B45551">
        <w:t>documentation&gt;</w:t>
      </w:r>
    </w:p>
    <w:p w14:paraId="514BEE33" w14:textId="6B469A80" w:rsidR="00396CAB" w:rsidRPr="00B45551" w:rsidRDefault="00396CAB" w:rsidP="00720DB0">
      <w:pPr>
        <w:pStyle w:val="CodeText"/>
      </w:pPr>
      <w:r w:rsidRPr="00B45551">
        <w:t xml:space="preserve">    &lt;/</w:t>
      </w:r>
      <w:r w:rsidR="00D60A14">
        <w:t>xs:</w:t>
      </w:r>
      <w:r w:rsidRPr="00B45551">
        <w:t>annotation&gt;</w:t>
      </w:r>
    </w:p>
    <w:p w14:paraId="68FDE887" w14:textId="7C5A704F" w:rsidR="00396CAB" w:rsidRPr="00B45551" w:rsidRDefault="00396CAB" w:rsidP="00720DB0">
      <w:pPr>
        <w:pStyle w:val="CodeText"/>
      </w:pPr>
      <w:r w:rsidRPr="00B45551">
        <w:t xml:space="preserve">    &lt;</w:t>
      </w:r>
      <w:r w:rsidR="00D60A14">
        <w:t>xs:</w:t>
      </w:r>
      <w:r w:rsidRPr="00B45551">
        <w:t>complexContent&gt;</w:t>
      </w:r>
    </w:p>
    <w:p w14:paraId="6FCE6040" w14:textId="179A610C" w:rsidR="00396CAB" w:rsidRPr="00B45551" w:rsidRDefault="00396CAB" w:rsidP="00720DB0">
      <w:pPr>
        <w:pStyle w:val="CodeText"/>
      </w:pPr>
      <w:r w:rsidRPr="00B45551">
        <w:t xml:space="preserve">        &lt;</w:t>
      </w:r>
      <w:r w:rsidR="00D60A14">
        <w:t>xs:</w:t>
      </w:r>
      <w:r w:rsidRPr="00B45551">
        <w:t>extension base=</w:t>
      </w:r>
      <w:r w:rsidR="00362559">
        <w:t>"</w:t>
      </w:r>
      <w:r w:rsidRPr="00B45551">
        <w:t>s</w:t>
      </w:r>
      <w:r w:rsidR="0085359D">
        <w:t>tructures</w:t>
      </w:r>
      <w:r w:rsidRPr="00B45551">
        <w:t>:MetadataType</w:t>
      </w:r>
      <w:r w:rsidR="00362559">
        <w:t>"</w:t>
      </w:r>
      <w:r w:rsidRPr="00B45551">
        <w:t>&gt;</w:t>
      </w:r>
    </w:p>
    <w:p w14:paraId="5B4F75F4" w14:textId="7B03A289" w:rsidR="00396CAB" w:rsidRPr="00B45551" w:rsidRDefault="00396CAB" w:rsidP="00720DB0">
      <w:pPr>
        <w:pStyle w:val="CodeText"/>
      </w:pPr>
      <w:r w:rsidRPr="00B45551">
        <w:t xml:space="preserve">            &lt;</w:t>
      </w:r>
      <w:r w:rsidR="00D60A14">
        <w:t>xs:</w:t>
      </w:r>
      <w:r w:rsidRPr="00B45551">
        <w:t>sequence&gt;</w:t>
      </w:r>
    </w:p>
    <w:p w14:paraId="126CF17A" w14:textId="77777777" w:rsidR="00396CAB" w:rsidRPr="00B45551" w:rsidRDefault="00396CAB" w:rsidP="00720DB0">
      <w:pPr>
        <w:pStyle w:val="CodeText"/>
      </w:pPr>
      <w:r w:rsidRPr="00B45551">
        <w:t xml:space="preserve">                ...</w:t>
      </w:r>
    </w:p>
    <w:p w14:paraId="78789502" w14:textId="1137D225" w:rsidR="00396CAB" w:rsidRPr="00B45551" w:rsidRDefault="00396CAB" w:rsidP="00720DB0">
      <w:pPr>
        <w:pStyle w:val="CodeText"/>
      </w:pPr>
      <w:r w:rsidRPr="00B45551">
        <w:t xml:space="preserve">            &lt;/</w:t>
      </w:r>
      <w:r w:rsidR="00D60A14">
        <w:t>xs:</w:t>
      </w:r>
      <w:r w:rsidRPr="00B45551">
        <w:t>sequence&gt;</w:t>
      </w:r>
    </w:p>
    <w:p w14:paraId="44F956B3" w14:textId="0D9D9FA9" w:rsidR="00396CAB" w:rsidRPr="00B45551" w:rsidRDefault="00396CAB" w:rsidP="00720DB0">
      <w:pPr>
        <w:pStyle w:val="CodeText"/>
      </w:pPr>
      <w:r w:rsidRPr="00B45551">
        <w:t xml:space="preserve">        &lt;/</w:t>
      </w:r>
      <w:r w:rsidR="00D60A14">
        <w:t>xs:</w:t>
      </w:r>
      <w:r w:rsidRPr="00B45551">
        <w:t>extension&gt;</w:t>
      </w:r>
    </w:p>
    <w:p w14:paraId="2C7FFD4D" w14:textId="4DC21947" w:rsidR="00396CAB" w:rsidRPr="00B45551" w:rsidRDefault="00396CAB" w:rsidP="00720DB0">
      <w:pPr>
        <w:pStyle w:val="CodeText"/>
      </w:pPr>
      <w:r w:rsidRPr="00B45551">
        <w:t xml:space="preserve">    &lt;/</w:t>
      </w:r>
      <w:r w:rsidR="00D60A14">
        <w:t>xs:</w:t>
      </w:r>
      <w:r w:rsidRPr="00B45551">
        <w:t>complexContent&gt;</w:t>
      </w:r>
    </w:p>
    <w:p w14:paraId="45253882" w14:textId="7021A201" w:rsidR="00396CAB" w:rsidRPr="009C16B0" w:rsidRDefault="00396CAB" w:rsidP="00720DB0">
      <w:pPr>
        <w:pStyle w:val="CodeText"/>
      </w:pPr>
      <w:r w:rsidRPr="00B45551">
        <w:t>&lt;/</w:t>
      </w:r>
      <w:r w:rsidR="00D60A14">
        <w:t>xs:</w:t>
      </w:r>
      <w:r w:rsidRPr="00B45551">
        <w:t>complexType&gt;</w:t>
      </w:r>
    </w:p>
    <w:p w14:paraId="3FF59C48" w14:textId="77777777" w:rsidR="00396CAB" w:rsidRDefault="00396CAB" w:rsidP="007B4D6D">
      <w:pPr>
        <w:pStyle w:val="Heading3"/>
      </w:pPr>
      <w:bookmarkStart w:id="293" w:name="_Ref316483945"/>
      <w:bookmarkStart w:id="294" w:name="_Toc364003713"/>
      <w:bookmarkStart w:id="295" w:name="_Toc426452222"/>
      <w:r>
        <w:lastRenderedPageBreak/>
        <w:t>Augmentation Types</w:t>
      </w:r>
      <w:bookmarkEnd w:id="293"/>
      <w:bookmarkEnd w:id="294"/>
      <w:bookmarkEnd w:id="295"/>
    </w:p>
    <w:p w14:paraId="4C7953D1" w14:textId="77777777" w:rsidR="00396CAB" w:rsidRDefault="00396CAB" w:rsidP="00396CAB">
      <w:pPr>
        <w:pStyle w:val="Heading4"/>
      </w:pPr>
      <w:r>
        <w:t>Background</w:t>
      </w:r>
    </w:p>
    <w:p w14:paraId="659154B6" w14:textId="11CB71F2" w:rsidR="00396CAB" w:rsidRDefault="00B20C6D" w:rsidP="00396CAB">
      <w:pPr>
        <w:pStyle w:val="BodyText"/>
      </w:pPr>
      <w:r>
        <w:t xml:space="preserve">An </w:t>
      </w:r>
      <w:r w:rsidRPr="00B20C6D">
        <w:rPr>
          <w:i/>
        </w:rPr>
        <w:t>augmentable type</w:t>
      </w:r>
      <w:r>
        <w:t xml:space="preserve"> is an</w:t>
      </w:r>
      <w:r w:rsidR="0088249E">
        <w:t>y</w:t>
      </w:r>
      <w:r>
        <w:t xml:space="preserve"> object type with complex content (excluding adapter types) or an</w:t>
      </w:r>
      <w:r w:rsidR="0088249E">
        <w:t>y</w:t>
      </w:r>
      <w:r>
        <w:t xml:space="preserve"> association type.  </w:t>
      </w:r>
      <w:r w:rsidR="00393084">
        <w:t xml:space="preserve">As noted in Subclause </w:t>
      </w:r>
      <w:r w:rsidR="00393084">
        <w:fldChar w:fldCharType="begin"/>
      </w:r>
      <w:r w:rsidR="00393084">
        <w:instrText xml:space="preserve"> REF _Ref408319027 \r \h </w:instrText>
      </w:r>
      <w:r w:rsidR="00393084">
        <w:fldChar w:fldCharType="separate"/>
      </w:r>
      <w:r w:rsidR="00B81ED7">
        <w:t>7.3.1.3</w:t>
      </w:r>
      <w:r w:rsidR="00393084">
        <w:fldChar w:fldCharType="end"/>
      </w:r>
      <w:r w:rsidR="00393084">
        <w:t xml:space="preserve">, all </w:t>
      </w:r>
      <w:r w:rsidR="00393084" w:rsidRPr="00B20C6D">
        <w:t>augmentable</w:t>
      </w:r>
      <w:r w:rsidR="00393084" w:rsidRPr="00B20C6D">
        <w:rPr>
          <w:i/>
        </w:rPr>
        <w:t xml:space="preserve"> </w:t>
      </w:r>
      <w:r w:rsidR="00393084">
        <w:t xml:space="preserve">types contain an </w:t>
      </w:r>
      <w:r w:rsidR="00393084" w:rsidRPr="00393084">
        <w:rPr>
          <w:i/>
        </w:rPr>
        <w:t>augmentation point</w:t>
      </w:r>
      <w:r w:rsidR="00393084">
        <w:t xml:space="preserve"> property.</w:t>
      </w:r>
      <w:r w:rsidRPr="00AE0160">
        <w:t xml:space="preserve"> </w:t>
      </w:r>
      <w:r>
        <w:t xml:space="preserve"> </w:t>
      </w:r>
      <w:r w:rsidRPr="00AE0160">
        <w:t xml:space="preserve">An </w:t>
      </w:r>
      <w:r w:rsidRPr="00F43B35">
        <w:rPr>
          <w:i/>
        </w:rPr>
        <w:t>augmentation type</w:t>
      </w:r>
      <w:r w:rsidRPr="00AE0160">
        <w:t xml:space="preserve"> is a complex type that provides a reusable block of data that </w:t>
      </w:r>
      <w:r>
        <w:t>is designed to</w:t>
      </w:r>
      <w:r w:rsidRPr="00AE0160">
        <w:t xml:space="preserve"> be added to </w:t>
      </w:r>
      <w:r>
        <w:t>augmentable</w:t>
      </w:r>
      <w:r w:rsidRPr="00AE0160">
        <w:t xml:space="preserve"> types.</w:t>
      </w:r>
      <w:r>
        <w:t xml:space="preserve"> An </w:t>
      </w:r>
      <w:r w:rsidRPr="00B20C6D">
        <w:rPr>
          <w:i/>
        </w:rPr>
        <w:t>augmentation</w:t>
      </w:r>
      <w:r>
        <w:t xml:space="preserve"> is an element that substitutes for an </w:t>
      </w:r>
      <w:r w:rsidR="00393084">
        <w:t xml:space="preserve">augmentation point </w:t>
      </w:r>
      <w:r>
        <w:t>element. Most augmentations are typed by augmentation types</w:t>
      </w:r>
      <w:r w:rsidR="00393084">
        <w:t xml:space="preserve">; however </w:t>
      </w:r>
      <w:r>
        <w:t xml:space="preserve">a type that is not an augmentation type </w:t>
      </w:r>
      <w:r w:rsidR="00393084">
        <w:t>may</w:t>
      </w:r>
      <w:r>
        <w:t xml:space="preserve"> be used as an augmentation.</w:t>
      </w:r>
      <w:r w:rsidR="0088249E">
        <w:t xml:space="preserve">  See [NIEM-NDR] </w:t>
      </w:r>
      <w:hyperlink r:id="rId123" w:anchor="section_10.4.4" w:history="1">
        <w:r w:rsidR="0088249E" w:rsidRPr="00C24302">
          <w:rPr>
            <w:rStyle w:val="Hyperlink"/>
          </w:rPr>
          <w:t>Section 10.4.4</w:t>
        </w:r>
      </w:hyperlink>
      <w:r w:rsidR="0088249E">
        <w:t>.</w:t>
      </w:r>
    </w:p>
    <w:p w14:paraId="136BB784" w14:textId="77777777" w:rsidR="00396CAB" w:rsidRDefault="00396CAB" w:rsidP="00396CAB">
      <w:pPr>
        <w:pStyle w:val="Heading4"/>
      </w:pPr>
      <w:r>
        <w:t>Representation</w:t>
      </w:r>
    </w:p>
    <w:p w14:paraId="266BFDEC" w14:textId="77777777" w:rsidR="00396CAB" w:rsidRPr="00720DB0" w:rsidRDefault="00396CAB" w:rsidP="00720DB0">
      <w:pPr>
        <w:pStyle w:val="Heading5"/>
      </w:pPr>
      <w:r w:rsidRPr="00720DB0">
        <w:t>Common</w:t>
      </w:r>
    </w:p>
    <w:p w14:paraId="17F91EB4" w14:textId="15AB4AAF" w:rsidR="0041250C" w:rsidRDefault="00396CAB" w:rsidP="00396CAB">
      <w:pPr>
        <w:pStyle w:val="BodyText"/>
      </w:pPr>
      <w:r>
        <w:t xml:space="preserve">An augmentation type is represented as a UML class with the «AugmentationType» stereotype applied. </w:t>
      </w:r>
      <w:r w:rsidR="001344CD">
        <w:t xml:space="preserve"> </w:t>
      </w:r>
    </w:p>
    <w:p w14:paraId="71350768" w14:textId="1A6A06B0" w:rsidR="00414976" w:rsidRPr="00414976" w:rsidRDefault="00396CAB" w:rsidP="00414976">
      <w:pPr>
        <w:pStyle w:val="Heading5"/>
      </w:pPr>
      <w:r w:rsidRPr="00720DB0">
        <w:t>PIM</w:t>
      </w:r>
    </w:p>
    <w:p w14:paraId="3BA795AF" w14:textId="6A2708CC" w:rsidR="00414976" w:rsidRPr="00414976" w:rsidRDefault="00414976" w:rsidP="00396CAB">
      <w:pPr>
        <w:pStyle w:val="BodyText"/>
      </w:pPr>
      <w:r w:rsidRPr="00414976">
        <w:t xml:space="preserve">An augmentable type </w:t>
      </w:r>
      <w:r>
        <w:t>in a PIM may have its augmentation point property omitted.</w:t>
      </w:r>
    </w:p>
    <w:p w14:paraId="673D4CC7" w14:textId="3BDA94F0" w:rsidR="00396CAB" w:rsidRDefault="00BA7241" w:rsidP="00396CAB">
      <w:pPr>
        <w:pStyle w:val="BodyText"/>
      </w:pPr>
      <w:r>
        <w:rPr>
          <w:b/>
        </w:rPr>
        <w:t>NOTE.</w:t>
      </w:r>
      <w:r w:rsidR="00B5688A">
        <w:t xml:space="preserve"> </w:t>
      </w:r>
      <w:r w:rsidR="0088249E">
        <w:t>Just a</w:t>
      </w:r>
      <w:r w:rsidR="00396CAB">
        <w:t xml:space="preserve">s for the representation of an object type in a PIM (see Subclause </w:t>
      </w:r>
      <w:r w:rsidR="00396CAB">
        <w:fldChar w:fldCharType="begin"/>
      </w:r>
      <w:r w:rsidR="00396CAB">
        <w:instrText xml:space="preserve"> REF _Ref317346811 \r \h </w:instrText>
      </w:r>
      <w:r w:rsidR="00396CAB">
        <w:fldChar w:fldCharType="separate"/>
      </w:r>
      <w:r w:rsidR="00B81ED7">
        <w:t>7.3.2.2</w:t>
      </w:r>
      <w:r w:rsidR="00396CAB">
        <w:fldChar w:fldCharType="end"/>
      </w:r>
      <w:r w:rsidR="00396CAB">
        <w:t>), the properties of a</w:t>
      </w:r>
      <w:r w:rsidR="0041250C">
        <w:t>n</w:t>
      </w:r>
      <w:r w:rsidR="00396CAB">
        <w:t xml:space="preserve"> «</w:t>
      </w:r>
      <w:r w:rsidR="0041250C">
        <w:t>Augmentation</w:t>
      </w:r>
      <w:r w:rsidR="00396CAB">
        <w:t xml:space="preserve">Type» class may be represented either as attributes of the class or opposite ends of associations in which the class participates. The modeling of properties is discussed further in Subclause </w:t>
      </w:r>
      <w:r w:rsidR="00AF44DF">
        <w:fldChar w:fldCharType="begin"/>
      </w:r>
      <w:r w:rsidR="00AF44DF">
        <w:instrText xml:space="preserve"> REF _Ref408477121 \r \h </w:instrText>
      </w:r>
      <w:r w:rsidR="00AF44DF">
        <w:fldChar w:fldCharType="separate"/>
      </w:r>
      <w:r w:rsidR="00B81ED7">
        <w:t>7.5</w:t>
      </w:r>
      <w:r w:rsidR="00AF44DF">
        <w:fldChar w:fldCharType="end"/>
      </w:r>
      <w:r w:rsidR="00B20C6D">
        <w:t>.</w:t>
      </w:r>
    </w:p>
    <w:p w14:paraId="35B76355" w14:textId="487677BC" w:rsidR="00396CAB" w:rsidRDefault="00396CAB" w:rsidP="00396CAB">
      <w:pPr>
        <w:pStyle w:val="BodyText"/>
      </w:pPr>
      <w:r>
        <w:t xml:space="preserve">An augmentation </w:t>
      </w:r>
      <w:r w:rsidR="00393084">
        <w:t>is</w:t>
      </w:r>
      <w:r>
        <w:t xml:space="preserve"> represented in a </w:t>
      </w:r>
      <w:r w:rsidR="00944EA1">
        <w:t xml:space="preserve">PIM using a </w:t>
      </w:r>
      <w:r w:rsidR="00A778B8">
        <w:t>realization</w:t>
      </w:r>
      <w:r w:rsidR="00944EA1">
        <w:t xml:space="preserve"> with </w:t>
      </w:r>
      <w:r>
        <w:t xml:space="preserve">the «Augments» stereotype applied, where the </w:t>
      </w:r>
      <w:r w:rsidR="00393084">
        <w:t xml:space="preserve">augmenting type (usually but not necessarily an </w:t>
      </w:r>
      <w:r>
        <w:t>«AugmentationType»</w:t>
      </w:r>
      <w:r w:rsidR="00393084">
        <w:t>)</w:t>
      </w:r>
      <w:r>
        <w:t xml:space="preserve"> is the special class and the </w:t>
      </w:r>
      <w:r w:rsidR="0088249E">
        <w:t>augmented</w:t>
      </w:r>
      <w:r>
        <w:t xml:space="preserve"> type is re</w:t>
      </w:r>
      <w:r w:rsidR="00393084">
        <w:t>presented by the general class.</w:t>
      </w:r>
    </w:p>
    <w:p w14:paraId="576A8314" w14:textId="77777777" w:rsidR="00396CAB" w:rsidRPr="00720DB0" w:rsidRDefault="00396CAB" w:rsidP="00720DB0">
      <w:pPr>
        <w:pStyle w:val="Heading5"/>
      </w:pPr>
      <w:r w:rsidRPr="00720DB0">
        <w:t>PSM</w:t>
      </w:r>
    </w:p>
    <w:p w14:paraId="4C57EDDE" w14:textId="3589864D" w:rsidR="00396CAB" w:rsidRDefault="00396CAB" w:rsidP="00720DB0">
      <w:pPr>
        <w:pStyle w:val="BodyText"/>
      </w:pPr>
      <w:r>
        <w:t>An «AugmentationType» class represents a NIEM augmentation type that is implemented in XML Schema as a complex type definition with complex content.</w:t>
      </w:r>
    </w:p>
    <w:p w14:paraId="2F27B025" w14:textId="18003F20" w:rsidR="00393084" w:rsidRDefault="00393084" w:rsidP="00720DB0">
      <w:pPr>
        <w:pStyle w:val="BodyText"/>
      </w:pPr>
      <w:r>
        <w:t xml:space="preserve">An augmentation point is represented by an abstract property (see subclause </w:t>
      </w:r>
      <w:r>
        <w:fldChar w:fldCharType="begin"/>
      </w:r>
      <w:r>
        <w:instrText xml:space="preserve"> REF _Ref409520398 \r \h </w:instrText>
      </w:r>
      <w:r>
        <w:fldChar w:fldCharType="separate"/>
      </w:r>
      <w:r w:rsidR="00B81ED7">
        <w:t>7.5.3.1</w:t>
      </w:r>
      <w:r>
        <w:fldChar w:fldCharType="end"/>
      </w:r>
      <w:r>
        <w:t>) with name ending AugmentationPoint.</w:t>
      </w:r>
    </w:p>
    <w:p w14:paraId="5C8277AE" w14:textId="685BF009" w:rsidR="00393084" w:rsidRDefault="00393084" w:rsidP="00720DB0">
      <w:pPr>
        <w:pStyle w:val="BodyText"/>
      </w:pPr>
      <w:r>
        <w:t xml:space="preserve">An augmentation is represented by a property that subsets the augmentation property, using a similar approach to that described in subclause </w:t>
      </w:r>
      <w:r>
        <w:fldChar w:fldCharType="begin"/>
      </w:r>
      <w:r>
        <w:instrText xml:space="preserve"> REF _Ref317460355 \r \h </w:instrText>
      </w:r>
      <w:r>
        <w:fldChar w:fldCharType="separate"/>
      </w:r>
      <w:r w:rsidR="00B81ED7">
        <w:t>7.5.3</w:t>
      </w:r>
      <w:r>
        <w:fldChar w:fldCharType="end"/>
      </w:r>
      <w:r>
        <w:t>.</w:t>
      </w:r>
    </w:p>
    <w:p w14:paraId="644D4366" w14:textId="77777777" w:rsidR="00396CAB" w:rsidRDefault="00396CAB" w:rsidP="00396CAB">
      <w:pPr>
        <w:pStyle w:val="Heading4"/>
      </w:pPr>
      <w:r>
        <w:t>Mapping Summary</w:t>
      </w:r>
    </w:p>
    <w:p w14:paraId="2B76222D" w14:textId="77777777" w:rsidR="00396CAB" w:rsidRPr="00720DB0" w:rsidRDefault="00396CAB" w:rsidP="00720DB0">
      <w:pPr>
        <w:pStyle w:val="Heading5"/>
      </w:pPr>
      <w:r w:rsidRPr="00720DB0">
        <w:t>PIM to PSM Mapping</w:t>
      </w:r>
    </w:p>
    <w:p w14:paraId="6E09E093" w14:textId="77777777" w:rsidR="00396CAB" w:rsidRDefault="00396CAB" w:rsidP="00396CAB">
      <w:pPr>
        <w:pStyle w:val="BulletedText"/>
      </w:pPr>
      <w:r>
        <w:t>A class in a PIM with the stereotype «AugmentationType» applied shall map to a corresponding class in the PSM with the stereotype «AugmentationType» applied.</w:t>
      </w:r>
    </w:p>
    <w:p w14:paraId="0BF96B81" w14:textId="77777777" w:rsidR="00396CAB" w:rsidRDefault="00396CAB" w:rsidP="00396CAB">
      <w:pPr>
        <w:pStyle w:val="BulletedText"/>
      </w:pPr>
      <w:r>
        <w:t>If a class in a PIM has the «AugmentationType» stereotype applied but not the «ReferenceName» stereotype, then its NIEM name is determined as follows:</w:t>
      </w:r>
    </w:p>
    <w:p w14:paraId="7A9DF054" w14:textId="5D678E7B" w:rsidR="00396CAB" w:rsidRDefault="00396CAB" w:rsidP="001D27DD">
      <w:pPr>
        <w:pStyle w:val="BulletedText"/>
        <w:numPr>
          <w:ilvl w:val="1"/>
          <w:numId w:val="2"/>
        </w:numPr>
      </w:pPr>
      <w:r>
        <w:t xml:space="preserve">If the PIM class name ends in </w:t>
      </w:r>
      <w:r w:rsidR="00C14211">
        <w:t>“</w:t>
      </w:r>
      <w:r>
        <w:t>AugmentationType</w:t>
      </w:r>
      <w:r w:rsidR="00C14211">
        <w:t>”</w:t>
      </w:r>
      <w:r>
        <w:t>, then the NIEM name shall be the same as the PIM class name.</w:t>
      </w:r>
    </w:p>
    <w:p w14:paraId="1819B6C3" w14:textId="4BB9E2A7" w:rsidR="00396CAB" w:rsidRDefault="00396CAB" w:rsidP="001D27DD">
      <w:pPr>
        <w:pStyle w:val="BulletedText"/>
        <w:numPr>
          <w:ilvl w:val="1"/>
          <w:numId w:val="2"/>
        </w:numPr>
      </w:pPr>
      <w:r>
        <w:t xml:space="preserve">If the PIM class name ends in </w:t>
      </w:r>
      <w:r w:rsidR="00C14211">
        <w:t>“</w:t>
      </w:r>
      <w:r>
        <w:t>Augmentation</w:t>
      </w:r>
      <w:r w:rsidR="00C14211">
        <w:t>”</w:t>
      </w:r>
      <w:r>
        <w:t xml:space="preserve">, then the NIEM name shall be the PIM class name with </w:t>
      </w:r>
      <w:r w:rsidR="00C14211">
        <w:t>“</w:t>
      </w:r>
      <w:r>
        <w:t>Type</w:t>
      </w:r>
      <w:r w:rsidR="00C14211">
        <w:t>”</w:t>
      </w:r>
      <w:r>
        <w:t xml:space="preserve"> appended.</w:t>
      </w:r>
    </w:p>
    <w:p w14:paraId="2D850E37" w14:textId="65738FB2" w:rsidR="00396CAB" w:rsidRPr="00745455" w:rsidRDefault="00396CAB" w:rsidP="001D27DD">
      <w:pPr>
        <w:pStyle w:val="BulletedText"/>
        <w:numPr>
          <w:ilvl w:val="1"/>
          <w:numId w:val="2"/>
        </w:numPr>
      </w:pPr>
      <w:r>
        <w:t xml:space="preserve">Otherwise, the NIEM name shall be the PIM class name with </w:t>
      </w:r>
      <w:r w:rsidR="00C14211">
        <w:t>“</w:t>
      </w:r>
      <w:r>
        <w:t>AugmentationType</w:t>
      </w:r>
      <w:r w:rsidR="00C14211">
        <w:t>”</w:t>
      </w:r>
      <w:r>
        <w:t xml:space="preserve"> appended.</w:t>
      </w:r>
    </w:p>
    <w:p w14:paraId="4CB455A6" w14:textId="7E7CC8B3" w:rsidR="006834C3" w:rsidRDefault="006834C3" w:rsidP="00562AFE">
      <w:pPr>
        <w:pStyle w:val="BulletedText"/>
      </w:pPr>
      <w:r>
        <w:lastRenderedPageBreak/>
        <w:t xml:space="preserve">Every class in a PIM that represents an augmentable type (i.e. association type or object type with complex content) shall map to a corresponding class in the PSM with an </w:t>
      </w:r>
      <w:r w:rsidR="00C93D4B">
        <w:t xml:space="preserve">abstract </w:t>
      </w:r>
      <w:r>
        <w:t>AugmentationPoint prope</w:t>
      </w:r>
      <w:r w:rsidR="00414976">
        <w:t>rty added as the last property (if not already there).</w:t>
      </w:r>
    </w:p>
    <w:p w14:paraId="6DB3672B" w14:textId="76895A17" w:rsidR="006834C3" w:rsidRDefault="006834C3" w:rsidP="006834C3">
      <w:pPr>
        <w:pStyle w:val="BulletedText"/>
        <w:numPr>
          <w:ilvl w:val="1"/>
          <w:numId w:val="34"/>
        </w:numPr>
      </w:pPr>
      <w:r>
        <w:t>The name of the property shall be the NIEM name of the type with the suffix “Type” removed and the suffix “AugmentationPoint” added.</w:t>
      </w:r>
    </w:p>
    <w:p w14:paraId="1F99445A" w14:textId="2244ED84" w:rsidR="00C93D4B" w:rsidRDefault="00C93D4B" w:rsidP="00C93D4B">
      <w:pPr>
        <w:pStyle w:val="BulletedText"/>
      </w:pPr>
      <w:r>
        <w:t>Every class in a PIM that represents an augmentable type shall also map to a corresponding PropertyHolder class in the PSM with the AugmentationPoint property.</w:t>
      </w:r>
    </w:p>
    <w:p w14:paraId="013B4274" w14:textId="7E8EB307" w:rsidR="00687449" w:rsidRDefault="00E927AC" w:rsidP="00687449">
      <w:pPr>
        <w:pStyle w:val="BulletedText"/>
      </w:pPr>
      <w:r>
        <w:t>A type that that «Augments» another type</w:t>
      </w:r>
      <w:r w:rsidRPr="00E927AC">
        <w:t xml:space="preserve"> </w:t>
      </w:r>
      <w:r>
        <w:t>shall generate a property in the namespace</w:t>
      </w:r>
      <w:r w:rsidR="00F05B7D">
        <w:t xml:space="preserve"> of the «Augments» realization</w:t>
      </w:r>
      <w:r>
        <w:t>.</w:t>
      </w:r>
    </w:p>
    <w:p w14:paraId="3E551FF6" w14:textId="43771159" w:rsidR="00E927AC" w:rsidRDefault="00E927AC" w:rsidP="00E927AC">
      <w:pPr>
        <w:pStyle w:val="BulletedText"/>
        <w:numPr>
          <w:ilvl w:val="1"/>
          <w:numId w:val="34"/>
        </w:numPr>
      </w:pPr>
      <w:r>
        <w:t xml:space="preserve">The name of the property shall be the </w:t>
      </w:r>
      <w:r w:rsidR="00F05B7D">
        <w:t xml:space="preserve">name of the Realization, or if it has no name, the </w:t>
      </w:r>
      <w:r>
        <w:t>name of the augmenting type with the suffix “Type” removed.</w:t>
      </w:r>
    </w:p>
    <w:p w14:paraId="18D85582" w14:textId="29C3FB32" w:rsidR="00E927AC" w:rsidRDefault="00E927AC" w:rsidP="00E927AC">
      <w:pPr>
        <w:pStyle w:val="BulletedText"/>
        <w:numPr>
          <w:ilvl w:val="1"/>
          <w:numId w:val="34"/>
        </w:numPr>
      </w:pPr>
      <w:r>
        <w:t xml:space="preserve">That property shall </w:t>
      </w:r>
      <w:r w:rsidR="00C93D4B">
        <w:t>subset</w:t>
      </w:r>
      <w:r>
        <w:t xml:space="preserve"> the augmentation point of the target of the “Augments» relation</w:t>
      </w:r>
      <w:r w:rsidR="00C93D4B">
        <w:t xml:space="preserve">. If </w:t>
      </w:r>
      <w:r w:rsidR="00F05B7D">
        <w:t>the augmenting property and the augmented type</w:t>
      </w:r>
      <w:r w:rsidR="00C93D4B">
        <w:t xml:space="preserve"> are in the same namespace, that subsetting will occur within the PropertyHolder corresponding to the augmentation point. Otherwise a new PropertyHolder will be generated, specializing the augmentation point PropertyHolder, to contain the subsetting property.</w:t>
      </w:r>
    </w:p>
    <w:p w14:paraId="79A3F5C8" w14:textId="77777777" w:rsidR="00396CAB" w:rsidRPr="00720DB0" w:rsidRDefault="00396CAB" w:rsidP="00720DB0">
      <w:pPr>
        <w:pStyle w:val="Heading5"/>
      </w:pPr>
      <w:r w:rsidRPr="00720DB0">
        <w:t>PSM to XML Schema Mapping</w:t>
      </w:r>
    </w:p>
    <w:p w14:paraId="221901BA" w14:textId="77777777" w:rsidR="00396CAB" w:rsidRDefault="00396CAB" w:rsidP="00396CAB">
      <w:pPr>
        <w:pStyle w:val="BulletedText"/>
      </w:pPr>
      <w:r>
        <w:t>A class in a PSM with the «AugmentationType» stereotype applied shall map to a complex type definition mapped with complex content and:</w:t>
      </w:r>
    </w:p>
    <w:p w14:paraId="34641104"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1E7EE231" w14:textId="31701B54" w:rsidR="00396CAB" w:rsidRDefault="00396CAB" w:rsidP="00944EA1">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Augmentation</w:t>
      </w:r>
      <w:r w:rsidRPr="00C72D59">
        <w:rPr>
          <w:rStyle w:val="CodeInline"/>
        </w:rPr>
        <w:t>Type</w:t>
      </w:r>
      <w:r>
        <w:t>.</w:t>
      </w:r>
    </w:p>
    <w:p w14:paraId="04B82521" w14:textId="77777777" w:rsidR="00396CAB" w:rsidRDefault="00396CAB" w:rsidP="00396CAB">
      <w:pPr>
        <w:pStyle w:val="Heading4"/>
      </w:pPr>
      <w:r>
        <w:t>Examples</w:t>
      </w:r>
    </w:p>
    <w:p w14:paraId="277526BA" w14:textId="77777777" w:rsidR="00396CAB" w:rsidRPr="00720DB0" w:rsidRDefault="00396CAB" w:rsidP="00720DB0">
      <w:pPr>
        <w:pStyle w:val="Heading5"/>
      </w:pPr>
      <w:r w:rsidRPr="00720DB0">
        <w:t>PIM Representation</w:t>
      </w:r>
    </w:p>
    <w:p w14:paraId="545B68D6" w14:textId="3BAF9768" w:rsidR="00396CAB" w:rsidRPr="00F237DB" w:rsidRDefault="00396CAB" w:rsidP="00396CAB">
      <w:pPr>
        <w:pStyle w:val="BodyText"/>
      </w:pPr>
      <w:r>
        <w:fldChar w:fldCharType="begin"/>
      </w:r>
      <w:r>
        <w:instrText xml:space="preserve"> REF _Ref316659427 \h </w:instrText>
      </w:r>
      <w:r>
        <w:fldChar w:fldCharType="separate"/>
      </w:r>
      <w:r w:rsidR="00B81ED7">
        <w:t xml:space="preserve">Figure </w:t>
      </w:r>
      <w:r w:rsidR="00B81ED7">
        <w:rPr>
          <w:noProof/>
        </w:rPr>
        <w:t>7</w:t>
      </w:r>
      <w:r w:rsidR="00B81ED7">
        <w:noBreakHyphen/>
      </w:r>
      <w:r w:rsidR="00B81ED7">
        <w:rPr>
          <w:noProof/>
        </w:rPr>
        <w:t>15</w:t>
      </w:r>
      <w:r>
        <w:fldChar w:fldCharType="end"/>
      </w:r>
      <w:r>
        <w:t xml:space="preserve"> shows an augmentation type represented as a UML class with the «AugmentationType» stereotype.</w:t>
      </w:r>
    </w:p>
    <w:p w14:paraId="51D1CD95" w14:textId="65A34991" w:rsidR="00396CAB" w:rsidRDefault="00842CE3" w:rsidP="00996FB1">
      <w:pPr>
        <w:pStyle w:val="BodyText"/>
      </w:pPr>
      <w:r>
        <w:rPr>
          <w:noProof/>
          <w:lang w:val="en-GB" w:eastAsia="en-GB"/>
        </w:rPr>
        <w:drawing>
          <wp:inline distT="0" distB="0" distL="0" distR="0" wp14:anchorId="6E6C239C" wp14:editId="6B2D23E7">
            <wp:extent cx="2763520" cy="831215"/>
            <wp:effectExtent l="0" t="0" r="5080" b="6985"/>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a:extLst>
                        <a:ext uri="{28A0092B-C50C-407E-A947-70E740481C1C}">
                          <a14:useLocalDpi xmlns:a14="http://schemas.microsoft.com/office/drawing/2010/main"/>
                        </a:ext>
                      </a:extLst>
                    </a:blip>
                    <a:srcRect/>
                    <a:stretch>
                      <a:fillRect/>
                    </a:stretch>
                  </pic:blipFill>
                  <pic:spPr bwMode="auto">
                    <a:xfrm>
                      <a:off x="0" y="0"/>
                      <a:ext cx="2763520" cy="831215"/>
                    </a:xfrm>
                    <a:prstGeom prst="rect">
                      <a:avLst/>
                    </a:prstGeom>
                    <a:noFill/>
                    <a:ln>
                      <a:noFill/>
                    </a:ln>
                  </pic:spPr>
                </pic:pic>
              </a:graphicData>
            </a:graphic>
          </wp:inline>
        </w:drawing>
      </w:r>
    </w:p>
    <w:p w14:paraId="78C89FEC" w14:textId="5DCA7AC2" w:rsidR="00396CAB" w:rsidRDefault="00396CAB" w:rsidP="00720DB0">
      <w:pPr>
        <w:pStyle w:val="Caption"/>
      </w:pPr>
      <w:bookmarkStart w:id="296" w:name="_Ref316659427"/>
      <w:r>
        <w:t xml:space="preserve">Figure </w:t>
      </w:r>
      <w:r w:rsidR="00333F36">
        <w:fldChar w:fldCharType="begin"/>
      </w:r>
      <w:r w:rsidR="00333F36">
        <w:instrText xml:space="preserve"> STYLEREF 1 \s </w:instrText>
      </w:r>
      <w:r w:rsidR="00333F36">
        <w:fldChar w:fldCharType="separate"/>
      </w:r>
      <w:r w:rsidR="00B81ED7">
        <w:rPr>
          <w:noProof/>
        </w:rPr>
        <w:t>7</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15</w:t>
      </w:r>
      <w:r w:rsidR="00333F36">
        <w:rPr>
          <w:noProof/>
        </w:rPr>
        <w:fldChar w:fldCharType="end"/>
      </w:r>
      <w:bookmarkEnd w:id="296"/>
      <w:r>
        <w:t xml:space="preserve"> Representation of an augmentation type as a UML class in a PIM</w:t>
      </w:r>
    </w:p>
    <w:p w14:paraId="2343527C" w14:textId="4A04A316" w:rsidR="00396CAB" w:rsidRDefault="00396CAB" w:rsidP="00396CAB">
      <w:pPr>
        <w:pStyle w:val="BodyText"/>
      </w:pPr>
      <w:r>
        <w:fldChar w:fldCharType="begin"/>
      </w:r>
      <w:r>
        <w:instrText xml:space="preserve"> REF _Ref316659848 \h </w:instrText>
      </w:r>
      <w:r>
        <w:fldChar w:fldCharType="separate"/>
      </w:r>
      <w:r w:rsidR="00B81ED7">
        <w:t xml:space="preserve">Figure </w:t>
      </w:r>
      <w:r w:rsidR="00B81ED7">
        <w:rPr>
          <w:noProof/>
        </w:rPr>
        <w:t>7</w:t>
      </w:r>
      <w:r w:rsidR="00B81ED7">
        <w:noBreakHyphen/>
      </w:r>
      <w:r w:rsidR="00B81ED7">
        <w:rPr>
          <w:noProof/>
        </w:rPr>
        <w:t>16</w:t>
      </w:r>
      <w:r>
        <w:fldChar w:fldCharType="end"/>
      </w:r>
      <w:r>
        <w:t xml:space="preserve"> shows the </w:t>
      </w:r>
      <w:r w:rsidR="002E6827">
        <w:t>augmentation of TelephoneNumber</w:t>
      </w:r>
      <w:r>
        <w:t xml:space="preserve"> </w:t>
      </w:r>
      <w:r w:rsidR="002E6827">
        <w:t>by Tele</w:t>
      </w:r>
      <w:r w:rsidR="008A4A63">
        <w:t>p</w:t>
      </w:r>
      <w:r w:rsidR="002E6827">
        <w:t>honeNumberAugmentation</w:t>
      </w:r>
      <w:r>
        <w:t xml:space="preserve"> using an «Augments» </w:t>
      </w:r>
      <w:r w:rsidR="008A4A63">
        <w:t>realization</w:t>
      </w:r>
      <w:r>
        <w:t>.</w:t>
      </w:r>
    </w:p>
    <w:p w14:paraId="68C01777" w14:textId="20873C40" w:rsidR="00F72F06" w:rsidRPr="00F237DB" w:rsidRDefault="008A4A63" w:rsidP="00996FB1">
      <w:pPr>
        <w:pStyle w:val="BodyText"/>
      </w:pPr>
      <w:r>
        <w:rPr>
          <w:noProof/>
          <w:lang w:val="en-GB" w:eastAsia="en-GB"/>
        </w:rPr>
        <w:lastRenderedPageBreak/>
        <w:drawing>
          <wp:inline distT="0" distB="0" distL="0" distR="0" wp14:anchorId="7F1F25DC" wp14:editId="68FC551E">
            <wp:extent cx="4241270" cy="2273016"/>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41270" cy="2273016"/>
                    </a:xfrm>
                    <a:prstGeom prst="rect">
                      <a:avLst/>
                    </a:prstGeom>
                  </pic:spPr>
                </pic:pic>
              </a:graphicData>
            </a:graphic>
          </wp:inline>
        </w:drawing>
      </w:r>
    </w:p>
    <w:p w14:paraId="2C5127D1" w14:textId="3195B8CE" w:rsidR="00396CAB" w:rsidRDefault="00396CAB" w:rsidP="00720DB0">
      <w:pPr>
        <w:pStyle w:val="Caption"/>
      </w:pPr>
      <w:bookmarkStart w:id="297" w:name="_Ref316659848"/>
      <w:r>
        <w:t xml:space="preserve">Figure </w:t>
      </w:r>
      <w:r w:rsidR="00333F36">
        <w:fldChar w:fldCharType="begin"/>
      </w:r>
      <w:r w:rsidR="00333F36">
        <w:instrText xml:space="preserve"> STYLEREF 1 \s </w:instrText>
      </w:r>
      <w:r w:rsidR="00333F36">
        <w:fldChar w:fldCharType="separate"/>
      </w:r>
      <w:r w:rsidR="00B81ED7">
        <w:rPr>
          <w:noProof/>
        </w:rPr>
        <w:t>7</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16</w:t>
      </w:r>
      <w:r w:rsidR="00333F36">
        <w:rPr>
          <w:noProof/>
        </w:rPr>
        <w:fldChar w:fldCharType="end"/>
      </w:r>
      <w:bookmarkEnd w:id="297"/>
      <w:r>
        <w:t xml:space="preserve"> Representation of augmentation in a PIM</w:t>
      </w:r>
    </w:p>
    <w:p w14:paraId="48AC2A29" w14:textId="77777777" w:rsidR="00D21F27" w:rsidRDefault="00D21F27" w:rsidP="00720DB0">
      <w:pPr>
        <w:pStyle w:val="Heading5"/>
      </w:pPr>
      <w:bookmarkStart w:id="298" w:name="_Ref317349755"/>
      <w:bookmarkStart w:id="299" w:name="_Ref316483946"/>
      <w:r>
        <w:t>PSM Representation</w:t>
      </w:r>
    </w:p>
    <w:p w14:paraId="3C795D7C" w14:textId="34192FA1" w:rsidR="008E036F" w:rsidRDefault="008E036F" w:rsidP="008E036F">
      <w:pPr>
        <w:pStyle w:val="BodyText"/>
      </w:pPr>
      <w:r>
        <w:fldChar w:fldCharType="begin"/>
      </w:r>
      <w:r>
        <w:instrText xml:space="preserve"> REF _Ref409528229 \h </w:instrText>
      </w:r>
      <w:r>
        <w:fldChar w:fldCharType="separate"/>
      </w:r>
      <w:r w:rsidR="00B81ED7">
        <w:t xml:space="preserve">Figure </w:t>
      </w:r>
      <w:r w:rsidR="00B81ED7">
        <w:rPr>
          <w:noProof/>
        </w:rPr>
        <w:t>7</w:t>
      </w:r>
      <w:r w:rsidR="00B81ED7">
        <w:noBreakHyphen/>
      </w:r>
      <w:r w:rsidR="00B81ED7">
        <w:rPr>
          <w:noProof/>
        </w:rPr>
        <w:t>17</w:t>
      </w:r>
      <w:r>
        <w:fldChar w:fldCharType="end"/>
      </w:r>
      <w:r>
        <w:t xml:space="preserve"> shows the PSM representation of the same model.</w:t>
      </w:r>
      <w:r w:rsidR="002E6827">
        <w:t xml:space="preserve"> Notice the explicit representation of augmentation points, and how the augmentation represented by «Augments» in the PIM generates </w:t>
      </w:r>
      <w:r w:rsidR="008A4A63">
        <w:t xml:space="preserve">an augmentation </w:t>
      </w:r>
      <w:r w:rsidR="002E6827">
        <w:t>property subsetting</w:t>
      </w:r>
      <w:r w:rsidR="008A4A63">
        <w:t xml:space="preserve"> the augmentation point</w:t>
      </w:r>
      <w:r w:rsidR="002E6827">
        <w:t xml:space="preserve"> in the PSM.</w:t>
      </w:r>
    </w:p>
    <w:p w14:paraId="2EF1624D" w14:textId="6819D543" w:rsidR="008A4A63" w:rsidRPr="008E036F" w:rsidRDefault="007F01EA" w:rsidP="008E036F">
      <w:pPr>
        <w:pStyle w:val="BodyText"/>
      </w:pPr>
      <w:r>
        <w:rPr>
          <w:noProof/>
          <w:lang w:val="en-GB" w:eastAsia="en-GB"/>
        </w:rPr>
        <w:drawing>
          <wp:inline distT="0" distB="0" distL="0" distR="0" wp14:anchorId="42175C7B" wp14:editId="0C4EEF03">
            <wp:extent cx="5943600" cy="16224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1622425"/>
                    </a:xfrm>
                    <a:prstGeom prst="rect">
                      <a:avLst/>
                    </a:prstGeom>
                  </pic:spPr>
                </pic:pic>
              </a:graphicData>
            </a:graphic>
          </wp:inline>
        </w:drawing>
      </w:r>
    </w:p>
    <w:p w14:paraId="41F2697B" w14:textId="56117638" w:rsidR="00D21F27" w:rsidRPr="00D21F27" w:rsidRDefault="008E036F" w:rsidP="008E036F">
      <w:pPr>
        <w:pStyle w:val="Caption"/>
      </w:pPr>
      <w:bookmarkStart w:id="300" w:name="_Ref409528229"/>
      <w:r>
        <w:t xml:space="preserve">Figure </w:t>
      </w:r>
      <w:r w:rsidR="00333F36">
        <w:fldChar w:fldCharType="begin"/>
      </w:r>
      <w:r w:rsidR="00333F36">
        <w:instrText xml:space="preserve"> STYLEREF 1 \s </w:instrText>
      </w:r>
      <w:r w:rsidR="00333F36">
        <w:fldChar w:fldCharType="separate"/>
      </w:r>
      <w:r w:rsidR="00B81ED7">
        <w:rPr>
          <w:noProof/>
        </w:rPr>
        <w:t>7</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17</w:t>
      </w:r>
      <w:r w:rsidR="00333F36">
        <w:rPr>
          <w:noProof/>
        </w:rPr>
        <w:fldChar w:fldCharType="end"/>
      </w:r>
      <w:bookmarkEnd w:id="300"/>
      <w:r>
        <w:t xml:space="preserve"> Representation of augmentation in a PSM</w:t>
      </w:r>
    </w:p>
    <w:p w14:paraId="407152DE" w14:textId="0FDA3A11" w:rsidR="00396CAB" w:rsidRPr="00720DB0" w:rsidRDefault="00396CAB" w:rsidP="00720DB0">
      <w:pPr>
        <w:pStyle w:val="Heading5"/>
      </w:pPr>
      <w:r w:rsidRPr="00720DB0">
        <w:t>XML Schema Representation</w:t>
      </w:r>
      <w:bookmarkEnd w:id="298"/>
    </w:p>
    <w:p w14:paraId="5684F599" w14:textId="193DDABA" w:rsidR="00396CAB" w:rsidRDefault="00396CAB" w:rsidP="00396CAB">
      <w:pPr>
        <w:pStyle w:val="BodyText"/>
      </w:pPr>
      <w:r>
        <w:t>The definition of the TelephoneNumberAugmentation type is represented in XML schema as follows:</w:t>
      </w:r>
    </w:p>
    <w:p w14:paraId="45CEDE73" w14:textId="1D05E9A7" w:rsidR="00396CAB" w:rsidRPr="00AF4702" w:rsidRDefault="00396CAB" w:rsidP="00720DB0">
      <w:pPr>
        <w:pStyle w:val="CodeText"/>
      </w:pPr>
      <w:r w:rsidRPr="00AF4702">
        <w:t>&lt;</w:t>
      </w:r>
      <w:r w:rsidR="00D60A14">
        <w:t>xs:</w:t>
      </w:r>
      <w:r w:rsidRPr="00AF4702">
        <w:t>complexType name=</w:t>
      </w:r>
      <w:r w:rsidR="00362559">
        <w:t>"</w:t>
      </w:r>
      <w:r w:rsidRPr="00AF4702">
        <w:t>TelephoneNumberAugmentationType</w:t>
      </w:r>
      <w:r w:rsidR="00362559">
        <w:t>"</w:t>
      </w:r>
      <w:r w:rsidRPr="00AF4702">
        <w:t>&gt;</w:t>
      </w:r>
    </w:p>
    <w:p w14:paraId="2C38C2E3" w14:textId="119E2280" w:rsidR="00396CAB" w:rsidRPr="00AF4702" w:rsidRDefault="00396CAB" w:rsidP="00720DB0">
      <w:pPr>
        <w:pStyle w:val="CodeText"/>
      </w:pPr>
      <w:r w:rsidRPr="00AF4702">
        <w:t xml:space="preserve">  &lt;</w:t>
      </w:r>
      <w:r w:rsidR="00D60A14">
        <w:t>xs:</w:t>
      </w:r>
      <w:r w:rsidRPr="00AF4702">
        <w:t>annotation&gt;</w:t>
      </w:r>
    </w:p>
    <w:p w14:paraId="09CD0835" w14:textId="5EF3DB03" w:rsidR="00396CAB" w:rsidRPr="00AF4702" w:rsidRDefault="00396CAB" w:rsidP="00720DB0">
      <w:pPr>
        <w:pStyle w:val="CodeText"/>
      </w:pPr>
      <w:r w:rsidRPr="00AF4702">
        <w:t xml:space="preserve">    &lt;</w:t>
      </w:r>
      <w:r w:rsidR="00D60A14">
        <w:t>xs:</w:t>
      </w:r>
      <w:r w:rsidRPr="00AF4702">
        <w:t>documentation&gt;</w:t>
      </w:r>
      <w:r w:rsidR="008A4A63" w:rsidRPr="008A4A63">
        <w:t>A data type that supplements TelephoneNumber.</w:t>
      </w:r>
      <w:r w:rsidRPr="00AF4702">
        <w:t>&lt;/</w:t>
      </w:r>
      <w:r w:rsidR="00D60A14">
        <w:t>xs:</w:t>
      </w:r>
      <w:r w:rsidRPr="00AF4702">
        <w:t>documentation&gt;</w:t>
      </w:r>
    </w:p>
    <w:p w14:paraId="19C089A9" w14:textId="1E9B6609" w:rsidR="00396CAB" w:rsidRPr="00AF4702" w:rsidRDefault="00396CAB" w:rsidP="00720DB0">
      <w:pPr>
        <w:pStyle w:val="CodeText"/>
      </w:pPr>
      <w:r w:rsidRPr="00AF4702">
        <w:t xml:space="preserve">  &lt;/</w:t>
      </w:r>
      <w:r w:rsidR="00D60A14">
        <w:t>xs:</w:t>
      </w:r>
      <w:r w:rsidRPr="00AF4702">
        <w:t>annotation&gt;</w:t>
      </w:r>
    </w:p>
    <w:p w14:paraId="0A6DD8E9" w14:textId="6602ED84" w:rsidR="00396CAB" w:rsidRPr="00AF4702" w:rsidRDefault="00396CAB" w:rsidP="00720DB0">
      <w:pPr>
        <w:pStyle w:val="CodeText"/>
      </w:pPr>
      <w:r w:rsidRPr="00AF4702">
        <w:t xml:space="preserve">  &lt;</w:t>
      </w:r>
      <w:r w:rsidR="00D60A14">
        <w:t>xs:</w:t>
      </w:r>
      <w:r w:rsidRPr="00AF4702">
        <w:t>complexContent&gt;</w:t>
      </w:r>
    </w:p>
    <w:p w14:paraId="3327252F" w14:textId="6527AD46" w:rsidR="00396CAB" w:rsidRPr="00AF4702" w:rsidRDefault="00396CAB" w:rsidP="00720DB0">
      <w:pPr>
        <w:pStyle w:val="CodeText"/>
      </w:pPr>
      <w:r w:rsidRPr="00AF4702">
        <w:t xml:space="preserve">    &lt;</w:t>
      </w:r>
      <w:r w:rsidR="00D60A14">
        <w:t>xs:</w:t>
      </w:r>
      <w:r w:rsidRPr="00AF4702">
        <w:t>extension base=</w:t>
      </w:r>
      <w:r w:rsidR="00362559">
        <w:t>"</w:t>
      </w:r>
      <w:r w:rsidRPr="00AF4702">
        <w:t>s</w:t>
      </w:r>
      <w:r w:rsidR="0085359D">
        <w:t>tructures</w:t>
      </w:r>
      <w:r w:rsidRPr="00AF4702">
        <w:t>:AugmentationType</w:t>
      </w:r>
      <w:r w:rsidR="00362559">
        <w:t>"</w:t>
      </w:r>
      <w:r w:rsidRPr="00AF4702">
        <w:t>&gt;</w:t>
      </w:r>
    </w:p>
    <w:p w14:paraId="7FCA3AEF" w14:textId="36F92F19" w:rsidR="00396CAB" w:rsidRPr="00AF4702" w:rsidRDefault="00396CAB" w:rsidP="00720DB0">
      <w:pPr>
        <w:pStyle w:val="CodeText"/>
      </w:pPr>
      <w:r w:rsidRPr="00AF4702">
        <w:t xml:space="preserve">      &lt;</w:t>
      </w:r>
      <w:r w:rsidR="00D60A14">
        <w:t>xs:</w:t>
      </w:r>
      <w:r w:rsidRPr="00AF4702">
        <w:t>sequence&gt;</w:t>
      </w:r>
    </w:p>
    <w:p w14:paraId="0C43F23E" w14:textId="15AAF63E" w:rsidR="00396CAB" w:rsidRDefault="00396CAB" w:rsidP="00720DB0">
      <w:pPr>
        <w:pStyle w:val="CodeText"/>
      </w:pPr>
      <w:r w:rsidRPr="00AF4702">
        <w:t xml:space="preserve">        &lt;</w:t>
      </w:r>
      <w:r w:rsidR="00D60A14">
        <w:t>xs:</w:t>
      </w:r>
      <w:r w:rsidRPr="00AF4702">
        <w:t>element maxOccurs=</w:t>
      </w:r>
      <w:r w:rsidR="00362559">
        <w:t>"</w:t>
      </w:r>
      <w:r w:rsidRPr="00AF4702">
        <w:t>unbounded</w:t>
      </w:r>
      <w:r w:rsidR="00362559">
        <w:t>"</w:t>
      </w:r>
      <w:r w:rsidRPr="00AF4702">
        <w:t xml:space="preserve"> minOccurs=</w:t>
      </w:r>
      <w:r w:rsidR="00362559">
        <w:t>"</w:t>
      </w:r>
      <w:r w:rsidRPr="00AF4702">
        <w:t>0</w:t>
      </w:r>
      <w:r w:rsidR="00362559">
        <w:t>"</w:t>
      </w:r>
      <w:r w:rsidRPr="00AF4702">
        <w:t xml:space="preserve"> </w:t>
      </w:r>
    </w:p>
    <w:p w14:paraId="25B0DB1D" w14:textId="352113B5" w:rsidR="00396CAB" w:rsidRPr="00AF4702" w:rsidRDefault="00396CAB" w:rsidP="00720DB0">
      <w:pPr>
        <w:pStyle w:val="CodeText"/>
      </w:pPr>
      <w:r>
        <w:tab/>
      </w:r>
      <w:r>
        <w:tab/>
      </w:r>
      <w:r>
        <w:tab/>
      </w:r>
      <w:r>
        <w:tab/>
      </w:r>
      <w:r w:rsidRPr="00AF4702">
        <w:t>ref=</w:t>
      </w:r>
      <w:r w:rsidR="00362559">
        <w:t>"</w:t>
      </w:r>
      <w:r w:rsidRPr="00AF4702">
        <w:t>tns:TelephoneCategoryDescriptionText</w:t>
      </w:r>
      <w:r w:rsidR="00362559">
        <w:t>"</w:t>
      </w:r>
      <w:r w:rsidRPr="00AF4702">
        <w:t>/&gt;</w:t>
      </w:r>
    </w:p>
    <w:p w14:paraId="0CD2AFEB" w14:textId="7B0478C1" w:rsidR="00396CAB" w:rsidRPr="00AF4702" w:rsidRDefault="00396CAB" w:rsidP="00720DB0">
      <w:pPr>
        <w:pStyle w:val="CodeText"/>
      </w:pPr>
      <w:r w:rsidRPr="00AF4702">
        <w:t xml:space="preserve">      &lt;/</w:t>
      </w:r>
      <w:r w:rsidR="00D60A14">
        <w:t>xs:</w:t>
      </w:r>
      <w:r w:rsidRPr="00AF4702">
        <w:t>sequence&gt;</w:t>
      </w:r>
    </w:p>
    <w:p w14:paraId="09B38FAF" w14:textId="1CEBEF62" w:rsidR="00396CAB" w:rsidRPr="00AF4702" w:rsidRDefault="00396CAB" w:rsidP="00720DB0">
      <w:pPr>
        <w:pStyle w:val="CodeText"/>
      </w:pPr>
      <w:r w:rsidRPr="00AF4702">
        <w:t xml:space="preserve">    &lt;/</w:t>
      </w:r>
      <w:r w:rsidR="00D60A14">
        <w:t>xs:</w:t>
      </w:r>
      <w:r w:rsidRPr="00AF4702">
        <w:t>extension&gt;</w:t>
      </w:r>
    </w:p>
    <w:p w14:paraId="489BE0B9" w14:textId="3C495936" w:rsidR="00396CAB" w:rsidRDefault="00396CAB" w:rsidP="00720DB0">
      <w:pPr>
        <w:pStyle w:val="CodeText"/>
      </w:pPr>
      <w:r w:rsidRPr="00AF4702">
        <w:t xml:space="preserve">  &lt;/</w:t>
      </w:r>
      <w:r w:rsidR="00D60A14">
        <w:t>xs:</w:t>
      </w:r>
      <w:r w:rsidRPr="00AF4702">
        <w:t>complexContent&gt;</w:t>
      </w:r>
    </w:p>
    <w:p w14:paraId="1F09033C" w14:textId="77777777" w:rsidR="00396CAB" w:rsidRDefault="00396CAB" w:rsidP="00720DB0">
      <w:pPr>
        <w:pStyle w:val="CodeText"/>
      </w:pPr>
      <w:r>
        <w:t xml:space="preserve">  ...</w:t>
      </w:r>
    </w:p>
    <w:p w14:paraId="37CDC919" w14:textId="70758C0E" w:rsidR="00396CAB" w:rsidRPr="00AF4702" w:rsidRDefault="00396CAB" w:rsidP="00720DB0">
      <w:pPr>
        <w:pStyle w:val="CodeText"/>
      </w:pPr>
      <w:r>
        <w:t>&lt;/</w:t>
      </w:r>
      <w:r w:rsidR="00D60A14">
        <w:t>xs:</w:t>
      </w:r>
      <w:r>
        <w:t>complexType&gt;</w:t>
      </w:r>
    </w:p>
    <w:p w14:paraId="6CA895AD" w14:textId="1F513858" w:rsidR="00396CAB" w:rsidRDefault="00396CAB" w:rsidP="00396CAB">
      <w:pPr>
        <w:pStyle w:val="BodyText"/>
      </w:pPr>
      <w:r>
        <w:lastRenderedPageBreak/>
        <w:t>Its use</w:t>
      </w:r>
      <w:r w:rsidR="00B222D2">
        <w:t xml:space="preserve"> as an augmentation</w:t>
      </w:r>
      <w:r w:rsidR="002E6827">
        <w:t xml:space="preserve"> </w:t>
      </w:r>
      <w:r>
        <w:t>is represented as follows:</w:t>
      </w:r>
    </w:p>
    <w:p w14:paraId="2FA24733" w14:textId="38FA6A72" w:rsidR="00396CAB" w:rsidRPr="00AF4702" w:rsidRDefault="00396CAB" w:rsidP="00B222D2">
      <w:pPr>
        <w:pStyle w:val="CodeText"/>
      </w:pPr>
      <w:r w:rsidRPr="00AF4702">
        <w:t>&lt;</w:t>
      </w:r>
      <w:r w:rsidR="00D60A14">
        <w:t>xs:</w:t>
      </w:r>
      <w:r w:rsidRPr="00AF4702">
        <w:t>element name=</w:t>
      </w:r>
      <w:r w:rsidR="00362559">
        <w:t>"</w:t>
      </w:r>
      <w:r w:rsidRPr="00AF4702">
        <w:t>TelephoneNumberAugmentation</w:t>
      </w:r>
      <w:r w:rsidR="00362559">
        <w:t>"</w:t>
      </w:r>
      <w:r w:rsidRPr="00AF4702">
        <w:t xml:space="preserve"> </w:t>
      </w:r>
      <w:r w:rsidR="00B222D2">
        <w:br/>
        <w:t xml:space="preserve">     </w:t>
      </w:r>
      <w:r w:rsidRPr="00AF4702">
        <w:t>nillable=</w:t>
      </w:r>
      <w:r w:rsidR="00362559">
        <w:t>"</w:t>
      </w:r>
      <w:r w:rsidRPr="00AF4702">
        <w:t>false</w:t>
      </w:r>
      <w:r w:rsidR="00362559">
        <w:t>"</w:t>
      </w:r>
      <w:r>
        <w:t xml:space="preserve"> </w:t>
      </w:r>
      <w:r w:rsidR="00B222D2">
        <w:br/>
        <w:t xml:space="preserve">     </w:t>
      </w:r>
      <w:r w:rsidRPr="00AF4702">
        <w:t>substitutionGroup=</w:t>
      </w:r>
      <w:r w:rsidR="00362559">
        <w:t>"</w:t>
      </w:r>
      <w:r w:rsidR="00A12041">
        <w:t>nc:TelephoneNumberAugmentationPoint</w:t>
      </w:r>
      <w:r w:rsidR="00362559">
        <w:t>"</w:t>
      </w:r>
      <w:r w:rsidR="00B222D2">
        <w:br/>
        <w:t xml:space="preserve">     </w:t>
      </w:r>
      <w:r w:rsidRPr="00AF4702">
        <w:t>type=</w:t>
      </w:r>
      <w:r w:rsidR="00362559">
        <w:t>"</w:t>
      </w:r>
      <w:r w:rsidRPr="00AF4702">
        <w:t>tns:TelephoneNumberAugmentationType</w:t>
      </w:r>
      <w:r w:rsidR="00362559">
        <w:t>"</w:t>
      </w:r>
      <w:r w:rsidRPr="00AF4702">
        <w:t>&gt;</w:t>
      </w:r>
    </w:p>
    <w:p w14:paraId="7F923AE7" w14:textId="4E5BAE05" w:rsidR="00396CAB" w:rsidRPr="00AF4702" w:rsidRDefault="00396CAB" w:rsidP="00720DB0">
      <w:pPr>
        <w:pStyle w:val="CodeText"/>
      </w:pPr>
      <w:r w:rsidRPr="00AF4702">
        <w:t xml:space="preserve">  &lt;</w:t>
      </w:r>
      <w:r w:rsidR="00D60A14">
        <w:t>xs:</w:t>
      </w:r>
      <w:r w:rsidRPr="00AF4702">
        <w:t>annotation&gt;</w:t>
      </w:r>
    </w:p>
    <w:p w14:paraId="0FC2C84B" w14:textId="3FE5D5ED" w:rsidR="00396CAB" w:rsidRPr="00AF4702" w:rsidRDefault="00396CAB" w:rsidP="00720DB0">
      <w:pPr>
        <w:pStyle w:val="CodeText"/>
      </w:pPr>
      <w:r w:rsidRPr="00AF4702">
        <w:t xml:space="preserve">    &lt;</w:t>
      </w:r>
      <w:r w:rsidR="00D60A14">
        <w:t>xs:</w:t>
      </w:r>
      <w:r w:rsidR="00B222D2">
        <w:t>documentation&gt;Additional information about a telephone number</w:t>
      </w:r>
      <w:r w:rsidRPr="00AF4702">
        <w:t>&lt;/</w:t>
      </w:r>
      <w:r w:rsidR="00D60A14">
        <w:t>xs:</w:t>
      </w:r>
      <w:r w:rsidRPr="00AF4702">
        <w:t>documentation&gt;</w:t>
      </w:r>
    </w:p>
    <w:p w14:paraId="3E8A9773" w14:textId="6F74EC56" w:rsidR="00396CAB" w:rsidRPr="00AF4702" w:rsidRDefault="00396CAB" w:rsidP="00720DB0">
      <w:pPr>
        <w:pStyle w:val="CodeText"/>
      </w:pPr>
      <w:r w:rsidRPr="00AF4702">
        <w:t xml:space="preserve">  &lt;/</w:t>
      </w:r>
      <w:r w:rsidR="00D60A14">
        <w:t>xs:</w:t>
      </w:r>
      <w:r w:rsidRPr="00AF4702">
        <w:t>annotation&gt;</w:t>
      </w:r>
    </w:p>
    <w:p w14:paraId="65E0E513" w14:textId="311EAE2B" w:rsidR="00396CAB" w:rsidRPr="00AF4702" w:rsidRDefault="00396CAB" w:rsidP="00720DB0">
      <w:pPr>
        <w:pStyle w:val="CodeText"/>
      </w:pPr>
      <w:bookmarkStart w:id="301" w:name="_17_0_3_24a0131_1320573962559_38145_3593"/>
      <w:r w:rsidRPr="00AF4702">
        <w:t>&lt;/</w:t>
      </w:r>
      <w:r w:rsidR="00D60A14">
        <w:t>xs:</w:t>
      </w:r>
      <w:r w:rsidRPr="00AF4702">
        <w:t>element&gt;</w:t>
      </w:r>
      <w:bookmarkEnd w:id="301"/>
    </w:p>
    <w:p w14:paraId="7FC102FC" w14:textId="77777777" w:rsidR="00396CAB" w:rsidRDefault="00396CAB" w:rsidP="007B4D6D">
      <w:pPr>
        <w:pStyle w:val="Heading3"/>
      </w:pPr>
      <w:bookmarkStart w:id="302" w:name="_Ref317349757"/>
      <w:bookmarkStart w:id="303" w:name="_Toc364003714"/>
      <w:bookmarkStart w:id="304" w:name="_Toc426452223"/>
      <w:r>
        <w:t>Adapter Types</w:t>
      </w:r>
      <w:bookmarkEnd w:id="299"/>
      <w:bookmarkEnd w:id="302"/>
      <w:bookmarkEnd w:id="303"/>
      <w:bookmarkEnd w:id="304"/>
    </w:p>
    <w:p w14:paraId="2A9C6BC5" w14:textId="77777777" w:rsidR="00396CAB" w:rsidRDefault="00396CAB" w:rsidP="00396CAB">
      <w:pPr>
        <w:pStyle w:val="Heading4"/>
      </w:pPr>
      <w:r>
        <w:t>Background</w:t>
      </w:r>
    </w:p>
    <w:p w14:paraId="4DDF1F89" w14:textId="61EAEBAC" w:rsidR="00396CAB" w:rsidRDefault="00396CAB" w:rsidP="00720DB0">
      <w:pPr>
        <w:pStyle w:val="BodyText"/>
      </w:pPr>
      <w:r w:rsidRPr="00765776">
        <w:t xml:space="preserve">An </w:t>
      </w:r>
      <w:r w:rsidRPr="00765776">
        <w:rPr>
          <w:bCs/>
          <w:i/>
        </w:rPr>
        <w:t>adapter type</w:t>
      </w:r>
      <w:r w:rsidRPr="00765776">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r>
        <w:t xml:space="preserve"> [NIEM-NDR</w:t>
      </w:r>
      <w:r w:rsidR="00AF44DF">
        <w:t xml:space="preserve">] </w:t>
      </w:r>
      <w:hyperlink r:id="rId127" w:anchor="section_10.2.3" w:history="1">
        <w:r w:rsidR="00AF44DF" w:rsidRPr="00AF44DF">
          <w:rPr>
            <w:rStyle w:val="Hyperlink"/>
          </w:rPr>
          <w:t>Section</w:t>
        </w:r>
        <w:r w:rsidRPr="00AF44DF">
          <w:rPr>
            <w:rStyle w:val="Hyperlink"/>
          </w:rPr>
          <w:t xml:space="preserve"> </w:t>
        </w:r>
        <w:r w:rsidR="00493AC1" w:rsidRPr="00AF44DF">
          <w:rPr>
            <w:rStyle w:val="Hyperlink"/>
          </w:rPr>
          <w:t>10.2.3</w:t>
        </w:r>
      </w:hyperlink>
      <w:r w:rsidR="00AF44DF">
        <w:t>.</w:t>
      </w:r>
    </w:p>
    <w:p w14:paraId="03C9A2BD" w14:textId="77777777" w:rsidR="00396CAB" w:rsidRDefault="00396CAB" w:rsidP="00396CAB">
      <w:pPr>
        <w:pStyle w:val="Heading4"/>
      </w:pPr>
      <w:r>
        <w:t>Representation</w:t>
      </w:r>
    </w:p>
    <w:p w14:paraId="6974E993" w14:textId="77777777" w:rsidR="00396CAB" w:rsidRPr="00720DB0" w:rsidRDefault="00396CAB" w:rsidP="00720DB0">
      <w:pPr>
        <w:pStyle w:val="Heading5"/>
      </w:pPr>
      <w:r w:rsidRPr="00720DB0">
        <w:t>Common</w:t>
      </w:r>
    </w:p>
    <w:p w14:paraId="4531A017" w14:textId="77777777" w:rsidR="0041250C" w:rsidRDefault="00396CAB" w:rsidP="0041250C">
      <w:pPr>
        <w:pStyle w:val="BodyText"/>
      </w:pPr>
      <w:r>
        <w:t xml:space="preserve">A NIEM model may reference other </w:t>
      </w:r>
      <w:r>
        <w:rPr>
          <w:i/>
        </w:rPr>
        <w:t>external</w:t>
      </w:r>
      <w:r>
        <w:t xml:space="preserve"> models that are not defined using </w:t>
      </w:r>
      <w:r w:rsidR="00443B47">
        <w:t>NIEM-UML</w:t>
      </w:r>
      <w:r>
        <w:t xml:space="preserve">. However, reference to external model elements is restricted to </w:t>
      </w:r>
      <w:r w:rsidRPr="00320F59">
        <w:t xml:space="preserve">adapter </w:t>
      </w:r>
      <w:r>
        <w:t>types</w:t>
      </w:r>
      <w:r w:rsidRPr="00320F59">
        <w:t xml:space="preserve"> </w:t>
      </w:r>
      <w:r>
        <w:t xml:space="preserve">within NIEM. An adapter type is represented as a UML class with the «AdapterType» stereotype applied. All properties of such a class shall be defined </w:t>
      </w:r>
      <w:r w:rsidRPr="00320F59">
        <w:rPr>
          <w:i/>
        </w:rPr>
        <w:t>only</w:t>
      </w:r>
      <w:r>
        <w:t xml:space="preserve"> in terms of external model elements. The class shall not be a generalization of any other class. Within a PIM, an «AdapterType» class may be used in the same way as any other class representing a NIEM complex type.</w:t>
      </w:r>
    </w:p>
    <w:p w14:paraId="1BD77D95" w14:textId="0C60126F" w:rsidR="0041250C" w:rsidRDefault="0041250C" w:rsidP="0041250C">
      <w:pPr>
        <w:pStyle w:val="BodyText"/>
      </w:pPr>
      <w:r>
        <w:t xml:space="preserve">Unlike any other NIEM type, an «AdapterType» class may have properties with a type that is defined outside of a «Namespace» package marked </w:t>
      </w:r>
      <w:r w:rsidR="007F6B2E">
        <w:t>with i</w:t>
      </w:r>
      <w:r>
        <w:t>sConformant</w:t>
      </w:r>
      <w:r w:rsidR="007F6B2E">
        <w:t>=true</w:t>
      </w:r>
      <w:r>
        <w:t xml:space="preserve"> and may have properties which have «Reference</w:t>
      </w:r>
      <w:r w:rsidR="00AF44DF">
        <w:t>s</w:t>
      </w:r>
      <w:r>
        <w:t xml:space="preserve">» realizations to </w:t>
      </w:r>
      <w:r w:rsidR="007F6B2E">
        <w:t>elements</w:t>
      </w:r>
      <w:r>
        <w:t xml:space="preserve"> defined outside of a </w:t>
      </w:r>
      <w:r w:rsidR="007F6B2E">
        <w:t>«Namespace» package marked as isConformant=true</w:t>
      </w:r>
      <w:r>
        <w:t>.</w:t>
      </w:r>
    </w:p>
    <w:p w14:paraId="34F96DD5" w14:textId="77777777" w:rsidR="00396CAB" w:rsidRPr="00720DB0" w:rsidRDefault="00396CAB" w:rsidP="00720DB0">
      <w:pPr>
        <w:pStyle w:val="Heading5"/>
      </w:pPr>
      <w:r w:rsidRPr="00720DB0">
        <w:t>PIM</w:t>
      </w:r>
    </w:p>
    <w:p w14:paraId="5FF760C4" w14:textId="0D98AF82"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B81ED7">
        <w:t>7.3.2.2</w:t>
      </w:r>
      <w:r>
        <w:fldChar w:fldCharType="end"/>
      </w:r>
      <w:r>
        <w:t>), the properties of a</w:t>
      </w:r>
      <w:r w:rsidR="0041250C">
        <w:t>n</w:t>
      </w:r>
      <w:r>
        <w:t xml:space="preserve"> «</w:t>
      </w:r>
      <w:r w:rsidR="0041250C">
        <w:t>Adapter</w:t>
      </w:r>
      <w:r>
        <w:t>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_Ref408477163 \r \h </w:instrText>
      </w:r>
      <w:r w:rsidR="00AF44DF">
        <w:fldChar w:fldCharType="separate"/>
      </w:r>
      <w:r w:rsidR="00B81ED7">
        <w:t>7.5</w:t>
      </w:r>
      <w:r w:rsidR="00AF44DF">
        <w:fldChar w:fldCharType="end"/>
      </w:r>
      <w:r>
        <w:t>.</w:t>
      </w:r>
    </w:p>
    <w:p w14:paraId="3048179F" w14:textId="77777777" w:rsidR="00396CAB" w:rsidRPr="00720DB0" w:rsidRDefault="00396CAB" w:rsidP="00720DB0">
      <w:pPr>
        <w:pStyle w:val="Heading5"/>
      </w:pPr>
      <w:r w:rsidRPr="00720DB0">
        <w:t>PSM</w:t>
      </w:r>
    </w:p>
    <w:p w14:paraId="58BEEF20" w14:textId="77777777" w:rsidR="00396CAB" w:rsidRPr="00A17B86" w:rsidRDefault="00396CAB" w:rsidP="00396CAB">
      <w:pPr>
        <w:pStyle w:val="BodyText"/>
      </w:pPr>
      <w:r>
        <w:t>An «AdapterType» class represents a NIEM adapter type that is implemented in XML Schema as a complex type definition with complex content. References to external model elements in the definition of the properties of an «AdapterType» class are implemented as references to external schema components from the content of the complex type definition represented by the class.</w:t>
      </w:r>
    </w:p>
    <w:p w14:paraId="2FE87997" w14:textId="77777777" w:rsidR="00396CAB" w:rsidRDefault="00396CAB" w:rsidP="00720DB0">
      <w:pPr>
        <w:pStyle w:val="BodyText"/>
      </w:pPr>
      <w:r>
        <w:rPr>
          <w:b/>
        </w:rPr>
        <w:t>NOTE.</w:t>
      </w:r>
      <w:r>
        <w:t xml:space="preserve"> In order for the PSM to be properly mapped to an XML schema, any external model referenced by an adapter type in the PIM must have a corresponding XML schema representation.</w:t>
      </w:r>
    </w:p>
    <w:p w14:paraId="048D5CF7" w14:textId="77777777" w:rsidR="00396CAB" w:rsidRDefault="00396CAB" w:rsidP="00396CAB">
      <w:pPr>
        <w:pStyle w:val="Heading4"/>
      </w:pPr>
      <w:r>
        <w:t>Mapping Summary</w:t>
      </w:r>
    </w:p>
    <w:p w14:paraId="3E3431AB" w14:textId="77777777" w:rsidR="00396CAB" w:rsidRPr="00720DB0" w:rsidRDefault="00396CAB" w:rsidP="00720DB0">
      <w:pPr>
        <w:pStyle w:val="Heading5"/>
      </w:pPr>
      <w:r w:rsidRPr="00720DB0">
        <w:t>PIM to PSM Mapping</w:t>
      </w:r>
    </w:p>
    <w:p w14:paraId="736240F7" w14:textId="77777777" w:rsidR="00396CAB" w:rsidRDefault="00396CAB" w:rsidP="00396CAB">
      <w:pPr>
        <w:pStyle w:val="BulletedText"/>
      </w:pPr>
      <w:r>
        <w:t>A class in a PIM with the «AdapterType» stereotype applied shall map to a corresponding class in the PSM with the «AdapterType» stereotype applied.</w:t>
      </w:r>
    </w:p>
    <w:p w14:paraId="1B632763" w14:textId="77777777" w:rsidR="00396CAB" w:rsidRDefault="00396CAB" w:rsidP="00396CAB">
      <w:pPr>
        <w:pStyle w:val="BulletedText"/>
      </w:pPr>
      <w:r>
        <w:t>If a class in a PIM has the «AdapterType» stereotype applied but not the «ReferenceName» stereotype, then its NIEM name is determined as follows:</w:t>
      </w:r>
    </w:p>
    <w:p w14:paraId="45EACAEB" w14:textId="6529BD13" w:rsidR="00396CAB" w:rsidRDefault="00396CAB" w:rsidP="001D27DD">
      <w:pPr>
        <w:pStyle w:val="BulletedText"/>
        <w:numPr>
          <w:ilvl w:val="1"/>
          <w:numId w:val="2"/>
        </w:numPr>
      </w:pPr>
      <w:r>
        <w:lastRenderedPageBreak/>
        <w:t xml:space="preserve">If the PIM class name ends in </w:t>
      </w:r>
      <w:r w:rsidR="00C14211">
        <w:t>“</w:t>
      </w:r>
      <w:r>
        <w:t>AdapterType</w:t>
      </w:r>
      <w:r w:rsidR="00C14211">
        <w:t>”</w:t>
      </w:r>
      <w:r>
        <w:t>, then the NIEM name shall be the same as the PIM class name.</w:t>
      </w:r>
    </w:p>
    <w:p w14:paraId="5B777DEC" w14:textId="423F2CC4" w:rsidR="00396CAB" w:rsidRDefault="00396CAB" w:rsidP="001D27DD">
      <w:pPr>
        <w:pStyle w:val="BulletedText"/>
        <w:numPr>
          <w:ilvl w:val="1"/>
          <w:numId w:val="2"/>
        </w:numPr>
      </w:pPr>
      <w:r>
        <w:t xml:space="preserve">If the PIM class name ends in </w:t>
      </w:r>
      <w:r w:rsidR="00C14211">
        <w:t>“</w:t>
      </w:r>
      <w:r>
        <w:t>Adapter</w:t>
      </w:r>
      <w:r w:rsidR="00C14211">
        <w:t>”</w:t>
      </w:r>
      <w:r>
        <w:t xml:space="preserve">, then the NIEM name shall be the PIM class name with </w:t>
      </w:r>
      <w:r w:rsidR="00C14211">
        <w:t>“</w:t>
      </w:r>
      <w:r>
        <w:t>Type</w:t>
      </w:r>
      <w:r w:rsidR="00C14211">
        <w:t>”</w:t>
      </w:r>
      <w:r>
        <w:t xml:space="preserve"> appended.</w:t>
      </w:r>
    </w:p>
    <w:p w14:paraId="1226BDCC" w14:textId="01631F37" w:rsidR="00396CAB" w:rsidRDefault="00396CAB" w:rsidP="001D27DD">
      <w:pPr>
        <w:pStyle w:val="BulletedText"/>
        <w:numPr>
          <w:ilvl w:val="1"/>
          <w:numId w:val="2"/>
        </w:numPr>
      </w:pPr>
      <w:r>
        <w:t xml:space="preserve">Otherwise, the NIEM name shall be the PIM class name with </w:t>
      </w:r>
      <w:r w:rsidR="00C14211">
        <w:t>“</w:t>
      </w:r>
      <w:r>
        <w:t>AdapterType</w:t>
      </w:r>
      <w:r w:rsidR="00C14211">
        <w:t>”</w:t>
      </w:r>
      <w:r>
        <w:t xml:space="preserve"> appended.</w:t>
      </w:r>
    </w:p>
    <w:p w14:paraId="734C06A2" w14:textId="77777777" w:rsidR="00396CAB" w:rsidRPr="00720DB0" w:rsidRDefault="00396CAB" w:rsidP="00720DB0">
      <w:pPr>
        <w:pStyle w:val="Heading5"/>
      </w:pPr>
      <w:r w:rsidRPr="00720DB0">
        <w:t>PSM to XML Schema Mapping</w:t>
      </w:r>
    </w:p>
    <w:p w14:paraId="46A778A6" w14:textId="5795E020" w:rsidR="00396CAB" w:rsidRPr="00E70B18" w:rsidRDefault="00396CAB" w:rsidP="00396CAB">
      <w:pPr>
        <w:pStyle w:val="BulletedText"/>
      </w:pPr>
      <w:r>
        <w:t xml:space="preserve">A class in a PSM with the «AdapterType» stereotype applied shall be mapped the same way as for an «ObjectType» class (see Subclause </w:t>
      </w:r>
      <w:r>
        <w:fldChar w:fldCharType="begin"/>
      </w:r>
      <w:r>
        <w:instrText xml:space="preserve"> REF _Ref317347137 \r \h </w:instrText>
      </w:r>
      <w:r>
        <w:fldChar w:fldCharType="separate"/>
      </w:r>
      <w:r w:rsidR="00B81ED7">
        <w:t>7.3.2.3</w:t>
      </w:r>
      <w:r>
        <w:fldChar w:fldCharType="end"/>
      </w:r>
      <w:r>
        <w:t>), except that the complex type definition mapped from the class has a</w:t>
      </w:r>
      <w:r w:rsidR="00EC73BF">
        <w:t>n</w:t>
      </w:r>
      <w:r>
        <w:t xml:space="preserve"> </w:t>
      </w:r>
      <w:r w:rsidR="00D60A14">
        <w:rPr>
          <w:rStyle w:val="CodeInline"/>
        </w:rPr>
        <w:t>xs:</w:t>
      </w:r>
      <w:r w:rsidRPr="004E6CD0">
        <w:rPr>
          <w:rStyle w:val="CodeInline"/>
        </w:rPr>
        <w:t>complexType/</w:t>
      </w:r>
      <w:r w:rsidR="00EC73BF">
        <w:rPr>
          <w:rStyle w:val="CodeInline"/>
        </w:rPr>
        <w:t>@</w:t>
      </w:r>
      <w:r w:rsidRPr="004E6CD0">
        <w:rPr>
          <w:rStyle w:val="CodeInline"/>
        </w:rPr>
        <w:t>appInfo:</w:t>
      </w:r>
      <w:r w:rsidR="00EC73BF">
        <w:rPr>
          <w:rStyle w:val="CodeInline"/>
        </w:rPr>
        <w:t>e</w:t>
      </w:r>
      <w:r w:rsidRPr="004E6CD0">
        <w:rPr>
          <w:rStyle w:val="CodeInline"/>
        </w:rPr>
        <w:t>xternalAdapterTypeIndicator</w:t>
      </w:r>
      <w:r>
        <w:t xml:space="preserve"> </w:t>
      </w:r>
      <w:r w:rsidR="00EC73BF">
        <w:t>attribute</w:t>
      </w:r>
      <w:r>
        <w:t xml:space="preserve"> with value </w:t>
      </w:r>
      <w:r w:rsidRPr="004E6CD0">
        <w:rPr>
          <w:rStyle w:val="CodeInline"/>
        </w:rPr>
        <w:t>true</w:t>
      </w:r>
      <w:r>
        <w:t>.</w:t>
      </w:r>
    </w:p>
    <w:p w14:paraId="21CC65A1" w14:textId="77777777" w:rsidR="00396CAB" w:rsidRDefault="00396CAB" w:rsidP="00396CAB">
      <w:pPr>
        <w:pStyle w:val="Heading4"/>
      </w:pPr>
      <w:r>
        <w:t>Example</w:t>
      </w:r>
    </w:p>
    <w:p w14:paraId="3963857D" w14:textId="77777777" w:rsidR="00396CAB" w:rsidRPr="00720DB0" w:rsidRDefault="00396CAB" w:rsidP="00720DB0">
      <w:pPr>
        <w:pStyle w:val="Heading5"/>
      </w:pPr>
      <w:r w:rsidRPr="00720DB0">
        <w:t>PSM Representation</w:t>
      </w:r>
    </w:p>
    <w:p w14:paraId="3A04E87F" w14:textId="692AB253" w:rsidR="00396CAB" w:rsidRPr="004E6CD0" w:rsidRDefault="00396CAB" w:rsidP="00396CAB">
      <w:pPr>
        <w:pStyle w:val="BodyText"/>
      </w:pPr>
      <w:r>
        <w:fldChar w:fldCharType="begin"/>
      </w:r>
      <w:r>
        <w:instrText xml:space="preserve"> REF _Ref317347503 \h </w:instrText>
      </w:r>
      <w:r>
        <w:fldChar w:fldCharType="separate"/>
      </w:r>
      <w:r w:rsidR="00B81ED7">
        <w:t xml:space="preserve">Figure </w:t>
      </w:r>
      <w:r w:rsidR="00B81ED7">
        <w:rPr>
          <w:noProof/>
        </w:rPr>
        <w:t>7</w:t>
      </w:r>
      <w:r w:rsidR="00B81ED7">
        <w:noBreakHyphen/>
      </w:r>
      <w:r w:rsidR="00B81ED7">
        <w:rPr>
          <w:noProof/>
        </w:rPr>
        <w:t>18</w:t>
      </w:r>
      <w:r>
        <w:fldChar w:fldCharType="end"/>
      </w:r>
      <w:r>
        <w:t xml:space="preserve"> shows the PSM representation of the AlertAdapterType class.</w:t>
      </w:r>
      <w:r w:rsidR="00282CDB">
        <w:t xml:space="preserve"> The namespace cap represents an external schema that does not conform to NIEM.</w:t>
      </w:r>
    </w:p>
    <w:p w14:paraId="6958330A" w14:textId="605D9CF4" w:rsidR="00396CAB" w:rsidRPr="00320F59" w:rsidRDefault="00EF6061" w:rsidP="00996FB1">
      <w:pPr>
        <w:pStyle w:val="BodyText"/>
      </w:pPr>
      <w:r>
        <w:rPr>
          <w:noProof/>
          <w:lang w:val="en-GB" w:eastAsia="en-GB"/>
        </w:rPr>
        <w:drawing>
          <wp:inline distT="0" distB="0" distL="0" distR="0" wp14:anchorId="025B362E" wp14:editId="3ED344E0">
            <wp:extent cx="5943600" cy="19970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997075"/>
                    </a:xfrm>
                    <a:prstGeom prst="rect">
                      <a:avLst/>
                    </a:prstGeom>
                  </pic:spPr>
                </pic:pic>
              </a:graphicData>
            </a:graphic>
          </wp:inline>
        </w:drawing>
      </w:r>
    </w:p>
    <w:p w14:paraId="77AAFDD7" w14:textId="66DAB844" w:rsidR="00396CAB" w:rsidRPr="00320F59" w:rsidRDefault="00396CAB" w:rsidP="00720DB0">
      <w:pPr>
        <w:pStyle w:val="Caption"/>
      </w:pPr>
      <w:bookmarkStart w:id="305" w:name="_Ref317347503"/>
      <w:r>
        <w:t xml:space="preserve">Figure </w:t>
      </w:r>
      <w:r w:rsidR="00333F36">
        <w:fldChar w:fldCharType="begin"/>
      </w:r>
      <w:r w:rsidR="00333F36">
        <w:instrText xml:space="preserve"> STYLEREF 1 \s </w:instrText>
      </w:r>
      <w:r w:rsidR="00333F36">
        <w:fldChar w:fldCharType="separate"/>
      </w:r>
      <w:r w:rsidR="00B81ED7">
        <w:rPr>
          <w:noProof/>
        </w:rPr>
        <w:t>7</w:t>
      </w:r>
      <w:r w:rsidR="00333F36">
        <w:rPr>
          <w:noProof/>
        </w:rPr>
        <w:fldChar w:fldCharType="end"/>
      </w:r>
      <w:r w:rsidR="00464209">
        <w:noBreakHyphen/>
      </w:r>
      <w:r w:rsidR="00333F36">
        <w:fldChar w:fldCharType="begin"/>
      </w:r>
      <w:r w:rsidR="00333F36">
        <w:instrText xml:space="preserve"> SEQ Figure \* ARABIC</w:instrText>
      </w:r>
      <w:r w:rsidR="00333F36">
        <w:instrText xml:space="preserve"> \s 1 </w:instrText>
      </w:r>
      <w:r w:rsidR="00333F36">
        <w:fldChar w:fldCharType="separate"/>
      </w:r>
      <w:r w:rsidR="00B81ED7">
        <w:rPr>
          <w:noProof/>
        </w:rPr>
        <w:t>18</w:t>
      </w:r>
      <w:r w:rsidR="00333F36">
        <w:rPr>
          <w:noProof/>
        </w:rPr>
        <w:fldChar w:fldCharType="end"/>
      </w:r>
      <w:bookmarkEnd w:id="305"/>
      <w:r>
        <w:t xml:space="preserve"> Representation of an adapter type as a UML class</w:t>
      </w:r>
    </w:p>
    <w:p w14:paraId="75D920EE" w14:textId="77777777" w:rsidR="00396CAB" w:rsidRPr="00720DB0" w:rsidRDefault="00396CAB" w:rsidP="00720DB0">
      <w:pPr>
        <w:pStyle w:val="Heading5"/>
      </w:pPr>
      <w:r w:rsidRPr="00720DB0">
        <w:t>XML Schema Representation</w:t>
      </w:r>
    </w:p>
    <w:p w14:paraId="25D1462B" w14:textId="3A657E5A" w:rsidR="00396CAB" w:rsidRDefault="00396CAB" w:rsidP="00396CAB">
      <w:pPr>
        <w:pStyle w:val="BodyText"/>
      </w:pPr>
      <w:r>
        <w:t xml:space="preserve">The AlertAdapterType modeled in </w:t>
      </w:r>
      <w:r>
        <w:fldChar w:fldCharType="begin"/>
      </w:r>
      <w:r>
        <w:instrText xml:space="preserve"> REF _Ref317347503 \h </w:instrText>
      </w:r>
      <w:r>
        <w:fldChar w:fldCharType="separate"/>
      </w:r>
      <w:r w:rsidR="00B81ED7">
        <w:t xml:space="preserve">Figure </w:t>
      </w:r>
      <w:r w:rsidR="00B81ED7">
        <w:rPr>
          <w:noProof/>
        </w:rPr>
        <w:t>7</w:t>
      </w:r>
      <w:r w:rsidR="00B81ED7">
        <w:noBreakHyphen/>
      </w:r>
      <w:r w:rsidR="00B81ED7">
        <w:rPr>
          <w:noProof/>
        </w:rPr>
        <w:t>18</w:t>
      </w:r>
      <w:r>
        <w:fldChar w:fldCharType="end"/>
      </w:r>
      <w:r>
        <w:t xml:space="preserve"> is represented in XML schema as follows:</w:t>
      </w:r>
    </w:p>
    <w:p w14:paraId="687DB543" w14:textId="1ADBBA51" w:rsidR="00396CAB" w:rsidRPr="004E6CD0" w:rsidRDefault="00396CAB" w:rsidP="00720DB0">
      <w:pPr>
        <w:pStyle w:val="CodeText"/>
      </w:pPr>
      <w:r w:rsidRPr="004E6CD0">
        <w:t>&lt;</w:t>
      </w:r>
      <w:r w:rsidR="00D60A14">
        <w:t>xs:</w:t>
      </w:r>
      <w:r w:rsidRPr="004E6CD0">
        <w:t>complexType name=</w:t>
      </w:r>
      <w:r w:rsidR="00362559">
        <w:t>"</w:t>
      </w:r>
      <w:r w:rsidRPr="004E6CD0">
        <w:t>AlertAdapterType</w:t>
      </w:r>
      <w:r w:rsidR="00362559">
        <w:t>"</w:t>
      </w:r>
      <w:r w:rsidR="00065643">
        <w:t xml:space="preserve"> </w:t>
      </w:r>
      <w:r w:rsidR="00065643" w:rsidRPr="00065643">
        <w:t>appinfo:externalAdapterTypeIndicator="true"</w:t>
      </w:r>
      <w:r w:rsidRPr="004E6CD0">
        <w:t>&gt;</w:t>
      </w:r>
    </w:p>
    <w:p w14:paraId="399FBCC8" w14:textId="394E8664" w:rsidR="00396CAB" w:rsidRPr="004E6CD0" w:rsidRDefault="00396CAB" w:rsidP="00720DB0">
      <w:pPr>
        <w:pStyle w:val="CodeText"/>
      </w:pPr>
      <w:r w:rsidRPr="004E6CD0">
        <w:t xml:space="preserve">    &lt;</w:t>
      </w:r>
      <w:r w:rsidR="00D60A14">
        <w:t>xs:</w:t>
      </w:r>
      <w:r w:rsidRPr="004E6CD0">
        <w:t>annotation&gt;</w:t>
      </w:r>
    </w:p>
    <w:p w14:paraId="401A1EA5" w14:textId="05D44AF4" w:rsidR="00396CAB" w:rsidRPr="004E6CD0" w:rsidRDefault="00396CAB" w:rsidP="00720DB0">
      <w:pPr>
        <w:pStyle w:val="CodeText"/>
      </w:pPr>
      <w:r w:rsidRPr="004E6CD0">
        <w:t xml:space="preserve">        &lt;</w:t>
      </w:r>
      <w:r w:rsidR="00D60A14">
        <w:t>xs:</w:t>
      </w:r>
      <w:r w:rsidRPr="004E6CD0">
        <w:t>documentation&gt;</w:t>
      </w:r>
    </w:p>
    <w:p w14:paraId="45167F8D" w14:textId="77777777" w:rsidR="00396CAB" w:rsidRPr="004E6CD0" w:rsidRDefault="00396CAB" w:rsidP="00720DB0">
      <w:pPr>
        <w:pStyle w:val="CodeText"/>
      </w:pPr>
      <w:r w:rsidRPr="004E6CD0">
        <w:t xml:space="preserve">            A data type for a simple but general format for exchanging    </w:t>
      </w:r>
    </w:p>
    <w:p w14:paraId="0B281560" w14:textId="77777777" w:rsidR="00396CAB" w:rsidRPr="004E6CD0" w:rsidRDefault="00396CAB" w:rsidP="00720DB0">
      <w:pPr>
        <w:pStyle w:val="CodeText"/>
      </w:pPr>
      <w:r w:rsidRPr="004E6CD0">
        <w:t xml:space="preserve">            effective warning messages based on best practices identified </w:t>
      </w:r>
    </w:p>
    <w:p w14:paraId="1BC8AC7D" w14:textId="77777777" w:rsidR="00396CAB" w:rsidRPr="004E6CD0" w:rsidRDefault="00396CAB" w:rsidP="00720DB0">
      <w:pPr>
        <w:pStyle w:val="CodeText"/>
      </w:pPr>
      <w:r w:rsidRPr="004E6CD0">
        <w:t xml:space="preserve">            in academic research and real-world experience.</w:t>
      </w:r>
    </w:p>
    <w:p w14:paraId="20499295" w14:textId="5230C99E" w:rsidR="00396CAB" w:rsidRPr="004E6CD0" w:rsidRDefault="00396CAB" w:rsidP="00720DB0">
      <w:pPr>
        <w:pStyle w:val="CodeText"/>
      </w:pPr>
      <w:r w:rsidRPr="004E6CD0">
        <w:t xml:space="preserve">        &lt;/</w:t>
      </w:r>
      <w:r w:rsidR="00D60A14">
        <w:t>xs:</w:t>
      </w:r>
      <w:r w:rsidRPr="004E6CD0">
        <w:t>documentation&gt;</w:t>
      </w:r>
    </w:p>
    <w:p w14:paraId="4189277C" w14:textId="6A762B08" w:rsidR="00396CAB" w:rsidRPr="004E6CD0" w:rsidRDefault="00396CAB" w:rsidP="00720DB0">
      <w:pPr>
        <w:pStyle w:val="CodeText"/>
      </w:pPr>
      <w:r w:rsidRPr="004E6CD0">
        <w:t xml:space="preserve">    &lt;/</w:t>
      </w:r>
      <w:r w:rsidR="00D60A14">
        <w:t>xs:</w:t>
      </w:r>
      <w:r w:rsidRPr="004E6CD0">
        <w:t>annotation&gt;</w:t>
      </w:r>
    </w:p>
    <w:p w14:paraId="45BC9338" w14:textId="72F39D9E" w:rsidR="00396CAB" w:rsidRPr="004E6CD0" w:rsidRDefault="00396CAB" w:rsidP="00720DB0">
      <w:pPr>
        <w:pStyle w:val="CodeText"/>
      </w:pPr>
      <w:r w:rsidRPr="004E6CD0">
        <w:t xml:space="preserve">    &lt;</w:t>
      </w:r>
      <w:r w:rsidR="00D60A14">
        <w:t>xs:</w:t>
      </w:r>
      <w:r w:rsidRPr="004E6CD0">
        <w:t>complexContent&gt;</w:t>
      </w:r>
    </w:p>
    <w:p w14:paraId="6E6896A5" w14:textId="720F5929" w:rsidR="00396CAB" w:rsidRPr="004E6CD0" w:rsidRDefault="00396CAB" w:rsidP="00720DB0">
      <w:pPr>
        <w:pStyle w:val="CodeText"/>
      </w:pPr>
      <w:r w:rsidRPr="004E6CD0">
        <w:t xml:space="preserve">        &lt;</w:t>
      </w:r>
      <w:r w:rsidR="00D60A14">
        <w:t>xs:</w:t>
      </w:r>
      <w:r w:rsidRPr="004E6CD0">
        <w:t>extension base=</w:t>
      </w:r>
      <w:r w:rsidR="00362559">
        <w:t>"</w:t>
      </w:r>
      <w:r w:rsidRPr="004E6CD0">
        <w:t>s</w:t>
      </w:r>
      <w:r w:rsidR="0085359D">
        <w:t>tructures</w:t>
      </w:r>
      <w:r w:rsidRPr="004E6CD0">
        <w:t>:</w:t>
      </w:r>
      <w:r w:rsidR="00EF6061">
        <w:t>O</w:t>
      </w:r>
      <w:r w:rsidRPr="004E6CD0">
        <w:t>bjectType</w:t>
      </w:r>
      <w:r w:rsidR="00362559">
        <w:t>"</w:t>
      </w:r>
      <w:r w:rsidRPr="004E6CD0">
        <w:t>&gt;</w:t>
      </w:r>
    </w:p>
    <w:p w14:paraId="3D6826D6" w14:textId="5D16903B" w:rsidR="00396CAB" w:rsidRPr="004E6CD0" w:rsidRDefault="00396CAB" w:rsidP="00720DB0">
      <w:pPr>
        <w:pStyle w:val="CodeText"/>
      </w:pPr>
      <w:r w:rsidRPr="004E6CD0">
        <w:t xml:space="preserve">            &lt;</w:t>
      </w:r>
      <w:r w:rsidR="00D60A14">
        <w:t>xs:</w:t>
      </w:r>
      <w:r w:rsidRPr="004E6CD0">
        <w:t>sequence&gt;</w:t>
      </w:r>
    </w:p>
    <w:p w14:paraId="5FA6B2FC" w14:textId="5AA17C74" w:rsidR="00396CAB" w:rsidRPr="004E6CD0" w:rsidRDefault="00396CAB" w:rsidP="00720DB0">
      <w:pPr>
        <w:pStyle w:val="CodeText"/>
      </w:pPr>
      <w:r w:rsidRPr="004E6CD0">
        <w:t xml:space="preserve">                &lt;</w:t>
      </w:r>
      <w:r w:rsidR="00D60A14">
        <w:t>xs:</w:t>
      </w:r>
      <w:r w:rsidRPr="004E6CD0">
        <w:t>element ref=</w:t>
      </w:r>
      <w:r w:rsidR="00362559">
        <w:t>"</w:t>
      </w:r>
      <w:r w:rsidRPr="004E6CD0">
        <w:t>cap:alert</w:t>
      </w:r>
      <w:r w:rsidR="00362559">
        <w:t>"</w:t>
      </w:r>
    </w:p>
    <w:p w14:paraId="192D662F" w14:textId="4588C3FC" w:rsidR="00396CAB" w:rsidRPr="004E6CD0" w:rsidRDefault="00396CAB" w:rsidP="00720DB0">
      <w:pPr>
        <w:pStyle w:val="CodeText"/>
      </w:pPr>
      <w:r w:rsidRPr="004E6CD0">
        <w:t xml:space="preserve">                             minOccurs=</w:t>
      </w:r>
      <w:r w:rsidR="00362559">
        <w:t>"</w:t>
      </w:r>
      <w:r w:rsidRPr="004E6CD0">
        <w:t>0</w:t>
      </w:r>
      <w:r w:rsidR="00362559">
        <w:t>"</w:t>
      </w:r>
    </w:p>
    <w:p w14:paraId="7DB5DD7B" w14:textId="0FD0ECDC" w:rsidR="00396CAB" w:rsidRPr="004E6CD0" w:rsidRDefault="00396CAB" w:rsidP="00720DB0">
      <w:pPr>
        <w:pStyle w:val="CodeText"/>
      </w:pPr>
      <w:r w:rsidRPr="004E6CD0">
        <w:t xml:space="preserve">                             maxOccurs=</w:t>
      </w:r>
      <w:r w:rsidR="00362559">
        <w:t>"</w:t>
      </w:r>
      <w:r w:rsidRPr="004E6CD0">
        <w:t>unbounded</w:t>
      </w:r>
      <w:r w:rsidR="00362559">
        <w:t>"</w:t>
      </w:r>
      <w:r w:rsidRPr="004E6CD0">
        <w:t>/&gt;</w:t>
      </w:r>
    </w:p>
    <w:p w14:paraId="44FEB1AB" w14:textId="5737DA80" w:rsidR="00396CAB" w:rsidRPr="004E6CD0" w:rsidRDefault="00396CAB" w:rsidP="00720DB0">
      <w:pPr>
        <w:pStyle w:val="CodeText"/>
      </w:pPr>
      <w:r w:rsidRPr="004E6CD0">
        <w:t xml:space="preserve">            &lt;/</w:t>
      </w:r>
      <w:r w:rsidR="00D60A14">
        <w:t>xs:</w:t>
      </w:r>
      <w:r w:rsidRPr="004E6CD0">
        <w:t>sequence&gt;</w:t>
      </w:r>
    </w:p>
    <w:p w14:paraId="79F2BBDE" w14:textId="16BE38E1" w:rsidR="00396CAB" w:rsidRPr="004E6CD0" w:rsidRDefault="00396CAB" w:rsidP="00720DB0">
      <w:pPr>
        <w:pStyle w:val="CodeText"/>
      </w:pPr>
      <w:r w:rsidRPr="004E6CD0">
        <w:lastRenderedPageBreak/>
        <w:t xml:space="preserve">        &lt;/</w:t>
      </w:r>
      <w:r w:rsidR="00D60A14">
        <w:t>xs:</w:t>
      </w:r>
      <w:r w:rsidRPr="004E6CD0">
        <w:t>extension&gt;</w:t>
      </w:r>
    </w:p>
    <w:p w14:paraId="701E302D" w14:textId="715508D9" w:rsidR="00396CAB" w:rsidRPr="004E6CD0" w:rsidRDefault="00396CAB" w:rsidP="00720DB0">
      <w:pPr>
        <w:pStyle w:val="CodeText"/>
      </w:pPr>
      <w:r w:rsidRPr="004E6CD0">
        <w:t xml:space="preserve">    &lt;/</w:t>
      </w:r>
      <w:r w:rsidR="00D60A14">
        <w:t>xs:</w:t>
      </w:r>
      <w:r w:rsidRPr="004E6CD0">
        <w:t>complexContent&gt;</w:t>
      </w:r>
    </w:p>
    <w:p w14:paraId="512B2A5A" w14:textId="75EFB039" w:rsidR="00396CAB" w:rsidRPr="004E6CD0" w:rsidRDefault="00396CAB" w:rsidP="00720DB0">
      <w:pPr>
        <w:pStyle w:val="CodeText"/>
      </w:pPr>
      <w:r w:rsidRPr="004E6CD0">
        <w:t>&lt;/</w:t>
      </w:r>
      <w:r w:rsidR="00D60A14">
        <w:t>xs:</w:t>
      </w:r>
      <w:r w:rsidRPr="004E6CD0">
        <w:t>complexType&gt;</w:t>
      </w:r>
    </w:p>
    <w:p w14:paraId="0004B037" w14:textId="77777777" w:rsidR="00396CAB" w:rsidRPr="007B4D6D" w:rsidRDefault="00396CAB" w:rsidP="007B4D6D">
      <w:pPr>
        <w:pStyle w:val="Heading2"/>
      </w:pPr>
      <w:bookmarkStart w:id="306" w:name="_Ref316894825"/>
      <w:bookmarkStart w:id="307" w:name="_Toc364003715"/>
      <w:bookmarkStart w:id="308" w:name="_Toc426452224"/>
      <w:r w:rsidRPr="007B4D6D">
        <w:t>Modeling Simple Types</w:t>
      </w:r>
      <w:bookmarkEnd w:id="306"/>
      <w:bookmarkEnd w:id="307"/>
      <w:bookmarkEnd w:id="308"/>
    </w:p>
    <w:p w14:paraId="4EE8E893" w14:textId="77777777" w:rsidR="00396CAB" w:rsidRDefault="00396CAB" w:rsidP="007B4D6D">
      <w:pPr>
        <w:pStyle w:val="Heading3"/>
      </w:pPr>
      <w:bookmarkStart w:id="309" w:name="_Ref317460498"/>
      <w:bookmarkStart w:id="310" w:name="_Toc364003716"/>
      <w:bookmarkStart w:id="311" w:name="_Toc426452225"/>
      <w:r>
        <w:t>Simple Types</w:t>
      </w:r>
      <w:bookmarkEnd w:id="309"/>
      <w:bookmarkEnd w:id="310"/>
      <w:bookmarkEnd w:id="311"/>
    </w:p>
    <w:p w14:paraId="582F2AE4" w14:textId="77777777" w:rsidR="00396CAB" w:rsidRDefault="00396CAB" w:rsidP="00396CAB">
      <w:pPr>
        <w:pStyle w:val="Heading4"/>
      </w:pPr>
      <w:r>
        <w:t>Background</w:t>
      </w:r>
    </w:p>
    <w:p w14:paraId="248D4C37" w14:textId="032F50B0" w:rsidR="00396CAB" w:rsidRDefault="00396CAB" w:rsidP="00396CAB">
      <w:pPr>
        <w:pStyle w:val="BodyText"/>
      </w:pPr>
      <w:r>
        <w:t xml:space="preserve">A </w:t>
      </w:r>
      <w:r>
        <w:rPr>
          <w:i/>
        </w:rPr>
        <w:t>simple type</w:t>
      </w:r>
      <w:r>
        <w:t xml:space="preserve"> defines a set of values (its </w:t>
      </w:r>
      <w:r>
        <w:rPr>
          <w:i/>
        </w:rPr>
        <w:t>value space</w:t>
      </w:r>
      <w:r>
        <w:t>)</w:t>
      </w:r>
      <w:r w:rsidR="003B52EC">
        <w:t xml:space="preserve"> and</w:t>
      </w:r>
      <w:r>
        <w:t xml:space="preserve"> a set of literals used to denote those.</w:t>
      </w:r>
      <w:r w:rsidRPr="00276C45">
        <w:t xml:space="preserve"> </w:t>
      </w:r>
      <w:r>
        <w:t xml:space="preserve">(Adapted from the definition of </w:t>
      </w:r>
      <w:r>
        <w:rPr>
          <w:i/>
        </w:rPr>
        <w:t>datatype</w:t>
      </w:r>
      <w:r>
        <w:t xml:space="preserve"> in </w:t>
      </w:r>
      <w:r w:rsidRPr="000D5AD7">
        <w:t>[XMLSchemaDatatypes</w:t>
      </w:r>
      <w:r w:rsidR="00767454">
        <w:t xml:space="preserve">] </w:t>
      </w:r>
      <w:hyperlink r:id="rId129" w:anchor="datatype" w:history="1">
        <w:r w:rsidR="00767454" w:rsidRPr="00767454">
          <w:rPr>
            <w:rStyle w:val="Hyperlink"/>
          </w:rPr>
          <w:t>Section</w:t>
        </w:r>
        <w:r w:rsidRPr="00767454">
          <w:rPr>
            <w:rStyle w:val="Hyperlink"/>
          </w:rPr>
          <w:t xml:space="preserve"> 2.1</w:t>
        </w:r>
      </w:hyperlink>
      <w:r>
        <w:t>.)</w:t>
      </w:r>
    </w:p>
    <w:p w14:paraId="5BB19639" w14:textId="77777777" w:rsidR="00396CAB" w:rsidRDefault="00396CAB" w:rsidP="00396CAB">
      <w:pPr>
        <w:pStyle w:val="Heading4"/>
      </w:pPr>
      <w:bookmarkStart w:id="312" w:name="_Ref317370823"/>
      <w:r>
        <w:t>Representation</w:t>
      </w:r>
      <w:bookmarkEnd w:id="312"/>
    </w:p>
    <w:p w14:paraId="46DCE40B" w14:textId="77777777" w:rsidR="00396CAB" w:rsidRPr="00720DB0" w:rsidRDefault="00396CAB" w:rsidP="00720DB0">
      <w:pPr>
        <w:pStyle w:val="Heading5"/>
      </w:pPr>
      <w:r w:rsidRPr="00720DB0">
        <w:t>Common</w:t>
      </w:r>
    </w:p>
    <w:p w14:paraId="232563F2" w14:textId="77777777" w:rsidR="00396CAB" w:rsidRDefault="00396CAB" w:rsidP="00396CAB">
      <w:pPr>
        <w:pStyle w:val="BodyText"/>
      </w:pPr>
      <w:r>
        <w:t>A simple type is represented as a UML data type. There are two basic kinds of simple type, represented as primitive types and code types</w:t>
      </w:r>
      <w:r w:rsidR="0045211C">
        <w:t xml:space="preserve"> (Enumerations)</w:t>
      </w:r>
      <w:r>
        <w:t xml:space="preserve">. Simple types can also be combined in a limited fashion into two kinds of structures: unions and lists. </w:t>
      </w:r>
      <w:r>
        <w:fldChar w:fldCharType="begin"/>
      </w:r>
      <w:r>
        <w:instrText xml:space="preserve"> REF _Ref317349984 \h </w:instrText>
      </w:r>
      <w:r>
        <w:fldChar w:fldCharType="separate"/>
      </w:r>
      <w:r w:rsidR="00B81ED7">
        <w:t xml:space="preserve">Table </w:t>
      </w:r>
      <w:r w:rsidR="00B81ED7">
        <w:rPr>
          <w:noProof/>
        </w:rPr>
        <w:t>7</w:t>
      </w:r>
      <w:r w:rsidR="00B81ED7">
        <w:noBreakHyphen/>
      </w:r>
      <w:r w:rsidR="00B81ED7">
        <w:rPr>
          <w:noProof/>
        </w:rPr>
        <w:t>8</w:t>
      </w:r>
      <w:r>
        <w:fldChar w:fldCharType="end"/>
      </w:r>
      <w:r>
        <w:t xml:space="preserve"> summarizes the representation of the various kinds of simple types, as detailed in subsequent subclauses.</w:t>
      </w:r>
    </w:p>
    <w:p w14:paraId="6C780E9B" w14:textId="1075311C" w:rsidR="00396CAB" w:rsidRDefault="00396CAB" w:rsidP="00720DB0">
      <w:pPr>
        <w:pStyle w:val="Caption"/>
        <w:keepNext/>
      </w:pPr>
      <w:bookmarkStart w:id="313" w:name="_Ref317349984"/>
      <w:r>
        <w:t xml:space="preserve">Table </w:t>
      </w:r>
      <w:r w:rsidR="00333F36">
        <w:fldChar w:fldCharType="begin"/>
      </w:r>
      <w:r w:rsidR="00333F36">
        <w:instrText xml:space="preserve"> STYLEREF 1 \s </w:instrText>
      </w:r>
      <w:r w:rsidR="00333F36">
        <w:fldChar w:fldCharType="separate"/>
      </w:r>
      <w:r w:rsidR="00B81ED7">
        <w:rPr>
          <w:noProof/>
        </w:rPr>
        <w:t>7</w:t>
      </w:r>
      <w:r w:rsidR="00333F36">
        <w:rPr>
          <w:noProof/>
        </w:rPr>
        <w:fldChar w:fldCharType="end"/>
      </w:r>
      <w:r w:rsidR="000A71CF">
        <w:noBreakHyphen/>
      </w:r>
      <w:r w:rsidR="00333F36">
        <w:fldChar w:fldCharType="begin"/>
      </w:r>
      <w:r w:rsidR="00333F36">
        <w:instrText xml:space="preserve"> SEQ Table \* ARABIC \s 1 </w:instrText>
      </w:r>
      <w:r w:rsidR="00333F36">
        <w:fldChar w:fldCharType="separate"/>
      </w:r>
      <w:r w:rsidR="00B81ED7">
        <w:rPr>
          <w:noProof/>
        </w:rPr>
        <w:t>8</w:t>
      </w:r>
      <w:r w:rsidR="00333F36">
        <w:rPr>
          <w:noProof/>
        </w:rPr>
        <w:fldChar w:fldCharType="end"/>
      </w:r>
      <w:bookmarkEnd w:id="313"/>
      <w:r>
        <w:t xml:space="preserve"> Simple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5D5DBABE" w14:textId="77777777" w:rsidTr="00305589">
        <w:tc>
          <w:tcPr>
            <w:tcW w:w="2713" w:type="dxa"/>
            <w:shd w:val="clear" w:color="auto" w:fill="D9D9D9" w:themeFill="background1" w:themeFillShade="D9"/>
          </w:tcPr>
          <w:p w14:paraId="54D54C64" w14:textId="77777777" w:rsidR="00396CAB" w:rsidRPr="00D610E5" w:rsidRDefault="00396CAB" w:rsidP="00720DB0">
            <w:pPr>
              <w:pStyle w:val="BodyText"/>
              <w:keepNext/>
              <w:jc w:val="center"/>
              <w:rPr>
                <w:rFonts w:ascii="Times" w:hAnsi="Times" w:cs="Times"/>
                <w:b/>
              </w:rPr>
            </w:pPr>
            <w:r>
              <w:rPr>
                <w:b/>
              </w:rPr>
              <w:t>Simple</w:t>
            </w:r>
            <w:r w:rsidRPr="00D610E5">
              <w:rPr>
                <w:b/>
              </w:rPr>
              <w:t xml:space="preserve"> Type</w:t>
            </w:r>
          </w:p>
        </w:tc>
        <w:tc>
          <w:tcPr>
            <w:tcW w:w="6665" w:type="dxa"/>
            <w:shd w:val="clear" w:color="auto" w:fill="D9D9D9" w:themeFill="background1" w:themeFillShade="D9"/>
          </w:tcPr>
          <w:p w14:paraId="15E06A61"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7C09526D" w14:textId="77777777" w:rsidTr="00396CAB">
        <w:tc>
          <w:tcPr>
            <w:tcW w:w="2713" w:type="dxa"/>
          </w:tcPr>
          <w:p w14:paraId="6FD1EB01" w14:textId="77777777" w:rsidR="00396CAB" w:rsidRDefault="00396CAB" w:rsidP="00396CAB">
            <w:pPr>
              <w:pStyle w:val="BodyText"/>
              <w:keepNext/>
              <w:rPr>
                <w:rFonts w:ascii="Times" w:hAnsi="Times" w:cs="Times"/>
              </w:rPr>
            </w:pPr>
            <w:r>
              <w:rPr>
                <w:rFonts w:ascii="Times" w:hAnsi="Times" w:cs="Times"/>
              </w:rPr>
              <w:t>Primitive Type</w:t>
            </w:r>
          </w:p>
        </w:tc>
        <w:tc>
          <w:tcPr>
            <w:tcW w:w="6665" w:type="dxa"/>
          </w:tcPr>
          <w:p w14:paraId="6331795A" w14:textId="77777777" w:rsidR="00396CAB" w:rsidRDefault="00396CAB" w:rsidP="00396CAB">
            <w:pPr>
              <w:pStyle w:val="BodyText"/>
              <w:keepNext/>
              <w:rPr>
                <w:rFonts w:ascii="Times" w:hAnsi="Times" w:cs="Times"/>
              </w:rPr>
            </w:pPr>
            <w:r>
              <w:rPr>
                <w:rFonts w:ascii="Times" w:hAnsi="Times" w:cs="Times"/>
              </w:rPr>
              <w:t xml:space="preserve">Primitive Type (See Subclause </w:t>
            </w:r>
            <w:r w:rsidR="001F7CDC">
              <w:fldChar w:fldCharType="begin"/>
            </w:r>
            <w:r w:rsidR="001F7CDC">
              <w:rPr>
                <w:rFonts w:ascii="Times" w:hAnsi="Times" w:cs="Times"/>
              </w:rPr>
              <w:instrText xml:space="preserve"> REF _Ref317460189 \r \h </w:instrText>
            </w:r>
            <w:r w:rsidR="001F7CDC">
              <w:fldChar w:fldCharType="separate"/>
            </w:r>
            <w:r w:rsidR="00B81ED7">
              <w:rPr>
                <w:rFonts w:ascii="Times" w:hAnsi="Times" w:cs="Times"/>
              </w:rPr>
              <w:t>7.4.2</w:t>
            </w:r>
            <w:r w:rsidR="001F7CDC">
              <w:fldChar w:fldCharType="end"/>
            </w:r>
            <w:r>
              <w:t>)</w:t>
            </w:r>
          </w:p>
        </w:tc>
      </w:tr>
      <w:tr w:rsidR="00396CAB" w14:paraId="62BC4FAC" w14:textId="77777777" w:rsidTr="00396CAB">
        <w:tc>
          <w:tcPr>
            <w:tcW w:w="2713" w:type="dxa"/>
          </w:tcPr>
          <w:p w14:paraId="0CAC0C8C" w14:textId="77777777" w:rsidR="00396CAB" w:rsidRDefault="00396CAB" w:rsidP="00396CAB">
            <w:pPr>
              <w:pStyle w:val="BodyText"/>
              <w:keepNext/>
              <w:rPr>
                <w:rFonts w:ascii="Times" w:hAnsi="Times" w:cs="Times"/>
              </w:rPr>
            </w:pPr>
            <w:r>
              <w:rPr>
                <w:rFonts w:ascii="Times" w:hAnsi="Times" w:cs="Times"/>
              </w:rPr>
              <w:t>Code Type</w:t>
            </w:r>
          </w:p>
        </w:tc>
        <w:tc>
          <w:tcPr>
            <w:tcW w:w="6665" w:type="dxa"/>
          </w:tcPr>
          <w:p w14:paraId="3F6A0E88" w14:textId="77777777" w:rsidR="00396CAB" w:rsidRDefault="00396CAB" w:rsidP="00396CAB">
            <w:pPr>
              <w:pStyle w:val="BodyText"/>
              <w:keepNext/>
              <w:rPr>
                <w:rFonts w:ascii="Times" w:hAnsi="Times" w:cs="Times"/>
              </w:rPr>
            </w:pPr>
            <w:r>
              <w:rPr>
                <w:rFonts w:ascii="Times" w:hAnsi="Times" w:cs="Times"/>
              </w:rPr>
              <w:t>Enumeration (See Subclause</w:t>
            </w:r>
            <w:r w:rsidR="001F7CDC">
              <w:t xml:space="preserve"> </w:t>
            </w:r>
            <w:r w:rsidR="001F7CDC">
              <w:fldChar w:fldCharType="begin"/>
            </w:r>
            <w:r w:rsidR="001F7CDC">
              <w:instrText xml:space="preserve"> REF _Ref317407971 \r \h </w:instrText>
            </w:r>
            <w:r w:rsidR="001F7CDC">
              <w:fldChar w:fldCharType="separate"/>
            </w:r>
            <w:r w:rsidR="00B81ED7">
              <w:t>7.4.3</w:t>
            </w:r>
            <w:r w:rsidR="001F7CDC">
              <w:fldChar w:fldCharType="end"/>
            </w:r>
            <w:r>
              <w:t>)</w:t>
            </w:r>
          </w:p>
        </w:tc>
      </w:tr>
      <w:tr w:rsidR="00396CAB" w14:paraId="08FE7594" w14:textId="77777777" w:rsidTr="00396CAB">
        <w:tc>
          <w:tcPr>
            <w:tcW w:w="2713" w:type="dxa"/>
          </w:tcPr>
          <w:p w14:paraId="6D495246" w14:textId="77777777" w:rsidR="00396CAB" w:rsidRDefault="00396CAB" w:rsidP="00396CAB">
            <w:pPr>
              <w:pStyle w:val="BodyText"/>
              <w:keepNext/>
              <w:rPr>
                <w:rFonts w:ascii="Times" w:hAnsi="Times" w:cs="Times"/>
              </w:rPr>
            </w:pPr>
            <w:r>
              <w:rPr>
                <w:rFonts w:ascii="Times" w:hAnsi="Times" w:cs="Times"/>
              </w:rPr>
              <w:t>Union</w:t>
            </w:r>
          </w:p>
        </w:tc>
        <w:tc>
          <w:tcPr>
            <w:tcW w:w="6665" w:type="dxa"/>
          </w:tcPr>
          <w:p w14:paraId="30E62AA3" w14:textId="77777777" w:rsidR="00396CAB" w:rsidRDefault="00396CAB" w:rsidP="00396CAB">
            <w:pPr>
              <w:pStyle w:val="BodyText"/>
              <w:keepNext/>
              <w:rPr>
                <w:rFonts w:ascii="Times" w:hAnsi="Times" w:cs="Times"/>
              </w:rPr>
            </w:pPr>
            <w:r>
              <w:rPr>
                <w:rFonts w:ascii="Times" w:hAnsi="Times" w:cs="Times"/>
              </w:rPr>
              <w:t xml:space="preserve">Data type with «Union» stereotype (See Subclause </w:t>
            </w:r>
            <w:r>
              <w:fldChar w:fldCharType="begin"/>
            </w:r>
            <w:r>
              <w:instrText xml:space="preserve"> REF _Ref317249029 \r \h </w:instrText>
            </w:r>
            <w:r>
              <w:fldChar w:fldCharType="separate"/>
            </w:r>
            <w:r w:rsidR="00B81ED7">
              <w:t>7.4.4</w:t>
            </w:r>
            <w:r>
              <w:fldChar w:fldCharType="end"/>
            </w:r>
            <w:r>
              <w:t>)</w:t>
            </w:r>
          </w:p>
        </w:tc>
      </w:tr>
      <w:tr w:rsidR="00396CAB" w14:paraId="23416428" w14:textId="77777777" w:rsidTr="00396CAB">
        <w:tc>
          <w:tcPr>
            <w:tcW w:w="2713" w:type="dxa"/>
          </w:tcPr>
          <w:p w14:paraId="24F15162" w14:textId="77777777" w:rsidR="00396CAB" w:rsidRDefault="00396CAB" w:rsidP="00396CAB">
            <w:pPr>
              <w:pStyle w:val="BodyText"/>
              <w:keepNext/>
              <w:rPr>
                <w:rFonts w:ascii="Times" w:hAnsi="Times" w:cs="Times"/>
              </w:rPr>
            </w:pPr>
            <w:r>
              <w:rPr>
                <w:rFonts w:ascii="Times" w:hAnsi="Times" w:cs="Times"/>
              </w:rPr>
              <w:t>List</w:t>
            </w:r>
          </w:p>
        </w:tc>
        <w:tc>
          <w:tcPr>
            <w:tcW w:w="6665" w:type="dxa"/>
          </w:tcPr>
          <w:p w14:paraId="58CBF34B" w14:textId="77777777" w:rsidR="00396CAB" w:rsidRDefault="00396CAB" w:rsidP="00396CAB">
            <w:pPr>
              <w:pStyle w:val="BodyText"/>
              <w:keepNext/>
              <w:rPr>
                <w:rFonts w:ascii="Times" w:hAnsi="Times" w:cs="Times"/>
              </w:rPr>
            </w:pPr>
            <w:r>
              <w:rPr>
                <w:rFonts w:ascii="Times" w:hAnsi="Times" w:cs="Times"/>
              </w:rPr>
              <w:t xml:space="preserve">Data type with «List» stereotype (See Subclause </w:t>
            </w:r>
            <w:r>
              <w:fldChar w:fldCharType="begin"/>
            </w:r>
            <w:r>
              <w:instrText xml:space="preserve"> REF _Ref316823195 \r \h </w:instrText>
            </w:r>
            <w:r>
              <w:fldChar w:fldCharType="separate"/>
            </w:r>
            <w:r w:rsidR="00B81ED7">
              <w:t>7.4.5</w:t>
            </w:r>
            <w:r>
              <w:fldChar w:fldCharType="end"/>
            </w:r>
            <w:r>
              <w:t>)</w:t>
            </w:r>
          </w:p>
        </w:tc>
      </w:tr>
    </w:tbl>
    <w:p w14:paraId="1EAC1931" w14:textId="63BCD0C2" w:rsidR="00396CAB" w:rsidRDefault="00396CAB" w:rsidP="00396CAB">
      <w:pPr>
        <w:pStyle w:val="BodyText"/>
      </w:pPr>
      <w:r>
        <w:t xml:space="preserve">A simple type may also be defined as having a value space that is a restriction of the value space of another simple type. This is represented by a UML data type </w:t>
      </w:r>
      <w:r w:rsidR="00AB6119">
        <w:t>that is a client of a</w:t>
      </w:r>
      <w:r>
        <w:t xml:space="preserve"> </w:t>
      </w:r>
      <w:r w:rsidR="00AB6119">
        <w:t xml:space="preserve">«Restriction» realization </w:t>
      </w:r>
      <w:r>
        <w:t xml:space="preserve">to another UML data type representing the simple type being restricted. </w:t>
      </w:r>
      <w:r w:rsidR="00AB6119">
        <w:t>The restricted type may then have the</w:t>
      </w:r>
      <w:r>
        <w:t xml:space="preserve"> «ValueRestriction»</w:t>
      </w:r>
      <w:r w:rsidR="00AB6119">
        <w:t xml:space="preserve"> applied, the attributes of which</w:t>
      </w:r>
      <w:r>
        <w:t xml:space="preserve"> may be used to specify various restriction </w:t>
      </w:r>
      <w:r>
        <w:rPr>
          <w:i/>
        </w:rPr>
        <w:t>facets</w:t>
      </w:r>
      <w:r w:rsidR="00B87988">
        <w:t xml:space="preserve">. </w:t>
      </w:r>
      <w:r>
        <w:t>Note that not all facets are applicable to all kinds of simple type.</w:t>
      </w:r>
    </w:p>
    <w:p w14:paraId="4B4F2B4A" w14:textId="77777777" w:rsidR="00396CAB" w:rsidRPr="00720DB0" w:rsidRDefault="00396CAB" w:rsidP="00720DB0">
      <w:pPr>
        <w:pStyle w:val="Heading5"/>
      </w:pPr>
      <w:r w:rsidRPr="00720DB0">
        <w:t>PIM</w:t>
      </w:r>
    </w:p>
    <w:p w14:paraId="73EBCC8A" w14:textId="76FA699F" w:rsidR="006E2AE6" w:rsidRDefault="00EB2F10" w:rsidP="00396CAB">
      <w:pPr>
        <w:pStyle w:val="BodyText"/>
      </w:pPr>
      <w:r>
        <w:t>S</w:t>
      </w:r>
      <w:r w:rsidR="006E2AE6">
        <w:t xml:space="preserve">imple types </w:t>
      </w:r>
      <w:r>
        <w:t xml:space="preserve">that are not enumerations </w:t>
      </w:r>
      <w:r w:rsidR="006E2AE6">
        <w:t>may not be used in a PIM as the types of properties.</w:t>
      </w:r>
      <w:r>
        <w:t xml:space="preserve">  This is because the PIM-PSM-schema mapping translates all PIM properties to XS element definitions, and NIEM does not permit elements to have simple types.</w:t>
      </w:r>
    </w:p>
    <w:p w14:paraId="6F9589D0" w14:textId="5ED9F3B5" w:rsidR="00EB2F10" w:rsidRDefault="00EB2F10" w:rsidP="00396CAB">
      <w:pPr>
        <w:pStyle w:val="BodyText"/>
      </w:pPr>
      <w:r>
        <w:t xml:space="preserve">Enumerations representing code types may be used in a PIM as the types of properties.  The PIM-PSM mapping for </w:t>
      </w:r>
      <w:r w:rsidR="00300F0D">
        <w:t xml:space="preserve">simple </w:t>
      </w:r>
      <w:r>
        <w:t>enumerations generates both a code simple type and a complex code type that extends the simple type.  XSD elements that correspond to properties typed in a PIM by an enumeration will be typed in the schema by the extending complex type.</w:t>
      </w:r>
    </w:p>
    <w:p w14:paraId="2C311D8D" w14:textId="61903F9D" w:rsidR="00396CAB" w:rsidRDefault="00AB6119" w:rsidP="00396CAB">
      <w:pPr>
        <w:pStyle w:val="BodyText"/>
      </w:pPr>
      <w:r>
        <w:t>In a PIM, rather than using a «Restriction» realization, a data type that has the «Value</w:t>
      </w:r>
      <w:r w:rsidR="00767454">
        <w:t xml:space="preserve">Restriction» stereotype applied </w:t>
      </w:r>
      <w:r>
        <w:t xml:space="preserve">may, equivalently, have a generalization relationship to the UML data type representing the simple type being restricted. </w:t>
      </w:r>
      <w:r w:rsidR="00396CAB">
        <w:t xml:space="preserve">A data type in a PIM that is </w:t>
      </w:r>
      <w:r w:rsidR="00396CAB">
        <w:rPr>
          <w:i/>
        </w:rPr>
        <w:t>not</w:t>
      </w:r>
      <w:r w:rsidR="00396CAB">
        <w:t xml:space="preserve"> stereotyped as a «ValueRestriction» may still be the special type in a generalization. However, this is actually mapped to the PSM as a complex type. If the general type is a pre-defined primitive type or a «ValueRestriction» data type, then this complex type has simple content (see Subclause </w:t>
      </w:r>
      <w:r w:rsidR="00396CAB">
        <w:fldChar w:fldCharType="begin"/>
      </w:r>
      <w:r w:rsidR="00396CAB">
        <w:instrText xml:space="preserve"> REF _Ref317346811 \r \h </w:instrText>
      </w:r>
      <w:r w:rsidR="00396CAB">
        <w:fldChar w:fldCharType="separate"/>
      </w:r>
      <w:r w:rsidR="00B81ED7">
        <w:t>7.3.2.2</w:t>
      </w:r>
      <w:r w:rsidR="00396CAB">
        <w:fldChar w:fldCharType="end"/>
      </w:r>
      <w:r w:rsidR="00396CAB">
        <w:t xml:space="preserve">), </w:t>
      </w:r>
      <w:r w:rsidR="00396CAB">
        <w:lastRenderedPageBreak/>
        <w:t>otherwise it has complex content. Such a specialized data type may not be the general type for any «ValueRestriction» data type.</w:t>
      </w:r>
    </w:p>
    <w:p w14:paraId="734762CA" w14:textId="77777777" w:rsidR="00396CAB" w:rsidRDefault="00396CAB" w:rsidP="00396CAB">
      <w:pPr>
        <w:pStyle w:val="BodyText"/>
      </w:pPr>
      <w:r>
        <w:t>Every data type must be documented. If the data type has only one owned comment, that is considered to provide the required documentation. Otherwise, the data type must have exactly one owned comment with the stereotype «Documentation» applied that provides the required documentation.</w:t>
      </w:r>
    </w:p>
    <w:p w14:paraId="14A5E4E8" w14:textId="77777777" w:rsidR="00396CAB" w:rsidRPr="00720DB0" w:rsidRDefault="00396CAB" w:rsidP="00720DB0">
      <w:pPr>
        <w:pStyle w:val="Heading5"/>
      </w:pPr>
      <w:r w:rsidRPr="00720DB0">
        <w:t>PSM</w:t>
      </w:r>
    </w:p>
    <w:p w14:paraId="3B4B6622" w14:textId="77777777" w:rsidR="00396CAB" w:rsidRDefault="00396CAB" w:rsidP="00396CAB">
      <w:pPr>
        <w:pStyle w:val="BodyText"/>
      </w:pPr>
      <w:r>
        <w:t>A data type in a PSM is implemented in XML Schema as a simple type definition. The variety of the simple type definition may be atomic, union or list, depending on whether the data type represents a primitive type, code type, union or list.</w:t>
      </w:r>
    </w:p>
    <w:p w14:paraId="5699F5A0" w14:textId="393885FC" w:rsidR="00396CAB" w:rsidRDefault="00AB6119" w:rsidP="00396CAB">
      <w:pPr>
        <w:pStyle w:val="BodyText"/>
      </w:pPr>
      <w:r>
        <w:t>Generalization is not used with data types in a PSM.</w:t>
      </w:r>
    </w:p>
    <w:p w14:paraId="5C60FE98" w14:textId="03BCA1AB" w:rsidR="003B52EC" w:rsidRDefault="003B52EC" w:rsidP="00396CAB">
      <w:pPr>
        <w:pStyle w:val="BodyText"/>
      </w:pPr>
      <w:r>
        <w:t xml:space="preserve">A data type in a PSM that is the client of a «Restriction» realization may also have the «XSDRepresentationRestriction» stereotype applied. This models the restriction on the representation of the </w:t>
      </w:r>
      <w:r w:rsidR="004D5A2C">
        <w:t xml:space="preserve">literals denoting values of the data type in an XML schema. Specifically, the whiteSpace attribute of «XSDRepresentationRestriction» is implemented as the </w:t>
      </w:r>
      <w:r w:rsidR="00D60A14">
        <w:rPr>
          <w:rFonts w:ascii="Courier New" w:hAnsi="Courier New" w:cs="Courier New"/>
          <w:sz w:val="18"/>
          <w:szCs w:val="18"/>
        </w:rPr>
        <w:t>xs:</w:t>
      </w:r>
      <w:r w:rsidR="004D5A2C" w:rsidRPr="005C5938">
        <w:rPr>
          <w:rFonts w:ascii="Courier New" w:hAnsi="Courier New" w:cs="Courier New"/>
          <w:sz w:val="18"/>
          <w:szCs w:val="18"/>
        </w:rPr>
        <w:t>whiteSpace</w:t>
      </w:r>
      <w:r w:rsidR="004D5A2C">
        <w:t xml:space="preserve"> element in the simple type definition, with possible values </w:t>
      </w:r>
      <w:r w:rsidR="00C14211">
        <w:t>“</w:t>
      </w:r>
      <w:r w:rsidR="004D5A2C">
        <w:t>collapse</w:t>
      </w:r>
      <w:r w:rsidR="00C14211">
        <w:t>”</w:t>
      </w:r>
      <w:r w:rsidR="004D5A2C">
        <w:t xml:space="preserve">, </w:t>
      </w:r>
      <w:r w:rsidR="00C14211">
        <w:t>“</w:t>
      </w:r>
      <w:r w:rsidR="004D5A2C">
        <w:t>preserve</w:t>
      </w:r>
      <w:r w:rsidR="00C14211">
        <w:t>”</w:t>
      </w:r>
      <w:r w:rsidR="004D5A2C">
        <w:t xml:space="preserve"> and </w:t>
      </w:r>
      <w:r w:rsidR="00C14211">
        <w:t>“</w:t>
      </w:r>
      <w:r w:rsidR="004D5A2C">
        <w:t>replace</w:t>
      </w:r>
      <w:r w:rsidR="00C14211">
        <w:t>”</w:t>
      </w:r>
      <w:r w:rsidR="004D5A2C">
        <w:t>.</w:t>
      </w:r>
    </w:p>
    <w:p w14:paraId="6B70DBB5" w14:textId="77777777" w:rsidR="00396CAB" w:rsidRDefault="00396CAB" w:rsidP="00396CAB">
      <w:pPr>
        <w:pStyle w:val="BodyText"/>
      </w:pPr>
      <w:r>
        <w:t>A data type in a PSM must have an owned comment with the «Documentation» stereotype applied, the body of which becomes the content of the documentation element in the simple type definition.</w:t>
      </w:r>
    </w:p>
    <w:p w14:paraId="63A98DC3" w14:textId="77777777" w:rsidR="00396CAB" w:rsidRDefault="00396CAB" w:rsidP="00396CAB">
      <w:pPr>
        <w:pStyle w:val="Heading4"/>
      </w:pPr>
      <w:r>
        <w:t>Mapping Summary</w:t>
      </w:r>
    </w:p>
    <w:p w14:paraId="7FB2DFEF" w14:textId="7B9F00C1" w:rsidR="00EB2F10" w:rsidRDefault="00396CAB" w:rsidP="00E433FA">
      <w:pPr>
        <w:pStyle w:val="Heading5"/>
      </w:pPr>
      <w:r w:rsidRPr="00720DB0">
        <w:t>PIM to PSM Mapping</w:t>
      </w:r>
    </w:p>
    <w:p w14:paraId="5A2B8EAC" w14:textId="4DFEEFBD" w:rsidR="00396CAB" w:rsidRDefault="00396CAB" w:rsidP="00396CAB">
      <w:pPr>
        <w:pStyle w:val="BulletedText"/>
      </w:pPr>
      <w:r>
        <w:t xml:space="preserve">A data type in a PIM shall map to a corresponding data type in the PSM (except in the case of a primitive type that is the special type in a generalization – see </w:t>
      </w:r>
      <w:r w:rsidR="00767454">
        <w:t>below</w:t>
      </w:r>
      <w:r>
        <w:t>).</w:t>
      </w:r>
    </w:p>
    <w:p w14:paraId="540D44B5" w14:textId="77777777" w:rsidR="00AB6119" w:rsidRDefault="00AB6119" w:rsidP="00396CAB">
      <w:pPr>
        <w:pStyle w:val="BulletedText"/>
      </w:pPr>
      <w:r>
        <w:t>A data type in a PIM that is the client of a «Restriction» realization shall map to a data type of the same kind in the PSM, with a «Restriction» realization to the data type mapped from the supplier data type in the PIM.</w:t>
      </w:r>
    </w:p>
    <w:p w14:paraId="1C11C6FF" w14:textId="2CD4109B" w:rsidR="00396CAB" w:rsidRDefault="00396CAB" w:rsidP="00396CAB">
      <w:pPr>
        <w:pStyle w:val="BulletedText"/>
      </w:pPr>
      <w:r>
        <w:t xml:space="preserve">A specialized data type in a PIM with the «ValueRestriction» stereotype applied shall map to a data type of the same kind in the PSM </w:t>
      </w:r>
      <w:r w:rsidR="00AB6119">
        <w:t xml:space="preserve">with </w:t>
      </w:r>
      <w:r>
        <w:t xml:space="preserve">the «ValueRestriction» </w:t>
      </w:r>
      <w:r w:rsidR="00AB6119">
        <w:t xml:space="preserve">stereotype </w:t>
      </w:r>
      <w:r>
        <w:t xml:space="preserve">applied, with the same values for the stereotype attributes, and a </w:t>
      </w:r>
      <w:r w:rsidR="00AB6119">
        <w:t xml:space="preserve">«Restriction» realization </w:t>
      </w:r>
      <w:r>
        <w:t>to the type mapped from the general data type in the PIM.</w:t>
      </w:r>
    </w:p>
    <w:p w14:paraId="710BE60C" w14:textId="77777777" w:rsidR="00396CAB" w:rsidRDefault="00396CAB" w:rsidP="00396CAB">
      <w:pPr>
        <w:pStyle w:val="BulletedText"/>
      </w:pPr>
      <w:r>
        <w:t xml:space="preserve">A specialized data type in a PIM without the «ValueRestriction» stereotype applied shall map to a class in the PSM with the «ObjectType» stereotype applied. </w:t>
      </w:r>
    </w:p>
    <w:p w14:paraId="70854A26" w14:textId="77777777" w:rsidR="00396CAB" w:rsidRDefault="00396CAB" w:rsidP="001D27DD">
      <w:pPr>
        <w:pStyle w:val="BulletedText"/>
        <w:numPr>
          <w:ilvl w:val="1"/>
          <w:numId w:val="2"/>
        </w:numPr>
      </w:pPr>
      <w:r>
        <w:t xml:space="preserve">If the general data type in the PIM is itself a specialization that is not a «ValueRestriction», then the «ObjectType» class shall be the special type in a generalization whose general type is the data type mapped from the general type in the PIM. </w:t>
      </w:r>
    </w:p>
    <w:p w14:paraId="447A944F" w14:textId="77777777" w:rsidR="00396CAB" w:rsidRDefault="00396CAB" w:rsidP="001D27DD">
      <w:pPr>
        <w:pStyle w:val="BulletedText"/>
        <w:numPr>
          <w:ilvl w:val="1"/>
          <w:numId w:val="2"/>
        </w:numPr>
      </w:pPr>
      <w:r>
        <w:t>Otherwise, the «ObjectType» class shall be the client of a realization stereotyped «XSDSimpleContent» for which the supplier is the type mapped from the general data type in the PIM.</w:t>
      </w:r>
    </w:p>
    <w:p w14:paraId="2D9861F5" w14:textId="77777777" w:rsidR="00396CAB" w:rsidRDefault="00396CAB" w:rsidP="00396CAB">
      <w:pPr>
        <w:pStyle w:val="BulletedText"/>
      </w:pPr>
      <w:r>
        <w:t>If a data type in a PIM has exactly one owned comment, then the corresponding PSM data type shall have an owned comment with the «Documentation» stereotype applied and the same body as the PIM data type comment. Otherwise, the PSM data type shall have an owned comment with the «Documentation» stereotype applied and the same body as the «Documentation» comment owned by the PIM data type. The comment body is adjusted to conform to NIEM conventions.</w:t>
      </w:r>
    </w:p>
    <w:p w14:paraId="0370F72C" w14:textId="5F0E5384" w:rsidR="005C58E2" w:rsidRPr="008852C5" w:rsidRDefault="005C58E2" w:rsidP="005C58E2">
      <w:pPr>
        <w:pStyle w:val="BulletedText"/>
      </w:pPr>
      <w:r w:rsidRPr="008852C5">
        <w:t xml:space="preserve">A PIM Enumeration, or a DataType with applied Stereotype «ValueRestriction» or «XSDRepresentationRestriction», and which derives from a DataType mapped to </w:t>
      </w:r>
      <w:r w:rsidR="00093691">
        <w:t xml:space="preserve">a PSM «ObjectType» </w:t>
      </w:r>
      <w:r w:rsidRPr="008852C5">
        <w:t xml:space="preserve">shall map to a Class in the PSM with the «ObjectType» stereotype applied. </w:t>
      </w:r>
    </w:p>
    <w:p w14:paraId="1FC70F14" w14:textId="70F8FF56" w:rsidR="005C58E2" w:rsidRPr="005C5938" w:rsidRDefault="005C58E2" w:rsidP="001D27DD">
      <w:pPr>
        <w:pStyle w:val="BulletedText"/>
        <w:numPr>
          <w:ilvl w:val="1"/>
          <w:numId w:val="2"/>
        </w:numPr>
      </w:pPr>
      <w:r w:rsidRPr="005C5938">
        <w:t>The PSM «ObjectType</w:t>
      </w:r>
      <w:r w:rsidRPr="005C58E2">
        <w:t>» shall</w:t>
      </w:r>
      <w:r w:rsidRPr="005C5938">
        <w:t xml:space="preserve"> be the</w:t>
      </w:r>
      <w:r w:rsidR="00093691">
        <w:t xml:space="preserve"> client of a PSM «Restriction» </w:t>
      </w:r>
      <w:r w:rsidRPr="005C5938">
        <w:t>Realization whose supplier is mapped from the base type of the PIM data type.</w:t>
      </w:r>
    </w:p>
    <w:p w14:paraId="329A3FAB" w14:textId="77777777" w:rsidR="005C58E2" w:rsidRPr="005C5938" w:rsidRDefault="005C58E2" w:rsidP="001D27DD">
      <w:pPr>
        <w:pStyle w:val="BulletedText"/>
        <w:numPr>
          <w:ilvl w:val="1"/>
          <w:numId w:val="2"/>
        </w:numPr>
      </w:pPr>
      <w:r w:rsidRPr="005C5938">
        <w:t>There shall be a new PSM DataType constructed, which depending upon the PIM DataType, will be:</w:t>
      </w:r>
    </w:p>
    <w:p w14:paraId="62894EF2" w14:textId="77777777" w:rsidR="005C58E2" w:rsidRPr="005C5938" w:rsidRDefault="005C58E2" w:rsidP="001D27DD">
      <w:pPr>
        <w:pStyle w:val="BulletedText"/>
        <w:numPr>
          <w:ilvl w:val="2"/>
          <w:numId w:val="2"/>
        </w:numPr>
      </w:pPr>
      <w:r w:rsidRPr="005C5938">
        <w:lastRenderedPageBreak/>
        <w:t>A PSM Enumeration, with enumeration literals mapped from the PIM.</w:t>
      </w:r>
    </w:p>
    <w:p w14:paraId="48A69339" w14:textId="4F5DA7C5" w:rsidR="005C58E2" w:rsidRPr="005C5938" w:rsidRDefault="00093691" w:rsidP="001D27DD">
      <w:pPr>
        <w:pStyle w:val="BulletedText"/>
        <w:numPr>
          <w:ilvl w:val="2"/>
          <w:numId w:val="2"/>
        </w:numPr>
      </w:pPr>
      <w:r>
        <w:t xml:space="preserve">A </w:t>
      </w:r>
      <w:r w:rsidR="005C58E2" w:rsidRPr="005C58E2">
        <w:t>DataType stereotyped</w:t>
      </w:r>
      <w:r>
        <w:t xml:space="preserve"> by «ValueRestriction»</w:t>
      </w:r>
      <w:r w:rsidR="005C58E2" w:rsidRPr="005C5938">
        <w:t>, and populated with the facet tag values defined on the PIM «ValueRestriction».</w:t>
      </w:r>
    </w:p>
    <w:p w14:paraId="396ACE78" w14:textId="56FA03A9" w:rsidR="005C58E2" w:rsidRPr="005C5938" w:rsidRDefault="00093691" w:rsidP="001D27DD">
      <w:pPr>
        <w:pStyle w:val="BulletedText"/>
        <w:numPr>
          <w:ilvl w:val="2"/>
          <w:numId w:val="2"/>
        </w:numPr>
      </w:pPr>
      <w:r>
        <w:t xml:space="preserve">A </w:t>
      </w:r>
      <w:r w:rsidR="005C58E2" w:rsidRPr="005C58E2">
        <w:t>DataType stereotyped</w:t>
      </w:r>
      <w:r w:rsidR="005C58E2" w:rsidRPr="005C5938">
        <w:t xml:space="preserve"> by «</w:t>
      </w:r>
      <w:r>
        <w:t>XSDRepresentationRestriction»</w:t>
      </w:r>
      <w:r w:rsidR="005C58E2" w:rsidRPr="005C5938">
        <w:t xml:space="preserve">, and populated with the facet </w:t>
      </w:r>
      <w:r>
        <w:t>tag values defined on the PIM «XSDRepresentationRestriction</w:t>
      </w:r>
      <w:r w:rsidR="005C58E2" w:rsidRPr="005C5938">
        <w:t>».</w:t>
      </w:r>
    </w:p>
    <w:p w14:paraId="517FA67D" w14:textId="0F3444B2" w:rsidR="005C58E2" w:rsidRPr="005C5938" w:rsidRDefault="005C58E2" w:rsidP="001D27DD">
      <w:pPr>
        <w:pStyle w:val="BulletedText"/>
        <w:numPr>
          <w:ilvl w:val="1"/>
          <w:numId w:val="2"/>
        </w:numPr>
      </w:pPr>
      <w:r w:rsidRPr="005C5938">
        <w:t>There shall be a new PSM «XSDSimpleContent» Realization constructed whose client is the PSM «ObjectType</w:t>
      </w:r>
      <w:r w:rsidRPr="005C58E2">
        <w:t>» and</w:t>
      </w:r>
      <w:r w:rsidRPr="005C5938">
        <w:t xml:space="preserve"> whose supplier is the PSM DataType.</w:t>
      </w:r>
    </w:p>
    <w:p w14:paraId="49F2C3E1" w14:textId="77777777" w:rsidR="00396CAB" w:rsidRPr="00720DB0" w:rsidRDefault="00396CAB" w:rsidP="00720DB0">
      <w:pPr>
        <w:pStyle w:val="Heading5"/>
      </w:pPr>
      <w:r w:rsidRPr="00720DB0">
        <w:t>PSM to XML Schema Mapping</w:t>
      </w:r>
    </w:p>
    <w:p w14:paraId="01515A58" w14:textId="77B88201" w:rsidR="00396CAB" w:rsidRDefault="00396CAB" w:rsidP="00396CAB">
      <w:pPr>
        <w:pStyle w:val="BulletedText"/>
      </w:pPr>
      <w:bookmarkStart w:id="314" w:name="_Ref317249309"/>
      <w:r>
        <w:t xml:space="preserve">A data type in a PSM shall map to a corresponding simple type definition with the </w:t>
      </w:r>
      <w:r w:rsidR="00D60A14">
        <w:rPr>
          <w:rStyle w:val="CodeInline"/>
        </w:rPr>
        <w:t>xs:</w:t>
      </w:r>
      <w:r>
        <w:rPr>
          <w:rStyle w:val="CodeInline"/>
        </w:rPr>
        <w:t>simpleT</w:t>
      </w:r>
      <w:r w:rsidRPr="00F71DC5">
        <w:rPr>
          <w:rStyle w:val="CodeInline"/>
        </w:rPr>
        <w:t>ype/@name</w:t>
      </w:r>
      <w:r>
        <w:t xml:space="preserve"> given by the data type name.</w:t>
      </w:r>
    </w:p>
    <w:p w14:paraId="2903A003" w14:textId="6C68E4BC" w:rsidR="00396CAB" w:rsidRDefault="00396CAB" w:rsidP="00396CAB">
      <w:pPr>
        <w:pStyle w:val="BulletedText"/>
      </w:pPr>
      <w:r>
        <w:t xml:space="preserve">If a data type in a PSM </w:t>
      </w:r>
      <w:r w:rsidR="0085731C">
        <w:t>is the client of a realization stereotyped as «Restriction»</w:t>
      </w:r>
      <w:r>
        <w:t xml:space="preserve">, then it shall map to a simple type definition that is a restriction whose base type is the </w:t>
      </w:r>
      <w:r w:rsidR="0085731C">
        <w:t xml:space="preserve">supplier </w:t>
      </w:r>
      <w:r>
        <w:t xml:space="preserve">type of the </w:t>
      </w:r>
      <w:r w:rsidR="0085731C">
        <w:t>realization</w:t>
      </w:r>
      <w:r>
        <w:t xml:space="preserve">. </w:t>
      </w:r>
      <w:r w:rsidR="0085731C">
        <w:t>If the data type has the «ValueRestriction» stereotype applied, then t</w:t>
      </w:r>
      <w:r>
        <w:t>he attribute values of the stereotype shall map to corresponding restriction facets.</w:t>
      </w:r>
    </w:p>
    <w:p w14:paraId="5C038DDE" w14:textId="051F232F" w:rsidR="004D5A2C" w:rsidRDefault="004D5A2C" w:rsidP="00396CAB">
      <w:pPr>
        <w:pStyle w:val="BulletedText"/>
      </w:pPr>
      <w:r>
        <w:t xml:space="preserve">If a data type in a PSM has the «XSDRepresentationRestriction» stereotype applied, then the simple type definition mapped from the data type shall include a </w:t>
      </w:r>
      <w:r w:rsidR="00D60A14">
        <w:rPr>
          <w:rStyle w:val="CodeInline"/>
        </w:rPr>
        <w:t>xs:</w:t>
      </w:r>
      <w:r w:rsidRPr="005C5938">
        <w:rPr>
          <w:rStyle w:val="CodeInline"/>
        </w:rPr>
        <w:t>restriction/</w:t>
      </w:r>
      <w:r w:rsidR="00D60A14">
        <w:rPr>
          <w:rStyle w:val="CodeInline"/>
        </w:rPr>
        <w:t>xs:</w:t>
      </w:r>
      <w:r w:rsidRPr="005C5938">
        <w:rPr>
          <w:rStyle w:val="CodeInline"/>
        </w:rPr>
        <w:t>whiteSpace</w:t>
      </w:r>
      <w:r>
        <w:t xml:space="preserve"> element with a value given by the value of the whiteSpace attribute of the «XSDRepresentationRestriction» stereotype.</w:t>
      </w:r>
    </w:p>
    <w:p w14:paraId="0B1E55DB" w14:textId="37963E8C" w:rsidR="00396CAB" w:rsidRDefault="00396CAB" w:rsidP="00396CAB">
      <w:pPr>
        <w:pStyle w:val="BulletedText"/>
      </w:pPr>
      <w:r>
        <w:t xml:space="preserve">The «Documentation» comment owned by a data type in the PSM shall map to the documentation for the XML simple type definition mapped from the class, with the body of the comment providing the </w:t>
      </w:r>
      <w:r w:rsidR="00D60A14">
        <w:rPr>
          <w:rStyle w:val="CodeInline"/>
        </w:rPr>
        <w:t>xs:</w:t>
      </w:r>
      <w:r>
        <w:rPr>
          <w:rStyle w:val="CodeInline"/>
        </w:rPr>
        <w:t>simple</w:t>
      </w:r>
      <w:r w:rsidRPr="005F5921">
        <w:rPr>
          <w:rStyle w:val="CodeInline"/>
        </w:rPr>
        <w:t>Type/</w:t>
      </w:r>
      <w:r w:rsidR="00D60A14">
        <w:rPr>
          <w:rStyle w:val="CodeInline"/>
        </w:rPr>
        <w:t>xs:</w:t>
      </w:r>
      <w:r w:rsidRPr="005F5921">
        <w:rPr>
          <w:rStyle w:val="CodeInline"/>
        </w:rPr>
        <w:t>annotation/</w:t>
      </w:r>
      <w:r w:rsidR="00D60A14">
        <w:rPr>
          <w:rStyle w:val="CodeInline"/>
        </w:rPr>
        <w:t>xs:</w:t>
      </w:r>
      <w:r w:rsidRPr="005F5921">
        <w:rPr>
          <w:rStyle w:val="CodeInline"/>
        </w:rPr>
        <w:t>documentation</w:t>
      </w:r>
      <w:r>
        <w:t xml:space="preserve"> for the simple type definition.</w:t>
      </w:r>
    </w:p>
    <w:p w14:paraId="7699CE7D" w14:textId="4EE873B9" w:rsidR="005C58E2" w:rsidRPr="008852C5" w:rsidRDefault="005C58E2" w:rsidP="005C58E2">
      <w:pPr>
        <w:pStyle w:val="BulletedText"/>
      </w:pPr>
      <w:r w:rsidRPr="008852C5">
        <w:t xml:space="preserve">If a data type in a PSM has the «XSDRepresentationRestriction» or «ValueRestriction» stereotype applied, or is an Enumeration, and it is the supplier of an «XSDSimpleContent» Realization whose client is also the client of a «Restriction» Realization then the DataType is not mapped to a simple type.  Instead, it is used to populate the constraining facet content of an </w:t>
      </w:r>
      <w:r w:rsidR="00D60A14">
        <w:rPr>
          <w:rStyle w:val="CodeInline"/>
        </w:rPr>
        <w:t>xs:</w:t>
      </w:r>
      <w:r w:rsidRPr="005C5938">
        <w:rPr>
          <w:rStyle w:val="CodeInline"/>
        </w:rPr>
        <w:t>restriction</w:t>
      </w:r>
      <w:r w:rsidRPr="008852C5">
        <w:t>, as described in clause 7.3.2.2.</w:t>
      </w:r>
    </w:p>
    <w:p w14:paraId="25D06B78" w14:textId="77777777" w:rsidR="00396CAB" w:rsidRDefault="00396CAB" w:rsidP="007B4D6D">
      <w:pPr>
        <w:pStyle w:val="Heading3"/>
      </w:pPr>
      <w:bookmarkStart w:id="315" w:name="_Ref317460189"/>
      <w:bookmarkStart w:id="316" w:name="_Toc364003717"/>
      <w:bookmarkStart w:id="317" w:name="_Toc426452226"/>
      <w:r>
        <w:t>Primitive Types</w:t>
      </w:r>
      <w:bookmarkEnd w:id="314"/>
      <w:bookmarkEnd w:id="315"/>
      <w:bookmarkEnd w:id="316"/>
      <w:bookmarkEnd w:id="317"/>
    </w:p>
    <w:p w14:paraId="47B79F91" w14:textId="77777777" w:rsidR="00396CAB" w:rsidRDefault="00396CAB" w:rsidP="00396CAB">
      <w:pPr>
        <w:pStyle w:val="Heading4"/>
      </w:pPr>
      <w:r>
        <w:t>Background</w:t>
      </w:r>
    </w:p>
    <w:p w14:paraId="6A714C03" w14:textId="77777777" w:rsidR="00396CAB" w:rsidRPr="00EA6FAA" w:rsidRDefault="00396CAB" w:rsidP="00396CAB">
      <w:pPr>
        <w:pStyle w:val="BodyText"/>
      </w:pPr>
      <w:r>
        <w:t xml:space="preserve">A </w:t>
      </w:r>
      <w:r>
        <w:rPr>
          <w:i/>
        </w:rPr>
        <w:t>primitive type</w:t>
      </w:r>
      <w:r>
        <w:t xml:space="preserve"> is a simple type defined in terms of a predefined set of atomic values. An </w:t>
      </w:r>
      <w:r>
        <w:rPr>
          <w:i/>
        </w:rPr>
        <w:t>atomic value</w:t>
      </w:r>
      <w:r>
        <w:t xml:space="preserve"> is </w:t>
      </w:r>
      <w:r w:rsidRPr="001457A8">
        <w:t>an elementary value, not constructed from simpler values by any user-accessible means defined by this specification</w:t>
      </w:r>
      <w:r>
        <w:t>.</w:t>
      </w:r>
      <w:r w:rsidRPr="00276C45">
        <w:t xml:space="preserve"> </w:t>
      </w:r>
      <w:r>
        <w:t>(Adapted from [XMLSchemaDatatypes].)</w:t>
      </w:r>
    </w:p>
    <w:p w14:paraId="177DF871" w14:textId="77777777" w:rsidR="00396CAB" w:rsidRDefault="00396CAB" w:rsidP="00396CAB">
      <w:pPr>
        <w:pStyle w:val="Heading4"/>
      </w:pPr>
      <w:r>
        <w:t>Representation</w:t>
      </w:r>
    </w:p>
    <w:p w14:paraId="56B0C95C" w14:textId="77777777" w:rsidR="00396CAB" w:rsidRPr="00720DB0" w:rsidRDefault="00396CAB" w:rsidP="00720DB0">
      <w:pPr>
        <w:pStyle w:val="Heading5"/>
      </w:pPr>
      <w:r w:rsidRPr="00720DB0">
        <w:t>Common</w:t>
      </w:r>
    </w:p>
    <w:p w14:paraId="5729C51B" w14:textId="24CE37AD" w:rsidR="00396CAB" w:rsidRDefault="00396CAB" w:rsidP="00396CAB">
      <w:pPr>
        <w:pStyle w:val="BodyText"/>
      </w:pPr>
      <w:r>
        <w:t>The NIEM Primitive Type Library (see</w:t>
      </w:r>
      <w:r w:rsidR="00093691">
        <w:t xml:space="preserve"> </w:t>
      </w:r>
      <w:r w:rsidR="00093691">
        <w:fldChar w:fldCharType="begin"/>
      </w:r>
      <w:r w:rsidR="00093691">
        <w:instrText xml:space="preserve"> REF _Ref193374192 \r \h </w:instrText>
      </w:r>
      <w:r w:rsidR="00093691">
        <w:fldChar w:fldCharType="separate"/>
      </w:r>
      <w:r w:rsidR="00B81ED7">
        <w:t>Annex A</w:t>
      </w:r>
      <w:r w:rsidR="00093691">
        <w:fldChar w:fldCharType="end"/>
      </w:r>
      <w:r>
        <w:t xml:space="preserve">) defines a predefined set of UML primitive types to be used in </w:t>
      </w:r>
      <w:r w:rsidR="00443B47">
        <w:t>NIEM-UML</w:t>
      </w:r>
      <w:r>
        <w:t xml:space="preserve"> models. To insure integrity and consistency of the type system used at the PIM level with the generation of NIEM compliant schema, the primitive types in this library are based on XML schema primitive types [XMLSchemaDatatypes].</w:t>
      </w:r>
    </w:p>
    <w:p w14:paraId="787B9238" w14:textId="2BE784D5" w:rsidR="00396CAB" w:rsidRDefault="00396CAB" w:rsidP="00396CAB">
      <w:pPr>
        <w:pStyle w:val="BodyText"/>
      </w:pPr>
      <w:r>
        <w:t xml:space="preserve">A </w:t>
      </w:r>
      <w:r w:rsidR="00443B47">
        <w:t>NIEM-UML</w:t>
      </w:r>
      <w:r>
        <w:t xml:space="preserve"> model may also define new primitive types by specializing the predefined primitive types from the Primitive Type Library (the NIEM Core model provides a set of such specialized primitive types ready</w:t>
      </w:r>
      <w:r w:rsidR="005C288F">
        <w:t>-</w:t>
      </w:r>
      <w:r>
        <w:t>made – see</w:t>
      </w:r>
      <w:r w:rsidR="00093691">
        <w:t xml:space="preserve"> </w:t>
      </w:r>
      <w:r w:rsidR="00093691">
        <w:fldChar w:fldCharType="begin"/>
      </w:r>
      <w:r w:rsidR="00093691">
        <w:instrText xml:space="preserve"> REF _Ref193374192 \r \h </w:instrText>
      </w:r>
      <w:r w:rsidR="00093691">
        <w:fldChar w:fldCharType="separate"/>
      </w:r>
      <w:r w:rsidR="00B81ED7">
        <w:t>Annex A</w:t>
      </w:r>
      <w:r w:rsidR="00093691">
        <w:fldChar w:fldCharType="end"/>
      </w:r>
      <w:r>
        <w:t xml:space="preserve">). All primitive types used in a </w:t>
      </w:r>
      <w:r w:rsidR="00443B47">
        <w:t>NIEM-UML</w:t>
      </w:r>
      <w:r>
        <w:t xml:space="preserve"> model shall be either a predefined primitive type from the Primitive Type Library or a primitive type that is a direct or indirect specialization of a predefined primitive type.</w:t>
      </w:r>
    </w:p>
    <w:p w14:paraId="37A56063" w14:textId="77777777" w:rsidR="00396CAB" w:rsidRPr="00720DB0" w:rsidRDefault="00396CAB" w:rsidP="00720DB0">
      <w:pPr>
        <w:pStyle w:val="Heading5"/>
      </w:pPr>
      <w:r w:rsidRPr="00720DB0">
        <w:lastRenderedPageBreak/>
        <w:t>PIM</w:t>
      </w:r>
    </w:p>
    <w:p w14:paraId="5E6F7B1F" w14:textId="77777777" w:rsidR="00396CAB" w:rsidRDefault="00396CAB" w:rsidP="00396CAB">
      <w:pPr>
        <w:pStyle w:val="BodyText"/>
      </w:pPr>
      <w:r>
        <w:t xml:space="preserve">A specialized UML primitive type in a PIM to which the «ValueRestriction» stereotype is applied defines a new primitive type. However, a specialized UML primitive type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B81ED7">
        <w:t>7.4.1.2</w:t>
      </w:r>
      <w:r>
        <w:fldChar w:fldCharType="end"/>
      </w:r>
      <w:r>
        <w:t>).</w:t>
      </w:r>
    </w:p>
    <w:p w14:paraId="1DECE4E6" w14:textId="3F4D06C1" w:rsidR="00E433FA" w:rsidRDefault="00E433FA" w:rsidP="00396CAB">
      <w:pPr>
        <w:pStyle w:val="BodyText"/>
      </w:pPr>
      <w:r>
        <w:t>Only primitive types that map to complex types may be used as the types of properties in a PIM.</w:t>
      </w:r>
    </w:p>
    <w:p w14:paraId="75D34733" w14:textId="77777777" w:rsidR="00396CAB" w:rsidRPr="00720DB0" w:rsidRDefault="00396CAB" w:rsidP="00720DB0">
      <w:pPr>
        <w:pStyle w:val="Heading5"/>
      </w:pPr>
      <w:r w:rsidRPr="00720DB0">
        <w:t>PSM</w:t>
      </w:r>
    </w:p>
    <w:p w14:paraId="455F61CB" w14:textId="12A26B67" w:rsidR="00396CAB" w:rsidRDefault="00396CAB" w:rsidP="00396CAB">
      <w:pPr>
        <w:pStyle w:val="BodyText"/>
      </w:pPr>
      <w:r>
        <w:t>A primitive type in a PSM</w:t>
      </w:r>
      <w:r w:rsidR="007F6B2E">
        <w:t xml:space="preserve"> (other than a predefined primitive type from the Primitive Type Library)</w:t>
      </w:r>
      <w:r>
        <w:t xml:space="preserve"> must be </w:t>
      </w:r>
      <w:r w:rsidR="00B000C1">
        <w:t xml:space="preserve">the client in </w:t>
      </w:r>
      <w:r>
        <w:t xml:space="preserve">a «Restriction» </w:t>
      </w:r>
      <w:r w:rsidR="00B000C1">
        <w:t xml:space="preserve">realization with </w:t>
      </w:r>
      <w:r>
        <w:t xml:space="preserve">another primitive type. It is implemented in XML schema as an atomic simple type definition with a base type given by the type represented by its generalization. </w:t>
      </w:r>
      <w:r w:rsidR="00B000C1">
        <w:t>If the primitive type has the «ValueRestriction</w:t>
      </w:r>
      <w:r w:rsidR="00093691">
        <w:t>»</w:t>
      </w:r>
      <w:r w:rsidR="00B000C1">
        <w:t xml:space="preserve"> stereotype applied, t</w:t>
      </w:r>
      <w:r>
        <w:t xml:space="preserve">he attributes of the </w:t>
      </w:r>
      <w:r w:rsidR="00B000C1">
        <w:t>stereotype</w:t>
      </w:r>
      <w:r>
        <w:t xml:space="preserve"> are implemented as restriction facets.</w:t>
      </w:r>
    </w:p>
    <w:p w14:paraId="773782BB" w14:textId="77777777" w:rsidR="00396CAB" w:rsidRDefault="00396CAB" w:rsidP="00396CAB">
      <w:pPr>
        <w:pStyle w:val="Heading4"/>
      </w:pPr>
      <w:bookmarkStart w:id="318" w:name="_Ref317351149"/>
      <w:r>
        <w:t>Mapping Summary</w:t>
      </w:r>
      <w:bookmarkEnd w:id="318"/>
    </w:p>
    <w:p w14:paraId="279F45E8" w14:textId="77777777" w:rsidR="00396CAB" w:rsidRPr="00720DB0" w:rsidRDefault="00396CAB" w:rsidP="00720DB0">
      <w:pPr>
        <w:pStyle w:val="Heading5"/>
      </w:pPr>
      <w:r w:rsidRPr="00720DB0">
        <w:t>PIM to PSM Mapping</w:t>
      </w:r>
    </w:p>
    <w:p w14:paraId="2449A66E" w14:textId="77777777" w:rsidR="00396CAB" w:rsidRDefault="00396CAB" w:rsidP="00396CAB">
      <w:pPr>
        <w:pStyle w:val="BulletedText"/>
      </w:pPr>
      <w:r>
        <w:t>A reference to a primitive type from the Primitive Type Library in a PIM shall map to a reference to the same primitive type in the PSM.</w:t>
      </w:r>
    </w:p>
    <w:p w14:paraId="388298F0" w14:textId="77777777" w:rsidR="00396CAB" w:rsidRDefault="00396CAB" w:rsidP="00396CAB">
      <w:pPr>
        <w:pStyle w:val="BulletedText"/>
      </w:pPr>
      <w:r>
        <w:t>If a primitive type in a PIM does not have the «ReferenceName» stereotype applied, then its NIEM name is determined as follows:</w:t>
      </w:r>
    </w:p>
    <w:p w14:paraId="0531F3E7" w14:textId="5FDBA5DE" w:rsidR="00396CAB" w:rsidRDefault="00396CAB" w:rsidP="001D27DD">
      <w:pPr>
        <w:pStyle w:val="BulletedText"/>
        <w:numPr>
          <w:ilvl w:val="1"/>
          <w:numId w:val="2"/>
        </w:numPr>
      </w:pPr>
      <w:r>
        <w:t xml:space="preserve">If the PIM primitive type name ends in </w:t>
      </w:r>
      <w:r w:rsidR="00C14211">
        <w:t>“</w:t>
      </w:r>
      <w:r>
        <w:t>SimpleType</w:t>
      </w:r>
      <w:r w:rsidR="00C14211">
        <w:t>”</w:t>
      </w:r>
      <w:r>
        <w:t>, then the NIEM name shall be the PIM primitive type name.</w:t>
      </w:r>
    </w:p>
    <w:p w14:paraId="686687AF" w14:textId="11B820BD" w:rsidR="00396CAB" w:rsidRDefault="00396CAB" w:rsidP="001D27DD">
      <w:pPr>
        <w:pStyle w:val="BulletedText"/>
        <w:numPr>
          <w:ilvl w:val="1"/>
          <w:numId w:val="2"/>
        </w:numPr>
      </w:pPr>
      <w:r>
        <w:t xml:space="preserve">If the PIM primitive type name ends in </w:t>
      </w:r>
      <w:r w:rsidR="00C14211">
        <w:t>“</w:t>
      </w:r>
      <w:r>
        <w:t>Simple</w:t>
      </w:r>
      <w:r w:rsidR="00C14211">
        <w:t>”</w:t>
      </w:r>
      <w:r>
        <w:t xml:space="preserve">, then the NIEM name shall be the PIM primitive type name with </w:t>
      </w:r>
      <w:r w:rsidR="00C14211">
        <w:t>“</w:t>
      </w:r>
      <w:r>
        <w:t>Type</w:t>
      </w:r>
      <w:r w:rsidR="00C14211">
        <w:t>”</w:t>
      </w:r>
      <w:r>
        <w:t xml:space="preserve"> appended.</w:t>
      </w:r>
    </w:p>
    <w:p w14:paraId="40702934" w14:textId="0B2B573A" w:rsidR="00396CAB" w:rsidRDefault="00396CAB" w:rsidP="001D27DD">
      <w:pPr>
        <w:pStyle w:val="BulletedText"/>
        <w:numPr>
          <w:ilvl w:val="1"/>
          <w:numId w:val="2"/>
        </w:numPr>
      </w:pPr>
      <w:r>
        <w:t xml:space="preserve">Otherwise, the NIEM name shall be the PIM primitive type name with </w:t>
      </w:r>
      <w:r w:rsidR="00C14211">
        <w:t>“</w:t>
      </w:r>
      <w:r>
        <w:t>SimpleType</w:t>
      </w:r>
      <w:r w:rsidR="00C14211">
        <w:t>”</w:t>
      </w:r>
      <w:r>
        <w:t xml:space="preserve"> appended.</w:t>
      </w:r>
    </w:p>
    <w:p w14:paraId="29E9878F" w14:textId="77777777" w:rsidR="00396CAB" w:rsidRPr="00720DB0" w:rsidRDefault="00396CAB" w:rsidP="00720DB0">
      <w:pPr>
        <w:pStyle w:val="Heading5"/>
      </w:pPr>
      <w:r w:rsidRPr="00720DB0">
        <w:t>PSM to XML Schema Mapping</w:t>
      </w:r>
    </w:p>
    <w:p w14:paraId="7F02405A" w14:textId="57E15C0F" w:rsidR="00396CAB" w:rsidRDefault="00396CAB" w:rsidP="001D27DD">
      <w:pPr>
        <w:pStyle w:val="BulletedText"/>
        <w:numPr>
          <w:ilvl w:val="0"/>
          <w:numId w:val="9"/>
        </w:numPr>
      </w:pPr>
      <w:r>
        <w:t xml:space="preserve">A primitive type in a PSM shall map to an atomic simple type definition with a base type given by the simple type mapped from the </w:t>
      </w:r>
      <w:r w:rsidR="00B000C1">
        <w:t xml:space="preserve">supplier </w:t>
      </w:r>
      <w:r>
        <w:t xml:space="preserve">type of the </w:t>
      </w:r>
      <w:r w:rsidR="00B000C1">
        <w:t xml:space="preserve">«Restriction» realization </w:t>
      </w:r>
      <w:r>
        <w:t xml:space="preserve">in which the primitive type is the </w:t>
      </w:r>
      <w:r w:rsidR="00B000C1">
        <w:t xml:space="preserve">client </w:t>
      </w:r>
      <w:r>
        <w:t>type.</w:t>
      </w:r>
    </w:p>
    <w:p w14:paraId="146BC0DF" w14:textId="77777777" w:rsidR="00396CAB" w:rsidRDefault="00396CAB" w:rsidP="00396CAB">
      <w:pPr>
        <w:pStyle w:val="Heading4"/>
      </w:pPr>
      <w:r>
        <w:t>Examples</w:t>
      </w:r>
    </w:p>
    <w:p w14:paraId="04D2EE60" w14:textId="77777777" w:rsidR="00396CAB" w:rsidRPr="00720DB0" w:rsidRDefault="00396CAB" w:rsidP="00720DB0">
      <w:pPr>
        <w:pStyle w:val="Heading5"/>
      </w:pPr>
      <w:r w:rsidRPr="00720DB0">
        <w:t>PIM Representation</w:t>
      </w:r>
    </w:p>
    <w:p w14:paraId="2B0F97AB" w14:textId="0342634B" w:rsidR="00396CAB" w:rsidRPr="00D25E07" w:rsidRDefault="00396CAB" w:rsidP="00396CAB">
      <w:pPr>
        <w:pStyle w:val="BodyText"/>
      </w:pPr>
      <w:r>
        <w:fldChar w:fldCharType="begin"/>
      </w:r>
      <w:r>
        <w:instrText xml:space="preserve"> REF _Ref317351471 \h </w:instrText>
      </w:r>
      <w:r>
        <w:fldChar w:fldCharType="separate"/>
      </w:r>
      <w:r w:rsidR="00B81ED7">
        <w:t xml:space="preserve">Figure </w:t>
      </w:r>
      <w:r w:rsidR="00B81ED7">
        <w:rPr>
          <w:noProof/>
        </w:rPr>
        <w:t>7</w:t>
      </w:r>
      <w:r w:rsidR="00B81ED7">
        <w:noBreakHyphen/>
      </w:r>
      <w:r w:rsidR="00B81ED7">
        <w:rPr>
          <w:noProof/>
        </w:rPr>
        <w:t>19</w:t>
      </w:r>
      <w:r>
        <w:fldChar w:fldCharType="end"/>
      </w:r>
      <w:r>
        <w:t xml:space="preserve"> shows a Text primitive type defined as a specialization of the String primitive type from the Primitive Type Library, which is then further specialized by the ProperNameText type.</w:t>
      </w:r>
    </w:p>
    <w:p w14:paraId="103A36D8" w14:textId="12B0C435" w:rsidR="00396CAB" w:rsidRPr="00D25E07" w:rsidRDefault="004D750A" w:rsidP="00996FB1">
      <w:pPr>
        <w:pStyle w:val="BodyText"/>
      </w:pPr>
      <w:r>
        <w:rPr>
          <w:noProof/>
          <w:lang w:val="en-GB" w:eastAsia="en-GB"/>
        </w:rPr>
        <w:lastRenderedPageBreak/>
        <w:drawing>
          <wp:inline distT="0" distB="0" distL="0" distR="0" wp14:anchorId="45FE20FC" wp14:editId="6CA66248">
            <wp:extent cx="1273810" cy="2472055"/>
            <wp:effectExtent l="0" t="0" r="0" b="0"/>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a:extLst>
                        <a:ext uri="{28A0092B-C50C-407E-A947-70E740481C1C}">
                          <a14:useLocalDpi xmlns:a14="http://schemas.microsoft.com/office/drawing/2010/main"/>
                        </a:ext>
                      </a:extLst>
                    </a:blip>
                    <a:srcRect/>
                    <a:stretch>
                      <a:fillRect/>
                    </a:stretch>
                  </pic:blipFill>
                  <pic:spPr bwMode="auto">
                    <a:xfrm>
                      <a:off x="0" y="0"/>
                      <a:ext cx="1273810" cy="2472055"/>
                    </a:xfrm>
                    <a:prstGeom prst="rect">
                      <a:avLst/>
                    </a:prstGeom>
                    <a:noFill/>
                    <a:ln>
                      <a:noFill/>
                    </a:ln>
                  </pic:spPr>
                </pic:pic>
              </a:graphicData>
            </a:graphic>
          </wp:inline>
        </w:drawing>
      </w:r>
    </w:p>
    <w:p w14:paraId="2456A708" w14:textId="5798AA58" w:rsidR="00396CAB" w:rsidRDefault="00396CAB" w:rsidP="00720DB0">
      <w:pPr>
        <w:pStyle w:val="Caption"/>
      </w:pPr>
      <w:bookmarkStart w:id="319" w:name="_Ref317351471"/>
      <w:r>
        <w:t xml:space="preserve">Figure </w:t>
      </w:r>
      <w:r w:rsidR="00333F36">
        <w:fldChar w:fldCharType="begin"/>
      </w:r>
      <w:r w:rsidR="00333F36">
        <w:instrText xml:space="preserve"> STYLEREF 1 \s </w:instrText>
      </w:r>
      <w:r w:rsidR="00333F36">
        <w:fldChar w:fldCharType="separate"/>
      </w:r>
      <w:r w:rsidR="00B81ED7">
        <w:rPr>
          <w:noProof/>
        </w:rPr>
        <w:t>7</w:t>
      </w:r>
      <w:r w:rsidR="00333F36">
        <w:rPr>
          <w:noProof/>
        </w:rPr>
        <w:fldChar w:fldCharType="end"/>
      </w:r>
      <w:r w:rsidR="00464209">
        <w:noBreakHyphen/>
      </w:r>
      <w:r w:rsidR="00333F36">
        <w:fldChar w:fldCharType="begin"/>
      </w:r>
      <w:r w:rsidR="00333F36">
        <w:instrText xml:space="preserve"> SEQ Figure \*</w:instrText>
      </w:r>
      <w:r w:rsidR="00333F36">
        <w:instrText xml:space="preserve"> ARABIC \s 1 </w:instrText>
      </w:r>
      <w:r w:rsidR="00333F36">
        <w:fldChar w:fldCharType="separate"/>
      </w:r>
      <w:r w:rsidR="00B81ED7">
        <w:rPr>
          <w:noProof/>
        </w:rPr>
        <w:t>19</w:t>
      </w:r>
      <w:r w:rsidR="00333F36">
        <w:rPr>
          <w:noProof/>
        </w:rPr>
        <w:fldChar w:fldCharType="end"/>
      </w:r>
      <w:bookmarkEnd w:id="319"/>
      <w:r>
        <w:t xml:space="preserve"> Representation of primitive types in a PIM</w:t>
      </w:r>
    </w:p>
    <w:p w14:paraId="2B5297FA" w14:textId="50720F55" w:rsidR="00396CAB" w:rsidRPr="006B521D" w:rsidRDefault="00396CAB" w:rsidP="00396CAB">
      <w:pPr>
        <w:pStyle w:val="BodyText"/>
      </w:pPr>
      <w:r>
        <w:t xml:space="preserve">The Text </w:t>
      </w:r>
      <w:r w:rsidR="00A61795">
        <w:t>primitive</w:t>
      </w:r>
      <w:r>
        <w:t xml:space="preserve"> type in </w:t>
      </w:r>
      <w:r>
        <w:fldChar w:fldCharType="begin"/>
      </w:r>
      <w:r>
        <w:instrText xml:space="preserve"> REF _Ref317351471 \h </w:instrText>
      </w:r>
      <w:r>
        <w:fldChar w:fldCharType="separate"/>
      </w:r>
      <w:r w:rsidR="00B81ED7">
        <w:t xml:space="preserve">Figure </w:t>
      </w:r>
      <w:r w:rsidR="00B81ED7">
        <w:rPr>
          <w:noProof/>
        </w:rPr>
        <w:t>7</w:t>
      </w:r>
      <w:r w:rsidR="00B81ED7">
        <w:noBreakHyphen/>
      </w:r>
      <w:r w:rsidR="00B81ED7">
        <w:rPr>
          <w:noProof/>
        </w:rPr>
        <w:t>19</w:t>
      </w:r>
      <w:r>
        <w:fldChar w:fldCharType="end"/>
      </w:r>
      <w:r>
        <w:t xml:space="preserve"> is stereotyped as a «ValueRestriction», but it does not have any restriction facets specified. </w:t>
      </w:r>
      <w:r>
        <w:fldChar w:fldCharType="begin"/>
      </w:r>
      <w:r>
        <w:instrText xml:space="preserve"> REF _Ref317352123 \h </w:instrText>
      </w:r>
      <w:r>
        <w:fldChar w:fldCharType="separate"/>
      </w:r>
      <w:r w:rsidR="00B81ED7">
        <w:t xml:space="preserve">Figure </w:t>
      </w:r>
      <w:r w:rsidR="00B81ED7">
        <w:rPr>
          <w:noProof/>
        </w:rPr>
        <w:t>7</w:t>
      </w:r>
      <w:r w:rsidR="00B81ED7">
        <w:noBreakHyphen/>
      </w:r>
      <w:r w:rsidR="00B81ED7">
        <w:rPr>
          <w:noProof/>
        </w:rPr>
        <w:t>20</w:t>
      </w:r>
      <w:r>
        <w:fldChar w:fldCharType="end"/>
      </w:r>
      <w:r>
        <w:t xml:space="preserve"> shows an example of a primitive type defined as a «ValueRestriction» with restriction facets.</w:t>
      </w:r>
    </w:p>
    <w:p w14:paraId="1A9D22E5" w14:textId="5212D9BC" w:rsidR="00396CAB" w:rsidRDefault="004D750A" w:rsidP="00996FB1">
      <w:pPr>
        <w:pStyle w:val="BodyText"/>
      </w:pPr>
      <w:r>
        <w:rPr>
          <w:noProof/>
          <w:lang w:val="en-GB" w:eastAsia="en-GB"/>
        </w:rPr>
        <w:drawing>
          <wp:inline distT="0" distB="0" distL="0" distR="0" wp14:anchorId="4A2B726B" wp14:editId="67E6C60D">
            <wp:extent cx="1576070" cy="1889125"/>
            <wp:effectExtent l="0" t="0" r="0" b="0"/>
            <wp:docPr id="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a:extLst>
                        <a:ext uri="{28A0092B-C50C-407E-A947-70E740481C1C}">
                          <a14:useLocalDpi xmlns:a14="http://schemas.microsoft.com/office/drawing/2010/main"/>
                        </a:ext>
                      </a:extLst>
                    </a:blip>
                    <a:srcRect/>
                    <a:stretch>
                      <a:fillRect/>
                    </a:stretch>
                  </pic:blipFill>
                  <pic:spPr bwMode="auto">
                    <a:xfrm>
                      <a:off x="0" y="0"/>
                      <a:ext cx="1576070" cy="1889125"/>
                    </a:xfrm>
                    <a:prstGeom prst="rect">
                      <a:avLst/>
                    </a:prstGeom>
                    <a:noFill/>
                    <a:ln>
                      <a:noFill/>
                    </a:ln>
                  </pic:spPr>
                </pic:pic>
              </a:graphicData>
            </a:graphic>
          </wp:inline>
        </w:drawing>
      </w:r>
    </w:p>
    <w:p w14:paraId="19507333" w14:textId="0DDC8E8A" w:rsidR="00396CAB" w:rsidRPr="00D25E07" w:rsidRDefault="00396CAB" w:rsidP="00720DB0">
      <w:pPr>
        <w:pStyle w:val="Caption"/>
      </w:pPr>
      <w:bookmarkStart w:id="320" w:name="_Ref317352123"/>
      <w:r>
        <w:t xml:space="preserve">Figure </w:t>
      </w:r>
      <w:r w:rsidR="00333F36">
        <w:fldChar w:fldCharType="begin"/>
      </w:r>
      <w:r w:rsidR="00333F36">
        <w:instrText xml:space="preserve"> STYLEREF 1 \s </w:instrText>
      </w:r>
      <w:r w:rsidR="00333F36">
        <w:fldChar w:fldCharType="separate"/>
      </w:r>
      <w:r w:rsidR="00B81ED7">
        <w:rPr>
          <w:noProof/>
        </w:rPr>
        <w:t>7</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20</w:t>
      </w:r>
      <w:r w:rsidR="00333F36">
        <w:rPr>
          <w:noProof/>
        </w:rPr>
        <w:fldChar w:fldCharType="end"/>
      </w:r>
      <w:bookmarkEnd w:id="320"/>
      <w:r>
        <w:t xml:space="preserve"> Representation of a primitive type with a value restriction in a PIM</w:t>
      </w:r>
    </w:p>
    <w:p w14:paraId="3E60345C" w14:textId="77777777" w:rsidR="00396CAB" w:rsidRPr="00720DB0" w:rsidRDefault="00396CAB" w:rsidP="00720DB0">
      <w:pPr>
        <w:pStyle w:val="Heading5"/>
      </w:pPr>
      <w:r w:rsidRPr="00720DB0">
        <w:t>PSM Representation</w:t>
      </w:r>
    </w:p>
    <w:p w14:paraId="0BC5762E" w14:textId="18FFA5DC" w:rsidR="00396CAB" w:rsidRDefault="00D54F28" w:rsidP="00396CAB">
      <w:pPr>
        <w:pStyle w:val="BodyText"/>
      </w:pPr>
      <w:r>
        <w:fldChar w:fldCharType="begin"/>
      </w:r>
      <w:r>
        <w:instrText xml:space="preserve"> REF _Ref317527728 \h </w:instrText>
      </w:r>
      <w:r>
        <w:fldChar w:fldCharType="separate"/>
      </w:r>
      <w:r w:rsidR="00B81ED7">
        <w:t xml:space="preserve">Figure </w:t>
      </w:r>
      <w:r w:rsidR="00B81ED7">
        <w:rPr>
          <w:noProof/>
        </w:rPr>
        <w:t>7</w:t>
      </w:r>
      <w:r w:rsidR="00B81ED7">
        <w:noBreakHyphen/>
      </w:r>
      <w:r w:rsidR="00B81ED7">
        <w:rPr>
          <w:noProof/>
        </w:rPr>
        <w:t>21</w:t>
      </w:r>
      <w:r>
        <w:fldChar w:fldCharType="end"/>
      </w:r>
      <w:r>
        <w:t xml:space="preserve"> </w:t>
      </w:r>
      <w:r w:rsidR="00396CAB">
        <w:t xml:space="preserve">shows the PSM representation of the primitive types modeled in </w:t>
      </w:r>
      <w:r w:rsidR="00396CAB">
        <w:fldChar w:fldCharType="begin"/>
      </w:r>
      <w:r w:rsidR="00396CAB">
        <w:instrText xml:space="preserve"> REF _Ref317351471 \h </w:instrText>
      </w:r>
      <w:r w:rsidR="00396CAB">
        <w:fldChar w:fldCharType="separate"/>
      </w:r>
      <w:r w:rsidR="00B81ED7">
        <w:t xml:space="preserve">Figure </w:t>
      </w:r>
      <w:r w:rsidR="00B81ED7">
        <w:rPr>
          <w:noProof/>
        </w:rPr>
        <w:t>7</w:t>
      </w:r>
      <w:r w:rsidR="00B81ED7">
        <w:noBreakHyphen/>
      </w:r>
      <w:r w:rsidR="00B81ED7">
        <w:rPr>
          <w:noProof/>
        </w:rPr>
        <w:t>19</w:t>
      </w:r>
      <w:r w:rsidR="00396CAB">
        <w:fldChar w:fldCharType="end"/>
      </w:r>
      <w:r w:rsidR="00396CAB">
        <w:t>. A primitive types in a PSM must be stereotyped as a «ValueRestriction», so the ProperNameText</w:t>
      </w:r>
      <w:r w:rsidR="008D503C">
        <w:t>T</w:t>
      </w:r>
      <w:r w:rsidR="00396CAB">
        <w:t>ype becomes an «ObjectType» class in the PSM.</w:t>
      </w:r>
    </w:p>
    <w:p w14:paraId="31538480" w14:textId="5F5D49D9" w:rsidR="005732C2" w:rsidRDefault="008D503C" w:rsidP="00996FB1">
      <w:pPr>
        <w:pStyle w:val="BodyText"/>
      </w:pPr>
      <w:r w:rsidRPr="008D503C">
        <w:rPr>
          <w:noProof/>
          <w:lang w:val="en-GB" w:eastAsia="en-GB"/>
        </w:rPr>
        <w:lastRenderedPageBreak/>
        <w:t xml:space="preserve"> </w:t>
      </w:r>
      <w:r>
        <w:rPr>
          <w:noProof/>
          <w:lang w:val="en-GB" w:eastAsia="en-GB"/>
        </w:rPr>
        <w:t>\</w:t>
      </w:r>
      <w:r>
        <w:rPr>
          <w:noProof/>
          <w:lang w:val="en-GB" w:eastAsia="en-GB"/>
        </w:rPr>
        <w:drawing>
          <wp:inline distT="0" distB="0" distL="0" distR="0" wp14:anchorId="7A21563C" wp14:editId="6D245935">
            <wp:extent cx="2171700" cy="219288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178998" cy="2200256"/>
                    </a:xfrm>
                    <a:prstGeom prst="rect">
                      <a:avLst/>
                    </a:prstGeom>
                  </pic:spPr>
                </pic:pic>
              </a:graphicData>
            </a:graphic>
          </wp:inline>
        </w:drawing>
      </w:r>
    </w:p>
    <w:p w14:paraId="6C0EE868" w14:textId="0F40B6F2" w:rsidR="005732C2" w:rsidRDefault="005732C2" w:rsidP="005732C2">
      <w:pPr>
        <w:pStyle w:val="Caption"/>
      </w:pPr>
      <w:bookmarkStart w:id="321" w:name="_Ref193360938"/>
      <w:bookmarkStart w:id="322" w:name="_Ref317527728"/>
      <w:bookmarkStart w:id="323" w:name="_Ref193360929"/>
      <w:bookmarkStart w:id="324" w:name="_Ref317372049"/>
      <w:bookmarkStart w:id="325" w:name="_Ref317372053"/>
      <w:r>
        <w:t xml:space="preserve">Figure </w:t>
      </w:r>
      <w:r w:rsidR="00333F36">
        <w:fldChar w:fldCharType="begin"/>
      </w:r>
      <w:r w:rsidR="00333F36">
        <w:instrText xml:space="preserve"> STYLEREF 1 \s </w:instrText>
      </w:r>
      <w:r w:rsidR="00333F36">
        <w:fldChar w:fldCharType="separate"/>
      </w:r>
      <w:r w:rsidR="00B81ED7">
        <w:rPr>
          <w:noProof/>
        </w:rPr>
        <w:t>7</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21</w:t>
      </w:r>
      <w:r w:rsidR="00333F36">
        <w:rPr>
          <w:noProof/>
        </w:rPr>
        <w:fldChar w:fldCharType="end"/>
      </w:r>
      <w:bookmarkEnd w:id="321"/>
      <w:bookmarkEnd w:id="322"/>
      <w:r>
        <w:t xml:space="preserve"> Representation of primitive types in a PSM</w:t>
      </w:r>
      <w:bookmarkEnd w:id="323"/>
    </w:p>
    <w:p w14:paraId="12F6C9AE" w14:textId="55B4E34F" w:rsidR="005732C2" w:rsidRDefault="0080658F" w:rsidP="005732C2">
      <w:pPr>
        <w:pStyle w:val="BodyText"/>
      </w:pPr>
      <w:r>
        <w:fldChar w:fldCharType="begin"/>
      </w:r>
      <w:r>
        <w:instrText xml:space="preserve"> REF _Ref193361628 \h </w:instrText>
      </w:r>
      <w:r>
        <w:fldChar w:fldCharType="separate"/>
      </w:r>
      <w:r w:rsidR="00B81ED7" w:rsidRPr="00F17337">
        <w:t xml:space="preserve">Figure </w:t>
      </w:r>
      <w:r w:rsidR="00B81ED7">
        <w:rPr>
          <w:noProof/>
        </w:rPr>
        <w:t>7</w:t>
      </w:r>
      <w:r w:rsidR="00B81ED7">
        <w:noBreakHyphen/>
      </w:r>
      <w:r w:rsidR="00B81ED7">
        <w:rPr>
          <w:noProof/>
        </w:rPr>
        <w:t>22</w:t>
      </w:r>
      <w:r>
        <w:fldChar w:fldCharType="end"/>
      </w:r>
      <w:r w:rsidR="00A61795">
        <w:t xml:space="preserve"> </w:t>
      </w:r>
      <w:r>
        <w:t>shows t</w:t>
      </w:r>
      <w:r w:rsidR="005732C2">
        <w:t xml:space="preserve">he PSM representation of the primitive type shown in </w:t>
      </w:r>
      <w:r w:rsidR="005732C2">
        <w:fldChar w:fldCharType="begin"/>
      </w:r>
      <w:r w:rsidR="005732C2">
        <w:instrText xml:space="preserve"> REF _Ref317352123 \h </w:instrText>
      </w:r>
      <w:r w:rsidR="005732C2">
        <w:fldChar w:fldCharType="separate"/>
      </w:r>
      <w:r w:rsidR="00B81ED7">
        <w:t xml:space="preserve">Figure </w:t>
      </w:r>
      <w:r w:rsidR="00B81ED7">
        <w:rPr>
          <w:noProof/>
        </w:rPr>
        <w:t>7</w:t>
      </w:r>
      <w:r w:rsidR="00B81ED7">
        <w:noBreakHyphen/>
      </w:r>
      <w:r w:rsidR="00B81ED7">
        <w:rPr>
          <w:noProof/>
        </w:rPr>
        <w:t>20</w:t>
      </w:r>
      <w:r w:rsidR="005732C2">
        <w:fldChar w:fldCharType="end"/>
      </w:r>
      <w:r>
        <w:t>, which uses a «Restriction» realization instead of a generalization</w:t>
      </w:r>
      <w:r w:rsidR="005732C2">
        <w:t>.</w:t>
      </w:r>
    </w:p>
    <w:p w14:paraId="20A3E145" w14:textId="049695DE" w:rsidR="0045211C" w:rsidRDefault="0048558F" w:rsidP="00996FB1">
      <w:pPr>
        <w:pStyle w:val="Caption"/>
      </w:pPr>
      <w:r>
        <w:rPr>
          <w:noProof/>
          <w:lang w:val="en-GB" w:eastAsia="en-GB"/>
        </w:rPr>
        <w:drawing>
          <wp:inline distT="0" distB="0" distL="0" distR="0" wp14:anchorId="0406807E" wp14:editId="57DF8C46">
            <wp:extent cx="1673225" cy="1889125"/>
            <wp:effectExtent l="0" t="0" r="3175"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a:extLst>
                        <a:ext uri="{28A0092B-C50C-407E-A947-70E740481C1C}">
                          <a14:useLocalDpi xmlns:a14="http://schemas.microsoft.com/office/drawing/2010/main"/>
                        </a:ext>
                      </a:extLst>
                    </a:blip>
                    <a:srcRect/>
                    <a:stretch>
                      <a:fillRect/>
                    </a:stretch>
                  </pic:blipFill>
                  <pic:spPr bwMode="auto">
                    <a:xfrm>
                      <a:off x="0" y="0"/>
                      <a:ext cx="1673225" cy="1889125"/>
                    </a:xfrm>
                    <a:prstGeom prst="rect">
                      <a:avLst/>
                    </a:prstGeom>
                    <a:noFill/>
                    <a:ln>
                      <a:noFill/>
                    </a:ln>
                  </pic:spPr>
                </pic:pic>
              </a:graphicData>
            </a:graphic>
          </wp:inline>
        </w:drawing>
      </w:r>
    </w:p>
    <w:p w14:paraId="4A05CB5D" w14:textId="491BF577" w:rsidR="0080658F" w:rsidRPr="00F17337" w:rsidRDefault="0080658F" w:rsidP="0080658F">
      <w:pPr>
        <w:pStyle w:val="Caption"/>
      </w:pPr>
      <w:bookmarkStart w:id="326" w:name="_Ref193361628"/>
      <w:bookmarkStart w:id="327" w:name="_Ref317249333"/>
      <w:bookmarkEnd w:id="324"/>
      <w:bookmarkEnd w:id="325"/>
      <w:r w:rsidRPr="00F17337">
        <w:t xml:space="preserve">Figure </w:t>
      </w:r>
      <w:r w:rsidR="00333F36">
        <w:fldChar w:fldCharType="begin"/>
      </w:r>
      <w:r w:rsidR="00333F36">
        <w:instrText xml:space="preserve"> STYLEREF 1 \s </w:instrText>
      </w:r>
      <w:r w:rsidR="00333F36">
        <w:fldChar w:fldCharType="separate"/>
      </w:r>
      <w:r w:rsidR="00B81ED7">
        <w:rPr>
          <w:noProof/>
        </w:rPr>
        <w:t>7</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22</w:t>
      </w:r>
      <w:r w:rsidR="00333F36">
        <w:rPr>
          <w:noProof/>
        </w:rPr>
        <w:fldChar w:fldCharType="end"/>
      </w:r>
      <w:bookmarkEnd w:id="326"/>
      <w:r w:rsidRPr="00F17337">
        <w:t xml:space="preserve"> Representation of a primitive type with a value restriction in a PSM</w:t>
      </w:r>
    </w:p>
    <w:p w14:paraId="5B578A92" w14:textId="77777777" w:rsidR="00396CAB" w:rsidRPr="00720DB0" w:rsidRDefault="00396CAB" w:rsidP="00720DB0">
      <w:pPr>
        <w:pStyle w:val="Heading5"/>
      </w:pPr>
      <w:r w:rsidRPr="00720DB0">
        <w:t>XML Schema Representation</w:t>
      </w:r>
    </w:p>
    <w:p w14:paraId="486BF06F" w14:textId="5CC5EA74" w:rsidR="00396CAB" w:rsidRDefault="00396CAB" w:rsidP="00396CAB">
      <w:pPr>
        <w:pStyle w:val="BodyText"/>
      </w:pPr>
      <w:r>
        <w:t xml:space="preserve">The primitive types shown in </w:t>
      </w:r>
      <w:r w:rsidR="00D54F28">
        <w:fldChar w:fldCharType="begin"/>
      </w:r>
      <w:r w:rsidR="00D54F28">
        <w:instrText xml:space="preserve"> REF _Ref317527728 \h </w:instrText>
      </w:r>
      <w:r w:rsidR="00D54F28">
        <w:fldChar w:fldCharType="separate"/>
      </w:r>
      <w:r w:rsidR="00B81ED7">
        <w:t xml:space="preserve">Figure </w:t>
      </w:r>
      <w:r w:rsidR="00B81ED7">
        <w:rPr>
          <w:noProof/>
        </w:rPr>
        <w:t>7</w:t>
      </w:r>
      <w:r w:rsidR="00B81ED7">
        <w:noBreakHyphen/>
      </w:r>
      <w:r w:rsidR="00B81ED7">
        <w:rPr>
          <w:noProof/>
        </w:rPr>
        <w:t>21</w:t>
      </w:r>
      <w:r w:rsidR="00D54F28">
        <w:fldChar w:fldCharType="end"/>
      </w:r>
      <w:r>
        <w:t xml:space="preserve"> are represented in XML schema as follows:</w:t>
      </w:r>
    </w:p>
    <w:p w14:paraId="6FF3B3A7" w14:textId="60010DC2" w:rsidR="00396CAB" w:rsidRPr="00A82CB8" w:rsidRDefault="00396CAB" w:rsidP="00720DB0">
      <w:pPr>
        <w:pStyle w:val="CodeText"/>
      </w:pPr>
      <w:r w:rsidRPr="00A82CB8">
        <w:t>&lt;</w:t>
      </w:r>
      <w:r w:rsidR="00D60A14">
        <w:t>xs:</w:t>
      </w:r>
      <w:r>
        <w:t>simple</w:t>
      </w:r>
      <w:r w:rsidRPr="00A82CB8">
        <w:t>Type name=</w:t>
      </w:r>
      <w:r w:rsidR="00362559">
        <w:t>"</w:t>
      </w:r>
      <w:r w:rsidRPr="00A82CB8">
        <w:t>Text</w:t>
      </w:r>
      <w:r>
        <w:t>Simple</w:t>
      </w:r>
      <w:r w:rsidRPr="00A82CB8">
        <w:t>Type</w:t>
      </w:r>
      <w:r w:rsidR="00362559">
        <w:t>"</w:t>
      </w:r>
      <w:r w:rsidRPr="00A82CB8">
        <w:t>&gt;</w:t>
      </w:r>
    </w:p>
    <w:p w14:paraId="73400BFF" w14:textId="0FC76392" w:rsidR="00396CAB" w:rsidRPr="007D59C9" w:rsidRDefault="00396CAB" w:rsidP="00720DB0">
      <w:pPr>
        <w:pStyle w:val="CodeText"/>
      </w:pPr>
      <w:r w:rsidRPr="007D59C9">
        <w:t xml:space="preserve">    &lt;</w:t>
      </w:r>
      <w:r w:rsidR="00D60A14">
        <w:t>xs:</w:t>
      </w:r>
      <w:r w:rsidRPr="007D59C9">
        <w:t>annotation&gt;</w:t>
      </w:r>
    </w:p>
    <w:p w14:paraId="5FC13CB2" w14:textId="7B1A24E1" w:rsidR="00396CAB" w:rsidRPr="007D59C9" w:rsidRDefault="00396CAB" w:rsidP="00720DB0">
      <w:pPr>
        <w:pStyle w:val="CodeText"/>
      </w:pPr>
      <w:r w:rsidRPr="007D59C9">
        <w:t xml:space="preserve">      &lt;</w:t>
      </w:r>
      <w:r w:rsidR="00D60A14">
        <w:t>xs:</w:t>
      </w:r>
      <w:r w:rsidRPr="007D59C9">
        <w:t>documentation&gt;A data type for text&lt;/</w:t>
      </w:r>
      <w:r w:rsidR="00D60A14">
        <w:t>xs:</w:t>
      </w:r>
      <w:r w:rsidRPr="007D59C9">
        <w:t>documentation&gt;</w:t>
      </w:r>
    </w:p>
    <w:p w14:paraId="134270A1" w14:textId="3B1466CC" w:rsidR="00396CAB" w:rsidRPr="007D59C9" w:rsidRDefault="00396CAB" w:rsidP="00720DB0">
      <w:pPr>
        <w:pStyle w:val="CodeText"/>
      </w:pPr>
      <w:r w:rsidRPr="007D59C9">
        <w:t xml:space="preserve">    &lt;/</w:t>
      </w:r>
      <w:r w:rsidR="00D60A14">
        <w:t>xs:</w:t>
      </w:r>
      <w:r w:rsidRPr="007D59C9">
        <w:t>annotation&gt;</w:t>
      </w:r>
    </w:p>
    <w:p w14:paraId="76E77C8B" w14:textId="7218BF35" w:rsidR="00396CAB" w:rsidRPr="00A82CB8" w:rsidRDefault="00396CAB" w:rsidP="00720DB0">
      <w:pPr>
        <w:pStyle w:val="CodeText"/>
      </w:pPr>
      <w:r w:rsidRPr="00A82CB8">
        <w:t xml:space="preserve">    &lt;</w:t>
      </w:r>
      <w:r w:rsidR="00D60A14">
        <w:t>xs:</w:t>
      </w:r>
      <w:r>
        <w:t>restriction</w:t>
      </w:r>
      <w:r w:rsidRPr="00A82CB8">
        <w:t xml:space="preserve"> base=</w:t>
      </w:r>
      <w:r w:rsidR="00362559">
        <w:t>"</w:t>
      </w:r>
      <w:r w:rsidRPr="00A82CB8">
        <w:t xml:space="preserve"> </w:t>
      </w:r>
      <w:r w:rsidR="00D60A14">
        <w:t>xs:</w:t>
      </w:r>
      <w:r w:rsidRPr="00A82CB8">
        <w:t>string</w:t>
      </w:r>
      <w:r w:rsidR="00362559">
        <w:t>"</w:t>
      </w:r>
      <w:r w:rsidRPr="00A82CB8">
        <w:t>/&gt;</w:t>
      </w:r>
    </w:p>
    <w:p w14:paraId="29A1D935" w14:textId="680808CD" w:rsidR="00396CAB" w:rsidRPr="007D59C9" w:rsidRDefault="00396CAB" w:rsidP="00720DB0">
      <w:pPr>
        <w:pStyle w:val="CodeText"/>
      </w:pPr>
      <w:r w:rsidRPr="007D59C9">
        <w:t>&lt;/</w:t>
      </w:r>
      <w:r w:rsidR="00D60A14">
        <w:t>xs:</w:t>
      </w:r>
      <w:r>
        <w:t>simple</w:t>
      </w:r>
      <w:r w:rsidRPr="007D59C9">
        <w:t>Type&gt;</w:t>
      </w:r>
    </w:p>
    <w:p w14:paraId="411691B5" w14:textId="061CBD3F" w:rsidR="00396CAB" w:rsidRPr="00A82CB8" w:rsidRDefault="00396CAB" w:rsidP="00720DB0">
      <w:pPr>
        <w:pStyle w:val="CodeText"/>
      </w:pPr>
      <w:r w:rsidRPr="00A82CB8">
        <w:t>&lt;</w:t>
      </w:r>
      <w:r w:rsidR="00D60A14">
        <w:t>xs:</w:t>
      </w:r>
      <w:r w:rsidRPr="00A82CB8">
        <w:t>complexType name=</w:t>
      </w:r>
      <w:r w:rsidR="00362559">
        <w:t>"</w:t>
      </w:r>
      <w:r w:rsidRPr="00A82CB8">
        <w:t>ProperNameText</w:t>
      </w:r>
      <w:r>
        <w:t>Simple</w:t>
      </w:r>
      <w:r w:rsidRPr="00A82CB8">
        <w:t>Type</w:t>
      </w:r>
      <w:r w:rsidR="00362559">
        <w:t>"</w:t>
      </w:r>
      <w:r w:rsidRPr="00A82CB8">
        <w:t>&gt;</w:t>
      </w:r>
    </w:p>
    <w:p w14:paraId="19E0A339" w14:textId="431894A3" w:rsidR="00396CAB" w:rsidRPr="007D59C9" w:rsidRDefault="00396CAB" w:rsidP="00720DB0">
      <w:pPr>
        <w:pStyle w:val="CodeText"/>
      </w:pPr>
      <w:r w:rsidRPr="007D59C9">
        <w:t xml:space="preserve">    &lt;</w:t>
      </w:r>
      <w:r w:rsidR="00D60A14">
        <w:t>xs:</w:t>
      </w:r>
      <w:r w:rsidRPr="007D59C9">
        <w:t>annotation&gt;</w:t>
      </w:r>
    </w:p>
    <w:p w14:paraId="587D9D30" w14:textId="651E22E4" w:rsidR="00396CAB" w:rsidRPr="007D59C9" w:rsidRDefault="00396CAB" w:rsidP="00720DB0">
      <w:pPr>
        <w:pStyle w:val="CodeText"/>
      </w:pPr>
      <w:r w:rsidRPr="007D59C9">
        <w:t xml:space="preserve">      &lt;</w:t>
      </w:r>
      <w:r w:rsidR="00D60A14">
        <w:t>xs:</w:t>
      </w:r>
      <w:r w:rsidRPr="007D59C9">
        <w:t>documentation&gt;A data type for</w:t>
      </w:r>
      <w:r>
        <w:t xml:space="preserve"> proper name text</w:t>
      </w:r>
      <w:r w:rsidRPr="007D59C9">
        <w:t>&lt;/</w:t>
      </w:r>
      <w:r w:rsidR="00D60A14">
        <w:t>xs:</w:t>
      </w:r>
      <w:r w:rsidRPr="007D59C9">
        <w:t>documentation&gt;</w:t>
      </w:r>
    </w:p>
    <w:p w14:paraId="66040CEE" w14:textId="79C8FE71" w:rsidR="00396CAB" w:rsidRPr="007D59C9" w:rsidRDefault="00396CAB" w:rsidP="00720DB0">
      <w:pPr>
        <w:pStyle w:val="CodeText"/>
      </w:pPr>
      <w:r w:rsidRPr="007D59C9">
        <w:t xml:space="preserve">    &lt;/</w:t>
      </w:r>
      <w:r w:rsidR="00D60A14">
        <w:t>xs:</w:t>
      </w:r>
      <w:r w:rsidRPr="007D59C9">
        <w:t>annotation&gt;</w:t>
      </w:r>
    </w:p>
    <w:p w14:paraId="44710624" w14:textId="6A6414C1" w:rsidR="00396CAB" w:rsidRPr="00262464" w:rsidRDefault="00396CAB" w:rsidP="00720DB0">
      <w:pPr>
        <w:pStyle w:val="CodeText"/>
      </w:pPr>
      <w:r w:rsidRPr="00262464">
        <w:t xml:space="preserve">    &lt;</w:t>
      </w:r>
      <w:r w:rsidR="00D60A14">
        <w:t>xs:</w:t>
      </w:r>
      <w:r w:rsidRPr="00262464">
        <w:t>simpleContent&gt;</w:t>
      </w:r>
    </w:p>
    <w:p w14:paraId="3F055A56" w14:textId="08ADD0DF" w:rsidR="00396CAB" w:rsidRPr="00262464" w:rsidRDefault="00396CAB" w:rsidP="00720DB0">
      <w:pPr>
        <w:pStyle w:val="CodeText"/>
      </w:pPr>
      <w:r w:rsidRPr="00262464">
        <w:t xml:space="preserve">        &lt;</w:t>
      </w:r>
      <w:r w:rsidR="00D60A14">
        <w:t>xs:</w:t>
      </w:r>
      <w:r w:rsidRPr="00262464">
        <w:t>extension base=</w:t>
      </w:r>
      <w:r w:rsidR="00362559">
        <w:t>"</w:t>
      </w:r>
      <w:r>
        <w:t>tns</w:t>
      </w:r>
      <w:r w:rsidRPr="00262464">
        <w:t>:</w:t>
      </w:r>
      <w:r>
        <w:t>Text</w:t>
      </w:r>
      <w:r w:rsidRPr="00262464">
        <w:t>SimpleType</w:t>
      </w:r>
      <w:r w:rsidR="00362559">
        <w:t>"</w:t>
      </w:r>
      <w:r w:rsidRPr="00262464">
        <w:t>&gt;</w:t>
      </w:r>
    </w:p>
    <w:p w14:paraId="4B67651E" w14:textId="2500F2BB" w:rsidR="00396CAB" w:rsidRPr="00262464" w:rsidRDefault="00396CAB" w:rsidP="00720DB0">
      <w:pPr>
        <w:pStyle w:val="CodeText"/>
      </w:pPr>
      <w:r w:rsidRPr="00262464">
        <w:t xml:space="preserve">            &lt;</w:t>
      </w:r>
      <w:r w:rsidR="00D60A14">
        <w:t>xs:</w:t>
      </w:r>
      <w:r w:rsidRPr="00262464">
        <w:t>attributeGroup ref=</w:t>
      </w:r>
      <w:r w:rsidR="00362559">
        <w:t>"</w:t>
      </w:r>
      <w:r w:rsidRPr="00262464">
        <w:t>s</w:t>
      </w:r>
      <w:r w:rsidR="0085359D">
        <w:t>tructures</w:t>
      </w:r>
      <w:r w:rsidRPr="00262464">
        <w:t>:SimpleObjectAttributeGroup</w:t>
      </w:r>
      <w:r w:rsidR="00362559">
        <w:t>"</w:t>
      </w:r>
      <w:r w:rsidRPr="00262464">
        <w:t>/&gt;</w:t>
      </w:r>
    </w:p>
    <w:p w14:paraId="589EFB80" w14:textId="58716381" w:rsidR="00396CAB" w:rsidRPr="00262464" w:rsidRDefault="00396CAB" w:rsidP="00720DB0">
      <w:pPr>
        <w:pStyle w:val="CodeText"/>
      </w:pPr>
      <w:r w:rsidRPr="00262464">
        <w:t xml:space="preserve">        &lt;/</w:t>
      </w:r>
      <w:r w:rsidR="00D60A14">
        <w:t>xs:</w:t>
      </w:r>
      <w:r w:rsidRPr="00262464">
        <w:t>extension&gt;</w:t>
      </w:r>
    </w:p>
    <w:p w14:paraId="662341E7" w14:textId="450BAB0C" w:rsidR="00396CAB" w:rsidRPr="00262464" w:rsidRDefault="00396CAB" w:rsidP="00720DB0">
      <w:pPr>
        <w:pStyle w:val="CodeText"/>
      </w:pPr>
      <w:r w:rsidRPr="00262464">
        <w:t xml:space="preserve">    &lt;/</w:t>
      </w:r>
      <w:r w:rsidR="00D60A14">
        <w:t>xs:</w:t>
      </w:r>
      <w:r w:rsidRPr="00262464">
        <w:t>simpleContent&gt;</w:t>
      </w:r>
    </w:p>
    <w:p w14:paraId="71A4240A" w14:textId="060854F8" w:rsidR="00396CAB" w:rsidRDefault="00396CAB" w:rsidP="00720DB0">
      <w:pPr>
        <w:pStyle w:val="CodeText"/>
      </w:pPr>
      <w:r w:rsidRPr="007D59C9">
        <w:t>&lt;</w:t>
      </w:r>
      <w:r>
        <w:t>/</w:t>
      </w:r>
      <w:r w:rsidR="00D60A14">
        <w:t>xs:</w:t>
      </w:r>
      <w:r w:rsidRPr="007D59C9">
        <w:t>complexType&gt;</w:t>
      </w:r>
    </w:p>
    <w:p w14:paraId="41078DC4" w14:textId="3D999491" w:rsidR="00396CAB" w:rsidRPr="003D1B56" w:rsidRDefault="00396CAB" w:rsidP="00720DB0">
      <w:pPr>
        <w:pStyle w:val="BodyText"/>
      </w:pPr>
      <w:r w:rsidRPr="003D1B56">
        <w:lastRenderedPageBreak/>
        <w:t xml:space="preserve">The primitive type shown in </w:t>
      </w:r>
      <w:r w:rsidR="0080658F">
        <w:fldChar w:fldCharType="begin"/>
      </w:r>
      <w:r w:rsidR="0080658F">
        <w:instrText xml:space="preserve"> REF _Ref193361628 \h </w:instrText>
      </w:r>
      <w:r w:rsidR="0080658F">
        <w:fldChar w:fldCharType="separate"/>
      </w:r>
      <w:r w:rsidR="00B81ED7" w:rsidRPr="00F17337">
        <w:t xml:space="preserve">Figure </w:t>
      </w:r>
      <w:r w:rsidR="00B81ED7">
        <w:rPr>
          <w:noProof/>
        </w:rPr>
        <w:t>7</w:t>
      </w:r>
      <w:r w:rsidR="00B81ED7">
        <w:noBreakHyphen/>
      </w:r>
      <w:r w:rsidR="00B81ED7">
        <w:rPr>
          <w:noProof/>
        </w:rPr>
        <w:t>22</w:t>
      </w:r>
      <w:r w:rsidR="0080658F">
        <w:fldChar w:fldCharType="end"/>
      </w:r>
      <w:r w:rsidR="003D1B56" w:rsidRPr="003D1B56">
        <w:t xml:space="preserve"> </w:t>
      </w:r>
      <w:r w:rsidRPr="003D1B56">
        <w:t>is represented in XML schema as:</w:t>
      </w:r>
    </w:p>
    <w:p w14:paraId="59D6750A" w14:textId="70B5FA0E" w:rsidR="00396CAB" w:rsidRPr="006B521D" w:rsidRDefault="00396CAB" w:rsidP="00720DB0">
      <w:pPr>
        <w:pStyle w:val="CodeText"/>
      </w:pPr>
      <w:r w:rsidRPr="006B521D">
        <w:t>&lt;</w:t>
      </w:r>
      <w:r w:rsidR="00D60A14">
        <w:t>xs:</w:t>
      </w:r>
      <w:r w:rsidRPr="006B521D">
        <w:t>simpleType name=</w:t>
      </w:r>
      <w:r w:rsidR="00362559">
        <w:t>"</w:t>
      </w:r>
      <w:r w:rsidRPr="006B521D">
        <w:t>LongitudeDegreeSimpleType</w:t>
      </w:r>
      <w:r w:rsidR="00362559">
        <w:t>"</w:t>
      </w:r>
      <w:r w:rsidRPr="006B521D">
        <w:t>&gt;</w:t>
      </w:r>
    </w:p>
    <w:p w14:paraId="184B7D71" w14:textId="0956234F" w:rsidR="00396CAB" w:rsidRPr="006B521D" w:rsidRDefault="001B6F01" w:rsidP="00090FF6">
      <w:pPr>
        <w:pStyle w:val="CodeText"/>
      </w:pPr>
      <w:r>
        <w:t xml:space="preserve">  &lt;</w:t>
      </w:r>
      <w:r w:rsidR="00D60A14">
        <w:t>xs:</w:t>
      </w:r>
      <w:r>
        <w:t>annotation&gt;</w:t>
      </w:r>
    </w:p>
    <w:p w14:paraId="23181173" w14:textId="3B3F09E7" w:rsidR="00396CAB" w:rsidRPr="006B521D" w:rsidRDefault="00396CAB" w:rsidP="00720DB0">
      <w:pPr>
        <w:pStyle w:val="CodeText"/>
      </w:pPr>
      <w:r w:rsidRPr="006B521D">
        <w:t xml:space="preserve">    &lt;</w:t>
      </w:r>
      <w:r w:rsidR="00D60A14">
        <w:t>xs:</w:t>
      </w:r>
      <w:r w:rsidRPr="006B521D">
        <w:t>documentation&gt;A data type for</w:t>
      </w:r>
      <w:r>
        <w:t xml:space="preserve"> longitude degrees</w:t>
      </w:r>
      <w:r w:rsidRPr="006B521D">
        <w:t>&lt;/</w:t>
      </w:r>
      <w:r w:rsidR="00D60A14">
        <w:t>xs:</w:t>
      </w:r>
      <w:r w:rsidRPr="006B521D">
        <w:t>documentation&gt;</w:t>
      </w:r>
    </w:p>
    <w:p w14:paraId="6D62217F" w14:textId="4D578316" w:rsidR="00396CAB" w:rsidRPr="006B521D" w:rsidRDefault="00396CAB" w:rsidP="00720DB0">
      <w:pPr>
        <w:pStyle w:val="CodeText"/>
      </w:pPr>
      <w:r w:rsidRPr="006B521D">
        <w:t xml:space="preserve">  &lt;/</w:t>
      </w:r>
      <w:r w:rsidR="00D60A14">
        <w:t>xs:</w:t>
      </w:r>
      <w:r w:rsidRPr="006B521D">
        <w:t>annotation&gt;</w:t>
      </w:r>
    </w:p>
    <w:p w14:paraId="68ABF23B" w14:textId="4D38E25C" w:rsidR="00396CAB" w:rsidRPr="006B521D" w:rsidRDefault="00396CAB" w:rsidP="00720DB0">
      <w:pPr>
        <w:pStyle w:val="CodeText"/>
      </w:pPr>
      <w:r w:rsidRPr="006B521D">
        <w:t xml:space="preserve">  &lt;</w:t>
      </w:r>
      <w:r w:rsidR="00D60A14">
        <w:t>xs:</w:t>
      </w:r>
      <w:r w:rsidRPr="006B521D">
        <w:t>restriction base=</w:t>
      </w:r>
      <w:r w:rsidR="00362559">
        <w:t>"</w:t>
      </w:r>
      <w:r w:rsidR="00D60A14">
        <w:t>xs:</w:t>
      </w:r>
      <w:r w:rsidRPr="006B521D">
        <w:t>decimal</w:t>
      </w:r>
      <w:r w:rsidR="00362559">
        <w:t>"</w:t>
      </w:r>
      <w:r w:rsidRPr="006B521D">
        <w:t>&gt;</w:t>
      </w:r>
    </w:p>
    <w:p w14:paraId="2778AD42" w14:textId="269C0376" w:rsidR="00396CAB" w:rsidRPr="006B521D" w:rsidRDefault="00396CAB" w:rsidP="00720DB0">
      <w:pPr>
        <w:pStyle w:val="CodeText"/>
      </w:pPr>
      <w:r w:rsidRPr="006B521D">
        <w:t xml:space="preserve">    &lt;</w:t>
      </w:r>
      <w:r w:rsidR="00D60A14">
        <w:t>xs:</w:t>
      </w:r>
      <w:r w:rsidRPr="006B521D">
        <w:t>minInclusive value=</w:t>
      </w:r>
      <w:r w:rsidR="00362559">
        <w:t>"</w:t>
      </w:r>
      <w:r w:rsidRPr="006B521D">
        <w:t>-180</w:t>
      </w:r>
      <w:r w:rsidR="00362559">
        <w:t>"</w:t>
      </w:r>
      <w:r w:rsidRPr="006B521D">
        <w:t>/&gt;</w:t>
      </w:r>
    </w:p>
    <w:p w14:paraId="5B9B7F10" w14:textId="376A0858" w:rsidR="00396CAB" w:rsidRPr="006B521D" w:rsidRDefault="00396CAB" w:rsidP="00720DB0">
      <w:pPr>
        <w:pStyle w:val="CodeText"/>
      </w:pPr>
      <w:r w:rsidRPr="006B521D">
        <w:t xml:space="preserve">    &lt;</w:t>
      </w:r>
      <w:r w:rsidR="00D60A14">
        <w:t>xs:</w:t>
      </w:r>
      <w:r w:rsidRPr="006B521D">
        <w:t>maxExclusive value=</w:t>
      </w:r>
      <w:r w:rsidR="00362559">
        <w:t>"</w:t>
      </w:r>
      <w:r w:rsidRPr="006B521D">
        <w:t>180</w:t>
      </w:r>
      <w:r w:rsidR="00362559">
        <w:t>"</w:t>
      </w:r>
      <w:r w:rsidRPr="006B521D">
        <w:t>/&gt;</w:t>
      </w:r>
    </w:p>
    <w:p w14:paraId="77666A97" w14:textId="106D82EA" w:rsidR="00396CAB" w:rsidRDefault="00396CAB" w:rsidP="00720DB0">
      <w:pPr>
        <w:pStyle w:val="CodeText"/>
      </w:pPr>
      <w:r w:rsidRPr="006B521D">
        <w:t xml:space="preserve">  &lt;/</w:t>
      </w:r>
      <w:r w:rsidR="00D60A14">
        <w:t>xs:</w:t>
      </w:r>
      <w:r w:rsidRPr="006B521D">
        <w:t>restriction&gt;</w:t>
      </w:r>
    </w:p>
    <w:p w14:paraId="2F1424A2" w14:textId="4E393BB8" w:rsidR="00396CAB" w:rsidRPr="006B521D" w:rsidRDefault="00396CAB" w:rsidP="00720DB0">
      <w:pPr>
        <w:pStyle w:val="CodeText"/>
      </w:pPr>
      <w:r w:rsidRPr="006B521D">
        <w:t>&lt;/</w:t>
      </w:r>
      <w:r w:rsidR="00D60A14">
        <w:t>xs:</w:t>
      </w:r>
      <w:r w:rsidRPr="006B521D">
        <w:t>simpleType&gt;</w:t>
      </w:r>
    </w:p>
    <w:p w14:paraId="32CE2568" w14:textId="77777777" w:rsidR="00396CAB" w:rsidRDefault="00396CAB" w:rsidP="007B4D6D">
      <w:pPr>
        <w:pStyle w:val="Heading3"/>
      </w:pPr>
      <w:bookmarkStart w:id="328" w:name="_Ref317407971"/>
      <w:bookmarkStart w:id="329" w:name="_Toc364003718"/>
      <w:bookmarkStart w:id="330" w:name="_Toc426452227"/>
      <w:r>
        <w:t>Code Types</w:t>
      </w:r>
      <w:bookmarkEnd w:id="327"/>
      <w:bookmarkEnd w:id="328"/>
      <w:bookmarkEnd w:id="329"/>
      <w:bookmarkEnd w:id="330"/>
    </w:p>
    <w:p w14:paraId="297DD65B" w14:textId="77777777" w:rsidR="00396CAB" w:rsidRDefault="00396CAB" w:rsidP="00396CAB">
      <w:pPr>
        <w:pStyle w:val="Heading4"/>
      </w:pPr>
      <w:r>
        <w:t>Background</w:t>
      </w:r>
    </w:p>
    <w:p w14:paraId="5B953726" w14:textId="458A1365" w:rsidR="00396CAB" w:rsidRDefault="00396CAB" w:rsidP="00396CAB">
      <w:pPr>
        <w:pStyle w:val="BodyText"/>
      </w:pPr>
      <w:r>
        <w:t xml:space="preserve">A </w:t>
      </w:r>
      <w:r w:rsidRPr="00EA6FAA">
        <w:rPr>
          <w:i/>
        </w:rPr>
        <w:t>code type</w:t>
      </w:r>
      <w:r>
        <w:t xml:space="preserve"> is a type that represents a list of values, each of which has a known meaning beyond the text representation. These values may be meaningful text or may be a string of alphanumeric identifiers that represent abbreviations for literals. [NIEM-NDR</w:t>
      </w:r>
      <w:r w:rsidR="00CC03CB">
        <w:t>]</w:t>
      </w:r>
      <w:r>
        <w:t xml:space="preserve"> </w:t>
      </w:r>
      <w:hyperlink r:id="rId134" w:anchor="section_10.2.4http://reference.niem.gov/niem/specification/naming-and-design-rules/3.0/NIEM-NDR-3.0-2014-07-31.html" w:history="1">
        <w:r w:rsidR="00CC03CB" w:rsidRPr="00CC03CB">
          <w:rPr>
            <w:rStyle w:val="Hyperlink"/>
          </w:rPr>
          <w:t xml:space="preserve">Section </w:t>
        </w:r>
        <w:r w:rsidR="00493AC1" w:rsidRPr="00CC03CB">
          <w:rPr>
            <w:rStyle w:val="Hyperlink"/>
          </w:rPr>
          <w:t>10.2.4</w:t>
        </w:r>
      </w:hyperlink>
      <w:r w:rsidR="00CC03CB">
        <w:t>.</w:t>
      </w:r>
    </w:p>
    <w:p w14:paraId="0671A1B2" w14:textId="77777777" w:rsidR="00396CAB" w:rsidRDefault="00396CAB" w:rsidP="00396CAB">
      <w:pPr>
        <w:pStyle w:val="Heading4"/>
      </w:pPr>
      <w:r>
        <w:t>Representation</w:t>
      </w:r>
    </w:p>
    <w:p w14:paraId="5054EAED" w14:textId="77777777" w:rsidR="00396CAB" w:rsidRPr="00720DB0" w:rsidRDefault="00396CAB" w:rsidP="00720DB0">
      <w:pPr>
        <w:pStyle w:val="Heading5"/>
      </w:pPr>
      <w:r w:rsidRPr="00720DB0">
        <w:t>Common</w:t>
      </w:r>
    </w:p>
    <w:p w14:paraId="64C567F4" w14:textId="1C1460F2" w:rsidR="0080658F" w:rsidRDefault="00396CAB" w:rsidP="00396CAB">
      <w:pPr>
        <w:pStyle w:val="BodyText"/>
      </w:pPr>
      <w:r>
        <w:t>A code</w:t>
      </w:r>
      <w:r w:rsidR="00B87988">
        <w:t xml:space="preserve"> </w:t>
      </w:r>
      <w:r>
        <w:t xml:space="preserve">type is represented as a UML enumeration. </w:t>
      </w:r>
      <w:r w:rsidRPr="00EA6FAA">
        <w:t xml:space="preserve">Each code value is one </w:t>
      </w:r>
      <w:r>
        <w:t>enumeration literal</w:t>
      </w:r>
      <w:r w:rsidRPr="00EA6FAA">
        <w:t xml:space="preserve"> of the enumeration.</w:t>
      </w:r>
      <w:r w:rsidR="0080658F">
        <w:t xml:space="preserve"> </w:t>
      </w:r>
    </w:p>
    <w:p w14:paraId="0431DE07" w14:textId="5D16E9AC" w:rsidR="00396CAB" w:rsidRPr="0080658F" w:rsidRDefault="0080658F" w:rsidP="00396CAB">
      <w:pPr>
        <w:pStyle w:val="BodyText"/>
      </w:pPr>
      <w:r>
        <w:t xml:space="preserve">The code values are considered to be a restriction of the value space of the </w:t>
      </w:r>
      <w:r>
        <w:rPr>
          <w:i/>
        </w:rPr>
        <w:t>base type</w:t>
      </w:r>
      <w:r>
        <w:t xml:space="preserve"> of the enumeration. The base type may be explicitly modeled as the supplier of a «Restriction» realization in which the </w:t>
      </w:r>
      <w:r w:rsidR="007B5412">
        <w:t>e</w:t>
      </w:r>
      <w:r>
        <w:t>numeration is the client.</w:t>
      </w:r>
    </w:p>
    <w:p w14:paraId="081F529E" w14:textId="77777777" w:rsidR="00396CAB" w:rsidRPr="00720DB0" w:rsidRDefault="00396CAB" w:rsidP="00720DB0">
      <w:pPr>
        <w:pStyle w:val="Heading5"/>
      </w:pPr>
      <w:r w:rsidRPr="00720DB0">
        <w:t>PIM</w:t>
      </w:r>
    </w:p>
    <w:p w14:paraId="1C9DDA80" w14:textId="4A76AA27" w:rsidR="00300F0D" w:rsidRDefault="00300F0D" w:rsidP="00396CAB">
      <w:pPr>
        <w:pStyle w:val="BodyText"/>
      </w:pPr>
      <w:r>
        <w:t xml:space="preserve">As noted in </w:t>
      </w:r>
      <w:r>
        <w:fldChar w:fldCharType="begin"/>
      </w:r>
      <w:r>
        <w:instrText xml:space="preserve"> REF _Ref317370823 \r \h </w:instrText>
      </w:r>
      <w:r>
        <w:fldChar w:fldCharType="separate"/>
      </w:r>
      <w:r w:rsidR="00B81ED7">
        <w:t>7.4.1.2</w:t>
      </w:r>
      <w:r>
        <w:fldChar w:fldCharType="end"/>
      </w:r>
      <w:r>
        <w:t>, the PIM-PSM-schema mapping translates all PIM properties to XS element definitions, and NIEM does not permit elements to have simple types.</w:t>
      </w:r>
    </w:p>
    <w:p w14:paraId="47E8D66B" w14:textId="4BBC6FA3" w:rsidR="00300F0D" w:rsidRDefault="00300F0D" w:rsidP="00396CAB">
      <w:pPr>
        <w:pStyle w:val="BodyText"/>
      </w:pPr>
      <w:r>
        <w:t xml:space="preserve">One pattern for addressing this limitation is to define a simple type “wrapped” by a complex type. This may be accomplished in a PIM by defining an enumeration with literals for the simple type, and another empty enumeration that specializes the simple type to represent the complex type.  A specialized enumeration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B81ED7">
        <w:t>7.4.1.2</w:t>
      </w:r>
      <w:r>
        <w:fldChar w:fldCharType="end"/>
      </w:r>
      <w:r w:rsidR="00BC44E6">
        <w:t>), so can be used as the type of a property.</w:t>
      </w:r>
    </w:p>
    <w:p w14:paraId="0908FFDF" w14:textId="419E63CF" w:rsidR="00E433FA" w:rsidRDefault="00BC44E6" w:rsidP="00396CAB">
      <w:pPr>
        <w:pStyle w:val="BodyText"/>
      </w:pPr>
      <w:r>
        <w:t>However, simple e</w:t>
      </w:r>
      <w:r w:rsidR="00E433FA">
        <w:t xml:space="preserve">numerations defined in a PIM may </w:t>
      </w:r>
      <w:r>
        <w:t xml:space="preserve">also </w:t>
      </w:r>
      <w:r w:rsidR="00E433FA">
        <w:t>be used as the types of properties, as long as they:</w:t>
      </w:r>
    </w:p>
    <w:p w14:paraId="07B0E333" w14:textId="1F3D7B51" w:rsidR="00E433FA" w:rsidRDefault="00E433FA" w:rsidP="00562269">
      <w:pPr>
        <w:pStyle w:val="BodyText"/>
        <w:numPr>
          <w:ilvl w:val="0"/>
          <w:numId w:val="44"/>
        </w:numPr>
      </w:pPr>
      <w:r>
        <w:t>Are non-empty;</w:t>
      </w:r>
    </w:p>
    <w:p w14:paraId="2B2756E6" w14:textId="02C2FA3C" w:rsidR="00E433FA" w:rsidRDefault="00E433FA" w:rsidP="00562269">
      <w:pPr>
        <w:pStyle w:val="BodyText"/>
        <w:numPr>
          <w:ilvl w:val="0"/>
          <w:numId w:val="44"/>
        </w:numPr>
      </w:pPr>
      <w:r>
        <w:t>Have no derived types;</w:t>
      </w:r>
    </w:p>
    <w:p w14:paraId="0D068C44" w14:textId="1F0E7E19" w:rsidR="00E433FA" w:rsidRDefault="00E433FA" w:rsidP="00562269">
      <w:pPr>
        <w:pStyle w:val="BodyText"/>
        <w:numPr>
          <w:ilvl w:val="0"/>
          <w:numId w:val="44"/>
        </w:numPr>
      </w:pPr>
      <w:r>
        <w:t>Are not referenced by a Union or List.</w:t>
      </w:r>
    </w:p>
    <w:p w14:paraId="4942B45F" w14:textId="5A426EB8" w:rsidR="00E433FA" w:rsidRDefault="00E433FA" w:rsidP="00E433FA">
      <w:pPr>
        <w:pStyle w:val="BodyText"/>
      </w:pPr>
      <w:r>
        <w:t xml:space="preserve">Such enumerations generate a pair of types in the target schema, </w:t>
      </w:r>
      <w:r w:rsidR="00BC44E6">
        <w:t>so</w:t>
      </w:r>
      <w:r>
        <w:t xml:space="preserve"> that the element representing the property is typed by a complex type.</w:t>
      </w:r>
    </w:p>
    <w:p w14:paraId="34B120FC" w14:textId="77777777" w:rsidR="0080658F" w:rsidRDefault="0080658F" w:rsidP="00396CAB">
      <w:pPr>
        <w:pStyle w:val="BodyText"/>
      </w:pPr>
      <w:r>
        <w:t>An enumeration in a PIM need not be the client of a «Restriction» realization. By default, the base type of the enumeration is taken to be the XSD token primitive type.</w:t>
      </w:r>
    </w:p>
    <w:p w14:paraId="0A4B361F" w14:textId="3812DA8A" w:rsidR="00396CAB" w:rsidRDefault="00396CAB" w:rsidP="00396CAB">
      <w:pPr>
        <w:pStyle w:val="BodyText"/>
      </w:pPr>
      <w:r>
        <w:t xml:space="preserve">A specialized enumeration to which the «ValueRestriction» stereotype is applied </w:t>
      </w:r>
      <w:r w:rsidR="0080658F">
        <w:t xml:space="preserve">also </w:t>
      </w:r>
      <w:r>
        <w:t>defines a new code type</w:t>
      </w:r>
      <w:r w:rsidR="0080658F">
        <w:t xml:space="preserve"> as a restriction of the code type defined by the general enumeration</w:t>
      </w:r>
      <w:r>
        <w:t xml:space="preserve">. </w:t>
      </w:r>
    </w:p>
    <w:p w14:paraId="0267FD2F" w14:textId="77777777" w:rsidR="00396CAB" w:rsidRPr="00720DB0" w:rsidRDefault="00396CAB" w:rsidP="00720DB0">
      <w:pPr>
        <w:pStyle w:val="Heading5"/>
      </w:pPr>
      <w:r w:rsidRPr="00720DB0">
        <w:lastRenderedPageBreak/>
        <w:t>PSM</w:t>
      </w:r>
    </w:p>
    <w:p w14:paraId="6A68B735" w14:textId="2BF1BC81" w:rsidR="00396CAB" w:rsidRPr="001E40A0" w:rsidRDefault="0080658F" w:rsidP="00396CAB">
      <w:pPr>
        <w:pStyle w:val="BodyText"/>
      </w:pPr>
      <w:r>
        <w:t>The base type of an enumeration in a PSM must be explicitly identified using a «Restriction» realization from the enumeration to the base type. Such a</w:t>
      </w:r>
      <w:r w:rsidR="00396CAB">
        <w:t>n enumeration represents a NIEM code type that is implemented in XML schema as</w:t>
      </w:r>
      <w:r w:rsidR="00A63E1E">
        <w:t xml:space="preserve"> an</w:t>
      </w:r>
      <w:r w:rsidR="00396CAB">
        <w:t xml:space="preserve"> atomic simple type definition that </w:t>
      </w:r>
      <w:r>
        <w:t xml:space="preserve">is a restriction of the identified base type using </w:t>
      </w:r>
      <w:r w:rsidR="00396CAB">
        <w:t xml:space="preserve">multiple </w:t>
      </w:r>
      <w:r w:rsidR="00D60A14">
        <w:rPr>
          <w:rStyle w:val="CodeInline"/>
        </w:rPr>
        <w:t>xs:</w:t>
      </w:r>
      <w:r w:rsidR="00396CAB" w:rsidRPr="001E40A0">
        <w:rPr>
          <w:rStyle w:val="CodeInline"/>
        </w:rPr>
        <w:t>enumeration</w:t>
      </w:r>
      <w:r w:rsidR="00396CAB">
        <w:t xml:space="preserve"> facets. </w:t>
      </w:r>
    </w:p>
    <w:p w14:paraId="4E4962DE" w14:textId="77777777" w:rsidR="00396CAB" w:rsidRDefault="00396CAB" w:rsidP="00396CAB">
      <w:pPr>
        <w:pStyle w:val="Heading4"/>
      </w:pPr>
      <w:r>
        <w:t>Mapping Summary</w:t>
      </w:r>
    </w:p>
    <w:p w14:paraId="7062BDBB" w14:textId="77777777" w:rsidR="0080658F" w:rsidRDefault="0080658F" w:rsidP="00720DB0">
      <w:pPr>
        <w:pStyle w:val="Heading5"/>
      </w:pPr>
      <w:r>
        <w:t>PIM Representation Mapping</w:t>
      </w:r>
    </w:p>
    <w:p w14:paraId="17159C08" w14:textId="77777777" w:rsidR="0080658F" w:rsidRPr="0080658F" w:rsidRDefault="0080658F" w:rsidP="004163CF">
      <w:pPr>
        <w:pStyle w:val="BulletedText"/>
      </w:pPr>
      <w:r>
        <w:t>An enumeration in a PIM that is neither a specialization nor the client of a «Restriction» realization shall be considered equivalent to an enumeration with a «Restriction» realization to the token primitive type from the XML Primitive Type Library.</w:t>
      </w:r>
    </w:p>
    <w:p w14:paraId="330FA45E" w14:textId="77777777" w:rsidR="00396CAB" w:rsidRPr="00720DB0" w:rsidRDefault="00396CAB" w:rsidP="00720DB0">
      <w:pPr>
        <w:pStyle w:val="Heading5"/>
      </w:pPr>
      <w:r w:rsidRPr="00720DB0">
        <w:t>PIM to PSM Mapping</w:t>
      </w:r>
    </w:p>
    <w:p w14:paraId="7A216C3B" w14:textId="14B26742" w:rsidR="00396CAB" w:rsidRDefault="00396CAB" w:rsidP="00396CAB">
      <w:pPr>
        <w:pStyle w:val="BulletedText"/>
      </w:pPr>
      <w:r>
        <w:t xml:space="preserve">An enumeration in a PIM </w:t>
      </w:r>
      <w:r w:rsidR="00BC44E6">
        <w:t xml:space="preserve">that is not empty, has no derived types, and is not referenced by a Union or List </w:t>
      </w:r>
      <w:r>
        <w:t xml:space="preserve">shall map to a corresponding </w:t>
      </w:r>
      <w:r w:rsidR="0032519F">
        <w:t>pair of types</w:t>
      </w:r>
      <w:r>
        <w:t xml:space="preserve"> in the PSM, </w:t>
      </w:r>
      <w:r w:rsidR="0032519F">
        <w:t>an enumeration for the CodeSimpleType and an object type f</w:t>
      </w:r>
      <w:r w:rsidR="00BC44E6">
        <w:t>o</w:t>
      </w:r>
      <w:r w:rsidR="0032519F">
        <w:t xml:space="preserve">r the CodeType. The CodeSimpleType has the </w:t>
      </w:r>
      <w:r>
        <w:t>corresponding enumeration literals.</w:t>
      </w:r>
      <w:r w:rsidR="0032519F">
        <w:t xml:space="preserve"> The CodeType shall be related to the CodeSimpleType by an «XSDSimpleContent» realization.</w:t>
      </w:r>
    </w:p>
    <w:p w14:paraId="6F421B93" w14:textId="77777777" w:rsidR="00396CAB" w:rsidRDefault="00396CAB" w:rsidP="00396CAB">
      <w:pPr>
        <w:pStyle w:val="BulletedText"/>
      </w:pPr>
      <w:r>
        <w:t>If an enumeration in a PIM does not have the «ReferenceName» stereotype applied, then its NIEM name is determined as follows:</w:t>
      </w:r>
    </w:p>
    <w:p w14:paraId="01073608" w14:textId="564B21BA" w:rsidR="0032519F" w:rsidRDefault="00396CAB" w:rsidP="001D27DD">
      <w:pPr>
        <w:pStyle w:val="BulletedText"/>
        <w:numPr>
          <w:ilvl w:val="1"/>
          <w:numId w:val="2"/>
        </w:numPr>
      </w:pPr>
      <w:r>
        <w:t xml:space="preserve">If the PIM enumeration name ends in </w:t>
      </w:r>
      <w:r w:rsidR="00C14211">
        <w:t>“</w:t>
      </w:r>
      <w:r>
        <w:t>CodeSimpleType</w:t>
      </w:r>
      <w:r w:rsidR="00C14211">
        <w:t>”</w:t>
      </w:r>
      <w:r>
        <w:t xml:space="preserve"> </w:t>
      </w:r>
      <w:r w:rsidR="0032519F">
        <w:t>then the NIEM name of the PSM enumeration shall be the PIM enumeration name, and the NIEM name of the object type shall be the PIM enumeration name with “Simple” removed.</w:t>
      </w:r>
    </w:p>
    <w:p w14:paraId="5628D841" w14:textId="3AB44E53" w:rsidR="00396CAB" w:rsidRDefault="0032519F" w:rsidP="001D27DD">
      <w:pPr>
        <w:pStyle w:val="BulletedText"/>
        <w:numPr>
          <w:ilvl w:val="1"/>
          <w:numId w:val="2"/>
        </w:numPr>
      </w:pPr>
      <w:r>
        <w:t>If the PIM enumeration name ends in “CodeType” then the NIEM name of the PSM enumeration shall be the PIM enumeration name with “Simple” added between “Code” and “Type”, and the NIEM name of the object type shall be the PIM enumeration name</w:t>
      </w:r>
      <w:r w:rsidR="00396CAB">
        <w:t>.</w:t>
      </w:r>
    </w:p>
    <w:p w14:paraId="0D13D323" w14:textId="07D53545" w:rsidR="0032519F" w:rsidRDefault="0032519F" w:rsidP="0032519F">
      <w:pPr>
        <w:pStyle w:val="BulletedText"/>
        <w:numPr>
          <w:ilvl w:val="1"/>
          <w:numId w:val="2"/>
        </w:numPr>
      </w:pPr>
      <w:r>
        <w:t>If the PIM enumeration name ends in “CodeSimple” then the NIEM name of the PSM enumeration shall be the PIM enumeration name with “Type” appended, and the NIEM name of the object type shall be the PIM enumeration name with “Simple” removed and “Type” appended.</w:t>
      </w:r>
    </w:p>
    <w:p w14:paraId="4BD2256C" w14:textId="572B850F" w:rsidR="0032519F" w:rsidRDefault="0032519F" w:rsidP="0032519F">
      <w:pPr>
        <w:pStyle w:val="BulletedText"/>
        <w:numPr>
          <w:ilvl w:val="1"/>
          <w:numId w:val="2"/>
        </w:numPr>
      </w:pPr>
      <w:r>
        <w:t>If the PIM enumeration name ends in “Code” then the NIEM name of the PSM enumeration shall be the PIM enumeration name with “SimpleType” appended, and the NIEM name of the object type shall be the PIM enumeration name with “Type” appended.</w:t>
      </w:r>
    </w:p>
    <w:p w14:paraId="4938D2FB" w14:textId="70857CA8" w:rsidR="00396CAB" w:rsidRDefault="00396CAB" w:rsidP="001D27DD">
      <w:pPr>
        <w:pStyle w:val="BulletedText"/>
        <w:numPr>
          <w:ilvl w:val="1"/>
          <w:numId w:val="2"/>
        </w:numPr>
      </w:pPr>
      <w:r>
        <w:t xml:space="preserve">Otherwise, the NIEM name </w:t>
      </w:r>
      <w:r w:rsidR="0032519F">
        <w:t>of the PSM enumeration shall be the PIM enumeration name with “CodeSimpleType” appended, and the NIEM name of the object type shall be the PIM enumeration name with “CodeType” appended.</w:t>
      </w:r>
    </w:p>
    <w:p w14:paraId="2402B290" w14:textId="77777777" w:rsidR="00396CAB" w:rsidRPr="00720DB0" w:rsidRDefault="00396CAB" w:rsidP="00720DB0">
      <w:pPr>
        <w:pStyle w:val="Heading5"/>
      </w:pPr>
      <w:r w:rsidRPr="00720DB0">
        <w:t>PSM to XML Schema Mapping</w:t>
      </w:r>
    </w:p>
    <w:p w14:paraId="16890DD0" w14:textId="4478E990" w:rsidR="00396CAB" w:rsidRDefault="00396CAB" w:rsidP="00396CAB">
      <w:pPr>
        <w:pStyle w:val="BulletedText"/>
      </w:pPr>
      <w:r>
        <w:t xml:space="preserve">An enumeration in a PSM shall map to an atomic simple type definition. </w:t>
      </w:r>
      <w:r w:rsidR="0080658F">
        <w:t>T</w:t>
      </w:r>
      <w:r>
        <w:t xml:space="preserve">he base type of the simple type definition is the type mapped from the </w:t>
      </w:r>
      <w:r w:rsidR="0080658F">
        <w:t xml:space="preserve">supplier </w:t>
      </w:r>
      <w:r>
        <w:t>data type</w:t>
      </w:r>
      <w:r w:rsidR="0080658F">
        <w:t xml:space="preserve"> </w:t>
      </w:r>
      <w:r w:rsidR="004E2426">
        <w:t>of the «Restriction» realization in which the enumeration is the client</w:t>
      </w:r>
      <w:r>
        <w:t>.</w:t>
      </w:r>
    </w:p>
    <w:p w14:paraId="22E3B3B0" w14:textId="77777777" w:rsidR="00396CAB" w:rsidRDefault="00396CAB" w:rsidP="00396CAB">
      <w:pPr>
        <w:pStyle w:val="BulletedText"/>
      </w:pPr>
      <w:r>
        <w:t>Each enumeration literal of the enumeration shall map to an enumeration facet of the simple type definition mapped from the enumeration, whose value is given by the enumeration literal name.</w:t>
      </w:r>
    </w:p>
    <w:p w14:paraId="14713996" w14:textId="77777777" w:rsidR="00396CAB" w:rsidRDefault="00396CAB" w:rsidP="00396CAB">
      <w:pPr>
        <w:pStyle w:val="Heading4"/>
      </w:pPr>
      <w:r>
        <w:t>Example</w:t>
      </w:r>
    </w:p>
    <w:p w14:paraId="56BAF061" w14:textId="77777777" w:rsidR="00396CAB" w:rsidRPr="00720DB0" w:rsidRDefault="00396CAB" w:rsidP="00720DB0">
      <w:pPr>
        <w:pStyle w:val="Heading5"/>
      </w:pPr>
      <w:r w:rsidRPr="00720DB0">
        <w:t>PIM Representation</w:t>
      </w:r>
    </w:p>
    <w:p w14:paraId="5CA49E9D" w14:textId="229F55F7" w:rsidR="00396CAB" w:rsidRDefault="00396CAB" w:rsidP="00396CAB">
      <w:pPr>
        <w:pStyle w:val="BodyText"/>
      </w:pPr>
      <w:r>
        <w:fldChar w:fldCharType="begin"/>
      </w:r>
      <w:r>
        <w:instrText xml:space="preserve"> REF _Ref316821275 \h </w:instrText>
      </w:r>
      <w:r>
        <w:fldChar w:fldCharType="separate"/>
      </w:r>
      <w:r w:rsidR="00B81ED7">
        <w:t xml:space="preserve">Figure </w:t>
      </w:r>
      <w:r w:rsidR="00B81ED7">
        <w:rPr>
          <w:noProof/>
        </w:rPr>
        <w:t>7</w:t>
      </w:r>
      <w:r w:rsidR="00B81ED7">
        <w:noBreakHyphen/>
      </w:r>
      <w:r w:rsidR="00B81ED7">
        <w:rPr>
          <w:noProof/>
        </w:rPr>
        <w:t>23</w:t>
      </w:r>
      <w:r>
        <w:fldChar w:fldCharType="end"/>
      </w:r>
      <w:r>
        <w:t xml:space="preserve"> shows the definition of the SupervisionLevel</w:t>
      </w:r>
      <w:r w:rsidR="00016B42">
        <w:t xml:space="preserve"> code</w:t>
      </w:r>
      <w:r>
        <w:t xml:space="preserve"> ty</w:t>
      </w:r>
      <w:r w:rsidR="000D7BE0">
        <w:t>pe as a UML enumeration.</w:t>
      </w:r>
      <w:r w:rsidR="00685C72">
        <w:t xml:space="preserve">  </w:t>
      </w:r>
    </w:p>
    <w:p w14:paraId="3265E406" w14:textId="22C6EF8F" w:rsidR="00396CAB" w:rsidRPr="00EA6FAA" w:rsidRDefault="00016B42" w:rsidP="00996FB1">
      <w:pPr>
        <w:pStyle w:val="BodyText"/>
      </w:pPr>
      <w:r>
        <w:rPr>
          <w:noProof/>
          <w:lang w:val="en-GB" w:eastAsia="en-GB"/>
        </w:rPr>
        <w:lastRenderedPageBreak/>
        <w:drawing>
          <wp:inline distT="0" distB="0" distL="0" distR="0" wp14:anchorId="44E103B6" wp14:editId="075830E4">
            <wp:extent cx="2412698" cy="215873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12698" cy="2158730"/>
                    </a:xfrm>
                    <a:prstGeom prst="rect">
                      <a:avLst/>
                    </a:prstGeom>
                  </pic:spPr>
                </pic:pic>
              </a:graphicData>
            </a:graphic>
          </wp:inline>
        </w:drawing>
      </w:r>
    </w:p>
    <w:p w14:paraId="09E97EBE" w14:textId="16E8E72E" w:rsidR="00396CAB" w:rsidRDefault="00396CAB" w:rsidP="00720DB0">
      <w:pPr>
        <w:pStyle w:val="Caption"/>
      </w:pPr>
      <w:bookmarkStart w:id="331" w:name="_Ref193361275"/>
      <w:bookmarkStart w:id="332" w:name="_Ref316821275"/>
      <w:r>
        <w:t xml:space="preserve">Figure </w:t>
      </w:r>
      <w:r w:rsidR="00333F36">
        <w:fldChar w:fldCharType="begin"/>
      </w:r>
      <w:r w:rsidR="00333F36">
        <w:instrText xml:space="preserve"> STYLEREF 1 \s </w:instrText>
      </w:r>
      <w:r w:rsidR="00333F36">
        <w:fldChar w:fldCharType="separate"/>
      </w:r>
      <w:r w:rsidR="00B81ED7">
        <w:rPr>
          <w:noProof/>
        </w:rPr>
        <w:t>7</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23</w:t>
      </w:r>
      <w:r w:rsidR="00333F36">
        <w:rPr>
          <w:noProof/>
        </w:rPr>
        <w:fldChar w:fldCharType="end"/>
      </w:r>
      <w:bookmarkEnd w:id="331"/>
      <w:bookmarkEnd w:id="332"/>
      <w:r>
        <w:t xml:space="preserve"> A code type represented as a UML enumeration</w:t>
      </w:r>
      <w:r w:rsidR="004E2426">
        <w:t xml:space="preserve"> in a PIM</w:t>
      </w:r>
    </w:p>
    <w:p w14:paraId="5DAFFA37" w14:textId="77777777" w:rsidR="00396CAB" w:rsidRPr="00720DB0" w:rsidRDefault="00396CAB" w:rsidP="00720DB0">
      <w:pPr>
        <w:pStyle w:val="Heading5"/>
      </w:pPr>
      <w:r w:rsidRPr="00720DB0">
        <w:t>PSM Representation</w:t>
      </w:r>
    </w:p>
    <w:p w14:paraId="431EFCDA" w14:textId="202E1318" w:rsidR="00396CAB" w:rsidRDefault="004E2426" w:rsidP="00396CAB">
      <w:pPr>
        <w:pStyle w:val="BodyText"/>
      </w:pPr>
      <w:r>
        <w:fldChar w:fldCharType="begin"/>
      </w:r>
      <w:r>
        <w:instrText xml:space="preserve"> REF _Ref193362734 \h </w:instrText>
      </w:r>
      <w:r>
        <w:fldChar w:fldCharType="separate"/>
      </w:r>
      <w:r w:rsidR="00B81ED7">
        <w:t xml:space="preserve">Figure </w:t>
      </w:r>
      <w:r w:rsidR="00B81ED7">
        <w:rPr>
          <w:noProof/>
        </w:rPr>
        <w:t>7</w:t>
      </w:r>
      <w:r w:rsidR="00B81ED7">
        <w:noBreakHyphen/>
      </w:r>
      <w:r w:rsidR="00B81ED7">
        <w:rPr>
          <w:noProof/>
        </w:rPr>
        <w:t>24</w:t>
      </w:r>
      <w:r>
        <w:fldChar w:fldCharType="end"/>
      </w:r>
      <w:r>
        <w:t xml:space="preserve"> shows t</w:t>
      </w:r>
      <w:r w:rsidR="00396CAB">
        <w:t xml:space="preserve">he PSM representation of the </w:t>
      </w:r>
      <w:r w:rsidR="004D2374">
        <w:t>model</w:t>
      </w:r>
      <w:r w:rsidR="00396CAB">
        <w:t xml:space="preserve"> shown in </w:t>
      </w:r>
      <w:r w:rsidR="00396CAB">
        <w:fldChar w:fldCharType="begin"/>
      </w:r>
      <w:r w:rsidR="00396CAB">
        <w:instrText xml:space="preserve"> REF _Ref316821275 \h </w:instrText>
      </w:r>
      <w:r w:rsidR="00396CAB">
        <w:fldChar w:fldCharType="separate"/>
      </w:r>
      <w:r w:rsidR="00B81ED7">
        <w:t xml:space="preserve">Figure </w:t>
      </w:r>
      <w:r w:rsidR="00B81ED7">
        <w:rPr>
          <w:noProof/>
        </w:rPr>
        <w:t>7</w:t>
      </w:r>
      <w:r w:rsidR="00B81ED7">
        <w:noBreakHyphen/>
      </w:r>
      <w:r w:rsidR="00B81ED7">
        <w:rPr>
          <w:noProof/>
        </w:rPr>
        <w:t>23</w:t>
      </w:r>
      <w:r w:rsidR="00396CAB">
        <w:fldChar w:fldCharType="end"/>
      </w:r>
      <w:r w:rsidR="00396CAB">
        <w:t xml:space="preserve"> </w:t>
      </w:r>
      <w:r>
        <w:t xml:space="preserve">, with an explicit «Restriction» realization </w:t>
      </w:r>
      <w:r w:rsidR="007B5412">
        <w:t xml:space="preserve">from the code simple type </w:t>
      </w:r>
      <w:r>
        <w:t>to the XSD token primitive type</w:t>
      </w:r>
      <w:r w:rsidR="004D2374">
        <w:t xml:space="preserve">, and an XSDSimpleContent from the code type represented an as object type. </w:t>
      </w:r>
    </w:p>
    <w:p w14:paraId="16D70E1D" w14:textId="58D39C8F" w:rsidR="004E2426" w:rsidRDefault="004D2374" w:rsidP="00996FB1">
      <w:pPr>
        <w:pStyle w:val="BodyText"/>
      </w:pPr>
      <w:r>
        <w:rPr>
          <w:noProof/>
          <w:lang w:val="en-GB" w:eastAsia="en-GB"/>
        </w:rPr>
        <w:drawing>
          <wp:inline distT="0" distB="0" distL="0" distR="0" wp14:anchorId="492A010D" wp14:editId="6B772729">
            <wp:extent cx="2793651" cy="4761905"/>
            <wp:effectExtent l="0" t="0" r="698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93651" cy="4761905"/>
                    </a:xfrm>
                    <a:prstGeom prst="rect">
                      <a:avLst/>
                    </a:prstGeom>
                  </pic:spPr>
                </pic:pic>
              </a:graphicData>
            </a:graphic>
          </wp:inline>
        </w:drawing>
      </w:r>
    </w:p>
    <w:p w14:paraId="53453CFC" w14:textId="720D6971" w:rsidR="004E2426" w:rsidRDefault="004E2426" w:rsidP="004E2426">
      <w:pPr>
        <w:pStyle w:val="Caption"/>
      </w:pPr>
      <w:bookmarkStart w:id="333" w:name="_Ref193362734"/>
      <w:r>
        <w:lastRenderedPageBreak/>
        <w:t xml:space="preserve">Figure </w:t>
      </w:r>
      <w:r w:rsidR="00333F36">
        <w:fldChar w:fldCharType="begin"/>
      </w:r>
      <w:r w:rsidR="00333F36">
        <w:instrText xml:space="preserve"> STYLEREF 1 \s </w:instrText>
      </w:r>
      <w:r w:rsidR="00333F36">
        <w:fldChar w:fldCharType="separate"/>
      </w:r>
      <w:r w:rsidR="00B81ED7">
        <w:rPr>
          <w:noProof/>
        </w:rPr>
        <w:t>7</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24</w:t>
      </w:r>
      <w:r w:rsidR="00333F36">
        <w:rPr>
          <w:noProof/>
        </w:rPr>
        <w:fldChar w:fldCharType="end"/>
      </w:r>
      <w:bookmarkEnd w:id="333"/>
      <w:r>
        <w:t xml:space="preserve"> A code type represented as a restriction in a PSM</w:t>
      </w:r>
    </w:p>
    <w:p w14:paraId="22417035" w14:textId="77777777" w:rsidR="00396CAB" w:rsidRPr="00720DB0" w:rsidRDefault="00396CAB" w:rsidP="00720DB0">
      <w:pPr>
        <w:pStyle w:val="Heading5"/>
      </w:pPr>
      <w:r w:rsidRPr="00720DB0">
        <w:t>XML Schema Representation</w:t>
      </w:r>
    </w:p>
    <w:p w14:paraId="437A60DE" w14:textId="3A01A52B" w:rsidR="00396CAB" w:rsidRDefault="00396CAB" w:rsidP="00396CAB">
      <w:pPr>
        <w:pStyle w:val="BodyText"/>
      </w:pPr>
      <w:r>
        <w:t xml:space="preserve">The XML Schema representation for the code </w:t>
      </w:r>
      <w:r w:rsidR="00F95F1E">
        <w:t xml:space="preserve">simple </w:t>
      </w:r>
      <w:r>
        <w:t xml:space="preserve">type shown in </w:t>
      </w:r>
      <w:r w:rsidR="0048558F">
        <w:fldChar w:fldCharType="begin"/>
      </w:r>
      <w:r w:rsidR="0048558F">
        <w:instrText xml:space="preserve"> REF _Ref193362734 \h </w:instrText>
      </w:r>
      <w:r w:rsidR="0048558F">
        <w:fldChar w:fldCharType="separate"/>
      </w:r>
      <w:r w:rsidR="00B81ED7">
        <w:t xml:space="preserve">Figure </w:t>
      </w:r>
      <w:r w:rsidR="00B81ED7">
        <w:rPr>
          <w:noProof/>
        </w:rPr>
        <w:t>7</w:t>
      </w:r>
      <w:r w:rsidR="00B81ED7">
        <w:noBreakHyphen/>
      </w:r>
      <w:r w:rsidR="00B81ED7">
        <w:rPr>
          <w:noProof/>
        </w:rPr>
        <w:t>24</w:t>
      </w:r>
      <w:r w:rsidR="0048558F">
        <w:fldChar w:fldCharType="end"/>
      </w:r>
      <w:r>
        <w:t xml:space="preserve"> is:</w:t>
      </w:r>
    </w:p>
    <w:p w14:paraId="2EAD4EA2" w14:textId="77777777" w:rsidR="007B5412" w:rsidRDefault="007B5412" w:rsidP="007B5412">
      <w:pPr>
        <w:pStyle w:val="CodeText"/>
      </w:pPr>
      <w:r>
        <w:t>&lt;xs:simpleType name="SupervisionLevelCodeSimpleType"&gt;</w:t>
      </w:r>
    </w:p>
    <w:p w14:paraId="49AE5D84" w14:textId="77777777" w:rsidR="007B5412" w:rsidRDefault="007B5412" w:rsidP="007B5412">
      <w:pPr>
        <w:pStyle w:val="CodeText"/>
      </w:pPr>
      <w:r>
        <w:t xml:space="preserve">    &lt;xs:annotation&gt;</w:t>
      </w:r>
    </w:p>
    <w:p w14:paraId="4146616D" w14:textId="77777777" w:rsidR="007B5412" w:rsidRDefault="007B5412" w:rsidP="007B5412">
      <w:pPr>
        <w:pStyle w:val="CodeText"/>
      </w:pPr>
      <w:r>
        <w:t xml:space="preserve">      &lt;xs:documentation&gt;A data type for levels of supervision required for a person.&lt;/xs:documentation&gt;</w:t>
      </w:r>
    </w:p>
    <w:p w14:paraId="44146F95" w14:textId="77777777" w:rsidR="007B5412" w:rsidRDefault="007B5412" w:rsidP="007B5412">
      <w:pPr>
        <w:pStyle w:val="CodeText"/>
      </w:pPr>
      <w:r>
        <w:t xml:space="preserve">    &lt;/xs:annotation&gt;</w:t>
      </w:r>
    </w:p>
    <w:p w14:paraId="5F0990ED" w14:textId="77777777" w:rsidR="007B5412" w:rsidRDefault="007B5412" w:rsidP="007B5412">
      <w:pPr>
        <w:pStyle w:val="CodeText"/>
      </w:pPr>
      <w:r>
        <w:t xml:space="preserve">    &lt;xs:restriction base="xs:token"&gt;</w:t>
      </w:r>
    </w:p>
    <w:p w14:paraId="0D09C039" w14:textId="00D684C5" w:rsidR="007B5412" w:rsidRDefault="007B5412" w:rsidP="007B5412">
      <w:pPr>
        <w:pStyle w:val="CodeText"/>
      </w:pPr>
      <w:r>
        <w:t xml:space="preserve">      &lt;xs:enumeration value="1-LOW RISK"/&gt;</w:t>
      </w:r>
    </w:p>
    <w:p w14:paraId="35A6015D" w14:textId="40B021F4" w:rsidR="007B5412" w:rsidRDefault="007B5412" w:rsidP="007B5412">
      <w:pPr>
        <w:pStyle w:val="CodeText"/>
      </w:pPr>
      <w:r>
        <w:t xml:space="preserve">      &lt;xs:enumeration value="2-MODERATE RISK"/&gt;</w:t>
      </w:r>
    </w:p>
    <w:p w14:paraId="5C6DF0F1" w14:textId="2AE7FDEC" w:rsidR="007B5412" w:rsidRDefault="007B5412" w:rsidP="007B5412">
      <w:pPr>
        <w:pStyle w:val="CodeText"/>
      </w:pPr>
      <w:r>
        <w:t xml:space="preserve">      &lt;xs:enumeration value="3-HIGH RISK"/&gt;</w:t>
      </w:r>
    </w:p>
    <w:p w14:paraId="71B7C5EC" w14:textId="27794010" w:rsidR="007B5412" w:rsidRDefault="007B5412" w:rsidP="007B5412">
      <w:pPr>
        <w:pStyle w:val="CodeText"/>
      </w:pPr>
      <w:r>
        <w:t xml:space="preserve">      &lt;xs:enumeration value="4-EXTREME RISK"/&gt;</w:t>
      </w:r>
    </w:p>
    <w:p w14:paraId="6B00494F" w14:textId="21F2AB6A" w:rsidR="007B5412" w:rsidRDefault="007B5412" w:rsidP="007B5412">
      <w:pPr>
        <w:pStyle w:val="CodeText"/>
      </w:pPr>
      <w:r>
        <w:t xml:space="preserve">      &lt;xs:enumeration value="COMPACT OUT"/&gt;</w:t>
      </w:r>
    </w:p>
    <w:p w14:paraId="1568FFB4" w14:textId="453B54EC" w:rsidR="007B5412" w:rsidRDefault="007B5412" w:rsidP="007B5412">
      <w:pPr>
        <w:pStyle w:val="CodeText"/>
      </w:pPr>
      <w:r>
        <w:t xml:space="preserve">      &lt;xs:enumeration value="FUGITIVE"/&gt;</w:t>
      </w:r>
    </w:p>
    <w:p w14:paraId="70A2CB53" w14:textId="4F48DC10" w:rsidR="007B5412" w:rsidRDefault="007B5412" w:rsidP="007B5412">
      <w:pPr>
        <w:pStyle w:val="CodeText"/>
      </w:pPr>
      <w:r>
        <w:t xml:space="preserve">      &lt;xs:enumeration value="ISP I"/&gt;</w:t>
      </w:r>
    </w:p>
    <w:p w14:paraId="6D6C86CE" w14:textId="33D9754A" w:rsidR="007B5412" w:rsidRDefault="007B5412" w:rsidP="007B5412">
      <w:pPr>
        <w:pStyle w:val="CodeText"/>
      </w:pPr>
      <w:r>
        <w:t xml:space="preserve">      &lt;xs:enumeration value="ISP II"/&gt;</w:t>
      </w:r>
    </w:p>
    <w:p w14:paraId="141F74DF" w14:textId="2BBB82BE" w:rsidR="007B5412" w:rsidRDefault="007B5412" w:rsidP="007B5412">
      <w:pPr>
        <w:pStyle w:val="CodeText"/>
      </w:pPr>
      <w:r>
        <w:t xml:space="preserve">      &lt;xs:enumeration value="RESID/IN-STATE CUSTD"/&gt;</w:t>
      </w:r>
    </w:p>
    <w:p w14:paraId="15D35D51" w14:textId="77777777" w:rsidR="007B5412" w:rsidRDefault="007B5412" w:rsidP="007B5412">
      <w:pPr>
        <w:pStyle w:val="CodeText"/>
      </w:pPr>
      <w:r>
        <w:t xml:space="preserve">    &lt;/xs:restriction&gt;</w:t>
      </w:r>
    </w:p>
    <w:p w14:paraId="68AF98C8" w14:textId="77777777" w:rsidR="007B5412" w:rsidRDefault="007B5412" w:rsidP="007B5412">
      <w:pPr>
        <w:pStyle w:val="CodeText"/>
      </w:pPr>
      <w:r>
        <w:t xml:space="preserve">  &lt;/xs:simpleType&gt;</w:t>
      </w:r>
    </w:p>
    <w:p w14:paraId="53936AB2" w14:textId="77777777" w:rsidR="007B5412" w:rsidRDefault="007B5412" w:rsidP="007B5412">
      <w:pPr>
        <w:pStyle w:val="CodeText"/>
      </w:pPr>
    </w:p>
    <w:p w14:paraId="33851EE0" w14:textId="77777777" w:rsidR="007B5412" w:rsidRDefault="007B5412" w:rsidP="007B5412">
      <w:pPr>
        <w:pStyle w:val="CodeText"/>
      </w:pPr>
      <w:r>
        <w:t xml:space="preserve">  &lt;xs:complexType name="SupervisionLevelCodeType"&gt;</w:t>
      </w:r>
    </w:p>
    <w:p w14:paraId="14FE58A3" w14:textId="77777777" w:rsidR="007B5412" w:rsidRDefault="007B5412" w:rsidP="007B5412">
      <w:pPr>
        <w:pStyle w:val="CodeText"/>
      </w:pPr>
      <w:r>
        <w:t xml:space="preserve">    &lt;xs:annotation&gt;</w:t>
      </w:r>
    </w:p>
    <w:p w14:paraId="7C9B0FD8" w14:textId="77777777" w:rsidR="007B5412" w:rsidRDefault="007B5412" w:rsidP="007B5412">
      <w:pPr>
        <w:pStyle w:val="CodeText"/>
      </w:pPr>
      <w:r>
        <w:t xml:space="preserve">      &lt;xs:documentation&gt;A data type for levels of supervision required for a person.&lt;/xs:documentation&gt;</w:t>
      </w:r>
    </w:p>
    <w:p w14:paraId="63BBDF3B" w14:textId="77777777" w:rsidR="007B5412" w:rsidRDefault="007B5412" w:rsidP="007B5412">
      <w:pPr>
        <w:pStyle w:val="CodeText"/>
      </w:pPr>
      <w:r>
        <w:t xml:space="preserve">    &lt;/xs:annotation&gt;</w:t>
      </w:r>
    </w:p>
    <w:p w14:paraId="396FCDC0" w14:textId="77777777" w:rsidR="007B5412" w:rsidRDefault="007B5412" w:rsidP="007B5412">
      <w:pPr>
        <w:pStyle w:val="CodeText"/>
      </w:pPr>
      <w:r>
        <w:t xml:space="preserve">    &lt;xs:simpleContent&gt;</w:t>
      </w:r>
    </w:p>
    <w:p w14:paraId="11350722" w14:textId="77777777" w:rsidR="007B5412" w:rsidRDefault="007B5412" w:rsidP="007B5412">
      <w:pPr>
        <w:pStyle w:val="CodeText"/>
      </w:pPr>
      <w:r>
        <w:t xml:space="preserve">      &lt;xs:extension base="core_misc:SupervisionLevelCodeSimpleType"&gt;</w:t>
      </w:r>
    </w:p>
    <w:p w14:paraId="3A5F68A9" w14:textId="77777777" w:rsidR="007B5412" w:rsidRDefault="007B5412" w:rsidP="007B5412">
      <w:pPr>
        <w:pStyle w:val="CodeText"/>
      </w:pPr>
      <w:r>
        <w:t xml:space="preserve">        &lt;xs:attributeGroup ref="structures:SimpleObjectAttributeGroup"/&gt;</w:t>
      </w:r>
    </w:p>
    <w:p w14:paraId="793EF5E8" w14:textId="77777777" w:rsidR="007B5412" w:rsidRDefault="007B5412" w:rsidP="007B5412">
      <w:pPr>
        <w:pStyle w:val="CodeText"/>
      </w:pPr>
      <w:r>
        <w:t xml:space="preserve">      &lt;/xs:extension&gt;</w:t>
      </w:r>
    </w:p>
    <w:p w14:paraId="7F6CAF4D" w14:textId="77777777" w:rsidR="007B5412" w:rsidRDefault="007B5412" w:rsidP="007B5412">
      <w:pPr>
        <w:pStyle w:val="CodeText"/>
      </w:pPr>
      <w:r>
        <w:t xml:space="preserve">    &lt;/xs:simpleContent&gt;</w:t>
      </w:r>
    </w:p>
    <w:p w14:paraId="7D73169E" w14:textId="078E1E14" w:rsidR="00396CAB" w:rsidRPr="001E40A0" w:rsidRDefault="007B5412" w:rsidP="007B5412">
      <w:pPr>
        <w:pStyle w:val="CodeText"/>
      </w:pPr>
      <w:r>
        <w:t xml:space="preserve">  &lt;/xs:complexType&gt;</w:t>
      </w:r>
    </w:p>
    <w:p w14:paraId="4337AA07" w14:textId="77777777" w:rsidR="00396CAB" w:rsidRDefault="00396CAB" w:rsidP="007B4D6D">
      <w:pPr>
        <w:pStyle w:val="Heading3"/>
      </w:pPr>
      <w:bookmarkStart w:id="334" w:name="_Ref317249029"/>
      <w:bookmarkStart w:id="335" w:name="_Toc364003719"/>
      <w:bookmarkStart w:id="336" w:name="_Toc426452228"/>
      <w:r>
        <w:t>Unions</w:t>
      </w:r>
      <w:bookmarkEnd w:id="334"/>
      <w:bookmarkEnd w:id="335"/>
      <w:bookmarkEnd w:id="336"/>
    </w:p>
    <w:p w14:paraId="4982A77C" w14:textId="77777777" w:rsidR="00396CAB" w:rsidRDefault="00396CAB" w:rsidP="00396CAB">
      <w:pPr>
        <w:pStyle w:val="Heading4"/>
      </w:pPr>
      <w:r>
        <w:t>Background</w:t>
      </w:r>
    </w:p>
    <w:p w14:paraId="34600AD4" w14:textId="77777777" w:rsidR="00396CAB" w:rsidRDefault="00396CAB" w:rsidP="00396CAB">
      <w:pPr>
        <w:pStyle w:val="BodyText"/>
      </w:pPr>
      <w:r>
        <w:t xml:space="preserve">A </w:t>
      </w:r>
      <w:r>
        <w:rPr>
          <w:i/>
        </w:rPr>
        <w:t>union</w:t>
      </w:r>
      <w:r>
        <w:t xml:space="preserve"> is a simple type whose values are the union of the values of one or more other simple types, which are the </w:t>
      </w:r>
      <w:r>
        <w:rPr>
          <w:i/>
        </w:rPr>
        <w:t>member types</w:t>
      </w:r>
      <w:r w:rsidR="007F6B2E">
        <w:t xml:space="preserve"> of the union. (Adapted from [</w:t>
      </w:r>
      <w:r>
        <w:t>XMLSchemaDatatypes].)</w:t>
      </w:r>
    </w:p>
    <w:p w14:paraId="638C2521" w14:textId="77777777" w:rsidR="00396CAB" w:rsidRDefault="00396CAB" w:rsidP="00396CAB">
      <w:pPr>
        <w:pStyle w:val="Heading4"/>
      </w:pPr>
      <w:r>
        <w:t>Representation</w:t>
      </w:r>
    </w:p>
    <w:p w14:paraId="12795316" w14:textId="77777777" w:rsidR="00396CAB" w:rsidRPr="00720DB0" w:rsidRDefault="00396CAB" w:rsidP="00720DB0">
      <w:pPr>
        <w:pStyle w:val="Heading5"/>
      </w:pPr>
      <w:r w:rsidRPr="00720DB0">
        <w:t>Common</w:t>
      </w:r>
    </w:p>
    <w:p w14:paraId="53751C47" w14:textId="39F1058F" w:rsidR="00396CAB" w:rsidRDefault="00396CAB" w:rsidP="00396CAB">
      <w:pPr>
        <w:pStyle w:val="BodyText"/>
      </w:pPr>
      <w:r>
        <w:t xml:space="preserve">A union is represented as a UML data type (that is neither a primitive type nor an enumeration) with the stereotype «Union» applied. The member types of the union are represented as </w:t>
      </w:r>
      <w:r w:rsidR="00272AA8">
        <w:t xml:space="preserve">data types </w:t>
      </w:r>
      <w:r>
        <w:t xml:space="preserve">that are </w:t>
      </w:r>
      <w:r w:rsidR="00272AA8">
        <w:t xml:space="preserve">suppliers </w:t>
      </w:r>
      <w:r>
        <w:t xml:space="preserve">of UML </w:t>
      </w:r>
      <w:r w:rsidR="00272AA8">
        <w:t xml:space="preserve">usage dependencies </w:t>
      </w:r>
      <w:r>
        <w:t>with the union data type as the supplier</w:t>
      </w:r>
      <w:r w:rsidR="00272AA8">
        <w:t xml:space="preserve"> and the </w:t>
      </w:r>
      <w:r w:rsidR="00BA2691">
        <w:t>stereotype «UnionOf» applied</w:t>
      </w:r>
      <w:r>
        <w:t>. A «Union» datatype shall not have any properties.</w:t>
      </w:r>
    </w:p>
    <w:p w14:paraId="4ECAACDA" w14:textId="77777777" w:rsidR="00396CAB" w:rsidRDefault="00396CAB" w:rsidP="00396CAB">
      <w:pPr>
        <w:pStyle w:val="BodyText"/>
      </w:pPr>
      <w:r>
        <w:lastRenderedPageBreak/>
        <w:t>A «Union» data type may not be a specialization of another data type. However, a data type with the «ValueRestriction» stereotype applied may be the specialization of a «Union» type.</w:t>
      </w:r>
    </w:p>
    <w:p w14:paraId="505617F6" w14:textId="77777777" w:rsidR="00396CAB" w:rsidRPr="00720DB0" w:rsidRDefault="00396CAB" w:rsidP="00720DB0">
      <w:pPr>
        <w:pStyle w:val="Heading5"/>
      </w:pPr>
      <w:r w:rsidRPr="00720DB0">
        <w:t>PIM</w:t>
      </w:r>
    </w:p>
    <w:p w14:paraId="11E2205F" w14:textId="77777777" w:rsidR="00396CAB" w:rsidRDefault="00396CAB" w:rsidP="00396CAB">
      <w:pPr>
        <w:pStyle w:val="BodyText"/>
      </w:pPr>
      <w:r>
        <w:t>There is no further representation for a PIM.</w:t>
      </w:r>
    </w:p>
    <w:p w14:paraId="2B00947C" w14:textId="77777777" w:rsidR="00396CAB" w:rsidRPr="00720DB0" w:rsidRDefault="00396CAB" w:rsidP="00720DB0">
      <w:pPr>
        <w:pStyle w:val="Heading5"/>
      </w:pPr>
      <w:r w:rsidRPr="00720DB0">
        <w:t>PSM</w:t>
      </w:r>
    </w:p>
    <w:p w14:paraId="504D26D2" w14:textId="77777777" w:rsidR="00396CAB" w:rsidRDefault="00396CAB" w:rsidP="00396CAB">
      <w:pPr>
        <w:pStyle w:val="BodyText"/>
      </w:pPr>
      <w:r>
        <w:t>A «Union» data type is implemented as a union simple type definition. The member types of the union simple type definition are the types represented by the UML data types that realize the «Union» data type.</w:t>
      </w:r>
    </w:p>
    <w:p w14:paraId="3AD734F5" w14:textId="77777777" w:rsidR="00396CAB" w:rsidRDefault="00396CAB" w:rsidP="00396CAB">
      <w:pPr>
        <w:pStyle w:val="Heading4"/>
      </w:pPr>
      <w:r>
        <w:t>Mapping Summary</w:t>
      </w:r>
    </w:p>
    <w:p w14:paraId="6D177FB5" w14:textId="77777777" w:rsidR="00396CAB" w:rsidRPr="00720DB0" w:rsidRDefault="00396CAB" w:rsidP="00720DB0">
      <w:pPr>
        <w:pStyle w:val="Heading5"/>
      </w:pPr>
      <w:r w:rsidRPr="00720DB0">
        <w:t>PIM to PSM Mapping</w:t>
      </w:r>
    </w:p>
    <w:p w14:paraId="398B2164" w14:textId="77777777" w:rsidR="00396CAB" w:rsidRDefault="00396CAB" w:rsidP="001D27DD">
      <w:pPr>
        <w:pStyle w:val="BodyText"/>
        <w:numPr>
          <w:ilvl w:val="0"/>
          <w:numId w:val="5"/>
        </w:numPr>
      </w:pPr>
      <w:r>
        <w:t>A data type in a PIM with the «Union» stereotype applied shall map to a corresponding data type in the PSM with the «Union» stereotype applied.</w:t>
      </w:r>
    </w:p>
    <w:p w14:paraId="298CBCB1" w14:textId="501082BF" w:rsidR="00396CAB" w:rsidRDefault="00396CAB" w:rsidP="001D27DD">
      <w:pPr>
        <w:pStyle w:val="BodyText"/>
        <w:numPr>
          <w:ilvl w:val="0"/>
          <w:numId w:val="5"/>
        </w:numPr>
      </w:pPr>
      <w:r>
        <w:t xml:space="preserve">A </w:t>
      </w:r>
      <w:r w:rsidR="00BA2691">
        <w:t xml:space="preserve">usage dependency with the «UnionOf» stereotype applied </w:t>
      </w:r>
      <w:r>
        <w:t xml:space="preserve">shall map to a corresponding </w:t>
      </w:r>
      <w:r w:rsidR="00BA2691">
        <w:t xml:space="preserve">dependency </w:t>
      </w:r>
      <w:r>
        <w:t>in the PSM between corresponding data types mapped from the PIM.</w:t>
      </w:r>
    </w:p>
    <w:p w14:paraId="172F9118" w14:textId="77777777" w:rsidR="00396CAB" w:rsidRDefault="00396CAB" w:rsidP="001D27DD">
      <w:pPr>
        <w:pStyle w:val="BulletedText"/>
        <w:numPr>
          <w:ilvl w:val="0"/>
          <w:numId w:val="5"/>
        </w:numPr>
      </w:pPr>
      <w:r>
        <w:t>If a data type in a PIM has the «Union» stereotype applied but not the «ReferenceName» stereotype, then its NIEM name is determined as follows:</w:t>
      </w:r>
    </w:p>
    <w:p w14:paraId="16DE0170" w14:textId="6B644B90" w:rsidR="00396CAB" w:rsidRDefault="00396CAB" w:rsidP="001D27DD">
      <w:pPr>
        <w:pStyle w:val="BulletedText"/>
        <w:numPr>
          <w:ilvl w:val="1"/>
          <w:numId w:val="5"/>
        </w:numPr>
      </w:pPr>
      <w:r>
        <w:t xml:space="preserve">If the PIM data type name ends in </w:t>
      </w:r>
      <w:r w:rsidR="00C14211">
        <w:t>“</w:t>
      </w:r>
      <w:r>
        <w:t>SimpleType</w:t>
      </w:r>
      <w:r w:rsidR="00C14211">
        <w:t>”</w:t>
      </w:r>
      <w:r>
        <w:t>, then the NIEM name shall be the PIM data type name.</w:t>
      </w:r>
    </w:p>
    <w:p w14:paraId="5DE9F69C" w14:textId="4BAF6B09" w:rsidR="00396CAB" w:rsidRDefault="00396CAB" w:rsidP="001D27DD">
      <w:pPr>
        <w:pStyle w:val="BulletedText"/>
        <w:numPr>
          <w:ilvl w:val="1"/>
          <w:numId w:val="5"/>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73A69F1A" w14:textId="4875E79F" w:rsidR="00396CAB" w:rsidRDefault="00396CAB" w:rsidP="001D27DD">
      <w:pPr>
        <w:pStyle w:val="BulletedText"/>
        <w:numPr>
          <w:ilvl w:val="1"/>
          <w:numId w:val="5"/>
        </w:numPr>
      </w:pPr>
      <w:r>
        <w:t xml:space="preserve">Otherwise, the NIEM name shall be the PIM data type name with </w:t>
      </w:r>
      <w:r w:rsidR="00C14211">
        <w:t>“</w:t>
      </w:r>
      <w:r>
        <w:t>SimpleType</w:t>
      </w:r>
      <w:r w:rsidR="00C14211">
        <w:t>”</w:t>
      </w:r>
      <w:r>
        <w:t xml:space="preserve"> appended.</w:t>
      </w:r>
    </w:p>
    <w:p w14:paraId="5A329FE1" w14:textId="77777777" w:rsidR="00396CAB" w:rsidRPr="00720DB0" w:rsidRDefault="00396CAB" w:rsidP="00720DB0">
      <w:pPr>
        <w:pStyle w:val="Heading5"/>
      </w:pPr>
      <w:r w:rsidRPr="00720DB0">
        <w:t>PSM to XML Schema Mapping</w:t>
      </w:r>
    </w:p>
    <w:p w14:paraId="632C6941" w14:textId="77777777" w:rsidR="00396CAB" w:rsidRDefault="00396CAB" w:rsidP="00396CAB">
      <w:pPr>
        <w:pStyle w:val="BulletedText"/>
      </w:pPr>
      <w:r>
        <w:t>A data type in a PSM with the «Union» stereotype applied shall map to a corresponding union simple type definition.</w:t>
      </w:r>
    </w:p>
    <w:p w14:paraId="39CEDFBF" w14:textId="50B47B43" w:rsidR="00396CAB" w:rsidRDefault="00396CAB" w:rsidP="00396CAB">
      <w:pPr>
        <w:pStyle w:val="BulletedText"/>
      </w:pPr>
      <w:r>
        <w:t xml:space="preserve">For each </w:t>
      </w:r>
      <w:r w:rsidR="00BA2691">
        <w:t>usage dependency with the «UnionOf» stereotype applied</w:t>
      </w:r>
      <w:r>
        <w:t xml:space="preserve">, the type represented by the </w:t>
      </w:r>
      <w:r w:rsidR="00BA2691">
        <w:t xml:space="preserve">supplier </w:t>
      </w:r>
      <w:r>
        <w:t xml:space="preserve">of the </w:t>
      </w:r>
      <w:r w:rsidR="00BA2691">
        <w:t xml:space="preserve">dependency </w:t>
      </w:r>
      <w:r>
        <w:t xml:space="preserve">shall appear in the </w:t>
      </w:r>
      <w:r w:rsidR="00D60A14">
        <w:rPr>
          <w:rStyle w:val="CodeInline"/>
        </w:rPr>
        <w:t>xs:</w:t>
      </w:r>
      <w:r w:rsidRPr="002A1510">
        <w:rPr>
          <w:rStyle w:val="CodeInline"/>
        </w:rPr>
        <w:t>union/@</w:t>
      </w:r>
      <w:r w:rsidR="00D60A14">
        <w:rPr>
          <w:rStyle w:val="CodeInline"/>
        </w:rPr>
        <w:t>xs:</w:t>
      </w:r>
      <w:r w:rsidRPr="002A1510">
        <w:rPr>
          <w:rStyle w:val="CodeInline"/>
        </w:rPr>
        <w:t>memberTypes</w:t>
      </w:r>
      <w:r>
        <w:t xml:space="preserve"> list for the simple type definition mapped from the «Union» type</w:t>
      </w:r>
      <w:r w:rsidR="00BA2691">
        <w:t xml:space="preserve"> that is the client of the dependency</w:t>
      </w:r>
      <w:r>
        <w:t>.</w:t>
      </w:r>
    </w:p>
    <w:p w14:paraId="506A62E6" w14:textId="77777777" w:rsidR="00396CAB" w:rsidRDefault="00396CAB" w:rsidP="00396CAB">
      <w:pPr>
        <w:pStyle w:val="Heading4"/>
      </w:pPr>
      <w:r>
        <w:t>Example</w:t>
      </w:r>
    </w:p>
    <w:p w14:paraId="1C60FA75" w14:textId="77777777" w:rsidR="00396CAB" w:rsidRPr="00720DB0" w:rsidRDefault="00396CAB" w:rsidP="00720DB0">
      <w:pPr>
        <w:pStyle w:val="Heading5"/>
      </w:pPr>
      <w:r w:rsidRPr="00720DB0">
        <w:t>PIM Representation</w:t>
      </w:r>
    </w:p>
    <w:p w14:paraId="4F75195E" w14:textId="59D9A8C4" w:rsidR="00396CAB" w:rsidRPr="009D6018" w:rsidRDefault="00396CAB" w:rsidP="00396CAB">
      <w:pPr>
        <w:pStyle w:val="BodyText"/>
      </w:pPr>
      <w:r>
        <w:fldChar w:fldCharType="begin"/>
      </w:r>
      <w:r>
        <w:instrText xml:space="preserve"> REF _Ref317368239 \h </w:instrText>
      </w:r>
      <w:r>
        <w:fldChar w:fldCharType="separate"/>
      </w:r>
      <w:r w:rsidR="00B81ED7">
        <w:t xml:space="preserve">Figure </w:t>
      </w:r>
      <w:r w:rsidR="00B81ED7">
        <w:rPr>
          <w:noProof/>
        </w:rPr>
        <w:t>7</w:t>
      </w:r>
      <w:r w:rsidR="00B81ED7">
        <w:noBreakHyphen/>
      </w:r>
      <w:r w:rsidR="00B81ED7">
        <w:rPr>
          <w:noProof/>
        </w:rPr>
        <w:t>25</w:t>
      </w:r>
      <w:r>
        <w:fldChar w:fldCharType="end"/>
      </w:r>
      <w:r w:rsidRPr="009D6018">
        <w:t xml:space="preserve"> illustrates </w:t>
      </w:r>
      <w:r>
        <w:t>a</w:t>
      </w:r>
      <w:r w:rsidRPr="009D6018">
        <w:t xml:space="preserve"> FrictionRidgePositionCode</w:t>
      </w:r>
      <w:r>
        <w:t xml:space="preserve"> union type </w:t>
      </w:r>
      <w:r w:rsidRPr="009D6018">
        <w:t>from the NIEM biometrics domain</w:t>
      </w:r>
      <w:r w:rsidR="00443B47">
        <w:t xml:space="preserve">. </w:t>
      </w:r>
      <w:r w:rsidRPr="009D6018">
        <w:t xml:space="preserve">Note that the code values associated with the </w:t>
      </w:r>
      <w:r>
        <w:t>code types</w:t>
      </w:r>
      <w:r w:rsidRPr="009D6018">
        <w:t xml:space="preserve"> PlantarPositionCodeSimpleType, FingerPositionCodeSimpleType, PalmPositionCodeSimpleType, and UnknownPositionCodeSimpleType have been omitted.</w:t>
      </w:r>
    </w:p>
    <w:p w14:paraId="7322B553" w14:textId="3435550C" w:rsidR="00396CAB" w:rsidRDefault="00746CF8" w:rsidP="00996FB1">
      <w:pPr>
        <w:pStyle w:val="BodyText"/>
      </w:pPr>
      <w:r>
        <w:rPr>
          <w:noProof/>
          <w:lang w:val="en-GB" w:eastAsia="en-GB"/>
        </w:rPr>
        <w:lastRenderedPageBreak/>
        <w:drawing>
          <wp:inline distT="0" distB="0" distL="0" distR="0" wp14:anchorId="2C019725" wp14:editId="4EA92934">
            <wp:extent cx="5375910" cy="2256155"/>
            <wp:effectExtent l="0" t="0" r="8890" b="4445"/>
            <wp:docPr id="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7">
                      <a:extLst>
                        <a:ext uri="{28A0092B-C50C-407E-A947-70E740481C1C}">
                          <a14:useLocalDpi xmlns:a14="http://schemas.microsoft.com/office/drawing/2010/main"/>
                        </a:ext>
                      </a:extLst>
                    </a:blip>
                    <a:srcRect/>
                    <a:stretch>
                      <a:fillRect/>
                    </a:stretch>
                  </pic:blipFill>
                  <pic:spPr bwMode="auto">
                    <a:xfrm>
                      <a:off x="0" y="0"/>
                      <a:ext cx="5375910" cy="2256155"/>
                    </a:xfrm>
                    <a:prstGeom prst="rect">
                      <a:avLst/>
                    </a:prstGeom>
                    <a:noFill/>
                    <a:ln>
                      <a:noFill/>
                    </a:ln>
                  </pic:spPr>
                </pic:pic>
              </a:graphicData>
            </a:graphic>
          </wp:inline>
        </w:drawing>
      </w:r>
    </w:p>
    <w:p w14:paraId="15933853" w14:textId="2752395F" w:rsidR="00396CAB" w:rsidRDefault="00396CAB" w:rsidP="00720DB0">
      <w:pPr>
        <w:pStyle w:val="Caption"/>
      </w:pPr>
      <w:bookmarkStart w:id="337" w:name="_Ref317368239"/>
      <w:r>
        <w:t xml:space="preserve">Figure </w:t>
      </w:r>
      <w:r w:rsidR="00333F36">
        <w:fldChar w:fldCharType="begin"/>
      </w:r>
      <w:r w:rsidR="00333F36">
        <w:instrText xml:space="preserve"> STYLEREF 1 \s </w:instrText>
      </w:r>
      <w:r w:rsidR="00333F36">
        <w:fldChar w:fldCharType="separate"/>
      </w:r>
      <w:r w:rsidR="00B81ED7">
        <w:rPr>
          <w:noProof/>
        </w:rPr>
        <w:t>7</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25</w:t>
      </w:r>
      <w:r w:rsidR="00333F36">
        <w:rPr>
          <w:noProof/>
        </w:rPr>
        <w:fldChar w:fldCharType="end"/>
      </w:r>
      <w:bookmarkEnd w:id="337"/>
      <w:r>
        <w:t xml:space="preserve"> Representation of a union as a UML data type</w:t>
      </w:r>
    </w:p>
    <w:p w14:paraId="4BE495B4" w14:textId="77777777" w:rsidR="00396CAB" w:rsidRPr="00720DB0" w:rsidRDefault="00396CAB" w:rsidP="00720DB0">
      <w:pPr>
        <w:pStyle w:val="Heading5"/>
      </w:pPr>
      <w:r w:rsidRPr="00720DB0">
        <w:t>PSM Representation</w:t>
      </w:r>
    </w:p>
    <w:p w14:paraId="1B4FF428" w14:textId="0004AA69" w:rsidR="00396CAB" w:rsidRDefault="00396CAB" w:rsidP="00396CAB">
      <w:pPr>
        <w:pStyle w:val="BodyText"/>
      </w:pPr>
      <w:r>
        <w:t xml:space="preserve">The PSM representation for the types shown in </w:t>
      </w:r>
      <w:r>
        <w:fldChar w:fldCharType="begin"/>
      </w:r>
      <w:r>
        <w:instrText xml:space="preserve"> REF _Ref317368239 \h </w:instrText>
      </w:r>
      <w:r>
        <w:fldChar w:fldCharType="separate"/>
      </w:r>
      <w:r w:rsidR="00B81ED7">
        <w:t xml:space="preserve">Figure </w:t>
      </w:r>
      <w:r w:rsidR="00B81ED7">
        <w:rPr>
          <w:noProof/>
        </w:rPr>
        <w:t>7</w:t>
      </w:r>
      <w:r w:rsidR="00B81ED7">
        <w:noBreakHyphen/>
      </w:r>
      <w:r w:rsidR="00B81ED7">
        <w:rPr>
          <w:noProof/>
        </w:rPr>
        <w:t>25</w:t>
      </w:r>
      <w:r>
        <w:fldChar w:fldCharType="end"/>
      </w:r>
      <w:r>
        <w:t xml:space="preserve"> is the same as in the PIM except that the names of the types are proper NIEM names ending in </w:t>
      </w:r>
      <w:r w:rsidR="00C14211">
        <w:t>“</w:t>
      </w:r>
      <w:r>
        <w:t>CodeSimpleType</w:t>
      </w:r>
      <w:r w:rsidR="00C14211">
        <w:t>”</w:t>
      </w:r>
      <w:r>
        <w:t>.</w:t>
      </w:r>
    </w:p>
    <w:p w14:paraId="65566D3C" w14:textId="77777777" w:rsidR="00396CAB" w:rsidRPr="00720DB0" w:rsidRDefault="00396CAB" w:rsidP="00720DB0">
      <w:pPr>
        <w:pStyle w:val="Heading5"/>
      </w:pPr>
      <w:r w:rsidRPr="00720DB0">
        <w:t>XML Schema Representation</w:t>
      </w:r>
    </w:p>
    <w:p w14:paraId="3FA9744F" w14:textId="560D85B7" w:rsidR="00396CAB" w:rsidRPr="009D6018" w:rsidRDefault="00396CAB" w:rsidP="00396CAB">
      <w:pPr>
        <w:pStyle w:val="BodyText"/>
      </w:pPr>
      <w:r>
        <w:t xml:space="preserve">The «Union» data type shown in </w:t>
      </w:r>
      <w:r>
        <w:fldChar w:fldCharType="begin"/>
      </w:r>
      <w:r>
        <w:instrText xml:space="preserve"> REF _Ref317368239 \h </w:instrText>
      </w:r>
      <w:r>
        <w:fldChar w:fldCharType="separate"/>
      </w:r>
      <w:r w:rsidR="00B81ED7">
        <w:t xml:space="preserve">Figure </w:t>
      </w:r>
      <w:r w:rsidR="00B81ED7">
        <w:rPr>
          <w:noProof/>
        </w:rPr>
        <w:t>7</w:t>
      </w:r>
      <w:r w:rsidR="00B81ED7">
        <w:noBreakHyphen/>
      </w:r>
      <w:r w:rsidR="00B81ED7">
        <w:rPr>
          <w:noProof/>
        </w:rPr>
        <w:t>25</w:t>
      </w:r>
      <w:r>
        <w:fldChar w:fldCharType="end"/>
      </w:r>
      <w:r w:rsidRPr="009D6018">
        <w:t xml:space="preserve"> is implemented in XML Schema as follows: </w:t>
      </w:r>
    </w:p>
    <w:p w14:paraId="62DFC88C" w14:textId="3C44006A" w:rsidR="00396CAB" w:rsidRPr="009D6018" w:rsidRDefault="00396CAB" w:rsidP="00720DB0">
      <w:pPr>
        <w:pStyle w:val="CodeText"/>
      </w:pPr>
      <w:r w:rsidRPr="009D6018">
        <w:t>&lt;</w:t>
      </w:r>
      <w:r w:rsidR="00D60A14">
        <w:t>xs:</w:t>
      </w:r>
      <w:r w:rsidRPr="009D6018">
        <w:t>simpleType name=</w:t>
      </w:r>
      <w:r w:rsidR="00362559">
        <w:t>"</w:t>
      </w:r>
      <w:r w:rsidRPr="009D6018">
        <w:t>FrictionRidgePositionCodeSimpleType</w:t>
      </w:r>
      <w:r w:rsidR="00362559">
        <w:t>"</w:t>
      </w:r>
      <w:r w:rsidRPr="009D6018">
        <w:t>&gt;</w:t>
      </w:r>
    </w:p>
    <w:p w14:paraId="3E1D987F" w14:textId="3D6938EB" w:rsidR="00396CAB" w:rsidRPr="009D6018" w:rsidRDefault="00396CAB" w:rsidP="00720DB0">
      <w:pPr>
        <w:pStyle w:val="CodeText"/>
      </w:pPr>
      <w:r w:rsidRPr="009D6018">
        <w:t xml:space="preserve">     &lt;</w:t>
      </w:r>
      <w:r w:rsidR="00D60A14">
        <w:t>xs:</w:t>
      </w:r>
      <w:r w:rsidRPr="009D6018">
        <w:t>annotation&gt;</w:t>
      </w:r>
    </w:p>
    <w:p w14:paraId="107020B9" w14:textId="4C6D89A2" w:rsidR="00396CAB" w:rsidRPr="009D6018" w:rsidRDefault="00396CAB" w:rsidP="00720DB0">
      <w:pPr>
        <w:pStyle w:val="CodeText"/>
      </w:pPr>
      <w:r w:rsidRPr="009D6018">
        <w:t xml:space="preserve">         &lt;</w:t>
      </w:r>
      <w:r w:rsidR="00D60A14">
        <w:t>xs:</w:t>
      </w:r>
      <w:r w:rsidRPr="009D6018">
        <w:t>documentation&gt;</w:t>
      </w:r>
    </w:p>
    <w:p w14:paraId="38A411DB" w14:textId="77777777" w:rsidR="00396CAB" w:rsidRPr="009D6018" w:rsidRDefault="00396CAB" w:rsidP="00720DB0">
      <w:pPr>
        <w:pStyle w:val="CodeText"/>
      </w:pPr>
      <w:r w:rsidRPr="009D6018">
        <w:t xml:space="preserve">             A data type for a friction ridge image position</w:t>
      </w:r>
    </w:p>
    <w:p w14:paraId="094DBE54" w14:textId="123BC0F5" w:rsidR="00396CAB" w:rsidRPr="009D6018" w:rsidRDefault="00396CAB" w:rsidP="00720DB0">
      <w:pPr>
        <w:pStyle w:val="CodeText"/>
      </w:pPr>
      <w:r w:rsidRPr="009D6018">
        <w:t xml:space="preserve">         &lt;/</w:t>
      </w:r>
      <w:r w:rsidR="00D60A14">
        <w:t>xs:</w:t>
      </w:r>
      <w:r w:rsidRPr="009D6018">
        <w:t>documentation&gt;</w:t>
      </w:r>
    </w:p>
    <w:p w14:paraId="35A94012" w14:textId="015B6CA2" w:rsidR="00396CAB" w:rsidRPr="009D6018" w:rsidRDefault="00396CAB" w:rsidP="00720DB0">
      <w:pPr>
        <w:pStyle w:val="CodeText"/>
      </w:pPr>
      <w:r w:rsidRPr="009D6018">
        <w:t xml:space="preserve">     &lt;/</w:t>
      </w:r>
      <w:r w:rsidR="00D60A14">
        <w:t>xs:</w:t>
      </w:r>
      <w:r w:rsidRPr="009D6018">
        <w:t>annotation&gt;</w:t>
      </w:r>
    </w:p>
    <w:p w14:paraId="390BB454" w14:textId="17D1CA12" w:rsidR="00396CAB" w:rsidRDefault="00396CAB" w:rsidP="00720DB0">
      <w:pPr>
        <w:pStyle w:val="CodeText"/>
      </w:pPr>
      <w:r w:rsidRPr="009D6018">
        <w:t xml:space="preserve">     &lt;</w:t>
      </w:r>
      <w:r w:rsidR="00D60A14">
        <w:t>xs:</w:t>
      </w:r>
      <w:r w:rsidRPr="009D6018">
        <w:t>union memberTypes=</w:t>
      </w:r>
      <w:r w:rsidR="00362559">
        <w:t>"</w:t>
      </w:r>
      <w:r w:rsidRPr="009D6018">
        <w:t xml:space="preserve">biom:FingerPositionCodeSimpleType </w:t>
      </w:r>
    </w:p>
    <w:p w14:paraId="1111C06D" w14:textId="77777777" w:rsidR="00396CAB" w:rsidRDefault="00396CAB" w:rsidP="00720DB0">
      <w:pPr>
        <w:pStyle w:val="CodeText"/>
      </w:pPr>
      <w:r>
        <w:tab/>
      </w:r>
      <w:r>
        <w:tab/>
      </w:r>
      <w:r>
        <w:tab/>
      </w:r>
      <w:r w:rsidRPr="009D6018">
        <w:t xml:space="preserve">biom:PalmPositionCodeSimpleType biom:PlantarPositionCodeSimpleType </w:t>
      </w:r>
    </w:p>
    <w:p w14:paraId="710FDB21" w14:textId="4296524B" w:rsidR="00396CAB" w:rsidRPr="009D6018" w:rsidRDefault="00396CAB" w:rsidP="00720DB0">
      <w:pPr>
        <w:pStyle w:val="CodeText"/>
      </w:pPr>
      <w:r>
        <w:tab/>
      </w:r>
      <w:r>
        <w:tab/>
      </w:r>
      <w:r>
        <w:tab/>
      </w:r>
      <w:r w:rsidRPr="009D6018">
        <w:t>biom:UnknownPositionCodeSimpleType</w:t>
      </w:r>
      <w:r w:rsidR="00362559">
        <w:t>"</w:t>
      </w:r>
      <w:r w:rsidRPr="009D6018">
        <w:t>/&gt;</w:t>
      </w:r>
    </w:p>
    <w:p w14:paraId="08567069" w14:textId="0792C14F" w:rsidR="00396CAB" w:rsidRPr="009D6018" w:rsidRDefault="00396CAB" w:rsidP="00720DB0">
      <w:pPr>
        <w:pStyle w:val="CodeText"/>
      </w:pPr>
      <w:r w:rsidRPr="009D6018">
        <w:t>&lt;/</w:t>
      </w:r>
      <w:r w:rsidR="00D60A14">
        <w:t>xs:</w:t>
      </w:r>
      <w:r w:rsidRPr="009D6018">
        <w:t>simpleType&gt;</w:t>
      </w:r>
    </w:p>
    <w:p w14:paraId="77232383" w14:textId="77777777" w:rsidR="00396CAB" w:rsidRDefault="00396CAB" w:rsidP="007B4D6D">
      <w:pPr>
        <w:pStyle w:val="Heading3"/>
      </w:pPr>
      <w:bookmarkStart w:id="338" w:name="_Ref316823195"/>
      <w:bookmarkStart w:id="339" w:name="_Toc364003720"/>
      <w:bookmarkStart w:id="340" w:name="_Toc426452229"/>
      <w:r>
        <w:t>Lists</w:t>
      </w:r>
      <w:bookmarkEnd w:id="338"/>
      <w:bookmarkEnd w:id="339"/>
      <w:bookmarkEnd w:id="340"/>
    </w:p>
    <w:p w14:paraId="1A1661B6" w14:textId="77777777" w:rsidR="00396CAB" w:rsidRDefault="00396CAB" w:rsidP="00396CAB">
      <w:pPr>
        <w:pStyle w:val="Heading4"/>
      </w:pPr>
      <w:r>
        <w:t>Background</w:t>
      </w:r>
    </w:p>
    <w:p w14:paraId="67AF462D" w14:textId="77777777" w:rsidR="00396CAB" w:rsidRDefault="00396CAB" w:rsidP="00396CAB">
      <w:pPr>
        <w:pStyle w:val="BodyText"/>
      </w:pPr>
      <w:r>
        <w:t xml:space="preserve">A </w:t>
      </w:r>
      <w:r>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BB45E2">
        <w:rPr>
          <w:i/>
        </w:rPr>
        <w:t>item type</w:t>
      </w:r>
      <w:r>
        <w:t xml:space="preserve"> </w:t>
      </w:r>
      <w:r w:rsidRPr="00BB45E2">
        <w:t>of the list.</w:t>
      </w:r>
      <w:r>
        <w:t xml:space="preserve"> (Adapted from {XMLSchemaDatatypes].)</w:t>
      </w:r>
    </w:p>
    <w:p w14:paraId="4A241BFE" w14:textId="77777777" w:rsidR="00396CAB" w:rsidRDefault="00396CAB" w:rsidP="00396CAB">
      <w:pPr>
        <w:pStyle w:val="Heading4"/>
      </w:pPr>
      <w:r>
        <w:t>Representation</w:t>
      </w:r>
    </w:p>
    <w:p w14:paraId="6652AB79" w14:textId="77777777" w:rsidR="00396CAB" w:rsidRPr="00720DB0" w:rsidRDefault="00396CAB" w:rsidP="00720DB0">
      <w:pPr>
        <w:pStyle w:val="Heading5"/>
      </w:pPr>
      <w:r w:rsidRPr="00720DB0">
        <w:t>Common</w:t>
      </w:r>
    </w:p>
    <w:p w14:paraId="0C8936BF" w14:textId="77777777" w:rsidR="00396CAB" w:rsidRDefault="00396CAB" w:rsidP="00396CAB">
      <w:pPr>
        <w:pStyle w:val="BodyText"/>
      </w:pPr>
      <w:r>
        <w:t>A list is represented as a UML data type (that is neither a primitive type nor an enumeration) with the stereotype «List» applied. The data type must have a single property with the multiplicity 0..* and a type that represents the item type of the list. The name of the property is arbitrary.</w:t>
      </w:r>
    </w:p>
    <w:p w14:paraId="0706058C" w14:textId="77777777" w:rsidR="00396CAB" w:rsidRDefault="00396CAB" w:rsidP="00396CAB">
      <w:pPr>
        <w:pStyle w:val="BodyText"/>
      </w:pPr>
      <w:r>
        <w:t>The item type of a list is required to be an atomic type, that is, a type whose values are atomic values. Any primitive type or code list is an atomic type, as is any union of atomic types.</w:t>
      </w:r>
    </w:p>
    <w:p w14:paraId="0D0F7C44" w14:textId="77777777" w:rsidR="00396CAB" w:rsidRDefault="00396CAB" w:rsidP="00396CAB">
      <w:pPr>
        <w:pStyle w:val="BodyText"/>
      </w:pPr>
      <w:r>
        <w:lastRenderedPageBreak/>
        <w:t>A «List» data type may not be a specialization of another data type. However, a data type with the «ValueRestriction» stereotype applied may be the specialization of a «List» type.</w:t>
      </w:r>
    </w:p>
    <w:p w14:paraId="261EFD38" w14:textId="77777777" w:rsidR="00396CAB" w:rsidRPr="00720DB0" w:rsidRDefault="00396CAB" w:rsidP="00720DB0">
      <w:pPr>
        <w:pStyle w:val="Heading5"/>
      </w:pPr>
      <w:r w:rsidRPr="00720DB0">
        <w:t>PIM</w:t>
      </w:r>
    </w:p>
    <w:p w14:paraId="0DE50FE2" w14:textId="77777777" w:rsidR="00396CAB" w:rsidRDefault="00396CAB" w:rsidP="00396CAB">
      <w:pPr>
        <w:pStyle w:val="BodyText"/>
      </w:pPr>
      <w:r>
        <w:t>There is no further representation for a PIM.</w:t>
      </w:r>
    </w:p>
    <w:p w14:paraId="279F0FF8" w14:textId="77777777" w:rsidR="00396CAB" w:rsidRPr="00720DB0" w:rsidRDefault="00396CAB" w:rsidP="00720DB0">
      <w:pPr>
        <w:pStyle w:val="Heading5"/>
      </w:pPr>
      <w:r w:rsidRPr="00720DB0">
        <w:t>PSM</w:t>
      </w:r>
    </w:p>
    <w:p w14:paraId="1C345FC8" w14:textId="77777777" w:rsidR="00396CAB" w:rsidRDefault="00396CAB" w:rsidP="00396CAB">
      <w:pPr>
        <w:pStyle w:val="BodyText"/>
      </w:pPr>
      <w:r>
        <w:t>A «List» data type is implemented as a list simple type definition. The item type of the list simple type definition is the type represented by the type of the single property of the «List» data type.</w:t>
      </w:r>
    </w:p>
    <w:p w14:paraId="03279151" w14:textId="77777777" w:rsidR="00396CAB" w:rsidRDefault="00396CAB" w:rsidP="00396CAB">
      <w:pPr>
        <w:pStyle w:val="Heading4"/>
      </w:pPr>
      <w:r>
        <w:t>Mapping Summary</w:t>
      </w:r>
    </w:p>
    <w:p w14:paraId="1FFE779E" w14:textId="77777777" w:rsidR="00396CAB" w:rsidRPr="00720DB0" w:rsidRDefault="00396CAB" w:rsidP="00720DB0">
      <w:pPr>
        <w:pStyle w:val="Heading5"/>
      </w:pPr>
      <w:r w:rsidRPr="00720DB0">
        <w:t>PIM to PSM Mapping</w:t>
      </w:r>
    </w:p>
    <w:p w14:paraId="003F9BCE" w14:textId="77777777" w:rsidR="00396CAB" w:rsidRPr="00BB45E2" w:rsidRDefault="00396CAB" w:rsidP="00396CAB">
      <w:pPr>
        <w:pStyle w:val="BulletedText"/>
      </w:pPr>
      <w:r>
        <w:t>A data type in a PIM with the «List» stereotype applied shall map to a corresponding data type in the PSM with the «List» stereotype applied, with a corresponding property mapped from the single property of the data type in the PIM.</w:t>
      </w:r>
    </w:p>
    <w:p w14:paraId="2348E92E" w14:textId="77777777" w:rsidR="00396CAB" w:rsidRDefault="00396CAB" w:rsidP="00396CAB">
      <w:pPr>
        <w:pStyle w:val="BulletedText"/>
      </w:pPr>
      <w:r>
        <w:t>If a data type in a PIM has the «List» stereotype applied but not the «ReferenceName» stereotype, then its NIEM name is determined as follows:</w:t>
      </w:r>
    </w:p>
    <w:p w14:paraId="3F265E28" w14:textId="607E181D" w:rsidR="00396CAB" w:rsidRDefault="00396CAB" w:rsidP="001D27DD">
      <w:pPr>
        <w:pStyle w:val="BulletedText"/>
        <w:numPr>
          <w:ilvl w:val="1"/>
          <w:numId w:val="2"/>
        </w:numPr>
      </w:pPr>
      <w:r>
        <w:t xml:space="preserve">If the PIM data type name ends in </w:t>
      </w:r>
      <w:r w:rsidR="00C14211">
        <w:t>“</w:t>
      </w:r>
      <w:r>
        <w:t>SimpleType</w:t>
      </w:r>
      <w:r w:rsidR="00C14211">
        <w:t>”</w:t>
      </w:r>
      <w:r>
        <w:t>, then the NIEM name shall be the PIM data type name.</w:t>
      </w:r>
    </w:p>
    <w:p w14:paraId="3DF70198" w14:textId="38BBCE0F" w:rsidR="00396CAB" w:rsidRDefault="00396CAB" w:rsidP="001D27DD">
      <w:pPr>
        <w:pStyle w:val="BulletedText"/>
        <w:numPr>
          <w:ilvl w:val="1"/>
          <w:numId w:val="2"/>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4804EE9F" w14:textId="3AC8A22A" w:rsidR="00396CAB" w:rsidRDefault="00396CAB" w:rsidP="001D27DD">
      <w:pPr>
        <w:pStyle w:val="BulletedText"/>
        <w:numPr>
          <w:ilvl w:val="1"/>
          <w:numId w:val="2"/>
        </w:numPr>
      </w:pPr>
      <w:r>
        <w:t xml:space="preserve">Otherwise, the NIEM name shall be the PIM data type name with </w:t>
      </w:r>
      <w:r w:rsidR="00C14211">
        <w:t>“</w:t>
      </w:r>
      <w:r>
        <w:t>SimpleType</w:t>
      </w:r>
      <w:r w:rsidR="00C14211">
        <w:t>”</w:t>
      </w:r>
      <w:r>
        <w:t xml:space="preserve"> appended.</w:t>
      </w:r>
    </w:p>
    <w:p w14:paraId="004331C4" w14:textId="77777777" w:rsidR="00396CAB" w:rsidRPr="00720DB0" w:rsidRDefault="00396CAB" w:rsidP="00720DB0">
      <w:pPr>
        <w:pStyle w:val="Heading5"/>
      </w:pPr>
      <w:r w:rsidRPr="00720DB0">
        <w:t>PSM to XML Schema Mapping</w:t>
      </w:r>
    </w:p>
    <w:p w14:paraId="2CD8E42D" w14:textId="77777777" w:rsidR="00396CAB" w:rsidRDefault="00396CAB" w:rsidP="00396CAB">
      <w:pPr>
        <w:pStyle w:val="BulletedText"/>
      </w:pPr>
      <w:r>
        <w:t>A data type in a PSM with the «List» stereotype applied shall map to a corresponding list simple type definition, with an item type given by the simple type mapped from the type of the single required pr</w:t>
      </w:r>
      <w:r w:rsidR="00336837">
        <w:t>operty of the «List» data type.</w:t>
      </w:r>
    </w:p>
    <w:p w14:paraId="27229DC8" w14:textId="34F7BA6E" w:rsidR="00746CF8" w:rsidRDefault="00746CF8" w:rsidP="00746CF8">
      <w:pPr>
        <w:pStyle w:val="Heading4"/>
      </w:pPr>
      <w:r>
        <w:t>Example</w:t>
      </w:r>
    </w:p>
    <w:p w14:paraId="20B759AB" w14:textId="355AFCA8" w:rsidR="00746CF8" w:rsidRDefault="00B7105E" w:rsidP="00B7105E">
      <w:pPr>
        <w:pStyle w:val="Heading5"/>
      </w:pPr>
      <w:r>
        <w:t>PIM Representation</w:t>
      </w:r>
    </w:p>
    <w:p w14:paraId="5830F35A" w14:textId="7C574FAA" w:rsidR="00B7105E" w:rsidRDefault="00B7105E" w:rsidP="00B7105E">
      <w:pPr>
        <w:pStyle w:val="BodyText"/>
      </w:pPr>
      <w:r>
        <w:fldChar w:fldCharType="begin"/>
      </w:r>
      <w:r>
        <w:instrText xml:space="preserve"> REF _Ref198618630 \h </w:instrText>
      </w:r>
      <w:r>
        <w:fldChar w:fldCharType="separate"/>
      </w:r>
      <w:r w:rsidR="00B81ED7">
        <w:t xml:space="preserve">Figure </w:t>
      </w:r>
      <w:r w:rsidR="00B81ED7">
        <w:rPr>
          <w:noProof/>
        </w:rPr>
        <w:t>7</w:t>
      </w:r>
      <w:r w:rsidR="00B81ED7">
        <w:noBreakHyphen/>
      </w:r>
      <w:r w:rsidR="00B81ED7">
        <w:rPr>
          <w:noProof/>
        </w:rPr>
        <w:t>26</w:t>
      </w:r>
      <w:r>
        <w:fldChar w:fldCharType="end"/>
      </w:r>
      <w:r>
        <w:t xml:space="preserve"> shows the </w:t>
      </w:r>
      <w:r w:rsidR="00133505">
        <w:t xml:space="preserve">PIM </w:t>
      </w:r>
      <w:r>
        <w:t xml:space="preserve">representation of a simple type that is a list of Boolean values. Note that the required property of the «List» data type is represented using an association (see also Section </w:t>
      </w:r>
      <w:r>
        <w:fldChar w:fldCharType="begin"/>
      </w:r>
      <w:r>
        <w:instrText xml:space="preserve"> REF _Ref198618973 \r \h </w:instrText>
      </w:r>
      <w:r>
        <w:fldChar w:fldCharType="separate"/>
      </w:r>
      <w:r w:rsidR="00B81ED7">
        <w:t>7.5.1.2</w:t>
      </w:r>
      <w:r>
        <w:fldChar w:fldCharType="end"/>
      </w:r>
      <w:r>
        <w:t>)</w:t>
      </w:r>
    </w:p>
    <w:p w14:paraId="6C60D3E5" w14:textId="7C5C88B8" w:rsidR="00B7105E" w:rsidRPr="00B7105E" w:rsidRDefault="00B7105E" w:rsidP="00996FB1">
      <w:pPr>
        <w:pStyle w:val="BodyText"/>
      </w:pPr>
      <w:r>
        <w:rPr>
          <w:noProof/>
          <w:lang w:val="en-GB" w:eastAsia="en-GB"/>
        </w:rPr>
        <w:drawing>
          <wp:inline distT="0" distB="0" distL="0" distR="0" wp14:anchorId="567FE652" wp14:editId="0C9B3CE6">
            <wp:extent cx="2580005" cy="593725"/>
            <wp:effectExtent l="0" t="0" r="10795" b="0"/>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8">
                      <a:extLst>
                        <a:ext uri="{28A0092B-C50C-407E-A947-70E740481C1C}">
                          <a14:useLocalDpi xmlns:a14="http://schemas.microsoft.com/office/drawing/2010/main"/>
                        </a:ext>
                      </a:extLst>
                    </a:blip>
                    <a:srcRect/>
                    <a:stretch>
                      <a:fillRect/>
                    </a:stretch>
                  </pic:blipFill>
                  <pic:spPr bwMode="auto">
                    <a:xfrm>
                      <a:off x="0" y="0"/>
                      <a:ext cx="2580005" cy="593725"/>
                    </a:xfrm>
                    <a:prstGeom prst="rect">
                      <a:avLst/>
                    </a:prstGeom>
                    <a:noFill/>
                    <a:ln>
                      <a:noFill/>
                    </a:ln>
                  </pic:spPr>
                </pic:pic>
              </a:graphicData>
            </a:graphic>
          </wp:inline>
        </w:drawing>
      </w:r>
    </w:p>
    <w:p w14:paraId="01C673F4" w14:textId="51C9D967" w:rsidR="00B7105E" w:rsidRDefault="00B7105E" w:rsidP="00B7105E">
      <w:pPr>
        <w:pStyle w:val="Caption"/>
      </w:pPr>
      <w:bookmarkStart w:id="341" w:name="_Ref198618630"/>
      <w:r>
        <w:t xml:space="preserve">Figure </w:t>
      </w:r>
      <w:r w:rsidR="00333F36">
        <w:fldChar w:fldCharType="begin"/>
      </w:r>
      <w:r w:rsidR="00333F36">
        <w:instrText xml:space="preserve"> STYLEREF 1 \s </w:instrText>
      </w:r>
      <w:r w:rsidR="00333F36">
        <w:fldChar w:fldCharType="separate"/>
      </w:r>
      <w:r w:rsidR="00B81ED7">
        <w:rPr>
          <w:noProof/>
        </w:rPr>
        <w:t>7</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26</w:t>
      </w:r>
      <w:r w:rsidR="00333F36">
        <w:rPr>
          <w:noProof/>
        </w:rPr>
        <w:fldChar w:fldCharType="end"/>
      </w:r>
      <w:bookmarkEnd w:id="341"/>
      <w:r>
        <w:t xml:space="preserve"> Representation of a list in a PIM</w:t>
      </w:r>
    </w:p>
    <w:p w14:paraId="624DA219" w14:textId="136AD48F" w:rsidR="00B7105E" w:rsidRDefault="00B7105E" w:rsidP="00B7105E">
      <w:pPr>
        <w:pStyle w:val="Heading5"/>
      </w:pPr>
      <w:r>
        <w:t>PSM Representation</w:t>
      </w:r>
    </w:p>
    <w:p w14:paraId="4D5628FB" w14:textId="67051507" w:rsidR="00133505" w:rsidRPr="00133505" w:rsidRDefault="00133505" w:rsidP="00133505">
      <w:pPr>
        <w:pStyle w:val="BodyText"/>
      </w:pPr>
      <w:r>
        <w:fldChar w:fldCharType="begin"/>
      </w:r>
      <w:r>
        <w:instrText xml:space="preserve"> REF _Ref198619179 \h </w:instrText>
      </w:r>
      <w:r>
        <w:fldChar w:fldCharType="separate"/>
      </w:r>
      <w:r w:rsidR="00B81ED7">
        <w:t xml:space="preserve">Figure </w:t>
      </w:r>
      <w:r w:rsidR="00B81ED7">
        <w:rPr>
          <w:noProof/>
        </w:rPr>
        <w:t>7</w:t>
      </w:r>
      <w:r w:rsidR="00B81ED7">
        <w:noBreakHyphen/>
      </w:r>
      <w:r w:rsidR="00B81ED7">
        <w:rPr>
          <w:noProof/>
        </w:rPr>
        <w:t>27</w:t>
      </w:r>
      <w:r>
        <w:fldChar w:fldCharType="end"/>
      </w:r>
      <w:r>
        <w:t xml:space="preserve"> shows the PSM representation of the «List» data type shown in </w:t>
      </w:r>
      <w:r>
        <w:fldChar w:fldCharType="begin"/>
      </w:r>
      <w:r>
        <w:instrText xml:space="preserve"> REF _Ref198618630 \h </w:instrText>
      </w:r>
      <w:r>
        <w:fldChar w:fldCharType="separate"/>
      </w:r>
      <w:r w:rsidR="00B81ED7">
        <w:t xml:space="preserve">Figure </w:t>
      </w:r>
      <w:r w:rsidR="00B81ED7">
        <w:rPr>
          <w:noProof/>
        </w:rPr>
        <w:t>7</w:t>
      </w:r>
      <w:r w:rsidR="00B81ED7">
        <w:noBreakHyphen/>
      </w:r>
      <w:r w:rsidR="00B81ED7">
        <w:rPr>
          <w:noProof/>
        </w:rPr>
        <w:t>26</w:t>
      </w:r>
      <w:r>
        <w:fldChar w:fldCharType="end"/>
      </w:r>
      <w:r>
        <w:t>. Note that, in the PSM, the required property of the «List» data type is represented as an attribute.</w:t>
      </w:r>
    </w:p>
    <w:p w14:paraId="69B28971" w14:textId="620ECE41" w:rsidR="00B7105E" w:rsidRPr="00B7105E" w:rsidRDefault="00133505" w:rsidP="00996FB1">
      <w:pPr>
        <w:pStyle w:val="BodyText"/>
      </w:pPr>
      <w:r>
        <w:rPr>
          <w:noProof/>
          <w:lang w:val="en-GB" w:eastAsia="en-GB"/>
        </w:rPr>
        <w:lastRenderedPageBreak/>
        <w:drawing>
          <wp:inline distT="0" distB="0" distL="0" distR="0" wp14:anchorId="11FC69EC" wp14:editId="4EC4C89C">
            <wp:extent cx="3994150" cy="971550"/>
            <wp:effectExtent l="0" t="0" r="0" b="0"/>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9">
                      <a:extLst>
                        <a:ext uri="{28A0092B-C50C-407E-A947-70E740481C1C}">
                          <a14:useLocalDpi xmlns:a14="http://schemas.microsoft.com/office/drawing/2010/main"/>
                        </a:ext>
                      </a:extLst>
                    </a:blip>
                    <a:srcRect/>
                    <a:stretch>
                      <a:fillRect/>
                    </a:stretch>
                  </pic:blipFill>
                  <pic:spPr bwMode="auto">
                    <a:xfrm>
                      <a:off x="0" y="0"/>
                      <a:ext cx="3994150" cy="971550"/>
                    </a:xfrm>
                    <a:prstGeom prst="rect">
                      <a:avLst/>
                    </a:prstGeom>
                    <a:noFill/>
                    <a:ln>
                      <a:noFill/>
                    </a:ln>
                  </pic:spPr>
                </pic:pic>
              </a:graphicData>
            </a:graphic>
          </wp:inline>
        </w:drawing>
      </w:r>
    </w:p>
    <w:p w14:paraId="588C24C1" w14:textId="2903FA82" w:rsidR="00B7105E" w:rsidRPr="00B7105E" w:rsidRDefault="00B7105E" w:rsidP="00B7105E">
      <w:pPr>
        <w:pStyle w:val="Caption"/>
      </w:pPr>
      <w:bookmarkStart w:id="342" w:name="_Ref198619179"/>
      <w:r>
        <w:t xml:space="preserve">Figure </w:t>
      </w:r>
      <w:r w:rsidR="00333F36">
        <w:fldChar w:fldCharType="begin"/>
      </w:r>
      <w:r w:rsidR="00333F36">
        <w:instrText xml:space="preserve"> STYLEREF 1 \s </w:instrText>
      </w:r>
      <w:r w:rsidR="00333F36">
        <w:fldChar w:fldCharType="separate"/>
      </w:r>
      <w:r w:rsidR="00B81ED7">
        <w:rPr>
          <w:noProof/>
        </w:rPr>
        <w:t>7</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27</w:t>
      </w:r>
      <w:r w:rsidR="00333F36">
        <w:rPr>
          <w:noProof/>
        </w:rPr>
        <w:fldChar w:fldCharType="end"/>
      </w:r>
      <w:bookmarkEnd w:id="342"/>
      <w:r>
        <w:t xml:space="preserve"> Representation of a list in a PSM</w:t>
      </w:r>
    </w:p>
    <w:p w14:paraId="4FB93CD4" w14:textId="77777777" w:rsidR="00133505" w:rsidRPr="00720DB0" w:rsidRDefault="00133505" w:rsidP="00133505">
      <w:pPr>
        <w:pStyle w:val="Heading5"/>
      </w:pPr>
      <w:r w:rsidRPr="00720DB0">
        <w:t>XML Schema Representation</w:t>
      </w:r>
    </w:p>
    <w:p w14:paraId="105F6AEF" w14:textId="08E3F6BF" w:rsidR="00133505" w:rsidRDefault="00133505" w:rsidP="00133505">
      <w:pPr>
        <w:pStyle w:val="BodyText"/>
      </w:pPr>
      <w:r>
        <w:t xml:space="preserve">The «List» data type shown in </w:t>
      </w:r>
      <w:r>
        <w:fldChar w:fldCharType="begin"/>
      </w:r>
      <w:r>
        <w:instrText xml:space="preserve"> REF _Ref198619179 \h </w:instrText>
      </w:r>
      <w:r>
        <w:fldChar w:fldCharType="separate"/>
      </w:r>
      <w:r w:rsidR="00B81ED7">
        <w:t xml:space="preserve">Figure </w:t>
      </w:r>
      <w:r w:rsidR="00B81ED7">
        <w:rPr>
          <w:noProof/>
        </w:rPr>
        <w:t>7</w:t>
      </w:r>
      <w:r w:rsidR="00B81ED7">
        <w:noBreakHyphen/>
      </w:r>
      <w:r w:rsidR="00B81ED7">
        <w:rPr>
          <w:noProof/>
        </w:rPr>
        <w:t>27</w:t>
      </w:r>
      <w:r>
        <w:fldChar w:fldCharType="end"/>
      </w:r>
      <w:r w:rsidRPr="009D6018">
        <w:t xml:space="preserve"> is implemented in XML Schema as follows: </w:t>
      </w:r>
    </w:p>
    <w:p w14:paraId="4CDFB183" w14:textId="6377C0C4" w:rsidR="00133505" w:rsidRPr="00133505" w:rsidRDefault="00133505" w:rsidP="00133505">
      <w:pPr>
        <w:pStyle w:val="CodeText"/>
      </w:pPr>
      <w:r w:rsidRPr="00133505">
        <w:t>&lt;</w:t>
      </w:r>
      <w:r w:rsidR="00D60A14">
        <w:t>xs:</w:t>
      </w:r>
      <w:r w:rsidRPr="00133505">
        <w:t>simpleType name="BooleanListSimpleType"&gt;</w:t>
      </w:r>
    </w:p>
    <w:p w14:paraId="3CA9D11F" w14:textId="00AC40A5" w:rsidR="00133505" w:rsidRPr="00133505" w:rsidRDefault="00133505" w:rsidP="00133505">
      <w:pPr>
        <w:pStyle w:val="CodeText"/>
      </w:pPr>
      <w:r w:rsidRPr="00133505">
        <w:t xml:space="preserve">    &lt;</w:t>
      </w:r>
      <w:r w:rsidR="00D60A14">
        <w:t>xs:</w:t>
      </w:r>
      <w:r w:rsidRPr="00133505">
        <w:t>annotation&gt;</w:t>
      </w:r>
    </w:p>
    <w:p w14:paraId="59C866A1" w14:textId="785ED3AC" w:rsidR="00133505" w:rsidRPr="00133505" w:rsidRDefault="00133505" w:rsidP="00133505">
      <w:pPr>
        <w:pStyle w:val="CodeText"/>
      </w:pPr>
      <w:r w:rsidRPr="00133505">
        <w:t xml:space="preserve">        &lt;</w:t>
      </w:r>
      <w:r w:rsidR="00D60A14">
        <w:t>xs:</w:t>
      </w:r>
      <w:r w:rsidRPr="00133505">
        <w:t>documentation&gt;</w:t>
      </w:r>
    </w:p>
    <w:p w14:paraId="78161C8E" w14:textId="77777777" w:rsidR="00133505" w:rsidRPr="00133505" w:rsidRDefault="00133505" w:rsidP="00133505">
      <w:pPr>
        <w:pStyle w:val="CodeText"/>
      </w:pPr>
      <w:r w:rsidRPr="00133505">
        <w:t xml:space="preserve">            A data type for a white space-delimited list of boolean.</w:t>
      </w:r>
    </w:p>
    <w:p w14:paraId="03526D46" w14:textId="27667285" w:rsidR="00133505" w:rsidRPr="00133505" w:rsidRDefault="00133505" w:rsidP="00133505">
      <w:pPr>
        <w:pStyle w:val="CodeText"/>
      </w:pPr>
      <w:r w:rsidRPr="00133505">
        <w:t xml:space="preserve">        &lt;/</w:t>
      </w:r>
      <w:r w:rsidR="00D60A14">
        <w:t>xs:</w:t>
      </w:r>
      <w:r w:rsidRPr="00133505">
        <w:t>documentation&gt;</w:t>
      </w:r>
    </w:p>
    <w:p w14:paraId="10ED4D56" w14:textId="6EFDCB79" w:rsidR="00133505" w:rsidRPr="00133505" w:rsidRDefault="00133505" w:rsidP="00133505">
      <w:pPr>
        <w:pStyle w:val="CodeText"/>
      </w:pPr>
      <w:r w:rsidRPr="00133505">
        <w:t xml:space="preserve">    &lt;/</w:t>
      </w:r>
      <w:r w:rsidR="00D60A14">
        <w:t>xs:</w:t>
      </w:r>
      <w:r w:rsidRPr="00133505">
        <w:t>annotation&gt;</w:t>
      </w:r>
    </w:p>
    <w:p w14:paraId="7ABC9AFE" w14:textId="505230AE" w:rsidR="00133505" w:rsidRPr="00133505" w:rsidRDefault="00133505" w:rsidP="00133505">
      <w:pPr>
        <w:pStyle w:val="CodeText"/>
      </w:pPr>
      <w:r w:rsidRPr="00133505">
        <w:t xml:space="preserve">    &lt;</w:t>
      </w:r>
      <w:r w:rsidR="00D60A14">
        <w:t>xs:</w:t>
      </w:r>
      <w:r w:rsidRPr="00133505">
        <w:t>list itemType="</w:t>
      </w:r>
      <w:r w:rsidR="00D60A14">
        <w:t>xs:</w:t>
      </w:r>
      <w:r w:rsidRPr="00133505">
        <w:t>boolean"/&gt;</w:t>
      </w:r>
    </w:p>
    <w:p w14:paraId="0B96A79C" w14:textId="50AE46FC" w:rsidR="00133505" w:rsidRPr="009D6018" w:rsidRDefault="00133505" w:rsidP="00133505">
      <w:pPr>
        <w:pStyle w:val="CodeText"/>
      </w:pPr>
      <w:r w:rsidRPr="00133505">
        <w:t>&lt;/</w:t>
      </w:r>
      <w:r w:rsidR="00D60A14">
        <w:t>xs:</w:t>
      </w:r>
      <w:r w:rsidRPr="00133505">
        <w:t>simpleType&gt;</w:t>
      </w:r>
    </w:p>
    <w:p w14:paraId="17B66021" w14:textId="77777777" w:rsidR="00ED1E31" w:rsidRPr="007B4D6D" w:rsidRDefault="00DC28ED" w:rsidP="007B4D6D">
      <w:pPr>
        <w:pStyle w:val="Heading2"/>
      </w:pPr>
      <w:bookmarkStart w:id="343" w:name="_Toc364003721"/>
      <w:bookmarkStart w:id="344" w:name="_Ref408477121"/>
      <w:bookmarkStart w:id="345" w:name="_Ref408477163"/>
      <w:bookmarkStart w:id="346" w:name="_Ref408477232"/>
      <w:bookmarkStart w:id="347" w:name="_Ref408477264"/>
      <w:bookmarkStart w:id="348" w:name="_Ref408477290"/>
      <w:bookmarkStart w:id="349" w:name="_Ref408477312"/>
      <w:bookmarkStart w:id="350" w:name="_Ref409085482"/>
      <w:bookmarkStart w:id="351" w:name="_Toc426452230"/>
      <w:r w:rsidRPr="007B4D6D">
        <w:t xml:space="preserve">Modeling </w:t>
      </w:r>
      <w:r w:rsidR="00ED1E31" w:rsidRPr="007B4D6D">
        <w:t>Properties</w:t>
      </w:r>
      <w:bookmarkEnd w:id="162"/>
      <w:bookmarkEnd w:id="163"/>
      <w:bookmarkEnd w:id="164"/>
      <w:bookmarkEnd w:id="343"/>
      <w:bookmarkEnd w:id="344"/>
      <w:bookmarkEnd w:id="345"/>
      <w:bookmarkEnd w:id="346"/>
      <w:bookmarkEnd w:id="347"/>
      <w:bookmarkEnd w:id="348"/>
      <w:bookmarkEnd w:id="349"/>
      <w:bookmarkEnd w:id="350"/>
      <w:bookmarkEnd w:id="351"/>
    </w:p>
    <w:p w14:paraId="4A928251" w14:textId="77777777" w:rsidR="00ED1E31" w:rsidRDefault="00ED1E31" w:rsidP="007B4D6D">
      <w:pPr>
        <w:pStyle w:val="Heading3"/>
      </w:pPr>
      <w:bookmarkStart w:id="352" w:name="_Ref316644159"/>
      <w:bookmarkStart w:id="353" w:name="_Toc364003722"/>
      <w:bookmarkStart w:id="354" w:name="_Toc426452231"/>
      <w:r>
        <w:t>Properties</w:t>
      </w:r>
      <w:bookmarkEnd w:id="352"/>
      <w:bookmarkEnd w:id="353"/>
      <w:bookmarkEnd w:id="354"/>
    </w:p>
    <w:p w14:paraId="719E3D55" w14:textId="77777777" w:rsidR="00691F02" w:rsidRDefault="00396CAB" w:rsidP="001964AF">
      <w:pPr>
        <w:pStyle w:val="Heading4"/>
      </w:pPr>
      <w:r>
        <w:t>B</w:t>
      </w:r>
      <w:r w:rsidR="00FA3145">
        <w:t>ackground</w:t>
      </w:r>
    </w:p>
    <w:p w14:paraId="5EA3D2E6" w14:textId="1CD42963" w:rsidR="007802A0" w:rsidRDefault="007802A0" w:rsidP="007802A0">
      <w:pPr>
        <w:pStyle w:val="BodyText"/>
      </w:pPr>
      <w:r w:rsidRPr="00691F02">
        <w:t xml:space="preserve">A </w:t>
      </w:r>
      <w:r w:rsidRPr="00691F02">
        <w:rPr>
          <w:i/>
        </w:rPr>
        <w:t>property</w:t>
      </w:r>
      <w:r w:rsidRPr="00691F02">
        <w:t xml:space="preserve"> relates</w:t>
      </w:r>
      <w:r>
        <w:t xml:space="preserve"> a NIEM object (the </w:t>
      </w:r>
      <w:r>
        <w:rPr>
          <w:i/>
        </w:rPr>
        <w:t>subject</w:t>
      </w:r>
      <w:r>
        <w:t xml:space="preserve">) to another object or to a value (the </w:t>
      </w:r>
      <w:r>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w:t>
      </w:r>
      <w:r w:rsidR="007F6B2E">
        <w:t>ionship to another object. [NIEM</w:t>
      </w:r>
      <w:r>
        <w:t>-NDR]</w:t>
      </w:r>
      <w:r w:rsidR="004B2C33">
        <w:t xml:space="preserve"> </w:t>
      </w:r>
      <w:hyperlink r:id="rId140" w:anchor="section_10.6" w:history="1">
        <w:r w:rsidR="004B2C33" w:rsidRPr="004B2C33">
          <w:rPr>
            <w:rStyle w:val="Hyperlink"/>
          </w:rPr>
          <w:t>Section 10.6</w:t>
        </w:r>
      </w:hyperlink>
      <w:r w:rsidR="004B2C33">
        <w:t>.</w:t>
      </w:r>
    </w:p>
    <w:p w14:paraId="4DDEA67C" w14:textId="77777777" w:rsidR="00691F02" w:rsidRDefault="00691F02" w:rsidP="001964AF">
      <w:pPr>
        <w:pStyle w:val="Heading4"/>
      </w:pPr>
      <w:bookmarkStart w:id="355" w:name="_Ref198618973"/>
      <w:r>
        <w:t>Representation</w:t>
      </w:r>
      <w:bookmarkEnd w:id="355"/>
    </w:p>
    <w:p w14:paraId="71A5B038" w14:textId="77777777" w:rsidR="007802A0" w:rsidRPr="00720DB0" w:rsidRDefault="007802A0" w:rsidP="00720DB0">
      <w:pPr>
        <w:pStyle w:val="Heading5"/>
      </w:pPr>
      <w:r w:rsidRPr="00720DB0">
        <w:t>Common</w:t>
      </w:r>
    </w:p>
    <w:p w14:paraId="7C6657FD" w14:textId="77777777" w:rsidR="00691F02" w:rsidRDefault="00691F02" w:rsidP="00C70C7F">
      <w:pPr>
        <w:pStyle w:val="BodyText"/>
      </w:pPr>
      <w:r>
        <w:t xml:space="preserve">A NIEM property is represented as a UML property. </w:t>
      </w:r>
      <w:r w:rsidR="000200A1">
        <w:t>The owner of the UML property specifies the type of the subject of the NIEM property, while the type of the UML property</w:t>
      </w:r>
      <w:r w:rsidR="00BD75DA">
        <w:t xml:space="preserve"> itself</w:t>
      </w:r>
      <w:r w:rsidR="000200A1">
        <w:t xml:space="preserve"> specifies the type of the object of the NIEM property.</w:t>
      </w:r>
    </w:p>
    <w:p w14:paraId="7D4A8AA7" w14:textId="67AE3C2A" w:rsidR="00D0092D" w:rsidRDefault="00D0092D" w:rsidP="00C70C7F">
      <w:pPr>
        <w:pStyle w:val="BodyText"/>
      </w:pPr>
      <w:r>
        <w:t xml:space="preserve">A UML property </w:t>
      </w:r>
      <w:r w:rsidR="004C724B">
        <w:t xml:space="preserve">aggregation </w:t>
      </w:r>
      <w:r w:rsidR="00767713">
        <w:t>may be used in a UML model but it has no</w:t>
      </w:r>
      <w:r w:rsidR="004C724B">
        <w:t xml:space="preserve"> meaning in the mapping to NIEM-XML</w:t>
      </w:r>
      <w:r w:rsidR="00A63E1E">
        <w:t>;</w:t>
      </w:r>
      <w:r w:rsidR="004C724B">
        <w:t xml:space="preserve"> it is considered a comment.</w:t>
      </w:r>
    </w:p>
    <w:p w14:paraId="2FB631B7" w14:textId="77777777" w:rsidR="007802A0" w:rsidRPr="00720DB0" w:rsidRDefault="002D26B3" w:rsidP="00720DB0">
      <w:pPr>
        <w:pStyle w:val="Heading5"/>
      </w:pPr>
      <w:r w:rsidRPr="00720DB0">
        <w:t>PIM</w:t>
      </w:r>
    </w:p>
    <w:p w14:paraId="55B19AD4" w14:textId="5E4BF310" w:rsidR="00016B42" w:rsidRDefault="00016B42" w:rsidP="00C70C7F">
      <w:pPr>
        <w:pStyle w:val="BodyText"/>
      </w:pPr>
      <w:r>
        <w:t xml:space="preserve">A property in a PIM must be typed by a complex type or by an enumeration representing a code type. </w:t>
      </w:r>
    </w:p>
    <w:p w14:paraId="30D1248D" w14:textId="77777777" w:rsidR="004B2C33" w:rsidRDefault="000200A1" w:rsidP="00C70C7F">
      <w:pPr>
        <w:pStyle w:val="BodyText"/>
      </w:pPr>
      <w:r>
        <w:t xml:space="preserve">A property may optionally be represented as </w:t>
      </w:r>
      <w:r w:rsidR="00A63E1E">
        <w:t xml:space="preserve">a classifier-owned </w:t>
      </w:r>
      <w:r>
        <w:t>end of a UML association. An association e</w:t>
      </w:r>
      <w:r w:rsidR="00BD75DA">
        <w:t>nd representing a NIEM property is always</w:t>
      </w:r>
      <w:r>
        <w:t xml:space="preserve"> navigable</w:t>
      </w:r>
      <w:r w:rsidR="00BD75DA">
        <w:t xml:space="preserve"> (since classifier-owned association ends are always navigable in UML)</w:t>
      </w:r>
      <w:r>
        <w:t xml:space="preserve">. </w:t>
      </w:r>
      <w:r w:rsidR="00BD75DA">
        <w:t>The subject type of the NIEM property is represented by the classifier at the opposite end of the association.</w:t>
      </w:r>
    </w:p>
    <w:p w14:paraId="183F1853" w14:textId="77777777" w:rsidR="004B2C33" w:rsidRDefault="004B2C33" w:rsidP="004B2C33">
      <w:pPr>
        <w:pStyle w:val="BodyText"/>
      </w:pPr>
      <w:r>
        <w:t xml:space="preserve">A bidirectional association (i.e., one navigable at both ends) represents </w:t>
      </w:r>
      <w:r>
        <w:rPr>
          <w:i/>
        </w:rPr>
        <w:t>two</w:t>
      </w:r>
      <w:r>
        <w:t xml:space="preserve"> NIEM properties, corresponding to each end, in which the object type of each property is the subject type of the other.</w:t>
      </w:r>
    </w:p>
    <w:p w14:paraId="7B9DF57F" w14:textId="6274070B" w:rsidR="00BD75DA" w:rsidRDefault="00687E0F" w:rsidP="00C70C7F">
      <w:pPr>
        <w:pStyle w:val="BodyText"/>
      </w:pPr>
      <w:r>
        <w:t>A UML association used to represent a NIEM property (or two NIEM properties) may not be an association class.</w:t>
      </w:r>
    </w:p>
    <w:p w14:paraId="75DFF5EE" w14:textId="77777777" w:rsidR="00687E0F" w:rsidRDefault="00687E0F" w:rsidP="00720DB0">
      <w:pPr>
        <w:pStyle w:val="BodyText"/>
      </w:pPr>
      <w:r>
        <w:rPr>
          <w:b/>
        </w:rPr>
        <w:lastRenderedPageBreak/>
        <w:t>NOTE.</w:t>
      </w:r>
      <w:r>
        <w:t xml:space="preserve"> An ordinary UML association does </w:t>
      </w:r>
      <w:r>
        <w:rPr>
          <w:i/>
        </w:rPr>
        <w:t>not</w:t>
      </w:r>
      <w:r>
        <w:t xml:space="preserve"> represent a NIEM association type. See Subclause </w:t>
      </w:r>
      <w:r w:rsidR="001A2871">
        <w:fldChar w:fldCharType="begin"/>
      </w:r>
      <w:r w:rsidR="001A2871">
        <w:instrText xml:space="preserve"> REF _Ref317349742 \r \h </w:instrText>
      </w:r>
      <w:r w:rsidR="001A2871">
        <w:fldChar w:fldCharType="separate"/>
      </w:r>
      <w:r w:rsidR="00B81ED7">
        <w:t>7.3.4</w:t>
      </w:r>
      <w:r w:rsidR="001A2871">
        <w:fldChar w:fldCharType="end"/>
      </w:r>
      <w:r>
        <w:t xml:space="preserve"> on the representation of NIEM association types.</w:t>
      </w:r>
    </w:p>
    <w:p w14:paraId="2BEAA1C6" w14:textId="77777777" w:rsidR="00BD75DA" w:rsidRDefault="00BD75DA" w:rsidP="00C70C7F">
      <w:pPr>
        <w:pStyle w:val="BodyText"/>
      </w:pPr>
      <w:r>
        <w:t>While a unidirectional association (i.e</w:t>
      </w:r>
      <w:r w:rsidR="005C288F">
        <w:t>.</w:t>
      </w:r>
      <w:r>
        <w:t>, one navigable at only one end) only defines a single NIEM property, UML still provides the ability to model an arbitrary multiplicity on the non-navigable end of the association. This represents an additional constraint on how many instances of the subject type may participate in the NIEM property. This constraint can only be modeled in a NIEM PIM using the UML association notation for a NIEM property.</w:t>
      </w:r>
    </w:p>
    <w:p w14:paraId="1B5C1DA8" w14:textId="77777777" w:rsidR="007802A0" w:rsidRPr="00720DB0" w:rsidRDefault="002D26B3" w:rsidP="00720DB0">
      <w:pPr>
        <w:pStyle w:val="Heading5"/>
      </w:pPr>
      <w:r w:rsidRPr="00720DB0">
        <w:t>PSM</w:t>
      </w:r>
    </w:p>
    <w:p w14:paraId="37EA750C" w14:textId="77777777" w:rsidR="001A2871" w:rsidRDefault="001A2871" w:rsidP="001A2871">
      <w:pPr>
        <w:pStyle w:val="BodyText"/>
      </w:pPr>
      <w:r>
        <w:t>In a PSM, each UML property</w:t>
      </w:r>
      <w:r w:rsidR="00352ED9">
        <w:t xml:space="preserve"> owned by a class</w:t>
      </w:r>
      <w:r>
        <w:t xml:space="preserve"> must </w:t>
      </w:r>
      <w:r w:rsidR="00336837">
        <w:t>may have</w:t>
      </w:r>
      <w:r>
        <w:t xml:space="preserve"> either the «XSDProperty» or the «XSDAnyProperty» stereotype applied.</w:t>
      </w:r>
      <w:r w:rsidR="00336837">
        <w:t xml:space="preserve"> A property with neither applied is treated as if «XSDProperty» was applied with default values for its attributes.</w:t>
      </w:r>
    </w:p>
    <w:p w14:paraId="38991DFC" w14:textId="3E1EA4A1" w:rsidR="001A2871" w:rsidRDefault="001A2871" w:rsidP="001A2871">
      <w:pPr>
        <w:pStyle w:val="BodyText"/>
      </w:pPr>
      <w:r>
        <w:t xml:space="preserve">An «XSDProperty» property </w:t>
      </w:r>
      <w:r w:rsidRPr="001A2871">
        <w:t xml:space="preserve">represents a NIEM property, which is implemented in XML Schema as either an attribute declaration and use or an element declaration and particle. </w:t>
      </w:r>
      <w:r>
        <w:t xml:space="preserve">If the «XSDProperty» attribute kind has the value </w:t>
      </w:r>
      <w:r w:rsidR="00C14211">
        <w:t>“</w:t>
      </w:r>
      <w:r>
        <w:t>attribute</w:t>
      </w:r>
      <w:r w:rsidR="00C14211">
        <w:t>”</w:t>
      </w:r>
      <w:r>
        <w:t xml:space="preserve">, then the property is implemented as an XML Schema attribute. If the value of kind is </w:t>
      </w:r>
      <w:r w:rsidR="00C14211">
        <w:t>“</w:t>
      </w:r>
      <w:r>
        <w:t>element</w:t>
      </w:r>
      <w:r w:rsidR="00C14211">
        <w:t>”</w:t>
      </w:r>
      <w:r>
        <w:t>, then the property is implemented as an XML Schema element.</w:t>
      </w:r>
    </w:p>
    <w:p w14:paraId="6520111B" w14:textId="6C0BDC83" w:rsidR="000341A6" w:rsidRDefault="00361BD0" w:rsidP="001A2871">
      <w:pPr>
        <w:pStyle w:val="BodyText"/>
      </w:pPr>
      <w:commentRangeStart w:id="356"/>
      <w:ins w:id="357" w:author="Steve Cook" w:date="2016-05-16T14:34:00Z">
        <w:r w:rsidRPr="00361BD0">
          <w:t>If an «XSDProperty» property has kind=attribute, then its maximum multiplicity must be 1 and its type must be a data type representing a simple type</w:t>
        </w:r>
        <w:commentRangeEnd w:id="356"/>
        <w:r>
          <w:rPr>
            <w:rStyle w:val="CommentReference"/>
          </w:rPr>
          <w:commentReference w:id="356"/>
        </w:r>
      </w:ins>
      <w:del w:id="358" w:author="Steve Cook" w:date="2016-05-16T14:34:00Z">
        <w:r w:rsidR="00352ED9" w:rsidDel="00361BD0">
          <w:delText>If an «XSDProperty» property has kind=attribute, then its</w:delText>
        </w:r>
        <w:r w:rsidR="000341A6" w:rsidDel="00361BD0">
          <w:delText xml:space="preserve"> multiplicity must be 1..1, its aggregation must not be none and its type must be a data type representing a simple type</w:delText>
        </w:r>
      </w:del>
      <w:r w:rsidR="000341A6">
        <w:t>.</w:t>
      </w:r>
    </w:p>
    <w:p w14:paraId="4D8959C2" w14:textId="77777777" w:rsidR="00423489" w:rsidRDefault="000341A6" w:rsidP="001A2871">
      <w:pPr>
        <w:pStyle w:val="BodyText"/>
      </w:pPr>
      <w:r>
        <w:t>If an «XSDProperty» has kind=element</w:t>
      </w:r>
      <w:r w:rsidR="00352ED9">
        <w:t xml:space="preserve">, the multiplicity lower bound for the property gives the value of </w:t>
      </w:r>
      <w:r w:rsidR="00352ED9" w:rsidRPr="00A01236">
        <w:rPr>
          <w:rStyle w:val="CodeInline"/>
        </w:rPr>
        <w:t>minOccurs</w:t>
      </w:r>
      <w:r w:rsidR="00352ED9">
        <w:t xml:space="preserve"> for the implemented element particle and the multiplicity upper bound for the property gives the value of </w:t>
      </w:r>
      <w:r w:rsidR="00352ED9" w:rsidRPr="00A01236">
        <w:rPr>
          <w:rStyle w:val="CodeInline"/>
        </w:rPr>
        <w:t>maxOccurs</w:t>
      </w:r>
      <w:r w:rsidR="00352ED9">
        <w:t>.</w:t>
      </w:r>
      <w:r>
        <w:t xml:space="preserve"> The type of the property must not be empty unless the property is a derived union (a UML property without a type that is a derived union represents an </w:t>
      </w:r>
      <w:r>
        <w:rPr>
          <w:i/>
        </w:rPr>
        <w:t>abstract</w:t>
      </w:r>
      <w:r>
        <w:t xml:space="preserve"> property – see Subclause </w:t>
      </w:r>
      <w:r w:rsidR="00423489">
        <w:fldChar w:fldCharType="begin"/>
      </w:r>
      <w:r w:rsidR="00423489">
        <w:instrText xml:space="preserve"> REF _Ref317460355 \r \h </w:instrText>
      </w:r>
      <w:r w:rsidR="00423489">
        <w:fldChar w:fldCharType="separate"/>
      </w:r>
      <w:r w:rsidR="00B81ED7">
        <w:t>7.5.3</w:t>
      </w:r>
      <w:r w:rsidR="00423489">
        <w:fldChar w:fldCharType="end"/>
      </w:r>
      <w:r>
        <w:t>).</w:t>
      </w:r>
      <w:r w:rsidR="002B4069">
        <w:t xml:space="preserve"> The nillable attribute of the «XSDProperty» stereotype may be used to indicate that the element particle is nillable.</w:t>
      </w:r>
      <w:r w:rsidR="00423489">
        <w:t xml:space="preserve"> </w:t>
      </w:r>
    </w:p>
    <w:p w14:paraId="1A3D1A5E" w14:textId="63BBFFE4" w:rsidR="00352ED9" w:rsidRDefault="00423489" w:rsidP="001A2871">
      <w:pPr>
        <w:pStyle w:val="BodyText"/>
      </w:pPr>
      <w:r>
        <w:t>The fixed attribute of the «XSDProperty» stereotype may be used to indicate that the attribute use or element particle must have a certain fixed value.</w:t>
      </w:r>
    </w:p>
    <w:p w14:paraId="35294EA8" w14:textId="25D922B2" w:rsidR="001A2871" w:rsidRPr="001A2871" w:rsidRDefault="001A2871" w:rsidP="001A2871">
      <w:pPr>
        <w:pStyle w:val="BodyText"/>
      </w:pPr>
      <w:r w:rsidRPr="001A2871">
        <w:t xml:space="preserve">There are significant differences between the UML representation and XML Schema implementation of a NIEM property. Sections </w:t>
      </w:r>
      <w:hyperlink r:id="rId141" w:anchor="section_9.2.1" w:history="1">
        <w:r w:rsidR="00796FB9" w:rsidRPr="004B2C33">
          <w:rPr>
            <w:rStyle w:val="Hyperlink"/>
          </w:rPr>
          <w:t>9.2.1</w:t>
        </w:r>
      </w:hyperlink>
      <w:r w:rsidRPr="001A2871">
        <w:t xml:space="preserve"> and </w:t>
      </w:r>
      <w:hyperlink r:id="rId142" w:anchor="section_9.2.3" w:history="1">
        <w:r w:rsidR="00796FB9" w:rsidRPr="004B2C33">
          <w:rPr>
            <w:rStyle w:val="Hyperlink"/>
          </w:rPr>
          <w:t>9.2.3</w:t>
        </w:r>
      </w:hyperlink>
      <w:r w:rsidRPr="001A2871">
        <w:t xml:space="preserve"> of </w:t>
      </w:r>
      <w:r w:rsidRPr="001A2871">
        <w:rPr>
          <w:bCs/>
        </w:rPr>
        <w:t>[NIEM-NDR]</w:t>
      </w:r>
      <w:r w:rsidRPr="001A2871">
        <w:t xml:space="preserve">, </w:t>
      </w:r>
      <w:hyperlink r:id="rId143" w:anchor="rule_9-35" w:history="1">
        <w:r w:rsidRPr="004B2C33">
          <w:rPr>
            <w:rStyle w:val="Hyperlink"/>
          </w:rPr>
          <w:t xml:space="preserve">Rule </w:t>
        </w:r>
        <w:r w:rsidR="00796FB9" w:rsidRPr="004B2C33">
          <w:rPr>
            <w:rStyle w:val="Hyperlink"/>
          </w:rPr>
          <w:t>9-35</w:t>
        </w:r>
      </w:hyperlink>
      <w:r w:rsidR="00796FB9">
        <w:t xml:space="preserve"> and </w:t>
      </w:r>
      <w:hyperlink r:id="rId144" w:anchor="rule_9-47" w:history="1">
        <w:r w:rsidR="00796FB9" w:rsidRPr="004B2C33">
          <w:rPr>
            <w:rStyle w:val="Hyperlink"/>
          </w:rPr>
          <w:t>Rule 9-47</w:t>
        </w:r>
      </w:hyperlink>
      <w:r w:rsidRPr="001A2871">
        <w:t xml:space="preserve"> require that an attribute or element declaration be a top-level declaration; however, Section 7.3.44 of </w:t>
      </w:r>
      <w:r w:rsidRPr="001A2871">
        <w:rPr>
          <w:bCs/>
        </w:rPr>
        <w:t>[UML]</w:t>
      </w:r>
      <w:r w:rsidRPr="001A2871">
        <w:t xml:space="preserve"> requires that a Property be the ownedAttribute of a Classifier. Thus in the UML representation, only one Classifier may reference a Property, while in the XML Schema implementation, more than one type definition may reference the same at</w:t>
      </w:r>
      <w:r>
        <w:t>tribute or element declaration.</w:t>
      </w:r>
    </w:p>
    <w:p w14:paraId="0CBB59F4" w14:textId="1614C588" w:rsidR="00352ED9" w:rsidRDefault="001A2871" w:rsidP="007802A0">
      <w:pPr>
        <w:pStyle w:val="BodyText"/>
      </w:pPr>
      <w:r w:rsidRPr="001A2871">
        <w:t xml:space="preserve">To resolve this difference, more than one </w:t>
      </w:r>
      <w:r>
        <w:t>«</w:t>
      </w:r>
      <w:r w:rsidRPr="001A2871">
        <w:t>XSDProperty</w:t>
      </w:r>
      <w:r>
        <w:t>» property</w:t>
      </w:r>
      <w:r w:rsidRPr="001A2871">
        <w:t xml:space="preserve"> with the same </w:t>
      </w:r>
      <w:r>
        <w:t>name contained (directly or indirectly) within the same «Namespace» package</w:t>
      </w:r>
      <w:r w:rsidR="00352ED9">
        <w:t xml:space="preserve"> (see Subclause </w:t>
      </w:r>
      <w:r w:rsidR="00352ED9">
        <w:fldChar w:fldCharType="begin"/>
      </w:r>
      <w:r w:rsidR="00352ED9">
        <w:instrText xml:space="preserve"> REF _Ref316834961 \r \h </w:instrText>
      </w:r>
      <w:r w:rsidR="00352ED9">
        <w:fldChar w:fldCharType="separate"/>
      </w:r>
      <w:r w:rsidR="00B81ED7">
        <w:t>7.2.1</w:t>
      </w:r>
      <w:r w:rsidR="00352ED9">
        <w:fldChar w:fldCharType="end"/>
      </w:r>
      <w:r w:rsidR="00352ED9">
        <w:t>)</w:t>
      </w:r>
      <w:r w:rsidRPr="001A2871">
        <w:t xml:space="preserve"> shall have the same attribute or element declaration</w:t>
      </w:r>
      <w:r w:rsidR="00A63E1E">
        <w:t>, and the same type if any</w:t>
      </w:r>
      <w:r w:rsidR="00B46FF2">
        <w:t xml:space="preserve"> (and so must all have the same value for kind)</w:t>
      </w:r>
      <w:r w:rsidRPr="001A2871">
        <w:t xml:space="preserve">. </w:t>
      </w:r>
      <w:r w:rsidR="00352ED9">
        <w:t>All of the attribute uses or element particles mapped from such properties reference the same attribute or element declaration.</w:t>
      </w:r>
    </w:p>
    <w:p w14:paraId="0A768DBB" w14:textId="77777777" w:rsidR="00352ED9" w:rsidRDefault="00352ED9" w:rsidP="007802A0">
      <w:pPr>
        <w:pStyle w:val="BodyText"/>
      </w:pPr>
      <w:r>
        <w:t xml:space="preserve">Alternatively, a property declaration may be explicitly modeled separately from property use using a «PropertyHolder» class. This is discussed further in Subclause </w:t>
      </w:r>
      <w:r>
        <w:fldChar w:fldCharType="begin"/>
      </w:r>
      <w:r>
        <w:instrText xml:space="preserve"> REF _Ref316856575 \r \h </w:instrText>
      </w:r>
      <w:r>
        <w:fldChar w:fldCharType="separate"/>
      </w:r>
      <w:r w:rsidR="00B81ED7">
        <w:t>7.5.2</w:t>
      </w:r>
      <w:r>
        <w:fldChar w:fldCharType="end"/>
      </w:r>
      <w:r>
        <w:t>.</w:t>
      </w:r>
    </w:p>
    <w:p w14:paraId="0127F93B" w14:textId="1C8EB38B" w:rsidR="00352ED9" w:rsidRDefault="00352ED9" w:rsidP="007802A0">
      <w:pPr>
        <w:pStyle w:val="BodyText"/>
      </w:pPr>
      <w:r>
        <w:t xml:space="preserve">An «XSDAnyProperty» property represents the use of a </w:t>
      </w:r>
      <w:r w:rsidR="008B37E5">
        <w:t>property that may hold a value of any type</w:t>
      </w:r>
      <w:r>
        <w:t xml:space="preserve">, which is implemented in XSD Schema as an </w:t>
      </w:r>
      <w:r w:rsidR="00D60A14">
        <w:rPr>
          <w:rStyle w:val="CodeInline"/>
        </w:rPr>
        <w:t>xs:</w:t>
      </w:r>
      <w:r w:rsidRPr="00352ED9">
        <w:rPr>
          <w:rStyle w:val="CodeInline"/>
        </w:rPr>
        <w:t>any</w:t>
      </w:r>
      <w:r>
        <w:t xml:space="preserve"> particle. Such a property may not have</w:t>
      </w:r>
      <w:r w:rsidR="006054BA">
        <w:t xml:space="preserve"> a type, but also must be a derived union (a UML property without a type that is a derived union represents an </w:t>
      </w:r>
      <w:r w:rsidR="006054BA">
        <w:rPr>
          <w:i/>
        </w:rPr>
        <w:t>abstract</w:t>
      </w:r>
      <w:r w:rsidR="006054BA">
        <w:t xml:space="preserve"> property – see Subclause </w:t>
      </w:r>
      <w:r w:rsidR="004348AE">
        <w:fldChar w:fldCharType="begin"/>
      </w:r>
      <w:r w:rsidR="004348AE">
        <w:instrText xml:space="preserve"> REF _Ref317460355 \r \h </w:instrText>
      </w:r>
      <w:r w:rsidR="004348AE">
        <w:fldChar w:fldCharType="separate"/>
      </w:r>
      <w:r w:rsidR="00B81ED7">
        <w:t>7.5.3</w:t>
      </w:r>
      <w:r w:rsidR="004348AE">
        <w:fldChar w:fldCharType="end"/>
      </w:r>
      <w:r w:rsidR="006054BA">
        <w:t xml:space="preserve">). The multiplicity lower and upper bounds of an «XSDAnyProperty» property give the </w:t>
      </w:r>
      <w:r w:rsidR="006054BA" w:rsidRPr="006054BA">
        <w:rPr>
          <w:rStyle w:val="CodeInline"/>
        </w:rPr>
        <w:t>minOccurs</w:t>
      </w:r>
      <w:r w:rsidR="006054BA">
        <w:t xml:space="preserve"> and </w:t>
      </w:r>
      <w:r w:rsidR="006054BA" w:rsidRPr="006054BA">
        <w:rPr>
          <w:rStyle w:val="CodeInline"/>
        </w:rPr>
        <w:t>maxOccurs</w:t>
      </w:r>
      <w:r w:rsidR="006054BA">
        <w:t xml:space="preserve"> values, respectively, for the </w:t>
      </w:r>
      <w:r w:rsidR="00D60A14">
        <w:rPr>
          <w:rFonts w:ascii="Courier New" w:hAnsi="Courier New" w:cs="Courier New"/>
          <w:sz w:val="18"/>
          <w:szCs w:val="18"/>
        </w:rPr>
        <w:t>xs:</w:t>
      </w:r>
      <w:r w:rsidR="006054BA" w:rsidRPr="005C5938">
        <w:rPr>
          <w:rFonts w:ascii="Courier New" w:hAnsi="Courier New" w:cs="Courier New"/>
          <w:sz w:val="18"/>
          <w:szCs w:val="18"/>
        </w:rPr>
        <w:t xml:space="preserve">any </w:t>
      </w:r>
      <w:r w:rsidR="006054BA">
        <w:t xml:space="preserve">particle. If provided, the processContents and valueNamespace attributes of the «XSDAnyProperty» stereotype give the </w:t>
      </w:r>
      <w:r w:rsidR="006054BA" w:rsidRPr="006054BA">
        <w:rPr>
          <w:rStyle w:val="CodeInline"/>
        </w:rPr>
        <w:t>processContents</w:t>
      </w:r>
      <w:r w:rsidR="006054BA">
        <w:t xml:space="preserve"> and </w:t>
      </w:r>
      <w:r w:rsidR="006054BA" w:rsidRPr="006054BA">
        <w:rPr>
          <w:rStyle w:val="CodeInline"/>
        </w:rPr>
        <w:t>namespace</w:t>
      </w:r>
      <w:r w:rsidR="006054BA">
        <w:t xml:space="preserve"> values for the </w:t>
      </w:r>
      <w:r w:rsidR="00D60A14">
        <w:rPr>
          <w:rStyle w:val="CodeInline"/>
        </w:rPr>
        <w:t>xs:</w:t>
      </w:r>
      <w:r w:rsidR="006054BA" w:rsidRPr="006054BA">
        <w:rPr>
          <w:rStyle w:val="CodeInline"/>
        </w:rPr>
        <w:t>any</w:t>
      </w:r>
      <w:r w:rsidR="006054BA">
        <w:t xml:space="preserve"> particle.</w:t>
      </w:r>
    </w:p>
    <w:p w14:paraId="75910C0B" w14:textId="77777777" w:rsidR="007802A0" w:rsidRDefault="007802A0" w:rsidP="001964AF">
      <w:pPr>
        <w:pStyle w:val="Heading4"/>
      </w:pPr>
      <w:bookmarkStart w:id="359" w:name="_Ref411417596"/>
      <w:r>
        <w:lastRenderedPageBreak/>
        <w:t>Mapping Summary</w:t>
      </w:r>
      <w:bookmarkEnd w:id="359"/>
    </w:p>
    <w:p w14:paraId="58880A5E" w14:textId="77777777" w:rsidR="000200A1" w:rsidRPr="00720DB0" w:rsidRDefault="00196D8F" w:rsidP="00720DB0">
      <w:pPr>
        <w:pStyle w:val="Heading5"/>
      </w:pPr>
      <w:r w:rsidRPr="00720DB0">
        <w:t>PIM</w:t>
      </w:r>
      <w:r w:rsidR="000200A1" w:rsidRPr="00720DB0">
        <w:t xml:space="preserve"> Representation</w:t>
      </w:r>
      <w:r w:rsidRPr="00720DB0">
        <w:t xml:space="preserve"> Mapping</w:t>
      </w:r>
    </w:p>
    <w:p w14:paraId="5B00B015" w14:textId="3F7B9B20" w:rsidR="000200A1" w:rsidRDefault="000200A1" w:rsidP="00C70C7F">
      <w:pPr>
        <w:pStyle w:val="BulletedText"/>
      </w:pPr>
      <w:r>
        <w:t>A UML property that is a</w:t>
      </w:r>
      <w:r w:rsidR="009937EC">
        <w:t xml:space="preserve"> classifier-owned</w:t>
      </w:r>
      <w:r>
        <w:t xml:space="preserve"> association end shall be considered to an otherwise identical UML property that is not an association end.</w:t>
      </w:r>
    </w:p>
    <w:p w14:paraId="446FF7DC" w14:textId="77777777" w:rsidR="003370E8" w:rsidRPr="00720DB0" w:rsidRDefault="00196D8F" w:rsidP="00720DB0">
      <w:pPr>
        <w:pStyle w:val="Heading5"/>
      </w:pPr>
      <w:r w:rsidRPr="00720DB0">
        <w:t>PIM to</w:t>
      </w:r>
      <w:r w:rsidR="003370E8" w:rsidRPr="00720DB0">
        <w:t xml:space="preserve"> PSM Mapping</w:t>
      </w:r>
    </w:p>
    <w:p w14:paraId="168491C9" w14:textId="77777777" w:rsidR="00F727A6" w:rsidRDefault="003370E8" w:rsidP="00C70C7F">
      <w:pPr>
        <w:pStyle w:val="BulletedText"/>
      </w:pPr>
      <w:r>
        <w:t xml:space="preserve">A property in a PIM </w:t>
      </w:r>
      <w:r w:rsidR="00D0092D">
        <w:t>shall map</w:t>
      </w:r>
      <w:r>
        <w:t xml:space="preserve"> to a corresponding property in the PSM with the same multiplicity</w:t>
      </w:r>
      <w:r w:rsidR="00BB4D9E">
        <w:t xml:space="preserve"> and aggregation as the PIM property</w:t>
      </w:r>
      <w:r>
        <w:t xml:space="preserve"> and </w:t>
      </w:r>
      <w:r w:rsidR="00BB4D9E">
        <w:t xml:space="preserve">with </w:t>
      </w:r>
      <w:r>
        <w:t>an owner and type</w:t>
      </w:r>
      <w:r w:rsidR="00D0092D">
        <w:t xml:space="preserve"> (if any)</w:t>
      </w:r>
      <w:r>
        <w:t xml:space="preserve"> that are </w:t>
      </w:r>
      <w:r w:rsidR="00BB4D9E">
        <w:t xml:space="preserve">the </w:t>
      </w:r>
      <w:r>
        <w:t>corresponding classifiers mapped from the PIM.</w:t>
      </w:r>
      <w:r w:rsidR="00E66C4D">
        <w:t xml:space="preserve"> </w:t>
      </w:r>
    </w:p>
    <w:p w14:paraId="76D97DD8" w14:textId="77777777" w:rsidR="00F727A6" w:rsidRDefault="00F727A6" w:rsidP="00C70C7F">
      <w:pPr>
        <w:pStyle w:val="BulletedText"/>
      </w:pPr>
      <w:r>
        <w:t>If a property in a PIM has a type</w:t>
      </w:r>
      <w:r w:rsidR="00F63353">
        <w:t>, is owned by a class</w:t>
      </w:r>
      <w:r w:rsidR="00D0092D">
        <w:t xml:space="preserve"> and</w:t>
      </w:r>
      <w:r w:rsidR="001343F0">
        <w:t xml:space="preserve"> is</w:t>
      </w:r>
      <w:r w:rsidR="00661C7C">
        <w:t xml:space="preserve"> the client of a «References» realization </w:t>
      </w:r>
      <w:r>
        <w:t xml:space="preserve">or is marked as a derived union, then the corresponding property in the PSM </w:t>
      </w:r>
      <w:r w:rsidR="00507314">
        <w:t>shall have</w:t>
      </w:r>
      <w:r>
        <w:t xml:space="preserve"> the «XSDProperty» stereotype applied. </w:t>
      </w:r>
    </w:p>
    <w:p w14:paraId="2FBEFC44" w14:textId="5A718878" w:rsidR="00507314" w:rsidRDefault="00507314" w:rsidP="00EA0832">
      <w:pPr>
        <w:pStyle w:val="BulletedText"/>
      </w:pPr>
      <w:r>
        <w:t>If a property in a PIM</w:t>
      </w:r>
      <w:r w:rsidR="00F63353">
        <w:t xml:space="preserve"> owned by a class</w:t>
      </w:r>
      <w:r>
        <w:t xml:space="preserve"> does not have the stereotype «ReferenceName» applied</w:t>
      </w:r>
      <w:r w:rsidR="001343F0">
        <w:t xml:space="preserve"> </w:t>
      </w:r>
      <w:r w:rsidR="009A5EAD">
        <w:t>and is not the client of a «References» realization</w:t>
      </w:r>
      <w:r>
        <w:t>, then</w:t>
      </w:r>
      <w:r w:rsidR="001343F0">
        <w:t xml:space="preserve"> its NIEM name </w:t>
      </w:r>
      <w:r>
        <w:t xml:space="preserve">shall </w:t>
      </w:r>
      <w:r w:rsidR="009A5EAD">
        <w:t>be</w:t>
      </w:r>
      <w:r>
        <w:t xml:space="preserve"> the PIM property</w:t>
      </w:r>
      <w:r w:rsidR="009A5EAD">
        <w:t xml:space="preserve"> name</w:t>
      </w:r>
      <w:r>
        <w:t>.</w:t>
      </w:r>
    </w:p>
    <w:p w14:paraId="4CE081A3" w14:textId="77777777" w:rsidR="00196D8F" w:rsidRPr="00720DB0" w:rsidRDefault="00A36996" w:rsidP="00720DB0">
      <w:pPr>
        <w:pStyle w:val="Heading5"/>
      </w:pPr>
      <w:r w:rsidRPr="00720DB0">
        <w:t>PSM to XML Schema Mapping</w:t>
      </w:r>
    </w:p>
    <w:p w14:paraId="5BDA2840" w14:textId="77777777" w:rsidR="00BD198C" w:rsidRDefault="000341A6" w:rsidP="000341A6">
      <w:pPr>
        <w:pStyle w:val="BulletedText"/>
      </w:pPr>
      <w:r>
        <w:t xml:space="preserve">A property in a PSM with </w:t>
      </w:r>
      <w:r w:rsidR="00BD198C">
        <w:t>the «XSDProperty» stereotype applied and kind=element</w:t>
      </w:r>
      <w:r w:rsidR="00336837">
        <w:t>, or with no stereotype applied,</w:t>
      </w:r>
      <w:r w:rsidR="00BD198C">
        <w:t xml:space="preserve"> shall map to XML schema as follows:</w:t>
      </w:r>
    </w:p>
    <w:p w14:paraId="4C925BBE" w14:textId="5617330A" w:rsidR="00832DBE" w:rsidRDefault="00FB7887" w:rsidP="00231ED9">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rsidRPr="00FB7887">
        <w:t>t</w:t>
      </w:r>
      <w:r w:rsidR="00BD198C">
        <w:t xml:space="preserve"> shall map to a corresponding element declaration with </w:t>
      </w:r>
      <w:r w:rsidR="00832DBE">
        <w:t>a name</w:t>
      </w:r>
      <w:r w:rsidR="00BD198C">
        <w:t xml:space="preserve"> given by the property name.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element declaration</w:t>
      </w:r>
      <w:r w:rsidR="00231ED9">
        <w:t xml:space="preserve">, which </w:t>
      </w:r>
      <w:r w:rsidR="00832DBE">
        <w:t>shall have the simple or complex type mapped from the type of the propert</w:t>
      </w:r>
      <w:r w:rsidR="00CF2082">
        <w:t>ies, all of which shall have the same type</w:t>
      </w:r>
      <w:r w:rsidR="00832DBE">
        <w:t>.</w:t>
      </w:r>
    </w:p>
    <w:p w14:paraId="25D66B3B" w14:textId="29A5C7CA" w:rsidR="00BD198C" w:rsidRPr="00196D8F" w:rsidRDefault="00832DBE" w:rsidP="001D27DD">
      <w:pPr>
        <w:pStyle w:val="BulletedText"/>
        <w:numPr>
          <w:ilvl w:val="1"/>
          <w:numId w:val="2"/>
        </w:numPr>
      </w:pPr>
      <w:r>
        <w:t>If the property</w:t>
      </w:r>
      <w:r w:rsidR="00BD198C">
        <w:t xml:space="preserve"> is owned by a class that does </w:t>
      </w:r>
      <w:r w:rsidR="00BD198C">
        <w:rPr>
          <w:i/>
        </w:rPr>
        <w:t>not</w:t>
      </w:r>
      <w:r w:rsidR="00BD198C">
        <w:t xml:space="preserve"> have the «PropertyHolder» stereotype applied, then it shall also map to an element particle within the complex content of the complex type mapped from the owning class, with an</w:t>
      </w:r>
      <w:r w:rsidR="00BD198C" w:rsidRPr="00BD198C">
        <w:t xml:space="preserve"> </w:t>
      </w:r>
      <w:r w:rsidR="00BD198C" w:rsidRPr="00BD198C">
        <w:rPr>
          <w:rStyle w:val="CodeInline"/>
        </w:rPr>
        <w:t>ref</w:t>
      </w:r>
      <w:r w:rsidR="00BD198C">
        <w:t xml:space="preserve"> to the element de</w:t>
      </w:r>
      <w:r w:rsidR="00B24DF2">
        <w:t xml:space="preserve">claration mapped per the above, </w:t>
      </w:r>
      <w:r w:rsidR="00B24DF2" w:rsidRPr="00B24DF2">
        <w:rPr>
          <w:rStyle w:val="CodeInline"/>
        </w:rPr>
        <w:t>nillable</w:t>
      </w:r>
      <w:r w:rsidR="00B24DF2">
        <w:t xml:space="preserve"> given by the value of the nillable attribute of the </w:t>
      </w:r>
      <w:r w:rsidR="00423489">
        <w:t>«</w:t>
      </w:r>
      <w:r w:rsidR="00B24DF2">
        <w:t>XSDProperty</w:t>
      </w:r>
      <w:r w:rsidR="00423489">
        <w:t>»</w:t>
      </w:r>
      <w:r w:rsidR="00B24DF2">
        <w:t xml:space="preserve"> stereotype and property multiplicity mapped </w:t>
      </w:r>
      <w:r>
        <w:t xml:space="preserve">to </w:t>
      </w:r>
      <w:r w:rsidRPr="00832DBE">
        <w:rPr>
          <w:rStyle w:val="CodeTextChar"/>
        </w:rPr>
        <w:t>minOccurs</w:t>
      </w:r>
      <w:r>
        <w:t xml:space="preserve"> and </w:t>
      </w:r>
      <w:r w:rsidRPr="00832DBE">
        <w:rPr>
          <w:rStyle w:val="CodeTextChar"/>
        </w:rPr>
        <w:t>maxOccurs</w:t>
      </w:r>
      <w:r>
        <w:t>.</w:t>
      </w:r>
      <w:r w:rsidR="00423489">
        <w:t xml:space="preserve"> If a value is provided for the fixed attribute of the «XSDProperty» stereotype, then the element particle contains a </w:t>
      </w:r>
      <w:r w:rsidR="00423489" w:rsidRPr="004163CF">
        <w:rPr>
          <w:rStyle w:val="CodeInline"/>
        </w:rPr>
        <w:t>fixed</w:t>
      </w:r>
      <w:r w:rsidR="00423489">
        <w:t xml:space="preserve"> attribute with that value.</w:t>
      </w:r>
    </w:p>
    <w:p w14:paraId="2DDC7CCB" w14:textId="77777777" w:rsidR="00BD198C" w:rsidRDefault="00BD198C" w:rsidP="00BD198C">
      <w:pPr>
        <w:pStyle w:val="BulletedText"/>
      </w:pPr>
      <w:r>
        <w:t>A property in a PSM with the «XSDProperty» stereotype applied and kind=attribute shall map to XML schema as follows:</w:t>
      </w:r>
    </w:p>
    <w:p w14:paraId="7EAC40B9" w14:textId="197CD0F0" w:rsidR="00BD198C" w:rsidRDefault="00FB7887" w:rsidP="001D27DD">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t xml:space="preserve">t shall map to a corresponding </w:t>
      </w:r>
      <w:r w:rsidR="00B46FF2">
        <w:t>attribute</w:t>
      </w:r>
      <w:r w:rsidR="00BD198C">
        <w:t xml:space="preserve"> declaration with the </w:t>
      </w:r>
      <w:r w:rsidR="00D60A14">
        <w:rPr>
          <w:rStyle w:val="CodeInline"/>
        </w:rPr>
        <w:t>xs:</w:t>
      </w:r>
      <w:r w:rsidR="00B46FF2">
        <w:rPr>
          <w:rStyle w:val="CodeInline"/>
        </w:rPr>
        <w:t>attribute</w:t>
      </w:r>
      <w:r w:rsidR="00BD198C" w:rsidRPr="00F71DC5">
        <w:rPr>
          <w:rStyle w:val="CodeInline"/>
        </w:rPr>
        <w:t>/@name</w:t>
      </w:r>
      <w:r w:rsidR="00BD198C">
        <w:t xml:space="preserve"> given by .the property name and the </w:t>
      </w:r>
      <w:r w:rsidR="00D60A14">
        <w:rPr>
          <w:rStyle w:val="CodeInline"/>
        </w:rPr>
        <w:t>xs:</w:t>
      </w:r>
      <w:r w:rsidR="00B46FF2">
        <w:rPr>
          <w:rStyle w:val="CodeInline"/>
        </w:rPr>
        <w:t>attribute</w:t>
      </w:r>
      <w:r w:rsidR="00BD198C" w:rsidRPr="00BD198C">
        <w:rPr>
          <w:rStyle w:val="CodeInline"/>
        </w:rPr>
        <w:t>/@type</w:t>
      </w:r>
      <w:r w:rsidR="00BD198C">
        <w:t xml:space="preserve"> given by the corresponding simple type mapped from the property type.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w:t>
      </w:r>
      <w:r w:rsidR="00B46FF2">
        <w:t>attribute</w:t>
      </w:r>
      <w:r w:rsidR="00BD198C">
        <w:t xml:space="preserve"> declaration.</w:t>
      </w:r>
    </w:p>
    <w:p w14:paraId="313BF643" w14:textId="0DC7B2A0" w:rsidR="00BD198C" w:rsidRPr="00196D8F" w:rsidRDefault="00BD198C" w:rsidP="001D27DD">
      <w:pPr>
        <w:pStyle w:val="BulletedText"/>
        <w:numPr>
          <w:ilvl w:val="1"/>
          <w:numId w:val="2"/>
        </w:numPr>
      </w:pPr>
      <w:r>
        <w:t xml:space="preserve">If it is owned by a class that does </w:t>
      </w:r>
      <w:r>
        <w:rPr>
          <w:i/>
        </w:rPr>
        <w:t>not</w:t>
      </w:r>
      <w:r>
        <w:t xml:space="preserve"> have the «PropertyHolder» stereotype applied, then it shall also map to an </w:t>
      </w:r>
      <w:r w:rsidR="00534F9D">
        <w:t>attribute use</w:t>
      </w:r>
      <w:r>
        <w:t xml:space="preserve"> within the complex content of the complex type mapped from the owning class, with an</w:t>
      </w:r>
      <w:r w:rsidRPr="00BD198C">
        <w:t xml:space="preserve"> </w:t>
      </w:r>
      <w:r w:rsidR="00D60A14">
        <w:rPr>
          <w:rStyle w:val="CodeInline"/>
        </w:rPr>
        <w:t>xs:</w:t>
      </w:r>
      <w:r w:rsidR="00534F9D">
        <w:rPr>
          <w:rStyle w:val="CodeInline"/>
        </w:rPr>
        <w:t>attribute</w:t>
      </w:r>
      <w:r w:rsidRPr="00BD198C">
        <w:rPr>
          <w:rStyle w:val="CodeInline"/>
        </w:rPr>
        <w:t>/@ref</w:t>
      </w:r>
      <w:r>
        <w:t xml:space="preserve"> to the </w:t>
      </w:r>
      <w:r w:rsidR="00423489">
        <w:t xml:space="preserve">attribute </w:t>
      </w:r>
      <w:r>
        <w:t>declaration mapped per the above</w:t>
      </w:r>
      <w:r w:rsidR="00EA731F">
        <w:t xml:space="preserve">. </w:t>
      </w:r>
      <w:r w:rsidR="00423489">
        <w:t xml:space="preserve">If a value is provided for the fixed attribute of the «XSDProperty» stereotype, then the attribute use contains a </w:t>
      </w:r>
      <w:r w:rsidR="00423489" w:rsidRPr="004548A8">
        <w:rPr>
          <w:rStyle w:val="CodeInline"/>
        </w:rPr>
        <w:t>fixed</w:t>
      </w:r>
      <w:r w:rsidR="00423489">
        <w:t xml:space="preserve"> attribute with that value. </w:t>
      </w:r>
    </w:p>
    <w:p w14:paraId="64634852" w14:textId="77777777" w:rsidR="006F313B" w:rsidRDefault="006F313B" w:rsidP="006F313B">
      <w:pPr>
        <w:pStyle w:val="BulletedText"/>
      </w:pPr>
      <w:r>
        <w:t>If an «XSDProperty» property has an owned comment with the stereotype «Documentation» applied, then the body of this comment is used for the documentation annotation of the attribute or element declaration mapped from the property.</w:t>
      </w:r>
    </w:p>
    <w:p w14:paraId="4FDA65C7" w14:textId="78C69031" w:rsidR="00DB4272" w:rsidRDefault="00534F9D" w:rsidP="00534F9D">
      <w:pPr>
        <w:pStyle w:val="BulletedText"/>
      </w:pPr>
      <w:r>
        <w:t>A pr</w:t>
      </w:r>
      <w:r w:rsidR="00EF6379">
        <w:t>operty in a PSM with the «XSDAny</w:t>
      </w:r>
      <w:r>
        <w:t xml:space="preserve">Property» stereotype applied shall map to an </w:t>
      </w:r>
      <w:r w:rsidR="00D60A14">
        <w:rPr>
          <w:rStyle w:val="CodeInline"/>
        </w:rPr>
        <w:t>xs:</w:t>
      </w:r>
      <w:r w:rsidRPr="002B4069">
        <w:rPr>
          <w:rStyle w:val="CodeInline"/>
        </w:rPr>
        <w:t>any</w:t>
      </w:r>
      <w:r>
        <w:t xml:space="preserve"> particle within the complex content of the complex type mapped from th</w:t>
      </w:r>
      <w:r w:rsidR="00EF6379">
        <w:t>e owning class of the property</w:t>
      </w:r>
      <w:r w:rsidR="002B4069">
        <w:t>,</w:t>
      </w:r>
      <w:r w:rsidR="00EF6379">
        <w:t xml:space="preserve"> </w:t>
      </w:r>
      <w:r w:rsidR="00DB4272">
        <w:t xml:space="preserve">with the property name mapped to </w:t>
      </w:r>
      <w:r w:rsidR="00DB4272" w:rsidRPr="00DB4272">
        <w:rPr>
          <w:rStyle w:val="CodeInline"/>
        </w:rPr>
        <w:t>name</w:t>
      </w:r>
      <w:r w:rsidR="00DB4272">
        <w:t xml:space="preserve">, multiplicity mapped to </w:t>
      </w:r>
      <w:r w:rsidR="00DB4272" w:rsidRPr="00DB4272">
        <w:rPr>
          <w:rStyle w:val="CodeInline"/>
        </w:rPr>
        <w:t>minOccurs</w:t>
      </w:r>
      <w:r w:rsidR="00DB4272">
        <w:t xml:space="preserve"> and </w:t>
      </w:r>
      <w:r w:rsidR="00DB4272" w:rsidRPr="00DB4272">
        <w:rPr>
          <w:rStyle w:val="CodeInline"/>
        </w:rPr>
        <w:t>maxOccurs</w:t>
      </w:r>
      <w:r w:rsidR="00DB4272">
        <w:t xml:space="preserve">, the processContent attribute of the </w:t>
      </w:r>
      <w:r w:rsidR="00DB4272">
        <w:lastRenderedPageBreak/>
        <w:t xml:space="preserve">«XSDAnyProperty» stereotype mapped to </w:t>
      </w:r>
      <w:r w:rsidR="00DB4272" w:rsidRPr="00DB4272">
        <w:rPr>
          <w:rStyle w:val="CodeInline"/>
        </w:rPr>
        <w:t>processContent</w:t>
      </w:r>
      <w:r w:rsidR="00DB4272">
        <w:t xml:space="preserve"> and the valueNamespace attribute mapped to </w:t>
      </w:r>
      <w:r w:rsidR="00DB4272" w:rsidRPr="00DB4272">
        <w:rPr>
          <w:rStyle w:val="CodeInline"/>
        </w:rPr>
        <w:t>namespace</w:t>
      </w:r>
      <w:r w:rsidR="00DB4272">
        <w:t>.</w:t>
      </w:r>
    </w:p>
    <w:p w14:paraId="087F6407" w14:textId="77777777" w:rsidR="000576A7" w:rsidRDefault="000576A7" w:rsidP="001964AF">
      <w:pPr>
        <w:pStyle w:val="Heading4"/>
      </w:pPr>
      <w:bookmarkStart w:id="360" w:name="_Ref317453990"/>
      <w:r>
        <w:t>Example</w:t>
      </w:r>
      <w:bookmarkEnd w:id="360"/>
    </w:p>
    <w:p w14:paraId="1A2D2721" w14:textId="77777777" w:rsidR="00494A12" w:rsidRPr="00720DB0" w:rsidRDefault="00494A12" w:rsidP="00720DB0">
      <w:pPr>
        <w:pStyle w:val="Heading5"/>
      </w:pPr>
      <w:r w:rsidRPr="00720DB0">
        <w:t>PIM Representation</w:t>
      </w:r>
    </w:p>
    <w:p w14:paraId="5142D482" w14:textId="30B45317" w:rsidR="00BB4D9E" w:rsidRPr="00BB4D9E" w:rsidRDefault="00BB4D9E" w:rsidP="00C70C7F">
      <w:pPr>
        <w:pStyle w:val="BodyText"/>
      </w:pPr>
      <w:r>
        <w:fldChar w:fldCharType="begin"/>
      </w:r>
      <w:r>
        <w:instrText xml:space="preserve"> REF _Ref316829060 \h </w:instrText>
      </w:r>
      <w:r>
        <w:fldChar w:fldCharType="separate"/>
      </w:r>
      <w:r w:rsidR="00B81ED7">
        <w:t xml:space="preserve">Figure </w:t>
      </w:r>
      <w:r w:rsidR="00B81ED7">
        <w:rPr>
          <w:noProof/>
        </w:rPr>
        <w:t>7</w:t>
      </w:r>
      <w:r w:rsidR="00B81ED7">
        <w:noBreakHyphen/>
      </w:r>
      <w:r w:rsidR="00B81ED7">
        <w:rPr>
          <w:noProof/>
        </w:rPr>
        <w:t>28</w:t>
      </w:r>
      <w:r>
        <w:fldChar w:fldCharType="end"/>
      </w:r>
      <w:r>
        <w:t xml:space="preserve"> shows a set of three NIEM properties represented as attributes of a Person class. The complex type represented by this class is thus also modeled as being the subject of these properties.</w:t>
      </w:r>
    </w:p>
    <w:p w14:paraId="0BDF6FEC" w14:textId="1BD8B0FE" w:rsidR="000576A7" w:rsidRDefault="00A8230E" w:rsidP="00996FB1">
      <w:pPr>
        <w:pStyle w:val="BodyText"/>
      </w:pPr>
      <w:r>
        <w:rPr>
          <w:noProof/>
          <w:lang w:val="en-GB" w:eastAsia="en-GB"/>
        </w:rPr>
        <w:drawing>
          <wp:inline distT="0" distB="0" distL="0" distR="0" wp14:anchorId="630AC368" wp14:editId="2EF76365">
            <wp:extent cx="2996825" cy="10539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96825" cy="1053968"/>
                    </a:xfrm>
                    <a:prstGeom prst="rect">
                      <a:avLst/>
                    </a:prstGeom>
                  </pic:spPr>
                </pic:pic>
              </a:graphicData>
            </a:graphic>
          </wp:inline>
        </w:drawing>
      </w:r>
    </w:p>
    <w:p w14:paraId="15D56B68" w14:textId="15D54D15" w:rsidR="00BB4D9E" w:rsidRDefault="00BB4D9E" w:rsidP="00720DB0">
      <w:pPr>
        <w:pStyle w:val="Caption"/>
      </w:pPr>
      <w:bookmarkStart w:id="361" w:name="_Ref316829060"/>
      <w:r>
        <w:t xml:space="preserve">Figure </w:t>
      </w:r>
      <w:r w:rsidR="00333F36">
        <w:fldChar w:fldCharType="begin"/>
      </w:r>
      <w:r w:rsidR="00333F36">
        <w:instrText xml:space="preserve"> STYLEREF 1 \s </w:instrText>
      </w:r>
      <w:r w:rsidR="00333F36">
        <w:fldChar w:fldCharType="separate"/>
      </w:r>
      <w:r w:rsidR="00B81ED7">
        <w:rPr>
          <w:noProof/>
        </w:rPr>
        <w:t>7</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28</w:t>
      </w:r>
      <w:r w:rsidR="00333F36">
        <w:rPr>
          <w:noProof/>
        </w:rPr>
        <w:fldChar w:fldCharType="end"/>
      </w:r>
      <w:bookmarkEnd w:id="361"/>
      <w:r>
        <w:t xml:space="preserve"> Representation of NIEM properties as UML properties</w:t>
      </w:r>
      <w:r w:rsidR="00494A12">
        <w:t xml:space="preserve"> in a PIM</w:t>
      </w:r>
    </w:p>
    <w:p w14:paraId="378630E0" w14:textId="5277F40C" w:rsidR="00BB4D9E" w:rsidRPr="00BB4D9E" w:rsidRDefault="00BB4D9E" w:rsidP="00C70C7F">
      <w:pPr>
        <w:pStyle w:val="BodyText"/>
      </w:pPr>
      <w:r>
        <w:fldChar w:fldCharType="begin"/>
      </w:r>
      <w:r>
        <w:instrText xml:space="preserve"> REF _Ref316829322 \h </w:instrText>
      </w:r>
      <w:r>
        <w:fldChar w:fldCharType="separate"/>
      </w:r>
      <w:r w:rsidR="00B81ED7">
        <w:t xml:space="preserve">Figure </w:t>
      </w:r>
      <w:r w:rsidR="00B81ED7">
        <w:rPr>
          <w:noProof/>
        </w:rPr>
        <w:t>7</w:t>
      </w:r>
      <w:r w:rsidR="00B81ED7">
        <w:noBreakHyphen/>
      </w:r>
      <w:r w:rsidR="00B81ED7">
        <w:rPr>
          <w:noProof/>
        </w:rPr>
        <w:t>29</w:t>
      </w:r>
      <w:r>
        <w:fldChar w:fldCharType="end"/>
      </w:r>
      <w:r>
        <w:t xml:space="preserve"> shows an example </w:t>
      </w:r>
      <w:r w:rsidR="009937EC">
        <w:t xml:space="preserve">of </w:t>
      </w:r>
      <w:r>
        <w:t>the alternative representation of a NIEM property as an association end.</w:t>
      </w:r>
    </w:p>
    <w:p w14:paraId="320DCEC7" w14:textId="38588191" w:rsidR="00BB4D9E" w:rsidRDefault="0032092D" w:rsidP="00996FB1">
      <w:pPr>
        <w:pStyle w:val="BodyText"/>
      </w:pPr>
      <w:r>
        <w:rPr>
          <w:noProof/>
          <w:lang w:val="en-GB" w:eastAsia="en-GB"/>
        </w:rPr>
        <w:drawing>
          <wp:inline distT="0" distB="0" distL="0" distR="0" wp14:anchorId="366F6DB2" wp14:editId="6876EF62">
            <wp:extent cx="5943600" cy="733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733425"/>
                    </a:xfrm>
                    <a:prstGeom prst="rect">
                      <a:avLst/>
                    </a:prstGeom>
                  </pic:spPr>
                </pic:pic>
              </a:graphicData>
            </a:graphic>
          </wp:inline>
        </w:drawing>
      </w:r>
    </w:p>
    <w:p w14:paraId="56C2741F" w14:textId="352050CD" w:rsidR="00BB4D9E" w:rsidRDefault="00BB4D9E" w:rsidP="00720DB0">
      <w:pPr>
        <w:pStyle w:val="Caption"/>
      </w:pPr>
      <w:bookmarkStart w:id="362" w:name="_Ref316829322"/>
      <w:r>
        <w:t xml:space="preserve">Figure </w:t>
      </w:r>
      <w:r w:rsidR="00333F36">
        <w:fldChar w:fldCharType="begin"/>
      </w:r>
      <w:r w:rsidR="00333F36">
        <w:instrText xml:space="preserve"> STYLEREF 1 \s </w:instrText>
      </w:r>
      <w:r w:rsidR="00333F36">
        <w:fldChar w:fldCharType="separate"/>
      </w:r>
      <w:r w:rsidR="00B81ED7">
        <w:rPr>
          <w:noProof/>
        </w:rPr>
        <w:t>7</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29</w:t>
      </w:r>
      <w:r w:rsidR="00333F36">
        <w:rPr>
          <w:noProof/>
        </w:rPr>
        <w:fldChar w:fldCharType="end"/>
      </w:r>
      <w:bookmarkEnd w:id="362"/>
      <w:r>
        <w:t xml:space="preserve"> Representation of a NIEM property as a UML association end</w:t>
      </w:r>
    </w:p>
    <w:p w14:paraId="7CED9C34" w14:textId="77777777" w:rsidR="00494A12" w:rsidRPr="00720DB0" w:rsidRDefault="00494A12" w:rsidP="00720DB0">
      <w:pPr>
        <w:pStyle w:val="Heading5"/>
      </w:pPr>
      <w:r w:rsidRPr="00720DB0">
        <w:t>PSM Representation</w:t>
      </w:r>
    </w:p>
    <w:p w14:paraId="428E7A04" w14:textId="0E2F346E" w:rsidR="00494A12" w:rsidRDefault="00494A12" w:rsidP="00494A12">
      <w:pPr>
        <w:pStyle w:val="BodyText"/>
      </w:pPr>
      <w:r>
        <w:fldChar w:fldCharType="begin"/>
      </w:r>
      <w:r>
        <w:instrText xml:space="preserve"> REF _Ref317428045 \h </w:instrText>
      </w:r>
      <w:r>
        <w:fldChar w:fldCharType="separate"/>
      </w:r>
      <w:r w:rsidR="00B81ED7">
        <w:t xml:space="preserve">Figure </w:t>
      </w:r>
      <w:r w:rsidR="00B81ED7">
        <w:rPr>
          <w:noProof/>
        </w:rPr>
        <w:t>7</w:t>
      </w:r>
      <w:r w:rsidR="00B81ED7">
        <w:noBreakHyphen/>
      </w:r>
      <w:r w:rsidR="00B81ED7">
        <w:rPr>
          <w:noProof/>
        </w:rPr>
        <w:t>30</w:t>
      </w:r>
      <w:r>
        <w:fldChar w:fldCharType="end"/>
      </w:r>
      <w:r>
        <w:t xml:space="preserve"> shows the PSM representation of the class modeled in </w:t>
      </w:r>
      <w:r>
        <w:fldChar w:fldCharType="begin"/>
      </w:r>
      <w:r>
        <w:instrText xml:space="preserve"> REF _Ref316829060 \h </w:instrText>
      </w:r>
      <w:r>
        <w:fldChar w:fldCharType="separate"/>
      </w:r>
      <w:r w:rsidR="00B81ED7">
        <w:t xml:space="preserve">Figure </w:t>
      </w:r>
      <w:r w:rsidR="00B81ED7">
        <w:rPr>
          <w:noProof/>
        </w:rPr>
        <w:t>7</w:t>
      </w:r>
      <w:r w:rsidR="00B81ED7">
        <w:noBreakHyphen/>
      </w:r>
      <w:r w:rsidR="00B81ED7">
        <w:rPr>
          <w:noProof/>
        </w:rPr>
        <w:t>28</w:t>
      </w:r>
      <w:r>
        <w:fldChar w:fldCharType="end"/>
      </w:r>
      <w:r>
        <w:t>, with the «XSDProperty» stereotype applied to all properties.</w:t>
      </w:r>
    </w:p>
    <w:p w14:paraId="6EEBC07F" w14:textId="5A9A0075" w:rsidR="0054221D" w:rsidRPr="00494A12" w:rsidRDefault="009937EC" w:rsidP="00996FB1">
      <w:pPr>
        <w:pStyle w:val="BodyText"/>
      </w:pPr>
      <w:r>
        <w:rPr>
          <w:noProof/>
          <w:lang w:val="en-GB" w:eastAsia="en-GB"/>
        </w:rPr>
        <w:drawing>
          <wp:inline distT="0" distB="0" distL="0" distR="0" wp14:anchorId="59826DB7" wp14:editId="7BB7F0B3">
            <wp:extent cx="5155555" cy="1244444"/>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55555" cy="1244444"/>
                    </a:xfrm>
                    <a:prstGeom prst="rect">
                      <a:avLst/>
                    </a:prstGeom>
                  </pic:spPr>
                </pic:pic>
              </a:graphicData>
            </a:graphic>
          </wp:inline>
        </w:drawing>
      </w:r>
    </w:p>
    <w:p w14:paraId="6544A831" w14:textId="26EDF5BC" w:rsidR="00494A12" w:rsidRDefault="00494A12" w:rsidP="00720DB0">
      <w:pPr>
        <w:pStyle w:val="Caption"/>
      </w:pPr>
      <w:bookmarkStart w:id="363" w:name="_Ref317428045"/>
      <w:r>
        <w:t xml:space="preserve">Figure </w:t>
      </w:r>
      <w:r w:rsidR="00333F36">
        <w:fldChar w:fldCharType="begin"/>
      </w:r>
      <w:r w:rsidR="00333F36">
        <w:instrText xml:space="preserve"> STYLEREF 1 \s </w:instrText>
      </w:r>
      <w:r w:rsidR="00333F36">
        <w:fldChar w:fldCharType="separate"/>
      </w:r>
      <w:r w:rsidR="00B81ED7">
        <w:rPr>
          <w:noProof/>
        </w:rPr>
        <w:t>7</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30</w:t>
      </w:r>
      <w:r w:rsidR="00333F36">
        <w:rPr>
          <w:noProof/>
        </w:rPr>
        <w:fldChar w:fldCharType="end"/>
      </w:r>
      <w:bookmarkEnd w:id="363"/>
      <w:r>
        <w:t xml:space="preserve"> Representation of NIEM properties as UML properties in a PSM</w:t>
      </w:r>
    </w:p>
    <w:p w14:paraId="15F55AE9" w14:textId="77777777" w:rsidR="00494A12" w:rsidRPr="00720DB0" w:rsidRDefault="00494A12" w:rsidP="00720DB0">
      <w:pPr>
        <w:pStyle w:val="Heading5"/>
      </w:pPr>
      <w:r w:rsidRPr="00720DB0">
        <w:t>XML Schema Representation</w:t>
      </w:r>
    </w:p>
    <w:p w14:paraId="00AD60D5" w14:textId="2DDB34BE" w:rsidR="00494A12" w:rsidRDefault="00494A12" w:rsidP="00494A12">
      <w:pPr>
        <w:pStyle w:val="BodyText"/>
      </w:pPr>
      <w:r>
        <w:t xml:space="preserve">The class shown in </w:t>
      </w:r>
      <w:r>
        <w:fldChar w:fldCharType="begin"/>
      </w:r>
      <w:r>
        <w:instrText xml:space="preserve"> REF _Ref317428045 \h </w:instrText>
      </w:r>
      <w:r>
        <w:fldChar w:fldCharType="separate"/>
      </w:r>
      <w:r w:rsidR="00B81ED7">
        <w:t xml:space="preserve">Figure </w:t>
      </w:r>
      <w:r w:rsidR="00B81ED7">
        <w:rPr>
          <w:noProof/>
        </w:rPr>
        <w:t>7</w:t>
      </w:r>
      <w:r w:rsidR="00B81ED7">
        <w:noBreakHyphen/>
      </w:r>
      <w:r w:rsidR="00B81ED7">
        <w:rPr>
          <w:noProof/>
        </w:rPr>
        <w:t>30</w:t>
      </w:r>
      <w:r>
        <w:fldChar w:fldCharType="end"/>
      </w:r>
      <w:r>
        <w:t xml:space="preserve"> is </w:t>
      </w:r>
      <w:r w:rsidR="00E42DD6">
        <w:t>represented</w:t>
      </w:r>
      <w:r>
        <w:t xml:space="preserve"> in XML schema as follows:</w:t>
      </w:r>
    </w:p>
    <w:p w14:paraId="16688A19" w14:textId="4EF50B5C" w:rsidR="00494A12" w:rsidRPr="004769ED" w:rsidRDefault="00494A12" w:rsidP="00720DB0">
      <w:pPr>
        <w:pStyle w:val="CodeText"/>
      </w:pPr>
      <w:r>
        <w:t>&lt;</w:t>
      </w:r>
      <w:r w:rsidR="00D60A14">
        <w:t>xs:</w:t>
      </w:r>
      <w:r w:rsidRPr="004769ED">
        <w:t>complexType name=</w:t>
      </w:r>
      <w:r w:rsidR="00362559">
        <w:t>"</w:t>
      </w:r>
      <w:r w:rsidRPr="004769ED">
        <w:t>PersonType</w:t>
      </w:r>
      <w:r w:rsidR="00362559">
        <w:t>"</w:t>
      </w:r>
      <w:r w:rsidRPr="004769ED">
        <w:t>&gt;</w:t>
      </w:r>
    </w:p>
    <w:p w14:paraId="438695D5" w14:textId="04583791" w:rsidR="00494A12" w:rsidRPr="004769ED" w:rsidRDefault="00494A12" w:rsidP="00720DB0">
      <w:pPr>
        <w:pStyle w:val="CodeText"/>
      </w:pPr>
      <w:r w:rsidRPr="004769ED">
        <w:t>    &lt;</w:t>
      </w:r>
      <w:r w:rsidR="00D60A14">
        <w:t>xs:</w:t>
      </w:r>
      <w:r w:rsidRPr="004769ED">
        <w:t>annotation&gt;</w:t>
      </w:r>
    </w:p>
    <w:p w14:paraId="1D2EECED" w14:textId="20873E28" w:rsidR="00494A12" w:rsidRPr="004769ED" w:rsidRDefault="00494A12" w:rsidP="00720DB0">
      <w:pPr>
        <w:pStyle w:val="CodeText"/>
      </w:pPr>
      <w:r w:rsidRPr="004769ED">
        <w:t>       &lt;</w:t>
      </w:r>
      <w:r w:rsidR="00D60A14">
        <w:t>xs:</w:t>
      </w:r>
      <w:r w:rsidRPr="004769ED">
        <w:t>documentation&gt;A data type for a human being.&lt;/</w:t>
      </w:r>
      <w:r w:rsidR="00D60A14">
        <w:t>xs:</w:t>
      </w:r>
      <w:r w:rsidRPr="004769ED">
        <w:t>documentation&gt;</w:t>
      </w:r>
    </w:p>
    <w:p w14:paraId="57F906A8" w14:textId="5FA925D3" w:rsidR="00494A12" w:rsidRPr="004769ED" w:rsidRDefault="00494A12" w:rsidP="00720DB0">
      <w:pPr>
        <w:pStyle w:val="CodeText"/>
      </w:pPr>
      <w:r w:rsidRPr="004769ED">
        <w:t>    &lt;/</w:t>
      </w:r>
      <w:r w:rsidR="00D60A14">
        <w:t>xs:</w:t>
      </w:r>
      <w:r w:rsidRPr="004769ED">
        <w:t>annotation&gt;</w:t>
      </w:r>
    </w:p>
    <w:p w14:paraId="078152FF" w14:textId="30499DFE" w:rsidR="00494A12" w:rsidRPr="004769ED" w:rsidRDefault="00494A12" w:rsidP="00720DB0">
      <w:pPr>
        <w:pStyle w:val="CodeText"/>
      </w:pPr>
      <w:r w:rsidRPr="004769ED">
        <w:t>    &lt;</w:t>
      </w:r>
      <w:r w:rsidR="00D60A14">
        <w:t>xs:</w:t>
      </w:r>
      <w:r w:rsidRPr="004769ED">
        <w:t>complexContent&gt;</w:t>
      </w:r>
    </w:p>
    <w:p w14:paraId="0759ACB3" w14:textId="6DC59673" w:rsidR="00494A12" w:rsidRPr="004769ED" w:rsidRDefault="00494A12" w:rsidP="00720DB0">
      <w:pPr>
        <w:pStyle w:val="CodeText"/>
      </w:pPr>
      <w:r w:rsidRPr="004769ED">
        <w:t>       &lt;</w:t>
      </w:r>
      <w:r w:rsidR="00D60A14">
        <w:t>xs:</w:t>
      </w:r>
      <w:r w:rsidRPr="004769ED">
        <w:t>extension base=</w:t>
      </w:r>
      <w:r w:rsidR="00362559">
        <w:t>"</w:t>
      </w:r>
      <w:r w:rsidR="0085359D">
        <w:t>structures:</w:t>
      </w:r>
      <w:r w:rsidRPr="004769ED">
        <w:t>ComplexObjectType</w:t>
      </w:r>
      <w:r w:rsidR="00362559">
        <w:t>"</w:t>
      </w:r>
      <w:r w:rsidRPr="004769ED">
        <w:t>&gt;</w:t>
      </w:r>
    </w:p>
    <w:p w14:paraId="1642FB03" w14:textId="6B6368D8" w:rsidR="00494A12" w:rsidRPr="004769ED" w:rsidRDefault="00494A12" w:rsidP="00720DB0">
      <w:pPr>
        <w:pStyle w:val="CodeText"/>
      </w:pPr>
      <w:r w:rsidRPr="004769ED">
        <w:t>          &lt;</w:t>
      </w:r>
      <w:r w:rsidR="00D60A14">
        <w:t>xs:</w:t>
      </w:r>
      <w:r w:rsidRPr="004769ED">
        <w:t>sequence&gt;</w:t>
      </w:r>
    </w:p>
    <w:p w14:paraId="22A46D78" w14:textId="7F1D77AF" w:rsidR="00494A12" w:rsidRP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nc:PersonBirthDate</w:t>
      </w:r>
      <w:r w:rsidR="00362559">
        <w:t>"</w:t>
      </w:r>
      <w:r w:rsidRPr="00494A12">
        <w:t>/&gt;</w:t>
      </w:r>
    </w:p>
    <w:p w14:paraId="19086418" w14:textId="239E5F74" w:rsidR="00494A12" w:rsidRPr="00494A12" w:rsidRDefault="00494A12" w:rsidP="00720DB0">
      <w:pPr>
        <w:pStyle w:val="CodeText"/>
      </w:pPr>
      <w:r w:rsidRPr="00494A12">
        <w:lastRenderedPageBreak/>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nc:PersonName</w:t>
      </w:r>
      <w:r w:rsidR="00362559">
        <w:t>"</w:t>
      </w:r>
      <w:r w:rsidRPr="00494A12">
        <w:t>/&gt;</w:t>
      </w:r>
    </w:p>
    <w:p w14:paraId="71F4BBD7" w14:textId="318ECCDB" w:rsid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w:t>
      </w:r>
    </w:p>
    <w:p w14:paraId="54D7201D" w14:textId="50831722" w:rsidR="00494A12" w:rsidRPr="00494A12" w:rsidRDefault="00494A12" w:rsidP="00720DB0">
      <w:pPr>
        <w:pStyle w:val="CodeText"/>
      </w:pPr>
      <w:r>
        <w:tab/>
      </w:r>
      <w:r>
        <w:tab/>
      </w:r>
      <w:r>
        <w:tab/>
      </w:r>
      <w:r>
        <w:tab/>
      </w:r>
      <w:r>
        <w:tab/>
      </w:r>
      <w:r w:rsidRPr="00494A12">
        <w:t>ref=</w:t>
      </w:r>
      <w:r w:rsidR="00362559">
        <w:t>"</w:t>
      </w:r>
      <w:r w:rsidRPr="00494A12">
        <w:t>nc:PersonSSNIdentification</w:t>
      </w:r>
      <w:r w:rsidR="00362559">
        <w:t>"</w:t>
      </w:r>
      <w:r w:rsidRPr="00494A12">
        <w:t>/&gt;</w:t>
      </w:r>
    </w:p>
    <w:p w14:paraId="5BF7DFDC" w14:textId="48F266B4" w:rsidR="00494A12" w:rsidRPr="004769ED" w:rsidRDefault="00494A12" w:rsidP="00720DB0">
      <w:pPr>
        <w:pStyle w:val="CodeText"/>
      </w:pPr>
      <w:r w:rsidRPr="004769ED">
        <w:t>          &lt;/</w:t>
      </w:r>
      <w:r w:rsidR="00D60A14">
        <w:t>xs:</w:t>
      </w:r>
      <w:r w:rsidRPr="004769ED">
        <w:t>sequence&gt;</w:t>
      </w:r>
    </w:p>
    <w:p w14:paraId="4F53E744" w14:textId="39AFECE3" w:rsidR="00494A12" w:rsidRPr="004769ED" w:rsidRDefault="00494A12" w:rsidP="00720DB0">
      <w:pPr>
        <w:pStyle w:val="CodeText"/>
      </w:pPr>
      <w:r w:rsidRPr="004769ED">
        <w:t>       &lt;/</w:t>
      </w:r>
      <w:r w:rsidR="00D60A14">
        <w:t>xs:</w:t>
      </w:r>
      <w:r w:rsidRPr="004769ED">
        <w:t>extension&gt;</w:t>
      </w:r>
    </w:p>
    <w:p w14:paraId="60DC0E91" w14:textId="30ABD14B" w:rsidR="00494A12" w:rsidRPr="004769ED" w:rsidRDefault="00494A12" w:rsidP="00720DB0">
      <w:pPr>
        <w:pStyle w:val="CodeText"/>
      </w:pPr>
      <w:r w:rsidRPr="004769ED">
        <w:t>    &lt;/</w:t>
      </w:r>
      <w:r w:rsidR="00D60A14">
        <w:t>xs:</w:t>
      </w:r>
      <w:r w:rsidRPr="004769ED">
        <w:t>complexContent&gt;</w:t>
      </w:r>
    </w:p>
    <w:p w14:paraId="7527BBF8" w14:textId="03E4C363" w:rsidR="00494A12" w:rsidRPr="004769ED" w:rsidRDefault="00494A12" w:rsidP="00720DB0">
      <w:pPr>
        <w:pStyle w:val="CodeText"/>
      </w:pPr>
      <w:r w:rsidRPr="004769ED">
        <w:t xml:space="preserve"> &lt;/</w:t>
      </w:r>
      <w:r w:rsidR="00D60A14">
        <w:t>xs:</w:t>
      </w:r>
      <w:r w:rsidRPr="004769ED">
        <w:t>complexType&gt;</w:t>
      </w:r>
    </w:p>
    <w:p w14:paraId="10631D7F" w14:textId="77777777" w:rsidR="00494A12" w:rsidRPr="004769ED" w:rsidRDefault="00494A12" w:rsidP="00720DB0">
      <w:pPr>
        <w:pStyle w:val="CodeText"/>
      </w:pPr>
    </w:p>
    <w:p w14:paraId="456F431D" w14:textId="7856943F" w:rsidR="00494A12" w:rsidRDefault="00494A12" w:rsidP="00720DB0">
      <w:pPr>
        <w:pStyle w:val="CodeText"/>
      </w:pPr>
      <w:r w:rsidRPr="00494A12">
        <w:t>&lt;</w:t>
      </w:r>
      <w:r w:rsidR="00D60A14">
        <w:t>xs:</w:t>
      </w:r>
      <w:r w:rsidRPr="00494A12">
        <w:t>element abstract=</w:t>
      </w:r>
      <w:r w:rsidR="00362559">
        <w:t>"</w:t>
      </w:r>
      <w:r w:rsidRPr="00494A12">
        <w:t>false</w:t>
      </w:r>
      <w:r w:rsidR="00362559">
        <w:t>"</w:t>
      </w:r>
      <w:r w:rsidRPr="00494A12">
        <w:t xml:space="preserve"> name=</w:t>
      </w:r>
      <w:r w:rsidR="00362559">
        <w:t>"</w:t>
      </w:r>
      <w:r w:rsidRPr="00494A12">
        <w:t>PersonName</w:t>
      </w:r>
      <w:r w:rsidR="00362559">
        <w:t>"</w:t>
      </w:r>
      <w:r w:rsidRPr="00494A12">
        <w:t xml:space="preserve"> nillable=</w:t>
      </w:r>
      <w:r w:rsidR="00362559">
        <w:t>"</w:t>
      </w:r>
      <w:r w:rsidRPr="00494A12">
        <w:t>false</w:t>
      </w:r>
      <w:r w:rsidR="00362559">
        <w:t>"</w:t>
      </w:r>
      <w:r w:rsidRPr="004769ED">
        <w:t xml:space="preserve"> </w:t>
      </w:r>
    </w:p>
    <w:p w14:paraId="586E8F4B" w14:textId="127DC37B" w:rsidR="00494A12" w:rsidRPr="004769ED" w:rsidRDefault="00494A12" w:rsidP="00720DB0">
      <w:pPr>
        <w:pStyle w:val="CodeText"/>
      </w:pPr>
      <w:r>
        <w:tab/>
      </w:r>
      <w:r w:rsidRPr="004769ED">
        <w:t>type=</w:t>
      </w:r>
      <w:r w:rsidR="00362559">
        <w:t>"</w:t>
      </w:r>
      <w:r w:rsidRPr="004769ED">
        <w:t>nc:PersonNameType</w:t>
      </w:r>
      <w:r w:rsidR="00362559">
        <w:t>"</w:t>
      </w:r>
      <w:r w:rsidRPr="004769ED">
        <w:t>&gt;</w:t>
      </w:r>
    </w:p>
    <w:p w14:paraId="247C0F55" w14:textId="1B71F723" w:rsidR="00494A12" w:rsidRPr="004769ED" w:rsidRDefault="00494A12" w:rsidP="00720DB0">
      <w:pPr>
        <w:pStyle w:val="CodeText"/>
      </w:pPr>
      <w:r w:rsidRPr="004769ED">
        <w:t xml:space="preserve">      &lt;</w:t>
      </w:r>
      <w:r w:rsidR="00D60A14">
        <w:t>xs:</w:t>
      </w:r>
      <w:r w:rsidRPr="004769ED">
        <w:t>annotation&gt;</w:t>
      </w:r>
    </w:p>
    <w:p w14:paraId="4664F69C" w14:textId="2F4DF06F" w:rsidR="00494A12" w:rsidRPr="004769ED" w:rsidRDefault="00494A12" w:rsidP="00720DB0">
      <w:pPr>
        <w:pStyle w:val="CodeText"/>
      </w:pPr>
      <w:r w:rsidRPr="004769ED">
        <w:t xml:space="preserve">         &lt;</w:t>
      </w:r>
      <w:r w:rsidR="00D60A14">
        <w:t>xs:</w:t>
      </w:r>
      <w:r w:rsidRPr="004769ED">
        <w:t>documentation&gt;A combination of names and/or titles by which a person is known.&lt;/</w:t>
      </w:r>
      <w:r w:rsidR="00D60A14">
        <w:t>xs:</w:t>
      </w:r>
      <w:r w:rsidRPr="004769ED">
        <w:t>documentation&gt;</w:t>
      </w:r>
    </w:p>
    <w:p w14:paraId="2A55AA7F" w14:textId="127EA559" w:rsidR="00494A12" w:rsidRPr="004769ED" w:rsidRDefault="00494A12" w:rsidP="00720DB0">
      <w:pPr>
        <w:pStyle w:val="CodeText"/>
      </w:pPr>
      <w:r w:rsidRPr="004769ED">
        <w:t xml:space="preserve">      &lt;/</w:t>
      </w:r>
      <w:r w:rsidR="00D60A14">
        <w:t>xs:</w:t>
      </w:r>
      <w:r w:rsidRPr="004769ED">
        <w:t>annotation&gt;</w:t>
      </w:r>
    </w:p>
    <w:p w14:paraId="337A8C39" w14:textId="72F254F4" w:rsidR="00494A12" w:rsidRPr="004769ED" w:rsidRDefault="00494A12" w:rsidP="00720DB0">
      <w:pPr>
        <w:pStyle w:val="CodeText"/>
      </w:pPr>
      <w:r w:rsidRPr="004769ED">
        <w:t xml:space="preserve"> &lt;/</w:t>
      </w:r>
      <w:r w:rsidR="00D60A14">
        <w:t>xs:</w:t>
      </w:r>
      <w:r w:rsidRPr="004769ED">
        <w:t>element&gt;</w:t>
      </w:r>
    </w:p>
    <w:p w14:paraId="7F62487C" w14:textId="77777777" w:rsidR="00494A12" w:rsidRPr="004769ED" w:rsidRDefault="00494A12" w:rsidP="00720DB0">
      <w:pPr>
        <w:pStyle w:val="CodeText"/>
      </w:pPr>
    </w:p>
    <w:p w14:paraId="7883BED2" w14:textId="28A618F2" w:rsidR="006F313B" w:rsidRDefault="00494A12" w:rsidP="00720DB0">
      <w:pPr>
        <w:pStyle w:val="CodeText"/>
      </w:pPr>
      <w:r w:rsidRPr="006F313B">
        <w:t>&lt;</w:t>
      </w:r>
      <w:r w:rsidR="00D60A14">
        <w:t>xs:</w:t>
      </w:r>
      <w:r w:rsidRPr="006F313B">
        <w:t>element abstract=</w:t>
      </w:r>
      <w:r w:rsidR="00362559">
        <w:t>"</w:t>
      </w:r>
      <w:r w:rsidRPr="006F313B">
        <w:t>false</w:t>
      </w:r>
      <w:r w:rsidR="00362559">
        <w:t>"</w:t>
      </w:r>
      <w:r w:rsidRPr="006F313B">
        <w:t xml:space="preserve"> name=</w:t>
      </w:r>
      <w:r w:rsidR="00362559">
        <w:t>"</w:t>
      </w:r>
      <w:r w:rsidRPr="006F313B">
        <w:t>PersonBirthDate</w:t>
      </w:r>
      <w:r w:rsidR="00362559">
        <w:t>"</w:t>
      </w:r>
      <w:r w:rsidRPr="006F313B">
        <w:t xml:space="preserve"> nillable=</w:t>
      </w:r>
      <w:r w:rsidR="00362559">
        <w:t>"</w:t>
      </w:r>
      <w:r w:rsidRPr="006F313B">
        <w:t>false</w:t>
      </w:r>
      <w:r w:rsidR="00362559">
        <w:t>"</w:t>
      </w:r>
      <w:r w:rsidRPr="006F313B">
        <w:t xml:space="preserve"> </w:t>
      </w:r>
    </w:p>
    <w:p w14:paraId="713C6F34" w14:textId="7E10B7F9" w:rsidR="00494A12" w:rsidRPr="004769ED" w:rsidRDefault="006F313B" w:rsidP="00720DB0">
      <w:pPr>
        <w:pStyle w:val="CodeText"/>
      </w:pPr>
      <w:r>
        <w:tab/>
      </w:r>
      <w:r w:rsidR="00494A12" w:rsidRPr="004769ED">
        <w:t>type=</w:t>
      </w:r>
      <w:r w:rsidR="00362559">
        <w:t>"</w:t>
      </w:r>
      <w:r w:rsidR="00494A12" w:rsidRPr="004769ED">
        <w:t>nc:DateType</w:t>
      </w:r>
      <w:r w:rsidR="00362559">
        <w:t>"</w:t>
      </w:r>
      <w:r w:rsidR="00494A12" w:rsidRPr="004769ED">
        <w:t>&gt;</w:t>
      </w:r>
    </w:p>
    <w:p w14:paraId="368313E7" w14:textId="3695D420" w:rsidR="00494A12" w:rsidRPr="004769ED" w:rsidRDefault="00494A12" w:rsidP="00720DB0">
      <w:pPr>
        <w:pStyle w:val="CodeText"/>
      </w:pPr>
      <w:r w:rsidRPr="004769ED">
        <w:t xml:space="preserve">      &lt;</w:t>
      </w:r>
      <w:r w:rsidR="00D60A14">
        <w:t>xs:</w:t>
      </w:r>
      <w:r w:rsidRPr="004769ED">
        <w:t>annotation&gt;</w:t>
      </w:r>
    </w:p>
    <w:p w14:paraId="5D9F620D" w14:textId="0FAB751F" w:rsidR="00494A12" w:rsidRPr="004769ED" w:rsidRDefault="00494A12" w:rsidP="00720DB0">
      <w:pPr>
        <w:pStyle w:val="CodeText"/>
      </w:pPr>
      <w:r w:rsidRPr="004769ED">
        <w:t xml:space="preserve">         &lt;</w:t>
      </w:r>
      <w:r w:rsidR="00D60A14">
        <w:t>xs:</w:t>
      </w:r>
      <w:r w:rsidRPr="004769ED">
        <w:t>documentation&gt;A date a person was born.&lt;/</w:t>
      </w:r>
      <w:r w:rsidR="00D60A14">
        <w:t>xs:</w:t>
      </w:r>
      <w:r w:rsidRPr="004769ED">
        <w:t>documentation&gt;</w:t>
      </w:r>
    </w:p>
    <w:p w14:paraId="46818475" w14:textId="3243B0CC" w:rsidR="00494A12" w:rsidRPr="004769ED" w:rsidRDefault="00494A12" w:rsidP="00720DB0">
      <w:pPr>
        <w:pStyle w:val="CodeText"/>
      </w:pPr>
      <w:r w:rsidRPr="004769ED">
        <w:t xml:space="preserve">      &lt;/</w:t>
      </w:r>
      <w:r w:rsidR="00D60A14">
        <w:t>xs:</w:t>
      </w:r>
      <w:r w:rsidRPr="004769ED">
        <w:t>annotation&gt;</w:t>
      </w:r>
    </w:p>
    <w:p w14:paraId="71C36061" w14:textId="2B58D1AD" w:rsidR="00494A12" w:rsidRPr="004769ED" w:rsidRDefault="00494A12" w:rsidP="00720DB0">
      <w:pPr>
        <w:pStyle w:val="CodeText"/>
      </w:pPr>
      <w:r w:rsidRPr="004769ED">
        <w:t>&lt;/</w:t>
      </w:r>
      <w:r w:rsidR="00D60A14">
        <w:t>xs:</w:t>
      </w:r>
      <w:r w:rsidRPr="004769ED">
        <w:t>element&gt;</w:t>
      </w:r>
    </w:p>
    <w:p w14:paraId="6F556E4F" w14:textId="77777777" w:rsidR="00494A12" w:rsidRPr="004769ED" w:rsidRDefault="00494A12" w:rsidP="00720DB0">
      <w:pPr>
        <w:pStyle w:val="CodeText"/>
      </w:pPr>
    </w:p>
    <w:p w14:paraId="3B75BD51" w14:textId="413794CD" w:rsidR="00494A12" w:rsidRPr="006F313B" w:rsidRDefault="00494A12" w:rsidP="00720DB0">
      <w:pPr>
        <w:pStyle w:val="CodeText"/>
      </w:pPr>
      <w:r w:rsidRPr="006F313B">
        <w:t>&lt;</w:t>
      </w:r>
      <w:r w:rsidR="00D60A14">
        <w:t>xs:</w:t>
      </w:r>
      <w:r w:rsidRPr="006F313B">
        <w:t>element abstract=</w:t>
      </w:r>
      <w:r w:rsidR="00362559">
        <w:t>"</w:t>
      </w:r>
      <w:r w:rsidRPr="006F313B">
        <w:t>false</w:t>
      </w:r>
      <w:r w:rsidR="00362559">
        <w:t>"</w:t>
      </w:r>
      <w:r w:rsidRPr="006F313B">
        <w:t xml:space="preserve"> name=</w:t>
      </w:r>
      <w:r w:rsidR="00362559">
        <w:t>"</w:t>
      </w:r>
      <w:r w:rsidRPr="006F313B">
        <w:t>PersonSSNIdentification</w:t>
      </w:r>
      <w:r w:rsidR="00362559">
        <w:t>"</w:t>
      </w:r>
      <w:r w:rsidRPr="006F313B">
        <w:t xml:space="preserve"> nillable=</w:t>
      </w:r>
      <w:r w:rsidR="00362559">
        <w:t>"</w:t>
      </w:r>
      <w:r w:rsidRPr="006F313B">
        <w:t>false</w:t>
      </w:r>
      <w:r w:rsidR="00362559">
        <w:t>"</w:t>
      </w:r>
    </w:p>
    <w:p w14:paraId="2EECA691" w14:textId="3A74FBE3" w:rsidR="00494A12" w:rsidRPr="00494A12" w:rsidRDefault="00494A12" w:rsidP="00720DB0">
      <w:pPr>
        <w:pStyle w:val="CodeText"/>
      </w:pPr>
      <w:r w:rsidRPr="004769ED">
        <w:t xml:space="preserve">                type=</w:t>
      </w:r>
      <w:r w:rsidR="00362559">
        <w:t>"</w:t>
      </w:r>
      <w:r w:rsidRPr="004769ED">
        <w:t>nc:IdentificationType</w:t>
      </w:r>
      <w:r w:rsidR="00362559">
        <w:t>"</w:t>
      </w:r>
      <w:r w:rsidRPr="004769ED">
        <w:t>/&gt;</w:t>
      </w:r>
    </w:p>
    <w:p w14:paraId="47BECFDC" w14:textId="77777777" w:rsidR="0072016A" w:rsidRDefault="004312D5" w:rsidP="007B4D6D">
      <w:pPr>
        <w:pStyle w:val="Heading3"/>
      </w:pPr>
      <w:bookmarkStart w:id="364" w:name="_Ref316856575"/>
      <w:bookmarkStart w:id="365" w:name="_Toc364003723"/>
      <w:bookmarkStart w:id="366" w:name="_Toc426452232"/>
      <w:bookmarkStart w:id="367" w:name="_Ref316828262"/>
      <w:r>
        <w:t>Property Holders</w:t>
      </w:r>
      <w:r w:rsidR="00BF02E4">
        <w:t xml:space="preserve"> and Property References</w:t>
      </w:r>
      <w:bookmarkEnd w:id="364"/>
      <w:bookmarkEnd w:id="365"/>
      <w:bookmarkEnd w:id="366"/>
    </w:p>
    <w:p w14:paraId="7E38F3D3" w14:textId="77777777" w:rsidR="00BF02E4" w:rsidRDefault="00FA3145" w:rsidP="00C70C7F">
      <w:pPr>
        <w:pStyle w:val="Heading4"/>
      </w:pPr>
      <w:r>
        <w:t>Background</w:t>
      </w:r>
    </w:p>
    <w:p w14:paraId="69EEDBBD" w14:textId="77777777" w:rsidR="008A107B" w:rsidRDefault="008A107B" w:rsidP="008A107B">
      <w:pPr>
        <w:pStyle w:val="BodyText"/>
      </w:pPr>
      <w:r>
        <w:t xml:space="preserve">A </w:t>
      </w:r>
      <w:r w:rsidRPr="00BF02E4">
        <w:rPr>
          <w:i/>
        </w:rPr>
        <w:t>property</w:t>
      </w:r>
      <w:r>
        <w:rPr>
          <w:i/>
        </w:rPr>
        <w:t xml:space="preserve"> declaration</w:t>
      </w:r>
      <w:r>
        <w:t xml:space="preserve"> is the association of the name of a property with the type (object) of the property. A </w:t>
      </w:r>
      <w:r>
        <w:rPr>
          <w:i/>
        </w:rPr>
        <w:t>property reference</w:t>
      </w:r>
      <w:r>
        <w:t xml:space="preserve"> is the association of a property declaration with a particular type of subject for the property.</w:t>
      </w:r>
    </w:p>
    <w:p w14:paraId="0B70C5B1" w14:textId="77777777" w:rsidR="008A107B" w:rsidRDefault="008A107B" w:rsidP="008A107B">
      <w:pPr>
        <w:pStyle w:val="BodyText"/>
      </w:pPr>
      <w:r>
        <w:t xml:space="preserve">A UML property owned by a class representing a complex type specifies both the subject and object types for the represented NIEM property. A NIEM property may also be declared independently of the definition of any complex type. Such a global property declaration defines the object type of the property but does not restrict its use to a specific type of subject. </w:t>
      </w:r>
    </w:p>
    <w:p w14:paraId="005CDD96" w14:textId="77777777" w:rsidR="00BF02E4" w:rsidRDefault="00BF02E4" w:rsidP="00C70C7F">
      <w:pPr>
        <w:pStyle w:val="Heading4"/>
      </w:pPr>
      <w:r>
        <w:t>Representation</w:t>
      </w:r>
    </w:p>
    <w:p w14:paraId="05AD8582" w14:textId="77777777" w:rsidR="008A107B" w:rsidRPr="00720DB0" w:rsidRDefault="008A107B" w:rsidP="00720DB0">
      <w:pPr>
        <w:pStyle w:val="Heading5"/>
      </w:pPr>
      <w:r w:rsidRPr="00720DB0">
        <w:t>Common</w:t>
      </w:r>
    </w:p>
    <w:p w14:paraId="6CE780AD" w14:textId="77777777" w:rsidR="00991AEE" w:rsidRDefault="00991AEE" w:rsidP="00C70C7F">
      <w:pPr>
        <w:pStyle w:val="BodyText"/>
      </w:pPr>
      <w:r>
        <w:t>Since a UML property cannot be defined outside of a classifier, a global property declaration is still represented as a UML property owned by a class, but that class has the «Prop</w:t>
      </w:r>
      <w:r w:rsidR="000F2912">
        <w:t>ertyHolder» stereotype applied, indicating that its purpose is simply to hold the representations of global property declarations.</w:t>
      </w:r>
    </w:p>
    <w:p w14:paraId="08405AC2" w14:textId="77777777" w:rsidR="002D5E4F" w:rsidRDefault="00991AEE" w:rsidP="00C70C7F">
      <w:pPr>
        <w:pStyle w:val="BodyText"/>
      </w:pPr>
      <w:r>
        <w:t>The use o</w:t>
      </w:r>
      <w:r w:rsidR="00EE61D8">
        <w:t xml:space="preserve">f a property in the context of </w:t>
      </w:r>
      <w:r>
        <w:t xml:space="preserve">a complex type may also be defined </w:t>
      </w:r>
      <w:r>
        <w:rPr>
          <w:i/>
        </w:rPr>
        <w:t>by reference</w:t>
      </w:r>
      <w:r>
        <w:t xml:space="preserve"> to a property declaration outside o</w:t>
      </w:r>
      <w:r w:rsidR="002D5E4F">
        <w:t>f the definition of the complex</w:t>
      </w:r>
      <w:r>
        <w:t xml:space="preserve"> type. Such a property reference is represented by a UML realization with the stereotype «References» applied, between two UML properties owned by different classes. </w:t>
      </w:r>
      <w:r w:rsidR="002D5E4F">
        <w:t xml:space="preserve">A </w:t>
      </w:r>
      <w:r w:rsidR="000F2912">
        <w:t xml:space="preserve">specific </w:t>
      </w:r>
      <w:r w:rsidR="002D5E4F">
        <w:t xml:space="preserve">property declaration </w:t>
      </w:r>
      <w:r w:rsidR="000F2912">
        <w:t>may</w:t>
      </w:r>
      <w:r w:rsidR="002D5E4F">
        <w:t xml:space="preserve"> be referenced at most once within the context of any one complex type.</w:t>
      </w:r>
    </w:p>
    <w:p w14:paraId="27E67302" w14:textId="77777777" w:rsidR="002D5E4F" w:rsidRDefault="00991AEE" w:rsidP="00C70C7F">
      <w:pPr>
        <w:pStyle w:val="BodyText"/>
      </w:pPr>
      <w:r>
        <w:t xml:space="preserve">The client </w:t>
      </w:r>
      <w:r w:rsidR="002D5E4F">
        <w:t xml:space="preserve">UML </w:t>
      </w:r>
      <w:r>
        <w:t>property of a «References» realization r</w:t>
      </w:r>
      <w:r w:rsidR="002D5E4F">
        <w:t xml:space="preserve">epresents the use, in the context of the complex type represented by the owning class of the property, of the NIEM property declared by the supplier UML property of the realization. </w:t>
      </w:r>
      <w:r w:rsidR="00890586">
        <w:t xml:space="preserve">The client </w:t>
      </w:r>
      <w:r w:rsidR="002D5E4F">
        <w:t xml:space="preserve">UML </w:t>
      </w:r>
      <w:r w:rsidR="00890586">
        <w:t xml:space="preserve">property of the realization must have the same type </w:t>
      </w:r>
      <w:r w:rsidR="001651A3">
        <w:t xml:space="preserve">(or a subclass) </w:t>
      </w:r>
      <w:r w:rsidR="00890586">
        <w:t xml:space="preserve">as the supplier </w:t>
      </w:r>
      <w:r w:rsidR="00890586">
        <w:lastRenderedPageBreak/>
        <w:t xml:space="preserve">property and a multiplicity that is consistent with the multiplicity of the supplier property. </w:t>
      </w:r>
      <w:r w:rsidR="002D5E4F">
        <w:t>Multiple properties may be defined by reference to the same property declaration.</w:t>
      </w:r>
    </w:p>
    <w:p w14:paraId="4ED6E5D9" w14:textId="77777777" w:rsidR="000F2912" w:rsidRPr="000F2912" w:rsidRDefault="000F2912" w:rsidP="00C70C7F">
      <w:pPr>
        <w:pStyle w:val="BodyText"/>
      </w:pPr>
      <w:r>
        <w:t xml:space="preserve">A UML property owned by a class representing a complex type that is </w:t>
      </w:r>
      <w:r>
        <w:rPr>
          <w:i/>
        </w:rPr>
        <w:t>not</w:t>
      </w:r>
      <w:r>
        <w:t xml:space="preserve"> the client of a «References» realization actually represents both the declaration of a NIEM property and the use of that property in the context of the complex type. Therefore, such a UML property may also be the </w:t>
      </w:r>
      <w:r w:rsidRPr="00F63353">
        <w:rPr>
          <w:i/>
        </w:rPr>
        <w:t>supplier</w:t>
      </w:r>
      <w:r w:rsidR="00F63353">
        <w:t xml:space="preserve"> of «References» realizations, in which case the reference is to the implicit property declaration represented by the UML property.</w:t>
      </w:r>
    </w:p>
    <w:p w14:paraId="253C92AC" w14:textId="062F801A" w:rsidR="002657F1" w:rsidRDefault="00B34B17" w:rsidP="00C70C7F">
      <w:pPr>
        <w:pStyle w:val="BodyText"/>
      </w:pPr>
      <w:r>
        <w:t xml:space="preserve">Since all property declarations in NIEM, whether represented explicitly or implicitly in UML, are considered to be </w:t>
      </w:r>
      <w:r w:rsidR="00C14211">
        <w:t>“</w:t>
      </w:r>
      <w:r w:rsidR="00F06FF5">
        <w:t>top level</w:t>
      </w:r>
      <w:r w:rsidR="00C14211">
        <w:t>”</w:t>
      </w:r>
      <w:r>
        <w:t xml:space="preserve">, the </w:t>
      </w:r>
      <w:r w:rsidR="00F63353">
        <w:t xml:space="preserve">NIEM </w:t>
      </w:r>
      <w:r w:rsidR="002657F1">
        <w:t xml:space="preserve">names of all UML properties representing such declarations within a single NIEM namespace must have distinct NIEM names (see also Subclause </w:t>
      </w:r>
      <w:r w:rsidR="005E79D1">
        <w:fldChar w:fldCharType="begin"/>
      </w:r>
      <w:r w:rsidR="005E79D1">
        <w:instrText xml:space="preserve"> REF _Ref316834961 \r \h </w:instrText>
      </w:r>
      <w:r w:rsidR="005E79D1">
        <w:fldChar w:fldCharType="separate"/>
      </w:r>
      <w:r w:rsidR="00B81ED7">
        <w:t>7.2.1</w:t>
      </w:r>
      <w:r w:rsidR="005E79D1">
        <w:fldChar w:fldCharType="end"/>
      </w:r>
      <w:r w:rsidR="002657F1">
        <w:t>).</w:t>
      </w:r>
      <w:r w:rsidR="009A5EAD">
        <w:t xml:space="preserve"> However, a UML property that is the client of a «References» realization does not represent a property declaration and thus has the same NIEM name as the supplier of the realization.</w:t>
      </w:r>
    </w:p>
    <w:p w14:paraId="1FD385FC" w14:textId="77777777" w:rsidR="008A107B" w:rsidRPr="00720DB0" w:rsidRDefault="002D26B3" w:rsidP="00720DB0">
      <w:pPr>
        <w:pStyle w:val="Heading5"/>
      </w:pPr>
      <w:r w:rsidRPr="00720DB0">
        <w:t>PIM</w:t>
      </w:r>
    </w:p>
    <w:p w14:paraId="10C7E28D" w14:textId="77777777" w:rsidR="00E136CD" w:rsidRDefault="00057EC9" w:rsidP="00C70C7F">
      <w:pPr>
        <w:pStyle w:val="BodyText"/>
      </w:pPr>
      <w:r>
        <w:t>It</w:t>
      </w:r>
      <w:r w:rsidR="00E136CD">
        <w:t xml:space="preserve"> is often the case that more than one property in </w:t>
      </w:r>
      <w:r>
        <w:t xml:space="preserve">a </w:t>
      </w:r>
      <w:r w:rsidR="00E136CD">
        <w:t>class representing a complex type will be defined by reference to property declarations represented by UML properties with the same owner (for example, a «PropertyHolder» class modeling a set of top-level declarations in a namespace). A</w:t>
      </w:r>
      <w:r w:rsidR="00453424">
        <w:t>s a</w:t>
      </w:r>
      <w:r w:rsidR="00E136CD">
        <w:t xml:space="preserve"> convenience notation for this case</w:t>
      </w:r>
      <w:r w:rsidR="00453424">
        <w:t>,</w:t>
      </w:r>
      <w:r w:rsidR="00E136CD">
        <w:t xml:space="preserve"> a «References» realization</w:t>
      </w:r>
      <w:r w:rsidR="00453424">
        <w:t xml:space="preserve"> may be used</w:t>
      </w:r>
      <w:r w:rsidR="00E136CD">
        <w:t xml:space="preserve"> between the two </w:t>
      </w:r>
      <w:r w:rsidR="00E136CD">
        <w:rPr>
          <w:i/>
        </w:rPr>
        <w:t>classes</w:t>
      </w:r>
      <w:r w:rsidR="00453424">
        <w:rPr>
          <w:i/>
        </w:rPr>
        <w:t>,</w:t>
      </w:r>
      <w:r w:rsidR="00E136CD">
        <w:t xml:space="preserve"> rather than using multiple realizations between pairs of properties. When one class has a «Reference» realization to another, any UML property in the client class with the same NIEM name as a UML property in the supplier class is considered to be implicitly defined by reference to the property declaration represented by the matching UML property.</w:t>
      </w:r>
    </w:p>
    <w:p w14:paraId="5F4AF212" w14:textId="77777777" w:rsidR="001651A3" w:rsidRDefault="001651A3" w:rsidP="001651A3">
      <w:pPr>
        <w:pStyle w:val="BodyText"/>
      </w:pPr>
      <w:r>
        <w:t>Likewise</w:t>
      </w:r>
      <w:r w:rsidR="005511B6">
        <w:t>, a</w:t>
      </w:r>
      <w:r>
        <w:t xml:space="preserve"> </w:t>
      </w:r>
      <w:r w:rsidR="005511B6">
        <w:t>«</w:t>
      </w:r>
      <w:r>
        <w:t>References</w:t>
      </w:r>
      <w:r w:rsidR="005511B6">
        <w:t>»</w:t>
      </w:r>
      <w:r>
        <w:t xml:space="preserve"> realization may be </w:t>
      </w:r>
      <w:r w:rsidR="005511B6">
        <w:t xml:space="preserve">used </w:t>
      </w:r>
      <w:r>
        <w:t xml:space="preserve">between packages. This will result in all classes within those packages having </w:t>
      </w:r>
      <w:r w:rsidR="005511B6">
        <w:t>«R</w:t>
      </w:r>
      <w:r>
        <w:t>eferences</w:t>
      </w:r>
      <w:r w:rsidR="005511B6">
        <w:t>»</w:t>
      </w:r>
      <w:r>
        <w:t xml:space="preserve"> realizations based on matchi</w:t>
      </w:r>
      <w:r w:rsidR="005C288F">
        <w:t>ng</w:t>
      </w:r>
      <w:r>
        <w:t xml:space="preserve"> NIEM names</w:t>
      </w:r>
      <w:r w:rsidR="005511B6">
        <w:t xml:space="preserve"> (see Subclause </w:t>
      </w:r>
      <w:r w:rsidR="005511B6">
        <w:fldChar w:fldCharType="begin"/>
      </w:r>
      <w:r w:rsidR="005511B6">
        <w:instrText xml:space="preserve"> REF _Ref193258331 \r \h </w:instrText>
      </w:r>
      <w:r w:rsidR="005511B6">
        <w:fldChar w:fldCharType="separate"/>
      </w:r>
      <w:r w:rsidR="00B81ED7">
        <w:t>7.6.1</w:t>
      </w:r>
      <w:r w:rsidR="005511B6">
        <w:fldChar w:fldCharType="end"/>
      </w:r>
      <w:r w:rsidR="005511B6">
        <w:t>)</w:t>
      </w:r>
      <w:r>
        <w:t>.</w:t>
      </w:r>
    </w:p>
    <w:p w14:paraId="593574E1" w14:textId="77777777" w:rsidR="008A107B" w:rsidRPr="00720DB0" w:rsidRDefault="002D26B3" w:rsidP="00720DB0">
      <w:pPr>
        <w:pStyle w:val="Heading5"/>
      </w:pPr>
      <w:r w:rsidRPr="00720DB0">
        <w:t>PSM</w:t>
      </w:r>
    </w:p>
    <w:p w14:paraId="72D1BB7E" w14:textId="3D291B61" w:rsidR="008A107B" w:rsidRPr="008A107B" w:rsidRDefault="008A107B" w:rsidP="008A107B">
      <w:pPr>
        <w:pStyle w:val="BodyText"/>
      </w:pPr>
      <w:r>
        <w:t>A property declaration</w:t>
      </w:r>
      <w:r w:rsidR="00253292">
        <w:t xml:space="preserve"> within a PropertyHolder</w:t>
      </w:r>
      <w:r>
        <w:t xml:space="preserve"> represented in a PSM</w:t>
      </w:r>
      <w:r w:rsidR="003605E4">
        <w:t xml:space="preserve"> </w:t>
      </w:r>
      <w:r w:rsidR="00BE2387">
        <w:t>may not have</w:t>
      </w:r>
      <w:r w:rsidR="003605E4">
        <w:t xml:space="preserve"> the «XSD</w:t>
      </w:r>
      <w:r w:rsidR="00BE2387">
        <w:t>Any</w:t>
      </w:r>
      <w:r w:rsidR="003605E4">
        <w:t>Property» stereotype applied. It</w:t>
      </w:r>
      <w:r>
        <w:t xml:space="preserve"> is implemented as either an attribute or element declaration</w:t>
      </w:r>
      <w:r w:rsidR="003605E4">
        <w:t>, depending on the value of the kind attribute of the «XSDProperty» stereotype</w:t>
      </w:r>
      <w:r w:rsidR="00BE2387">
        <w:t xml:space="preserve"> (or as an element, if no stereotype is applied)</w:t>
      </w:r>
      <w:r w:rsidR="003605E4">
        <w:t>.</w:t>
      </w:r>
      <w:r>
        <w:t xml:space="preserve"> A property reference is implemented as an attribute use or element particle referencing the corresponding declaration. If the UML property representing the property declaration is contained in a different «Namespace» package than the UML property representing the property reference, then the implementation of the property reference will refer to a declaration in a different schema.</w:t>
      </w:r>
    </w:p>
    <w:p w14:paraId="75B1F5A3" w14:textId="5F577654" w:rsidR="00FB7887" w:rsidRDefault="00FB7887" w:rsidP="00FB7887">
      <w:pPr>
        <w:pStyle w:val="BodyText"/>
      </w:pPr>
      <w:r>
        <w:t xml:space="preserve">The «XSDDeclaration» stereotype is a specialization of «References» that may be used in a PSM to denote explicitly that a realization so stereotyped identifies the property declaration referenced by a specific property use. An </w:t>
      </w:r>
      <w:r w:rsidR="004C4647">
        <w:t xml:space="preserve">«XSDDeclaration» </w:t>
      </w:r>
      <w:r>
        <w:t>realization must always be between one property and another property or between a property and a «Namespace» package. In the lat</w:t>
      </w:r>
      <w:commentRangeStart w:id="368"/>
      <w:ins w:id="369" w:author="Steve Cook" w:date="2016-05-16T14:25:00Z">
        <w:r w:rsidR="00361BD0">
          <w:t>t</w:t>
        </w:r>
        <w:commentRangeEnd w:id="368"/>
        <w:r w:rsidR="00361BD0">
          <w:rPr>
            <w:rStyle w:val="CommentReference"/>
          </w:rPr>
          <w:commentReference w:id="368"/>
        </w:r>
      </w:ins>
      <w:r>
        <w:t>er case, the target namespace of the «Namespace» package is used as the namespace for the property declaration, while the property name is taken from the UML property representing the property use.</w:t>
      </w:r>
    </w:p>
    <w:p w14:paraId="7312D638" w14:textId="77777777" w:rsidR="008A107B" w:rsidRDefault="008A107B" w:rsidP="00C70C7F">
      <w:pPr>
        <w:pStyle w:val="Heading4"/>
      </w:pPr>
      <w:r>
        <w:t>Mapping Summary</w:t>
      </w:r>
    </w:p>
    <w:p w14:paraId="34B10F84" w14:textId="77777777" w:rsidR="002A108E" w:rsidRPr="00720DB0" w:rsidRDefault="008A107B" w:rsidP="00720DB0">
      <w:pPr>
        <w:pStyle w:val="Heading5"/>
      </w:pPr>
      <w:r w:rsidRPr="00720DB0">
        <w:t>PIM</w:t>
      </w:r>
      <w:r w:rsidR="002A108E" w:rsidRPr="00720DB0">
        <w:t xml:space="preserve"> Representation</w:t>
      </w:r>
      <w:r w:rsidRPr="00720DB0">
        <w:t xml:space="preserve"> Mapping</w:t>
      </w:r>
    </w:p>
    <w:p w14:paraId="07AD0775" w14:textId="7C0453AA" w:rsidR="001651A3" w:rsidRDefault="001651A3" w:rsidP="001651A3">
      <w:pPr>
        <w:pStyle w:val="BulletedText"/>
      </w:pPr>
      <w:r>
        <w:t>A realization between two packages in a PIM with the stereotype «References» applied shall be considered equivalent to replacing the realization between the packages with multiple «References» realizations between classes with those pac</w:t>
      </w:r>
      <w:r w:rsidR="005C288F">
        <w:t>k</w:t>
      </w:r>
      <w:r>
        <w:t>ages, such that:</w:t>
      </w:r>
    </w:p>
    <w:p w14:paraId="1403D871" w14:textId="77777777" w:rsidR="001651A3" w:rsidRPr="002A108E" w:rsidRDefault="001651A3" w:rsidP="001D27DD">
      <w:pPr>
        <w:pStyle w:val="BulletedText"/>
        <w:numPr>
          <w:ilvl w:val="1"/>
          <w:numId w:val="2"/>
        </w:numPr>
      </w:pPr>
      <w:r>
        <w:t>If a class in the client package of the original realization has the same NIEM name as a class of the supplier package, then there is a realization from the class in the client class to the class in the supplier package.</w:t>
      </w:r>
    </w:p>
    <w:p w14:paraId="72931EB8" w14:textId="77777777" w:rsidR="002A108E" w:rsidRDefault="002A108E" w:rsidP="00C70C7F">
      <w:pPr>
        <w:pStyle w:val="BulletedText"/>
      </w:pPr>
      <w:r>
        <w:t>A realization between two classes in a PIM with the stereotype «References» applied shall be considered equivalent to replacing the realization between the classes with multiple «References» realizations between properties of the classes, such that:</w:t>
      </w:r>
    </w:p>
    <w:p w14:paraId="110E777A" w14:textId="77777777" w:rsidR="002A108E" w:rsidRPr="002A108E" w:rsidRDefault="002A108E" w:rsidP="001D27DD">
      <w:pPr>
        <w:pStyle w:val="BulletedText"/>
        <w:numPr>
          <w:ilvl w:val="1"/>
          <w:numId w:val="2"/>
        </w:numPr>
      </w:pPr>
      <w:r>
        <w:lastRenderedPageBreak/>
        <w:t>If a property in the client class of the original realization has the same NIEM name as a property of the supplier class, then there is a realization from the property in the client class to the property in the supplier class.</w:t>
      </w:r>
    </w:p>
    <w:p w14:paraId="730A35E5" w14:textId="77777777" w:rsidR="002657F1" w:rsidRPr="00720DB0" w:rsidRDefault="008A107B" w:rsidP="00720DB0">
      <w:pPr>
        <w:pStyle w:val="Heading5"/>
      </w:pPr>
      <w:r w:rsidRPr="00720DB0">
        <w:t>PIM to</w:t>
      </w:r>
      <w:r w:rsidR="002657F1" w:rsidRPr="00720DB0">
        <w:t xml:space="preserve"> PSM Mapping</w:t>
      </w:r>
    </w:p>
    <w:p w14:paraId="69C28355" w14:textId="77777777" w:rsidR="00B34B17" w:rsidRDefault="002657F1" w:rsidP="00C70C7F">
      <w:pPr>
        <w:pStyle w:val="BulletedText"/>
      </w:pPr>
      <w:r>
        <w:t xml:space="preserve">A class in </w:t>
      </w:r>
      <w:r w:rsidR="002A108E">
        <w:t>a</w:t>
      </w:r>
      <w:r>
        <w:t xml:space="preserve"> PIM with the «PropertyHolder» stereotype applied shall map to a corresponding class in the PSM with «PropertyHolder» stereotype applied.</w:t>
      </w:r>
    </w:p>
    <w:p w14:paraId="66353881" w14:textId="77777777" w:rsidR="002657F1" w:rsidRDefault="002657F1" w:rsidP="00C70C7F">
      <w:pPr>
        <w:pStyle w:val="BulletedText"/>
      </w:pPr>
      <w:r>
        <w:t>A realization</w:t>
      </w:r>
      <w:r w:rsidR="00F63353" w:rsidRPr="00F63353">
        <w:t xml:space="preserve"> </w:t>
      </w:r>
      <w:r w:rsidR="00F63353">
        <w:t>between two properties</w:t>
      </w:r>
      <w:r>
        <w:t xml:space="preserve"> in </w:t>
      </w:r>
      <w:r w:rsidR="002A108E">
        <w:t>a</w:t>
      </w:r>
      <w:r>
        <w:t xml:space="preserve"> PIM with the stereotype «References»</w:t>
      </w:r>
      <w:r w:rsidR="009A5EAD">
        <w:t xml:space="preserve"> applied</w:t>
      </w:r>
      <w:r>
        <w:t xml:space="preserve"> shall map to a corresponding realization in the PSM with the «References» stereotype applied, between corresponding properties mapped from the PIM.</w:t>
      </w:r>
    </w:p>
    <w:p w14:paraId="22C5AAE5" w14:textId="77777777" w:rsidR="009A5EAD" w:rsidRDefault="009A5EAD" w:rsidP="00C70C7F">
      <w:pPr>
        <w:pStyle w:val="BulletedText"/>
      </w:pPr>
      <w:r>
        <w:t xml:space="preserve">A property in </w:t>
      </w:r>
      <w:r w:rsidR="002A108E">
        <w:t>a</w:t>
      </w:r>
      <w:r>
        <w:t xml:space="preserve"> PIM that is the client of a «References» realization with another property </w:t>
      </w:r>
      <w:r w:rsidR="00F63353">
        <w:t xml:space="preserve">as the supplier </w:t>
      </w:r>
      <w:r>
        <w:t>has the same NIEM name as the supplier property.</w:t>
      </w:r>
    </w:p>
    <w:p w14:paraId="1439DA9A" w14:textId="77777777" w:rsidR="008A107B" w:rsidRPr="00720DB0" w:rsidRDefault="00A36996" w:rsidP="00720DB0">
      <w:pPr>
        <w:pStyle w:val="Heading5"/>
      </w:pPr>
      <w:r w:rsidRPr="00720DB0">
        <w:t>PSM to XML Schema Mapping</w:t>
      </w:r>
    </w:p>
    <w:p w14:paraId="0A83FD65" w14:textId="5CD15B76" w:rsidR="008A107B" w:rsidRDefault="00464AB2" w:rsidP="00464AB2">
      <w:pPr>
        <w:pStyle w:val="BulletedText"/>
      </w:pPr>
      <w:r>
        <w:t xml:space="preserve">A property in a PSM that is owned by a class with the «PropertyHolder» shall be mapped as an attribute or element declaration, as described in Subclause </w:t>
      </w:r>
      <w:r>
        <w:fldChar w:fldCharType="begin"/>
      </w:r>
      <w:r>
        <w:instrText xml:space="preserve"> REF _Ref317453990 \r \h </w:instrText>
      </w:r>
      <w:r>
        <w:fldChar w:fldCharType="separate"/>
      </w:r>
      <w:r w:rsidR="00B81ED7">
        <w:t>7.5.1.4</w:t>
      </w:r>
      <w:r>
        <w:fldChar w:fldCharType="end"/>
      </w:r>
      <w:r>
        <w:t>.</w:t>
      </w:r>
      <w:r w:rsidR="001651A3">
        <w:t xml:space="preserve"> The </w:t>
      </w:r>
      <w:r w:rsidR="00FB7887">
        <w:t>«</w:t>
      </w:r>
      <w:r w:rsidR="001651A3">
        <w:t>PropertyHolder</w:t>
      </w:r>
      <w:r w:rsidR="00FB7887">
        <w:t>»</w:t>
      </w:r>
      <w:r w:rsidR="001651A3">
        <w:t xml:space="preserve"> class </w:t>
      </w:r>
      <w:r w:rsidR="00A63E1E">
        <w:t xml:space="preserve">shall </w:t>
      </w:r>
      <w:r w:rsidR="001651A3">
        <w:t>have no representation in the XSD.</w:t>
      </w:r>
    </w:p>
    <w:p w14:paraId="54D903D2" w14:textId="3540DA35" w:rsidR="00FB7887" w:rsidRPr="008A107B" w:rsidRDefault="00FB7887" w:rsidP="00464AB2">
      <w:pPr>
        <w:pStyle w:val="BulletedText"/>
      </w:pPr>
      <w:r>
        <w:t xml:space="preserve">A property in a PSM that is the client of a «References» or «XSDDeclaration» realization whose supplier has a different target namespace shall be mapped as an attribute use or element particle, as described in Subclause </w:t>
      </w:r>
      <w:r w:rsidR="00423489">
        <w:fldChar w:fldCharType="begin"/>
      </w:r>
      <w:r w:rsidR="00423489">
        <w:instrText xml:space="preserve"> REF _Ref317453990 \r \h </w:instrText>
      </w:r>
      <w:r w:rsidR="00423489">
        <w:fldChar w:fldCharType="separate"/>
      </w:r>
      <w:r w:rsidR="00B81ED7">
        <w:t>7.5.1.4</w:t>
      </w:r>
      <w:r w:rsidR="00423489">
        <w:fldChar w:fldCharType="end"/>
      </w:r>
      <w:r w:rsidR="00423489">
        <w:t xml:space="preserve">, but shall </w:t>
      </w:r>
      <w:r w:rsidR="00423489">
        <w:rPr>
          <w:i/>
        </w:rPr>
        <w:t>not</w:t>
      </w:r>
      <w:r w:rsidR="00423489">
        <w:t xml:space="preserve"> be mapped as an attribute or element declaration. The attribute use or element particle shall have its </w:t>
      </w:r>
      <w:r w:rsidR="00423489" w:rsidRPr="00423489">
        <w:rPr>
          <w:rStyle w:val="CodeInline"/>
        </w:rPr>
        <w:t>ref</w:t>
      </w:r>
      <w:r w:rsidR="00423489">
        <w:t xml:space="preserve"> attribute set to the attribute or element declaration mapped from the supplier of the realization.</w:t>
      </w:r>
    </w:p>
    <w:p w14:paraId="049CCF0E" w14:textId="77777777" w:rsidR="009A5EAD" w:rsidRDefault="00464AB2" w:rsidP="00C70C7F">
      <w:pPr>
        <w:pStyle w:val="Heading4"/>
      </w:pPr>
      <w:r>
        <w:t>Example</w:t>
      </w:r>
    </w:p>
    <w:p w14:paraId="0EC00AE1" w14:textId="77777777" w:rsidR="00464AB2" w:rsidRPr="00720DB0" w:rsidRDefault="00464AB2" w:rsidP="00720DB0">
      <w:pPr>
        <w:pStyle w:val="Heading5"/>
      </w:pPr>
      <w:r w:rsidRPr="00720DB0">
        <w:t>PIM Representation</w:t>
      </w:r>
    </w:p>
    <w:p w14:paraId="786E1574" w14:textId="6D0C2D48" w:rsidR="001651A3" w:rsidRDefault="002E4E26" w:rsidP="001651A3">
      <w:pPr>
        <w:pStyle w:val="BodyText"/>
      </w:pPr>
      <w:r>
        <w:fldChar w:fldCharType="begin"/>
      </w:r>
      <w:r>
        <w:instrText xml:space="preserve"> REF _Ref316857149 \h </w:instrText>
      </w:r>
      <w:r>
        <w:fldChar w:fldCharType="separate"/>
      </w:r>
      <w:r w:rsidR="00B81ED7">
        <w:t xml:space="preserve">Figure </w:t>
      </w:r>
      <w:r w:rsidR="00B81ED7">
        <w:rPr>
          <w:noProof/>
        </w:rPr>
        <w:t>7</w:t>
      </w:r>
      <w:r w:rsidR="00B81ED7">
        <w:noBreakHyphen/>
      </w:r>
      <w:r w:rsidR="00B81ED7">
        <w:rPr>
          <w:noProof/>
        </w:rPr>
        <w:t>31</w:t>
      </w:r>
      <w:r>
        <w:fldChar w:fldCharType="end"/>
      </w:r>
      <w:r>
        <w:t xml:space="preserve"> shows two properties of the Payload class being defined by reference to properties of the same name defined in NIEM Core. The Organization</w:t>
      </w:r>
      <w:r w:rsidR="00253292">
        <w:t>Item</w:t>
      </w:r>
      <w:r>
        <w:t xml:space="preserve">Association and OrganizationContactInformationAssociation property declarations are modeled as properties of «PropertyHolder» classes, independently of their use in the definition </w:t>
      </w:r>
      <w:r w:rsidR="00464AB2">
        <w:t>of Payload or any other complex</w:t>
      </w:r>
      <w:r>
        <w:t xml:space="preserve"> type.</w:t>
      </w:r>
      <w:r w:rsidR="00024ACF">
        <w:t xml:space="preserve"> (This representation may also be used in a PSM.)</w:t>
      </w:r>
    </w:p>
    <w:p w14:paraId="3239FA6D" w14:textId="7BB5B09C" w:rsidR="00464AB2" w:rsidRDefault="00024ACF" w:rsidP="00996FB1">
      <w:pPr>
        <w:pStyle w:val="BodyText"/>
      </w:pPr>
      <w:r>
        <w:rPr>
          <w:noProof/>
          <w:lang w:val="en-GB" w:eastAsia="en-GB"/>
        </w:rPr>
        <w:drawing>
          <wp:inline distT="0" distB="0" distL="0" distR="0" wp14:anchorId="7598A972" wp14:editId="59C103A7">
            <wp:extent cx="5638800" cy="2516753"/>
            <wp:effectExtent l="0" t="0" r="0" b="0"/>
            <wp:docPr id="1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8">
                      <a:extLst>
                        <a:ext uri="{28A0092B-C50C-407E-A947-70E740481C1C}">
                          <a14:useLocalDpi xmlns:a14="http://schemas.microsoft.com/office/drawing/2010/main"/>
                        </a:ext>
                      </a:extLst>
                    </a:blip>
                    <a:srcRect/>
                    <a:stretch>
                      <a:fillRect/>
                    </a:stretch>
                  </pic:blipFill>
                  <pic:spPr bwMode="auto">
                    <a:xfrm>
                      <a:off x="0" y="0"/>
                      <a:ext cx="5638800" cy="2516753"/>
                    </a:xfrm>
                    <a:prstGeom prst="rect">
                      <a:avLst/>
                    </a:prstGeom>
                    <a:noFill/>
                    <a:ln>
                      <a:noFill/>
                    </a:ln>
                  </pic:spPr>
                </pic:pic>
              </a:graphicData>
            </a:graphic>
          </wp:inline>
        </w:drawing>
      </w:r>
    </w:p>
    <w:p w14:paraId="75490807" w14:textId="70E7A6DE" w:rsidR="002A108E" w:rsidRDefault="002A108E" w:rsidP="00720DB0">
      <w:pPr>
        <w:pStyle w:val="Caption"/>
      </w:pPr>
      <w:bookmarkStart w:id="370" w:name="_Ref316857149"/>
      <w:r>
        <w:t xml:space="preserve">Figure </w:t>
      </w:r>
      <w:r w:rsidR="00333F36">
        <w:fldChar w:fldCharType="begin"/>
      </w:r>
      <w:r w:rsidR="00333F36">
        <w:instrText xml:space="preserve"> STYLEREF 1 \s </w:instrText>
      </w:r>
      <w:r w:rsidR="00333F36">
        <w:fldChar w:fldCharType="separate"/>
      </w:r>
      <w:r w:rsidR="00B81ED7">
        <w:rPr>
          <w:noProof/>
        </w:rPr>
        <w:t>7</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31</w:t>
      </w:r>
      <w:r w:rsidR="00333F36">
        <w:rPr>
          <w:noProof/>
        </w:rPr>
        <w:fldChar w:fldCharType="end"/>
      </w:r>
      <w:bookmarkEnd w:id="370"/>
      <w:r>
        <w:t xml:space="preserve"> Representation of property references using «References» realizations</w:t>
      </w:r>
    </w:p>
    <w:p w14:paraId="0DC5EBFB" w14:textId="07320338" w:rsidR="002A108E" w:rsidRPr="002E4E26" w:rsidRDefault="002A108E" w:rsidP="00C70C7F">
      <w:pPr>
        <w:pStyle w:val="BodyText"/>
      </w:pPr>
      <w:r>
        <w:fldChar w:fldCharType="begin"/>
      </w:r>
      <w:r>
        <w:instrText xml:space="preserve"> REF _Ref316915159 \h </w:instrText>
      </w:r>
      <w:r>
        <w:fldChar w:fldCharType="separate"/>
      </w:r>
      <w:r w:rsidR="00B81ED7">
        <w:t xml:space="preserve">Figure </w:t>
      </w:r>
      <w:r w:rsidR="00B81ED7">
        <w:rPr>
          <w:noProof/>
        </w:rPr>
        <w:t>7</w:t>
      </w:r>
      <w:r w:rsidR="00B81ED7">
        <w:noBreakHyphen/>
      </w:r>
      <w:r w:rsidR="00B81ED7">
        <w:rPr>
          <w:noProof/>
        </w:rPr>
        <w:t>32</w:t>
      </w:r>
      <w:r>
        <w:fldChar w:fldCharType="end"/>
      </w:r>
      <w:r>
        <w:t xml:space="preserve"> shows an alternative representation of the model shown in </w:t>
      </w:r>
      <w:r>
        <w:fldChar w:fldCharType="begin"/>
      </w:r>
      <w:r>
        <w:instrText xml:space="preserve"> REF _Ref316857149 \h </w:instrText>
      </w:r>
      <w:r>
        <w:fldChar w:fldCharType="separate"/>
      </w:r>
      <w:r w:rsidR="00B81ED7">
        <w:t xml:space="preserve">Figure </w:t>
      </w:r>
      <w:r w:rsidR="00B81ED7">
        <w:rPr>
          <w:noProof/>
        </w:rPr>
        <w:t>7</w:t>
      </w:r>
      <w:r w:rsidR="00B81ED7">
        <w:noBreakHyphen/>
      </w:r>
      <w:r w:rsidR="00B81ED7">
        <w:rPr>
          <w:noProof/>
        </w:rPr>
        <w:t>31</w:t>
      </w:r>
      <w:r>
        <w:fldChar w:fldCharType="end"/>
      </w:r>
      <w:r>
        <w:t>, using a single «Reference» realization between the two classes. Since both of the properties Organization</w:t>
      </w:r>
      <w:r w:rsidR="00253292">
        <w:t>Item</w:t>
      </w:r>
      <w:r>
        <w:t xml:space="preserve">Association and OrganizationContactInformationAssociation in the Payload match the names of properties of the referenced </w:t>
      </w:r>
      <w:r>
        <w:lastRenderedPageBreak/>
        <w:t>«PropertyHolder» class, these are both considered to be defined by reference. However, the properties Resource, ContactInformation</w:t>
      </w:r>
      <w:r w:rsidR="00F32627">
        <w:t xml:space="preserve"> and Agency are defined in the context of their use in the Payload class.</w:t>
      </w:r>
    </w:p>
    <w:p w14:paraId="7CFAC456" w14:textId="723A9599" w:rsidR="002E4E26" w:rsidRDefault="00024ACF" w:rsidP="00996FB1">
      <w:pPr>
        <w:pStyle w:val="BodyText"/>
      </w:pPr>
      <w:r>
        <w:rPr>
          <w:noProof/>
          <w:lang w:val="en-GB" w:eastAsia="en-GB"/>
        </w:rPr>
        <w:drawing>
          <wp:inline distT="0" distB="0" distL="0" distR="0" wp14:anchorId="36C782B1" wp14:editId="5C043A5F">
            <wp:extent cx="4922520" cy="3001010"/>
            <wp:effectExtent l="0" t="0" r="5080" b="0"/>
            <wp:docPr id="1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9">
                      <a:extLst>
                        <a:ext uri="{28A0092B-C50C-407E-A947-70E740481C1C}">
                          <a14:useLocalDpi xmlns:a14="http://schemas.microsoft.com/office/drawing/2010/main"/>
                        </a:ext>
                      </a:extLst>
                    </a:blip>
                    <a:srcRect/>
                    <a:stretch>
                      <a:fillRect/>
                    </a:stretch>
                  </pic:blipFill>
                  <pic:spPr bwMode="auto">
                    <a:xfrm>
                      <a:off x="0" y="0"/>
                      <a:ext cx="4922520" cy="3001010"/>
                    </a:xfrm>
                    <a:prstGeom prst="rect">
                      <a:avLst/>
                    </a:prstGeom>
                    <a:noFill/>
                    <a:ln>
                      <a:noFill/>
                    </a:ln>
                  </pic:spPr>
                </pic:pic>
              </a:graphicData>
            </a:graphic>
          </wp:inline>
        </w:drawing>
      </w:r>
    </w:p>
    <w:p w14:paraId="3B4B1460" w14:textId="4FEA7702" w:rsidR="002A108E" w:rsidRDefault="002A108E" w:rsidP="00720DB0">
      <w:pPr>
        <w:pStyle w:val="Caption"/>
      </w:pPr>
      <w:bookmarkStart w:id="371" w:name="_Ref316915159"/>
      <w:r>
        <w:t xml:space="preserve">Figure </w:t>
      </w:r>
      <w:r w:rsidR="00333F36">
        <w:fldChar w:fldCharType="begin"/>
      </w:r>
      <w:r w:rsidR="00333F36">
        <w:instrText xml:space="preserve"> STYLEREF 1 \s </w:instrText>
      </w:r>
      <w:r w:rsidR="00333F36">
        <w:fldChar w:fldCharType="separate"/>
      </w:r>
      <w:r w:rsidR="00B81ED7">
        <w:rPr>
          <w:noProof/>
        </w:rPr>
        <w:t>7</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32</w:t>
      </w:r>
      <w:r w:rsidR="00333F36">
        <w:rPr>
          <w:noProof/>
        </w:rPr>
        <w:fldChar w:fldCharType="end"/>
      </w:r>
      <w:bookmarkEnd w:id="371"/>
      <w:r>
        <w:t xml:space="preserve"> Alternative representation using «References» realizations between classes</w:t>
      </w:r>
    </w:p>
    <w:p w14:paraId="4A59678A" w14:textId="77777777" w:rsidR="00E42DD6" w:rsidRPr="00720DB0" w:rsidRDefault="00E42DD6" w:rsidP="00720DB0">
      <w:pPr>
        <w:pStyle w:val="Heading5"/>
      </w:pPr>
      <w:bookmarkStart w:id="372" w:name="_Ref316857704"/>
      <w:r w:rsidRPr="00720DB0">
        <w:t>XML Schema Representation</w:t>
      </w:r>
    </w:p>
    <w:p w14:paraId="62E5E99B" w14:textId="3B33D404" w:rsidR="00E42DD6" w:rsidRDefault="00E42DD6" w:rsidP="00E42DD6">
      <w:pPr>
        <w:pStyle w:val="BodyText"/>
      </w:pPr>
      <w:r>
        <w:t>The p</w:t>
      </w:r>
      <w:r w:rsidR="00FA3168">
        <w:t xml:space="preserve">roperty references </w:t>
      </w:r>
      <w:r>
        <w:t xml:space="preserve">modeled in </w:t>
      </w:r>
      <w:r>
        <w:fldChar w:fldCharType="begin"/>
      </w:r>
      <w:r>
        <w:instrText xml:space="preserve"> REF _Ref316857149 \h </w:instrText>
      </w:r>
      <w:r>
        <w:fldChar w:fldCharType="separate"/>
      </w:r>
      <w:r w:rsidR="00B81ED7">
        <w:t xml:space="preserve">Figure </w:t>
      </w:r>
      <w:r w:rsidR="00B81ED7">
        <w:rPr>
          <w:noProof/>
        </w:rPr>
        <w:t>7</w:t>
      </w:r>
      <w:r w:rsidR="00B81ED7">
        <w:noBreakHyphen/>
      </w:r>
      <w:r w:rsidR="00B81ED7">
        <w:rPr>
          <w:noProof/>
        </w:rPr>
        <w:t>31</w:t>
      </w:r>
      <w:r>
        <w:fldChar w:fldCharType="end"/>
      </w:r>
      <w:r>
        <w:t xml:space="preserve"> are represented in XML Schema as follows:</w:t>
      </w:r>
    </w:p>
    <w:p w14:paraId="293FBC4C" w14:textId="1CD5F1D6" w:rsidR="00E42DD6" w:rsidRPr="00E42DD6" w:rsidRDefault="00E42DD6" w:rsidP="00720DB0">
      <w:pPr>
        <w:pStyle w:val="CodeText"/>
      </w:pPr>
      <w:r w:rsidRPr="00E42DD6">
        <w:t>&lt;</w:t>
      </w:r>
      <w:r w:rsidR="00D60A14">
        <w:t>xs:</w:t>
      </w:r>
      <w:r w:rsidRPr="00E42DD6">
        <w:t>complexType name=</w:t>
      </w:r>
      <w:r w:rsidR="00362559">
        <w:t>"</w:t>
      </w:r>
      <w:r w:rsidRPr="00E42DD6">
        <w:t>PayloadType</w:t>
      </w:r>
      <w:r w:rsidR="00362559">
        <w:t>"</w:t>
      </w:r>
      <w:r w:rsidRPr="00E42DD6">
        <w:t>&gt;</w:t>
      </w:r>
    </w:p>
    <w:p w14:paraId="0D27730C" w14:textId="09329557" w:rsidR="00E42DD6" w:rsidRPr="00E42DD6" w:rsidRDefault="00E42DD6" w:rsidP="00720DB0">
      <w:pPr>
        <w:pStyle w:val="CodeText"/>
      </w:pPr>
      <w:r w:rsidRPr="00E42DD6">
        <w:t xml:space="preserve">  &lt;</w:t>
      </w:r>
      <w:r w:rsidR="00D60A14">
        <w:t>xs:</w:t>
      </w:r>
      <w:r w:rsidRPr="00E42DD6">
        <w:t>annotation&gt;</w:t>
      </w:r>
    </w:p>
    <w:p w14:paraId="37ED3F41" w14:textId="584031B7" w:rsidR="00E42DD6" w:rsidRPr="00E42DD6" w:rsidRDefault="00E42DD6" w:rsidP="00720DB0">
      <w:pPr>
        <w:pStyle w:val="CodeText"/>
      </w:pPr>
      <w:r w:rsidRPr="00E42DD6">
        <w:t xml:space="preserve">    &lt;</w:t>
      </w:r>
      <w:r w:rsidR="00D60A14">
        <w:t>xs:</w:t>
      </w:r>
      <w:r w:rsidRPr="00E42DD6">
        <w:t>documentation&gt;A data type for</w:t>
      </w:r>
      <w:r w:rsidR="00E47A58">
        <w:t xml:space="preserve"> describing a payload</w:t>
      </w:r>
      <w:r w:rsidRPr="00E42DD6">
        <w:t>&lt;/</w:t>
      </w:r>
      <w:r w:rsidR="00D60A14">
        <w:t>xs:</w:t>
      </w:r>
      <w:r w:rsidRPr="00E42DD6">
        <w:t>documentation&gt;</w:t>
      </w:r>
    </w:p>
    <w:p w14:paraId="23A08372" w14:textId="31307CC6" w:rsidR="00E42DD6" w:rsidRPr="00E42DD6" w:rsidRDefault="00E42DD6" w:rsidP="00720DB0">
      <w:pPr>
        <w:pStyle w:val="CodeText"/>
      </w:pPr>
      <w:r w:rsidRPr="00E42DD6">
        <w:t xml:space="preserve">  &lt;/</w:t>
      </w:r>
      <w:r w:rsidR="00D60A14">
        <w:t>xs:</w:t>
      </w:r>
      <w:r w:rsidRPr="00E42DD6">
        <w:t>annotation&gt;</w:t>
      </w:r>
    </w:p>
    <w:p w14:paraId="5FDF764B" w14:textId="33B97520" w:rsidR="00E42DD6" w:rsidRPr="00E42DD6" w:rsidRDefault="00E42DD6" w:rsidP="00720DB0">
      <w:pPr>
        <w:pStyle w:val="CodeText"/>
      </w:pPr>
      <w:r w:rsidRPr="00E42DD6">
        <w:t xml:space="preserve">  &lt;</w:t>
      </w:r>
      <w:r w:rsidR="00D60A14">
        <w:t>xs:</w:t>
      </w:r>
      <w:r w:rsidRPr="00E42DD6">
        <w:t>complexContent&gt;</w:t>
      </w:r>
    </w:p>
    <w:p w14:paraId="1AC9F8D6" w14:textId="5FAD8FCD" w:rsidR="00E42DD6" w:rsidRPr="00E42DD6" w:rsidRDefault="00E42DD6" w:rsidP="00720DB0">
      <w:pPr>
        <w:pStyle w:val="CodeText"/>
      </w:pPr>
      <w:r w:rsidRPr="00E42DD6">
        <w:t xml:space="preserve">    &lt;</w:t>
      </w:r>
      <w:r w:rsidR="00D60A14">
        <w:t>xs:</w:t>
      </w:r>
      <w:r w:rsidRPr="00E42DD6">
        <w:t>extension base=</w:t>
      </w:r>
      <w:r w:rsidR="00362559">
        <w:t>"</w:t>
      </w:r>
      <w:r w:rsidR="0085359D">
        <w:t>structures:</w:t>
      </w:r>
      <w:r w:rsidRPr="00E42DD6">
        <w:t>ComplexObjectType</w:t>
      </w:r>
      <w:r w:rsidR="00362559">
        <w:t>"</w:t>
      </w:r>
      <w:r w:rsidRPr="00E42DD6">
        <w:t>&gt;</w:t>
      </w:r>
    </w:p>
    <w:p w14:paraId="515BD832" w14:textId="665F897D" w:rsidR="00E42DD6" w:rsidRPr="00E42DD6" w:rsidRDefault="00E42DD6" w:rsidP="00720DB0">
      <w:pPr>
        <w:pStyle w:val="CodeText"/>
      </w:pPr>
      <w:r w:rsidRPr="00E42DD6">
        <w:t xml:space="preserve">      &lt;</w:t>
      </w:r>
      <w:r w:rsidR="00D60A14">
        <w:t>xs:</w:t>
      </w:r>
      <w:r w:rsidRPr="00E42DD6">
        <w:t>sequence&gt;</w:t>
      </w:r>
    </w:p>
    <w:p w14:paraId="4B81E7AE" w14:textId="48C6390A"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51A1DF2B" w14:textId="49BAC9A2" w:rsidR="00E42DD6" w:rsidRPr="00E42DD6" w:rsidRDefault="001964AF" w:rsidP="00720DB0">
      <w:pPr>
        <w:pStyle w:val="CodeText"/>
      </w:pPr>
      <w:r>
        <w:tab/>
      </w:r>
      <w:r>
        <w:tab/>
      </w:r>
      <w:r>
        <w:tab/>
      </w:r>
      <w:r w:rsidR="00E42DD6" w:rsidRPr="00E42DD6">
        <w:t>ref=</w:t>
      </w:r>
      <w:r w:rsidR="00362559">
        <w:t>"</w:t>
      </w:r>
      <w:r w:rsidR="00E42DD6" w:rsidRPr="00E42DD6">
        <w:t>tns:Resource</w:t>
      </w:r>
      <w:r w:rsidR="00362559">
        <w:t>"</w:t>
      </w:r>
      <w:r w:rsidR="00E42DD6" w:rsidRPr="00E42DD6">
        <w:t>/&gt;</w:t>
      </w:r>
    </w:p>
    <w:p w14:paraId="49FB501C" w14:textId="125D13FA"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493D13B2" w14:textId="6469847C" w:rsidR="00E42DD6" w:rsidRPr="00E42DD6" w:rsidRDefault="001964AF" w:rsidP="00720DB0">
      <w:pPr>
        <w:pStyle w:val="CodeText"/>
      </w:pPr>
      <w:r>
        <w:tab/>
      </w:r>
      <w:r>
        <w:tab/>
      </w:r>
      <w:r>
        <w:tab/>
      </w:r>
      <w:r w:rsidR="00E42DD6" w:rsidRPr="00E42DD6">
        <w:t>ref=</w:t>
      </w:r>
      <w:r w:rsidR="00362559">
        <w:t>"</w:t>
      </w:r>
      <w:r w:rsidR="00E42DD6" w:rsidRPr="00E42DD6">
        <w:t>tns:ContactInformation</w:t>
      </w:r>
      <w:r w:rsidR="00362559">
        <w:t>"</w:t>
      </w:r>
      <w:r w:rsidR="00E42DD6" w:rsidRPr="00E42DD6">
        <w:t>/&gt;</w:t>
      </w:r>
    </w:p>
    <w:p w14:paraId="47295F1E" w14:textId="4106BB7C"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1932D85E" w14:textId="64B5740C" w:rsidR="00E42DD6" w:rsidRPr="00E42DD6" w:rsidRDefault="001964AF" w:rsidP="00720DB0">
      <w:pPr>
        <w:pStyle w:val="CodeText"/>
      </w:pPr>
      <w:r>
        <w:tab/>
      </w:r>
      <w:r>
        <w:tab/>
      </w:r>
      <w:r>
        <w:tab/>
      </w:r>
      <w:r w:rsidR="00E42DD6" w:rsidRPr="00E42DD6">
        <w:t>ref=</w:t>
      </w:r>
      <w:r w:rsidR="00362559">
        <w:t>"</w:t>
      </w:r>
      <w:r w:rsidR="00E42DD6" w:rsidRPr="00E42DD6">
        <w:t>tns:Agency</w:t>
      </w:r>
      <w:r w:rsidR="00362559">
        <w:t>"</w:t>
      </w:r>
      <w:r w:rsidR="00E42DD6" w:rsidRPr="00E42DD6">
        <w:t>/&gt;</w:t>
      </w:r>
    </w:p>
    <w:p w14:paraId="4EA35927" w14:textId="29E6EEEB"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6BA00030" w14:textId="170B0DC8" w:rsidR="00E42DD6" w:rsidRPr="00E42DD6" w:rsidRDefault="001964AF" w:rsidP="00720DB0">
      <w:pPr>
        <w:pStyle w:val="CodeText"/>
      </w:pPr>
      <w:r>
        <w:tab/>
      </w:r>
      <w:r>
        <w:tab/>
      </w:r>
      <w:r>
        <w:tab/>
      </w:r>
      <w:r w:rsidR="00E42DD6" w:rsidRPr="00E42DD6">
        <w:t>ref=</w:t>
      </w:r>
      <w:r w:rsidR="00362559">
        <w:t>"</w:t>
      </w:r>
      <w:r w:rsidR="00E42DD6" w:rsidRPr="00E42DD6">
        <w:t>nc:OrganizationContactInformationAssociation</w:t>
      </w:r>
      <w:r w:rsidR="00362559">
        <w:t>"</w:t>
      </w:r>
      <w:r w:rsidR="00E42DD6" w:rsidRPr="00E42DD6">
        <w:t>/&gt;</w:t>
      </w:r>
    </w:p>
    <w:p w14:paraId="7434152A" w14:textId="0EE2304D"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0D1CE379" w14:textId="7D6ABBFB" w:rsidR="00E42DD6" w:rsidRPr="00E42DD6" w:rsidRDefault="001964AF" w:rsidP="00720DB0">
      <w:pPr>
        <w:pStyle w:val="CodeText"/>
      </w:pPr>
      <w:r>
        <w:tab/>
      </w:r>
      <w:r>
        <w:tab/>
      </w:r>
      <w:r>
        <w:tab/>
      </w:r>
      <w:r w:rsidR="00E42DD6" w:rsidRPr="00E42DD6">
        <w:t>ref=</w:t>
      </w:r>
      <w:r w:rsidR="00362559">
        <w:t>"</w:t>
      </w:r>
      <w:r w:rsidR="00E42DD6" w:rsidRPr="00E42DD6">
        <w:t>nc:OrganizationItemAssociation</w:t>
      </w:r>
      <w:r w:rsidR="00362559">
        <w:t>"</w:t>
      </w:r>
      <w:r w:rsidR="00E42DD6" w:rsidRPr="00E42DD6">
        <w:t>/&gt;</w:t>
      </w:r>
    </w:p>
    <w:p w14:paraId="284F4C23" w14:textId="080AB193" w:rsidR="00E42DD6" w:rsidRPr="00E42DD6" w:rsidRDefault="00E42DD6" w:rsidP="00720DB0">
      <w:pPr>
        <w:pStyle w:val="CodeText"/>
      </w:pPr>
      <w:r w:rsidRPr="00E42DD6">
        <w:t xml:space="preserve">      &lt;/</w:t>
      </w:r>
      <w:r w:rsidR="00D60A14">
        <w:t>xs:</w:t>
      </w:r>
      <w:r w:rsidRPr="00E42DD6">
        <w:t>sequence&gt;</w:t>
      </w:r>
    </w:p>
    <w:p w14:paraId="05289084" w14:textId="63C78568" w:rsidR="00E42DD6" w:rsidRPr="00E42DD6" w:rsidRDefault="00E42DD6" w:rsidP="00720DB0">
      <w:pPr>
        <w:pStyle w:val="CodeText"/>
      </w:pPr>
      <w:r w:rsidRPr="00E42DD6">
        <w:t xml:space="preserve">    &lt;/</w:t>
      </w:r>
      <w:r w:rsidR="00D60A14">
        <w:t>xs:</w:t>
      </w:r>
      <w:r w:rsidRPr="00E42DD6">
        <w:t>extension&gt;</w:t>
      </w:r>
    </w:p>
    <w:p w14:paraId="003CDB78" w14:textId="0FD38285" w:rsidR="00E42DD6" w:rsidRPr="00E42DD6" w:rsidRDefault="00E42DD6" w:rsidP="00720DB0">
      <w:pPr>
        <w:pStyle w:val="CodeText"/>
      </w:pPr>
      <w:r w:rsidRPr="00E42DD6">
        <w:t xml:space="preserve">  &lt;/</w:t>
      </w:r>
      <w:r w:rsidR="00D60A14">
        <w:t>xs:</w:t>
      </w:r>
      <w:r w:rsidRPr="00E42DD6">
        <w:t>complexContent&gt;</w:t>
      </w:r>
    </w:p>
    <w:p w14:paraId="39BC30F5" w14:textId="5FDFCD73" w:rsidR="00E42DD6" w:rsidRDefault="00FA3168" w:rsidP="00720DB0">
      <w:pPr>
        <w:pStyle w:val="CodeText"/>
      </w:pPr>
      <w:r>
        <w:t>&lt;/</w:t>
      </w:r>
      <w:r w:rsidR="00D60A14">
        <w:t>xs:</w:t>
      </w:r>
      <w:r>
        <w:t>complexType&gt;</w:t>
      </w:r>
    </w:p>
    <w:p w14:paraId="03AF00D9" w14:textId="77777777" w:rsidR="00ED1E31" w:rsidRDefault="00F67991" w:rsidP="007B4D6D">
      <w:pPr>
        <w:pStyle w:val="Heading3"/>
      </w:pPr>
      <w:bookmarkStart w:id="373" w:name="_Ref317460355"/>
      <w:bookmarkStart w:id="374" w:name="_Toc364003724"/>
      <w:bookmarkStart w:id="375" w:name="_Toc426452233"/>
      <w:r>
        <w:lastRenderedPageBreak/>
        <w:t>Substitution</w:t>
      </w:r>
      <w:r w:rsidR="000576A7">
        <w:t xml:space="preserve"> Groups</w:t>
      </w:r>
      <w:bookmarkEnd w:id="367"/>
      <w:bookmarkEnd w:id="372"/>
      <w:bookmarkEnd w:id="373"/>
      <w:bookmarkEnd w:id="374"/>
      <w:bookmarkEnd w:id="375"/>
    </w:p>
    <w:p w14:paraId="6BC03E86" w14:textId="77777777" w:rsidR="00A67002" w:rsidRDefault="00FA3145" w:rsidP="00C70C7F">
      <w:pPr>
        <w:pStyle w:val="Heading4"/>
      </w:pPr>
      <w:bookmarkStart w:id="376" w:name="_Ref409520398"/>
      <w:r>
        <w:t>Background</w:t>
      </w:r>
      <w:bookmarkEnd w:id="376"/>
    </w:p>
    <w:p w14:paraId="492B95A3" w14:textId="1A45BFC9" w:rsidR="00E51405" w:rsidRDefault="00E51405" w:rsidP="00E51405">
      <w:pPr>
        <w:pStyle w:val="BodyText"/>
      </w:pPr>
      <w:r>
        <w:t xml:space="preserve">One property is </w:t>
      </w:r>
      <w:r w:rsidR="000B4CCF">
        <w:t xml:space="preserve">potentially </w:t>
      </w:r>
      <w:r>
        <w:rPr>
          <w:i/>
        </w:rPr>
        <w:t>substitutable</w:t>
      </w:r>
      <w:r>
        <w:t xml:space="preserve"> for another if either the first property has no type or the type of the second property is a direct or indirect generalization of the type of the first property. The </w:t>
      </w:r>
      <w:r>
        <w:rPr>
          <w:i/>
        </w:rPr>
        <w:t>substitution group</w:t>
      </w:r>
      <w:r>
        <w:t xml:space="preserve"> for a property known as the </w:t>
      </w:r>
      <w:r>
        <w:rPr>
          <w:i/>
        </w:rPr>
        <w:t>head</w:t>
      </w:r>
      <w:r>
        <w:t xml:space="preserve"> is the set of all properties that are substitutable for it within a certain context.</w:t>
      </w:r>
      <w:r w:rsidRPr="000262C9">
        <w:t xml:space="preserve"> </w:t>
      </w:r>
      <w:r>
        <w:t>(Adapted from [XMLSchemaStructures</w:t>
      </w:r>
      <w:r w:rsidR="00253292">
        <w:t>] 3.3.6.4</w:t>
      </w:r>
      <w:r>
        <w:t>.)</w:t>
      </w:r>
    </w:p>
    <w:p w14:paraId="28186AE7" w14:textId="00DB3068" w:rsidR="00E51405" w:rsidRDefault="00E51405" w:rsidP="00E51405">
      <w:pPr>
        <w:pStyle w:val="BodyText"/>
      </w:pPr>
      <w:r>
        <w:t xml:space="preserve">An </w:t>
      </w:r>
      <w:r>
        <w:rPr>
          <w:i/>
        </w:rPr>
        <w:t>abstract</w:t>
      </w:r>
      <w:r>
        <w:t xml:space="preserve"> property is one that cannot be assigned a value itself but can only take values as determined by properties in its substitution group.</w:t>
      </w:r>
      <w:r w:rsidRPr="000262C9">
        <w:t xml:space="preserve"> </w:t>
      </w:r>
      <w:r>
        <w:t>(Adapted from [XMLSchemaStructures</w:t>
      </w:r>
      <w:r w:rsidR="00253292">
        <w:t>]</w:t>
      </w:r>
      <w:r>
        <w:t xml:space="preserve"> 3.3.1.)</w:t>
      </w:r>
    </w:p>
    <w:p w14:paraId="4BC9EDD8" w14:textId="77777777" w:rsidR="00A67002" w:rsidRDefault="00A67002" w:rsidP="00C70C7F">
      <w:pPr>
        <w:pStyle w:val="Heading4"/>
      </w:pPr>
      <w:r>
        <w:t>Representation</w:t>
      </w:r>
    </w:p>
    <w:p w14:paraId="1CB64DB7" w14:textId="77777777" w:rsidR="00E51405" w:rsidRPr="00720DB0" w:rsidRDefault="00E51405" w:rsidP="00720DB0">
      <w:pPr>
        <w:pStyle w:val="Heading5"/>
      </w:pPr>
      <w:r w:rsidRPr="00720DB0">
        <w:t>Common</w:t>
      </w:r>
    </w:p>
    <w:p w14:paraId="18D01B95" w14:textId="29EC0FBD" w:rsidR="00A67002" w:rsidRDefault="00465522" w:rsidP="00C70C7F">
      <w:pPr>
        <w:pStyle w:val="BodyText"/>
      </w:pPr>
      <w:r>
        <w:t>Any</w:t>
      </w:r>
      <w:r w:rsidR="00A67002">
        <w:t xml:space="preserve"> </w:t>
      </w:r>
      <w:r>
        <w:t xml:space="preserve">UML </w:t>
      </w:r>
      <w:r w:rsidR="00A67002">
        <w:t>property</w:t>
      </w:r>
      <w:r>
        <w:t xml:space="preserve"> owned by a class</w:t>
      </w:r>
      <w:r w:rsidR="00A67002">
        <w:t xml:space="preserve"> may represent the head of a substitution group. The context of the substitution group is the «Namespace» package</w:t>
      </w:r>
      <w:r>
        <w:t xml:space="preserve"> (see Subclause </w:t>
      </w:r>
      <w:r w:rsidR="00C13941">
        <w:fldChar w:fldCharType="begin"/>
      </w:r>
      <w:r w:rsidR="00C13941">
        <w:instrText xml:space="preserve"> REF _Ref316834961 \r \h </w:instrText>
      </w:r>
      <w:r w:rsidR="00C13941">
        <w:fldChar w:fldCharType="separate"/>
      </w:r>
      <w:r w:rsidR="00B81ED7">
        <w:t>7.2.1</w:t>
      </w:r>
      <w:r w:rsidR="00C13941">
        <w:fldChar w:fldCharType="end"/>
      </w:r>
      <w:r>
        <w:t>)</w:t>
      </w:r>
      <w:r w:rsidR="00A67002">
        <w:t xml:space="preserve"> that directly or indirectly contains the owning </w:t>
      </w:r>
      <w:r>
        <w:t>class</w:t>
      </w:r>
      <w:r w:rsidR="00A67002">
        <w:t xml:space="preserve"> of the head property</w:t>
      </w:r>
      <w:r w:rsidR="00B854F5">
        <w:t xml:space="preserve">. </w:t>
      </w:r>
      <w:r w:rsidR="000B4CCF">
        <w:t xml:space="preserve">Members of the </w:t>
      </w:r>
      <w:r w:rsidR="00A63E1E">
        <w:t xml:space="preserve">substitution </w:t>
      </w:r>
      <w:r w:rsidR="000B4CCF">
        <w:t xml:space="preserve">group are represented as UML </w:t>
      </w:r>
      <w:r w:rsidR="00C14211">
        <w:t>“</w:t>
      </w:r>
      <w:r w:rsidR="000B4CCF">
        <w:t>subset</w:t>
      </w:r>
      <w:r w:rsidR="00C14211">
        <w:t>”</w:t>
      </w:r>
      <w:r w:rsidR="000B4CCF">
        <w:t xml:space="preserve"> prop</w:t>
      </w:r>
      <w:r w:rsidR="005C288F">
        <w:t>e</w:t>
      </w:r>
      <w:r w:rsidR="000B4CCF">
        <w:t>rties of the head.</w:t>
      </w:r>
    </w:p>
    <w:p w14:paraId="02BEDC27" w14:textId="77777777" w:rsidR="00A67002" w:rsidRDefault="00A67002" w:rsidP="00C70C7F">
      <w:pPr>
        <w:pStyle w:val="BodyText"/>
      </w:pPr>
      <w:r>
        <w:t xml:space="preserve">A UML property models a member of a substitution group if it is declared to have the head property as a </w:t>
      </w:r>
      <w:r>
        <w:rPr>
          <w:i/>
        </w:rPr>
        <w:t>subsetted property.</w:t>
      </w:r>
      <w:r>
        <w:t xml:space="preserve"> </w:t>
      </w:r>
      <w:r w:rsidR="00465522">
        <w:t>The well-formedness rules of UML require that</w:t>
      </w:r>
      <w:r w:rsidR="009A5EAD">
        <w:t xml:space="preserve"> a subsetting property be owned either</w:t>
      </w:r>
      <w:r w:rsidR="00465522">
        <w:t xml:space="preserve"> in the same class or a direct or indirect subclass of any subsetted</w:t>
      </w:r>
      <w:r w:rsidR="000D41DC">
        <w:t xml:space="preserve"> property (see [</w:t>
      </w:r>
      <w:r w:rsidR="00465522">
        <w:t xml:space="preserve">UML 7.3.45]). However, a «PropertyHolder» class may be used to define substitution group properties </w:t>
      </w:r>
      <w:r w:rsidR="000D41DC">
        <w:t>independently of any complex type definition</w:t>
      </w:r>
      <w:r w:rsidR="00465522">
        <w:t xml:space="preserve"> (see Subclause </w:t>
      </w:r>
      <w:r w:rsidR="009A5EAD">
        <w:fldChar w:fldCharType="begin"/>
      </w:r>
      <w:r w:rsidR="009A5EAD">
        <w:instrText xml:space="preserve"> REF _Ref316856575 \r \h </w:instrText>
      </w:r>
      <w:r w:rsidR="009A5EAD">
        <w:fldChar w:fldCharType="separate"/>
      </w:r>
      <w:r w:rsidR="00B81ED7">
        <w:t>7.5.2</w:t>
      </w:r>
      <w:r w:rsidR="009A5EAD">
        <w:fldChar w:fldCharType="end"/>
      </w:r>
      <w:r w:rsidR="00465522">
        <w:t>).</w:t>
      </w:r>
    </w:p>
    <w:p w14:paraId="6F108068" w14:textId="77777777" w:rsidR="00E66C4D" w:rsidRDefault="00E66C4D" w:rsidP="00C70C7F">
      <w:pPr>
        <w:pStyle w:val="BodyText"/>
      </w:pPr>
      <w:r>
        <w:t xml:space="preserve">An abstract property is represented by a UML property that is marked as a </w:t>
      </w:r>
      <w:r>
        <w:rPr>
          <w:i/>
        </w:rPr>
        <w:t>derived union</w:t>
      </w:r>
      <w:r w:rsidR="000C38BA">
        <w:rPr>
          <w:i/>
        </w:rPr>
        <w:t xml:space="preserve">. </w:t>
      </w:r>
      <w:r>
        <w:t>In this case, the collection of values of the property in the context of its substitution group is derived as the strict union of the values of the subsetting properties in that group (see [UML 7.3.45]). If a UML property with no type is used to represent a head property, then it must be marked as a derived union.</w:t>
      </w:r>
    </w:p>
    <w:p w14:paraId="671B177B" w14:textId="77777777" w:rsidR="00C13941" w:rsidRPr="00720DB0" w:rsidRDefault="00C13941" w:rsidP="00720DB0">
      <w:pPr>
        <w:pStyle w:val="Heading5"/>
      </w:pPr>
      <w:r w:rsidRPr="00720DB0">
        <w:t>PIM</w:t>
      </w:r>
    </w:p>
    <w:p w14:paraId="1560CAA3" w14:textId="77777777" w:rsidR="00C13941" w:rsidRDefault="00C13941" w:rsidP="00C13941">
      <w:pPr>
        <w:pStyle w:val="BodyText"/>
      </w:pPr>
      <w:r>
        <w:t>There is no further representation for a PIM.</w:t>
      </w:r>
    </w:p>
    <w:p w14:paraId="3D4A99D8" w14:textId="77777777" w:rsidR="00C13941" w:rsidRPr="00720DB0" w:rsidRDefault="00C13941" w:rsidP="00720DB0">
      <w:pPr>
        <w:pStyle w:val="Heading5"/>
      </w:pPr>
      <w:r w:rsidRPr="00720DB0">
        <w:t>PSM</w:t>
      </w:r>
    </w:p>
    <w:p w14:paraId="71FCCA02" w14:textId="216C753B" w:rsidR="00956360" w:rsidRDefault="00956360" w:rsidP="00C13941">
      <w:pPr>
        <w:pStyle w:val="BodyText"/>
      </w:pPr>
      <w:r>
        <w:t xml:space="preserve">A UML property in a PSM that subsets another property must </w:t>
      </w:r>
      <w:r w:rsidR="00CA0B40">
        <w:t>not have</w:t>
      </w:r>
      <w:r>
        <w:t xml:space="preserve"> the stereotype «XSDProperty» applied with kind=</w:t>
      </w:r>
      <w:r w:rsidR="00CA0B40">
        <w:t>attribute or have the «XSDAnyP</w:t>
      </w:r>
      <w:r w:rsidR="00E47A58">
        <w:t>roperty</w:t>
      </w:r>
      <w:r w:rsidR="00CA0B40">
        <w:t>» stereotype applied.</w:t>
      </w:r>
      <w:r>
        <w:t xml:space="preserve"> </w:t>
      </w:r>
      <w:r w:rsidR="00CA0B40">
        <w:t>It</w:t>
      </w:r>
      <w:r>
        <w:t xml:space="preserve"> may </w:t>
      </w:r>
      <w:r w:rsidR="00CA0B40">
        <w:t>not</w:t>
      </w:r>
      <w:r>
        <w:t xml:space="preserve"> subset </w:t>
      </w:r>
      <w:r w:rsidR="00CA0B40">
        <w:t>an «XSDAnyProperty».</w:t>
      </w:r>
    </w:p>
    <w:p w14:paraId="09DEA711" w14:textId="77777777" w:rsidR="00C13941" w:rsidRDefault="00C13941" w:rsidP="00C13941">
      <w:pPr>
        <w:pStyle w:val="BodyText"/>
      </w:pPr>
      <w:r>
        <w:t xml:space="preserve">A UML property </w:t>
      </w:r>
      <w:r w:rsidR="00956360">
        <w:t xml:space="preserve">in a PSM that is a derived union must have the «XSDProperty» applied with kind=element. </w:t>
      </w:r>
    </w:p>
    <w:p w14:paraId="3DBBDFDD" w14:textId="77777777" w:rsidR="000B4CCF" w:rsidRPr="00C13941" w:rsidRDefault="000B4CCF" w:rsidP="00C13941">
      <w:pPr>
        <w:pStyle w:val="BodyText"/>
      </w:pPr>
      <w:r>
        <w:t>A UML Property that subsets another property will be a member of the substitution group for that property.</w:t>
      </w:r>
    </w:p>
    <w:p w14:paraId="6B87ECF6" w14:textId="77777777" w:rsidR="00FA3145" w:rsidRDefault="00FA3145" w:rsidP="00C70C7F">
      <w:pPr>
        <w:pStyle w:val="Heading4"/>
      </w:pPr>
      <w:r>
        <w:t>Mapping Summary</w:t>
      </w:r>
    </w:p>
    <w:p w14:paraId="589A84BD" w14:textId="77777777" w:rsidR="00E66C4D" w:rsidRPr="00720DB0" w:rsidRDefault="00FA3145" w:rsidP="00720DB0">
      <w:pPr>
        <w:pStyle w:val="Heading5"/>
      </w:pPr>
      <w:r w:rsidRPr="00720DB0">
        <w:t>PIM to PSM</w:t>
      </w:r>
      <w:r w:rsidR="00E66C4D" w:rsidRPr="00720DB0">
        <w:t xml:space="preserve"> Mapping</w:t>
      </w:r>
    </w:p>
    <w:p w14:paraId="3AE32BBD" w14:textId="77777777" w:rsidR="002E4E26" w:rsidRDefault="002E4E26" w:rsidP="00C70C7F">
      <w:pPr>
        <w:pStyle w:val="BulletedText"/>
      </w:pPr>
      <w:r>
        <w:t>A property in a PIM that has subsetted properties shall map to a corresponding property in the PSM that subsets the corresponding properties mapped from the subsetted properties in the PIM.</w:t>
      </w:r>
    </w:p>
    <w:p w14:paraId="3811CCC6" w14:textId="77777777" w:rsidR="002E4E26" w:rsidRDefault="002E4E26" w:rsidP="00C70C7F">
      <w:pPr>
        <w:pStyle w:val="BulletedText"/>
      </w:pPr>
      <w:r>
        <w:t>A property in a PIM that is a derived union shall map to a corresponding property in the PSM that is a derived union.</w:t>
      </w:r>
    </w:p>
    <w:p w14:paraId="1DE99CFA" w14:textId="77777777" w:rsidR="00FA3145" w:rsidRPr="00720DB0" w:rsidRDefault="00A36996" w:rsidP="00720DB0">
      <w:pPr>
        <w:pStyle w:val="Heading5"/>
      </w:pPr>
      <w:r w:rsidRPr="00720DB0">
        <w:t>PSM to XML Schema Mapping</w:t>
      </w:r>
    </w:p>
    <w:p w14:paraId="2637DC84" w14:textId="77777777" w:rsidR="00FA3145" w:rsidRDefault="00C13941" w:rsidP="00C13941">
      <w:pPr>
        <w:pStyle w:val="BulletedText"/>
      </w:pPr>
      <w:r>
        <w:t>A property in a PSM</w:t>
      </w:r>
      <w:r w:rsidR="00956360">
        <w:t xml:space="preserve"> that subsets another property maps to an element declaration with a </w:t>
      </w:r>
      <w:r w:rsidR="00956360" w:rsidRPr="00956360">
        <w:rPr>
          <w:rStyle w:val="CodeInline"/>
        </w:rPr>
        <w:t>substitutionGroup</w:t>
      </w:r>
      <w:r w:rsidR="00956360">
        <w:t xml:space="preserve"> reference to the element declaration mapped from the subsetted property.</w:t>
      </w:r>
    </w:p>
    <w:p w14:paraId="4813888C" w14:textId="77777777" w:rsidR="00956360" w:rsidRPr="00FA3145" w:rsidRDefault="00956360" w:rsidP="00C13941">
      <w:pPr>
        <w:pStyle w:val="BulletedText"/>
      </w:pPr>
      <w:r>
        <w:t xml:space="preserve">A property in a PSM that is a derived union maps to an element declaration with an </w:t>
      </w:r>
      <w:r w:rsidRPr="00956360">
        <w:rPr>
          <w:rStyle w:val="CodeInline"/>
        </w:rPr>
        <w:t>abstract</w:t>
      </w:r>
      <w:r>
        <w:t xml:space="preserve"> value of true.</w:t>
      </w:r>
    </w:p>
    <w:p w14:paraId="306A3F79" w14:textId="77777777" w:rsidR="002E4E26" w:rsidRDefault="00661C7C" w:rsidP="00C70C7F">
      <w:pPr>
        <w:pStyle w:val="Heading4"/>
      </w:pPr>
      <w:r>
        <w:lastRenderedPageBreak/>
        <w:t>Examples</w:t>
      </w:r>
    </w:p>
    <w:p w14:paraId="7711CBE9" w14:textId="77777777" w:rsidR="00956360" w:rsidRPr="00720DB0" w:rsidRDefault="00956360" w:rsidP="00720DB0">
      <w:pPr>
        <w:pStyle w:val="Heading5"/>
      </w:pPr>
      <w:r w:rsidRPr="00720DB0">
        <w:t>PIM Representation</w:t>
      </w:r>
    </w:p>
    <w:p w14:paraId="00C8AA60" w14:textId="46671BD8" w:rsidR="0099478D" w:rsidRPr="0099478D" w:rsidRDefault="0099478D" w:rsidP="00C70C7F">
      <w:pPr>
        <w:pStyle w:val="BodyText"/>
      </w:pPr>
      <w:r>
        <w:fldChar w:fldCharType="begin"/>
      </w:r>
      <w:r>
        <w:instrText xml:space="preserve"> REF _Ref316858188 \h </w:instrText>
      </w:r>
      <w:r>
        <w:fldChar w:fldCharType="separate"/>
      </w:r>
      <w:r w:rsidR="00B81ED7">
        <w:t xml:space="preserve">Figure </w:t>
      </w:r>
      <w:r w:rsidR="00B81ED7">
        <w:rPr>
          <w:noProof/>
        </w:rPr>
        <w:t>7</w:t>
      </w:r>
      <w:r w:rsidR="00B81ED7">
        <w:noBreakHyphen/>
      </w:r>
      <w:r w:rsidR="00B81ED7">
        <w:rPr>
          <w:noProof/>
        </w:rPr>
        <w:t>33</w:t>
      </w:r>
      <w:r>
        <w:fldChar w:fldCharType="end"/>
      </w:r>
      <w:r>
        <w:t xml:space="preserve"> shows an example of a substitution group defined in a «PropertyHolder» class as a set of properties that subset the head property ContactMeans. Since ContactMeans is a derived union, it represents an abstract property. The ContactMeans property of the ContactInformation «ObjectType» class is defined by reference to the head property ContactMeans, meaning that any of the properties in the substitution group for ContactMeans is substitutable for ContactMeans in ContactInformation.</w:t>
      </w:r>
    </w:p>
    <w:p w14:paraId="2D3CDAC0" w14:textId="340A2340" w:rsidR="00661C7C" w:rsidRDefault="00506F46" w:rsidP="00996FB1">
      <w:pPr>
        <w:pStyle w:val="BodyText"/>
      </w:pPr>
      <w:r>
        <w:rPr>
          <w:noProof/>
          <w:lang w:val="en-GB" w:eastAsia="en-GB"/>
        </w:rPr>
        <w:drawing>
          <wp:inline distT="0" distB="0" distL="0" distR="0" wp14:anchorId="64B09C09" wp14:editId="43C43332">
            <wp:extent cx="6588672" cy="1123950"/>
            <wp:effectExtent l="0" t="0" r="3175" b="0"/>
            <wp:docPr id="1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0">
                      <a:extLst>
                        <a:ext uri="{28A0092B-C50C-407E-A947-70E740481C1C}">
                          <a14:useLocalDpi xmlns:a14="http://schemas.microsoft.com/office/drawing/2010/main"/>
                        </a:ext>
                      </a:extLst>
                    </a:blip>
                    <a:srcRect/>
                    <a:stretch>
                      <a:fillRect/>
                    </a:stretch>
                  </pic:blipFill>
                  <pic:spPr bwMode="auto">
                    <a:xfrm>
                      <a:off x="0" y="0"/>
                      <a:ext cx="6594972" cy="1125025"/>
                    </a:xfrm>
                    <a:prstGeom prst="rect">
                      <a:avLst/>
                    </a:prstGeom>
                    <a:noFill/>
                    <a:ln>
                      <a:noFill/>
                    </a:ln>
                  </pic:spPr>
                </pic:pic>
              </a:graphicData>
            </a:graphic>
          </wp:inline>
        </w:drawing>
      </w:r>
    </w:p>
    <w:p w14:paraId="12A0C23C" w14:textId="384E6B81" w:rsidR="0099478D" w:rsidRDefault="0099478D" w:rsidP="00720DB0">
      <w:pPr>
        <w:pStyle w:val="Caption"/>
      </w:pPr>
      <w:bookmarkStart w:id="377" w:name="_Ref316858188"/>
      <w:r>
        <w:t xml:space="preserve">Figure </w:t>
      </w:r>
      <w:r w:rsidR="00333F36">
        <w:fldChar w:fldCharType="begin"/>
      </w:r>
      <w:r w:rsidR="00333F36">
        <w:instrText xml:space="preserve"> STYLEREF 1 \s </w:instrText>
      </w:r>
      <w:r w:rsidR="00333F36">
        <w:fldChar w:fldCharType="separate"/>
      </w:r>
      <w:r w:rsidR="00B81ED7">
        <w:rPr>
          <w:noProof/>
        </w:rPr>
        <w:t>7</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33</w:t>
      </w:r>
      <w:r w:rsidR="00333F36">
        <w:rPr>
          <w:noProof/>
        </w:rPr>
        <w:fldChar w:fldCharType="end"/>
      </w:r>
      <w:bookmarkEnd w:id="377"/>
      <w:r>
        <w:t xml:space="preserve"> Representation of a substitution group using UML subsetted properties</w:t>
      </w:r>
      <w:r w:rsidR="00956360">
        <w:t xml:space="preserve"> in a PIM</w:t>
      </w:r>
    </w:p>
    <w:p w14:paraId="3C48258B" w14:textId="3D1897B6" w:rsidR="0099478D" w:rsidRPr="0099478D" w:rsidRDefault="0099478D" w:rsidP="00C70C7F">
      <w:pPr>
        <w:pStyle w:val="BodyText"/>
      </w:pPr>
      <w:r>
        <w:fldChar w:fldCharType="begin"/>
      </w:r>
      <w:r>
        <w:instrText xml:space="preserve"> REF _Ref316858520 \h </w:instrText>
      </w:r>
      <w:r>
        <w:fldChar w:fldCharType="separate"/>
      </w:r>
      <w:r w:rsidR="00B81ED7">
        <w:t xml:space="preserve">Figure </w:t>
      </w:r>
      <w:r w:rsidR="00B81ED7">
        <w:rPr>
          <w:noProof/>
        </w:rPr>
        <w:t>7</w:t>
      </w:r>
      <w:r w:rsidR="00B81ED7">
        <w:noBreakHyphen/>
      </w:r>
      <w:r w:rsidR="00B81ED7">
        <w:rPr>
          <w:noProof/>
        </w:rPr>
        <w:t>34</w:t>
      </w:r>
      <w:r>
        <w:fldChar w:fldCharType="end"/>
      </w:r>
      <w:r>
        <w:t xml:space="preserve"> shows how a substitution group defined in one NIEM namespace may be extended in another namespace. The generalization between </w:t>
      </w:r>
      <w:r w:rsidR="00A333FE">
        <w:t xml:space="preserve">ContactMeansExtension </w:t>
      </w:r>
      <w:r>
        <w:t>and ContactMeansSubstitutionGroup is required in order to establish a subsetting context that allows ContactSkypeID to subset the ContactMeans head property declared in ContactMeansSubstitution Group.</w:t>
      </w:r>
    </w:p>
    <w:p w14:paraId="36D507FF" w14:textId="2BB0F98B" w:rsidR="0099478D" w:rsidRDefault="00506F46" w:rsidP="00996FB1">
      <w:pPr>
        <w:pStyle w:val="BodyText"/>
      </w:pPr>
      <w:r>
        <w:rPr>
          <w:noProof/>
          <w:lang w:val="en-GB" w:eastAsia="en-GB"/>
        </w:rPr>
        <w:drawing>
          <wp:inline distT="0" distB="0" distL="0" distR="0" wp14:anchorId="2827E361" wp14:editId="6840439F">
            <wp:extent cx="4318000" cy="2569210"/>
            <wp:effectExtent l="0" t="0" r="0" b="0"/>
            <wp:docPr id="1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1">
                      <a:extLst>
                        <a:ext uri="{28A0092B-C50C-407E-A947-70E740481C1C}">
                          <a14:useLocalDpi xmlns:a14="http://schemas.microsoft.com/office/drawing/2010/main"/>
                        </a:ext>
                      </a:extLst>
                    </a:blip>
                    <a:srcRect/>
                    <a:stretch>
                      <a:fillRect/>
                    </a:stretch>
                  </pic:blipFill>
                  <pic:spPr bwMode="auto">
                    <a:xfrm>
                      <a:off x="0" y="0"/>
                      <a:ext cx="4318000" cy="2569210"/>
                    </a:xfrm>
                    <a:prstGeom prst="rect">
                      <a:avLst/>
                    </a:prstGeom>
                    <a:noFill/>
                    <a:ln>
                      <a:noFill/>
                    </a:ln>
                  </pic:spPr>
                </pic:pic>
              </a:graphicData>
            </a:graphic>
          </wp:inline>
        </w:drawing>
      </w:r>
    </w:p>
    <w:p w14:paraId="25A0902A" w14:textId="59D392B0" w:rsidR="00661C7C" w:rsidRDefault="0099478D" w:rsidP="00720DB0">
      <w:pPr>
        <w:pStyle w:val="Caption"/>
      </w:pPr>
      <w:bookmarkStart w:id="378" w:name="_Ref316858520"/>
      <w:r>
        <w:t xml:space="preserve">Figure </w:t>
      </w:r>
      <w:r w:rsidR="00333F36">
        <w:fldChar w:fldCharType="begin"/>
      </w:r>
      <w:r w:rsidR="00333F36">
        <w:instrText xml:space="preserve"> STYLEREF 1 \s </w:instrText>
      </w:r>
      <w:r w:rsidR="00333F36">
        <w:fldChar w:fldCharType="separate"/>
      </w:r>
      <w:r w:rsidR="00B81ED7">
        <w:rPr>
          <w:noProof/>
        </w:rPr>
        <w:t>7</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34</w:t>
      </w:r>
      <w:r w:rsidR="00333F36">
        <w:rPr>
          <w:noProof/>
        </w:rPr>
        <w:fldChar w:fldCharType="end"/>
      </w:r>
      <w:bookmarkEnd w:id="378"/>
      <w:r>
        <w:t xml:space="preserve"> Extending a substitution group</w:t>
      </w:r>
      <w:r w:rsidR="00956360">
        <w:t xml:space="preserve"> in a PIM</w:t>
      </w:r>
      <w:r w:rsidR="000B4CCF">
        <w:t xml:space="preserve"> or PSM</w:t>
      </w:r>
    </w:p>
    <w:p w14:paraId="1BC75C86" w14:textId="77777777" w:rsidR="008B40EF" w:rsidRPr="00720DB0" w:rsidRDefault="008B40EF" w:rsidP="00720DB0">
      <w:pPr>
        <w:pStyle w:val="Heading5"/>
      </w:pPr>
      <w:r w:rsidRPr="00720DB0">
        <w:t>XML Schema Representation</w:t>
      </w:r>
    </w:p>
    <w:p w14:paraId="4A353C2C" w14:textId="2E232670" w:rsidR="008B40EF" w:rsidRDefault="008B40EF" w:rsidP="008B40EF">
      <w:pPr>
        <w:pStyle w:val="BodyText"/>
      </w:pPr>
      <w:r>
        <w:t xml:space="preserve">The substitution group modeled in </w:t>
      </w:r>
      <w:r w:rsidR="00506F46">
        <w:fldChar w:fldCharType="begin"/>
      </w:r>
      <w:r w:rsidR="00506F46">
        <w:instrText xml:space="preserve"> REF _Ref316858188 \h </w:instrText>
      </w:r>
      <w:r w:rsidR="00506F46">
        <w:fldChar w:fldCharType="separate"/>
      </w:r>
      <w:r w:rsidR="00B81ED7">
        <w:t xml:space="preserve">Figure </w:t>
      </w:r>
      <w:r w:rsidR="00B81ED7">
        <w:rPr>
          <w:noProof/>
        </w:rPr>
        <w:t>7</w:t>
      </w:r>
      <w:r w:rsidR="00B81ED7">
        <w:noBreakHyphen/>
      </w:r>
      <w:r w:rsidR="00B81ED7">
        <w:rPr>
          <w:noProof/>
        </w:rPr>
        <w:t>33</w:t>
      </w:r>
      <w:r w:rsidR="00506F46">
        <w:fldChar w:fldCharType="end"/>
      </w:r>
      <w:r>
        <w:t xml:space="preserve"> is represented in XML schema as follows:</w:t>
      </w:r>
    </w:p>
    <w:p w14:paraId="38598361" w14:textId="65209CF1" w:rsidR="00506F46" w:rsidRPr="00506F46" w:rsidRDefault="00506F46" w:rsidP="00506F46">
      <w:pPr>
        <w:pStyle w:val="CodeText"/>
      </w:pPr>
      <w:r w:rsidRPr="00506F46">
        <w:t>&lt;</w:t>
      </w:r>
      <w:r w:rsidR="00D60A14">
        <w:t>xs:</w:t>
      </w:r>
      <w:r w:rsidRPr="00506F46">
        <w:t>element abstract="true" name="ContactMeans" nillable="false"/&gt;</w:t>
      </w:r>
    </w:p>
    <w:p w14:paraId="5D12011E" w14:textId="77777777" w:rsidR="00506F46" w:rsidRPr="00506F46" w:rsidRDefault="00506F46" w:rsidP="00506F46">
      <w:pPr>
        <w:pStyle w:val="CodeText"/>
      </w:pPr>
    </w:p>
    <w:p w14:paraId="16C1D6C9" w14:textId="1F5ECAFF" w:rsidR="00506F46" w:rsidRPr="00506F46" w:rsidRDefault="00506F46" w:rsidP="00506F46">
      <w:pPr>
        <w:pStyle w:val="CodeText"/>
      </w:pPr>
      <w:r w:rsidRPr="00506F46">
        <w:t>&lt;</w:t>
      </w:r>
      <w:r w:rsidR="00D60A14">
        <w:t>xs:</w:t>
      </w:r>
      <w:r w:rsidRPr="00506F46">
        <w:t xml:space="preserve">element name="ContactWebsiteURI" nillable="true" </w:t>
      </w:r>
      <w:r>
        <w:tab/>
      </w:r>
      <w:r w:rsidRPr="00506F46">
        <w:t>substitutionGroup="nc:ContactMeans" type="niem-</w:t>
      </w:r>
      <w:r w:rsidR="00D60A14">
        <w:t>xs:</w:t>
      </w:r>
      <w:r w:rsidRPr="00506F46">
        <w:t>anyURI"&gt;</w:t>
      </w:r>
    </w:p>
    <w:p w14:paraId="25598C4D" w14:textId="5FF72DE4" w:rsidR="00506F46" w:rsidRPr="00506F46" w:rsidRDefault="00E47A58" w:rsidP="00506F46">
      <w:pPr>
        <w:pStyle w:val="CodeText"/>
      </w:pPr>
      <w:r>
        <w:t xml:space="preserve">  </w:t>
      </w:r>
      <w:r w:rsidR="00506F46" w:rsidRPr="00506F46">
        <w:t>&lt;</w:t>
      </w:r>
      <w:r w:rsidR="00D60A14">
        <w:t>xs:</w:t>
      </w:r>
      <w:r w:rsidR="00506F46" w:rsidRPr="00506F46">
        <w:t>annotation&gt;</w:t>
      </w:r>
    </w:p>
    <w:p w14:paraId="6BCA22A9" w14:textId="1D9CDA44" w:rsidR="00506F46" w:rsidRPr="00506F46" w:rsidRDefault="00506F46" w:rsidP="00506F46">
      <w:pPr>
        <w:pStyle w:val="CodeText"/>
      </w:pPr>
      <w:r w:rsidRPr="00506F46">
        <w:t xml:space="preserve">      &lt;</w:t>
      </w:r>
      <w:r w:rsidR="00D60A14">
        <w:t>xs:</w:t>
      </w:r>
      <w:r w:rsidRPr="00506F46">
        <w:t>documentation&gt;</w:t>
      </w:r>
      <w:r w:rsidR="00E47A58" w:rsidRPr="00E47A58">
        <w:t>A website address by which a person or organization may be contacted.</w:t>
      </w:r>
      <w:r w:rsidRPr="00506F46">
        <w:t>&lt;/</w:t>
      </w:r>
      <w:r w:rsidR="00D60A14">
        <w:t>xs:</w:t>
      </w:r>
      <w:r w:rsidRPr="00506F46">
        <w:t>documentation&gt;</w:t>
      </w:r>
    </w:p>
    <w:p w14:paraId="44A0A594" w14:textId="0D6C5C55" w:rsidR="00506F46" w:rsidRPr="00506F46" w:rsidRDefault="00E47A58" w:rsidP="00506F46">
      <w:pPr>
        <w:pStyle w:val="CodeText"/>
      </w:pPr>
      <w:r>
        <w:t xml:space="preserve">  </w:t>
      </w:r>
      <w:r w:rsidR="00506F46" w:rsidRPr="00506F46">
        <w:t>&lt;/</w:t>
      </w:r>
      <w:r w:rsidR="00D60A14">
        <w:t>xs:</w:t>
      </w:r>
      <w:r w:rsidR="00506F46" w:rsidRPr="00506F46">
        <w:t>annotation&gt;</w:t>
      </w:r>
    </w:p>
    <w:p w14:paraId="61FD0617" w14:textId="6803E036" w:rsidR="00506F46" w:rsidRPr="00506F46" w:rsidRDefault="00506F46" w:rsidP="00506F46">
      <w:pPr>
        <w:pStyle w:val="CodeText"/>
      </w:pPr>
      <w:r w:rsidRPr="00506F46">
        <w:lastRenderedPageBreak/>
        <w:t>&lt;/</w:t>
      </w:r>
      <w:r w:rsidR="00D60A14">
        <w:t>xs:</w:t>
      </w:r>
      <w:r w:rsidRPr="00506F46">
        <w:t>element&gt;</w:t>
      </w:r>
    </w:p>
    <w:p w14:paraId="42DF8CB4" w14:textId="77777777" w:rsidR="00506F46" w:rsidRPr="00506F46" w:rsidRDefault="00506F46" w:rsidP="00506F46">
      <w:pPr>
        <w:pStyle w:val="CodeText"/>
      </w:pPr>
    </w:p>
    <w:p w14:paraId="1525A1E5" w14:textId="3820E230" w:rsidR="00506F46" w:rsidRPr="00506F46" w:rsidRDefault="00506F46" w:rsidP="00506F46">
      <w:pPr>
        <w:pStyle w:val="CodeText"/>
      </w:pPr>
      <w:r w:rsidRPr="00506F46">
        <w:t>&lt;</w:t>
      </w:r>
      <w:r w:rsidR="00D60A14">
        <w:t>xs:</w:t>
      </w:r>
      <w:r w:rsidRPr="00506F46">
        <w:t xml:space="preserve">element name="ContactTelephoneNumber" nillable="true" </w:t>
      </w:r>
      <w:r>
        <w:tab/>
      </w:r>
      <w:r w:rsidRPr="00506F46">
        <w:t>substitutionGroup="nc:ContactMeans" type="nc:TelephoneNumberType"&gt;</w:t>
      </w:r>
    </w:p>
    <w:p w14:paraId="5FC09320" w14:textId="6333D4E0" w:rsidR="00506F46" w:rsidRPr="00506F46" w:rsidRDefault="00E47A58" w:rsidP="00506F46">
      <w:pPr>
        <w:pStyle w:val="CodeText"/>
      </w:pPr>
      <w:r>
        <w:t xml:space="preserve">  </w:t>
      </w:r>
      <w:r w:rsidR="00506F46" w:rsidRPr="00506F46">
        <w:t>&lt;</w:t>
      </w:r>
      <w:r w:rsidR="00D60A14">
        <w:t>xs:</w:t>
      </w:r>
      <w:r w:rsidR="00506F46" w:rsidRPr="00506F46">
        <w:t>annotation&gt;</w:t>
      </w:r>
    </w:p>
    <w:p w14:paraId="5BF3BD05" w14:textId="6B9E2702" w:rsidR="00506F46" w:rsidRPr="00506F46" w:rsidRDefault="00506F46" w:rsidP="00506F46">
      <w:pPr>
        <w:pStyle w:val="CodeText"/>
      </w:pPr>
      <w:r w:rsidRPr="00506F46">
        <w:t xml:space="preserve">      &lt;</w:t>
      </w:r>
      <w:r w:rsidR="00D60A14">
        <w:t>xs:</w:t>
      </w:r>
      <w:r w:rsidRPr="00506F46">
        <w:t>documentation&gt;</w:t>
      </w:r>
      <w:r w:rsidR="00E47A58" w:rsidRPr="00E47A58">
        <w:t>A telephone number for a telecommunication device by which a person or organization may be contacted.</w:t>
      </w:r>
      <w:r w:rsidRPr="00506F46">
        <w:t>&lt;/</w:t>
      </w:r>
      <w:r w:rsidR="00D60A14">
        <w:t>xs:</w:t>
      </w:r>
      <w:r w:rsidRPr="00506F46">
        <w:t>documentation&gt;</w:t>
      </w:r>
    </w:p>
    <w:p w14:paraId="30A74D72" w14:textId="424202D9" w:rsidR="00506F46" w:rsidRPr="00506F46" w:rsidRDefault="00E47A58" w:rsidP="00506F46">
      <w:pPr>
        <w:pStyle w:val="CodeText"/>
      </w:pPr>
      <w:r>
        <w:t xml:space="preserve">  </w:t>
      </w:r>
      <w:r w:rsidR="00506F46" w:rsidRPr="00506F46">
        <w:t>&lt;/</w:t>
      </w:r>
      <w:r w:rsidR="00D60A14">
        <w:t>xs:</w:t>
      </w:r>
      <w:r w:rsidR="00506F46" w:rsidRPr="00506F46">
        <w:t>annotation&gt;</w:t>
      </w:r>
    </w:p>
    <w:p w14:paraId="1D52E615" w14:textId="74F4BAE3" w:rsidR="00506F46" w:rsidRPr="00506F46" w:rsidRDefault="00506F46" w:rsidP="00506F46">
      <w:pPr>
        <w:pStyle w:val="CodeText"/>
      </w:pPr>
      <w:r w:rsidRPr="00506F46">
        <w:t>&lt;/</w:t>
      </w:r>
      <w:r w:rsidR="00D60A14">
        <w:t>xs:</w:t>
      </w:r>
      <w:r w:rsidRPr="00506F46">
        <w:t>element&gt;</w:t>
      </w:r>
    </w:p>
    <w:p w14:paraId="10517B0A" w14:textId="77777777" w:rsidR="00506F46" w:rsidRPr="00506F46" w:rsidRDefault="00506F46" w:rsidP="00506F46">
      <w:pPr>
        <w:pStyle w:val="CodeText"/>
      </w:pPr>
    </w:p>
    <w:p w14:paraId="20E9E615" w14:textId="794B04F7" w:rsidR="00506F46" w:rsidRPr="00506F46" w:rsidRDefault="00506F46" w:rsidP="00506F46">
      <w:pPr>
        <w:pStyle w:val="CodeText"/>
      </w:pPr>
      <w:r w:rsidRPr="00506F46">
        <w:t>&lt;</w:t>
      </w:r>
      <w:r w:rsidR="00D60A14">
        <w:t>xs:</w:t>
      </w:r>
      <w:r w:rsidRPr="00506F46">
        <w:t xml:space="preserve">element name="ContactEmailID" nillable="true" </w:t>
      </w:r>
      <w:r>
        <w:tab/>
      </w:r>
      <w:r w:rsidRPr="00506F46">
        <w:t>substitutionGroup="nc:ContactMeans" type="niem-</w:t>
      </w:r>
      <w:r w:rsidR="00D60A14">
        <w:t>xs:</w:t>
      </w:r>
      <w:r w:rsidRPr="00506F46">
        <w:t>string"&gt;</w:t>
      </w:r>
    </w:p>
    <w:p w14:paraId="482C76FD" w14:textId="0251A174" w:rsidR="00506F46" w:rsidRPr="00506F46" w:rsidRDefault="00E47A58" w:rsidP="00506F46">
      <w:pPr>
        <w:pStyle w:val="CodeText"/>
      </w:pPr>
      <w:r>
        <w:t xml:space="preserve">  </w:t>
      </w:r>
      <w:r w:rsidR="00506F46" w:rsidRPr="00506F46">
        <w:t>&lt;</w:t>
      </w:r>
      <w:r w:rsidR="00D60A14">
        <w:t>xs:</w:t>
      </w:r>
      <w:r w:rsidR="00506F46" w:rsidRPr="00506F46">
        <w:t>annotation&gt;</w:t>
      </w:r>
    </w:p>
    <w:p w14:paraId="602592D6" w14:textId="0EA9F9BE" w:rsidR="00506F46" w:rsidRPr="00506F46" w:rsidRDefault="00506F46" w:rsidP="00506F46">
      <w:pPr>
        <w:pStyle w:val="CodeText"/>
      </w:pPr>
      <w:r w:rsidRPr="00506F46">
        <w:t xml:space="preserve">      &lt;</w:t>
      </w:r>
      <w:r w:rsidR="00D60A14">
        <w:t>xs:</w:t>
      </w:r>
      <w:r w:rsidRPr="00506F46">
        <w:t>documentation&gt;A</w:t>
      </w:r>
      <w:r w:rsidR="00E47A58" w:rsidRPr="00E47A58">
        <w:t>n electronic mailing address by which a person or organization may be contacted.</w:t>
      </w:r>
      <w:r w:rsidRPr="00506F46">
        <w:t>&lt;/</w:t>
      </w:r>
      <w:r w:rsidR="00D60A14">
        <w:t>xs:</w:t>
      </w:r>
      <w:r w:rsidRPr="00506F46">
        <w:t>documentation&gt;</w:t>
      </w:r>
    </w:p>
    <w:p w14:paraId="1C7F0F0F" w14:textId="5E116FB8" w:rsidR="00506F46" w:rsidRPr="00506F46" w:rsidRDefault="00E47A58" w:rsidP="00506F46">
      <w:pPr>
        <w:pStyle w:val="CodeText"/>
      </w:pPr>
      <w:r>
        <w:t xml:space="preserve">  </w:t>
      </w:r>
      <w:r w:rsidR="00506F46" w:rsidRPr="00506F46">
        <w:t>&lt;/</w:t>
      </w:r>
      <w:r w:rsidR="00D60A14">
        <w:t>xs:</w:t>
      </w:r>
      <w:r w:rsidR="00506F46" w:rsidRPr="00506F46">
        <w:t>annotation&gt;</w:t>
      </w:r>
    </w:p>
    <w:p w14:paraId="51717AD4" w14:textId="0932F831" w:rsidR="00506F46" w:rsidRPr="00506F46" w:rsidRDefault="00506F46" w:rsidP="00506F46">
      <w:pPr>
        <w:pStyle w:val="CodeText"/>
      </w:pPr>
      <w:r w:rsidRPr="00506F46">
        <w:t>&lt;/</w:t>
      </w:r>
      <w:r w:rsidR="00D60A14">
        <w:t>xs:</w:t>
      </w:r>
      <w:r w:rsidRPr="00506F46">
        <w:t>element&gt;</w:t>
      </w:r>
    </w:p>
    <w:p w14:paraId="3B87C9CD" w14:textId="77777777" w:rsidR="00506F46" w:rsidRPr="00506F46" w:rsidRDefault="00506F46" w:rsidP="00506F46">
      <w:pPr>
        <w:pStyle w:val="CodeText"/>
      </w:pPr>
      <w:bookmarkStart w:id="379" w:name="_17_0_3_24a0131_1320667228023_594539_396"/>
      <w:bookmarkEnd w:id="379"/>
    </w:p>
    <w:p w14:paraId="63559822" w14:textId="4D9CA6C6" w:rsidR="00506F46" w:rsidRPr="00506F46" w:rsidRDefault="00506F46" w:rsidP="00506F46">
      <w:pPr>
        <w:pStyle w:val="CodeText"/>
      </w:pPr>
      <w:r w:rsidRPr="00506F46">
        <w:t>&lt;</w:t>
      </w:r>
      <w:r w:rsidR="00D60A14">
        <w:t>xs:</w:t>
      </w:r>
      <w:r w:rsidRPr="00506F46">
        <w:t>complexType name="ContactInformationType"&gt;</w:t>
      </w:r>
    </w:p>
    <w:p w14:paraId="65BA484F" w14:textId="3B682CE9" w:rsidR="00506F46" w:rsidRPr="00506F46" w:rsidRDefault="00E47A58" w:rsidP="00506F46">
      <w:pPr>
        <w:pStyle w:val="CodeText"/>
      </w:pPr>
      <w:r>
        <w:t xml:space="preserve">  </w:t>
      </w:r>
      <w:r w:rsidR="00506F46" w:rsidRPr="00506F46">
        <w:t>&lt;</w:t>
      </w:r>
      <w:r w:rsidR="00D60A14">
        <w:t>xs:</w:t>
      </w:r>
      <w:r w:rsidR="00506F46" w:rsidRPr="00506F46">
        <w:t>annotation&gt;</w:t>
      </w:r>
    </w:p>
    <w:p w14:paraId="737CAA09" w14:textId="2D8FB3EC" w:rsidR="00506F46" w:rsidRPr="00506F46" w:rsidRDefault="00506F46" w:rsidP="00506F46">
      <w:pPr>
        <w:pStyle w:val="CodeText"/>
      </w:pPr>
      <w:r w:rsidRPr="00506F46">
        <w:t xml:space="preserve">      &lt;</w:t>
      </w:r>
      <w:r w:rsidR="00D60A14">
        <w:t>xs:</w:t>
      </w:r>
      <w:r w:rsidRPr="00506F46">
        <w:t>documentation&gt;</w:t>
      </w:r>
      <w:r w:rsidR="00E47A58" w:rsidRPr="00E47A58">
        <w:t>A data type for how to contact a person or an organization.</w:t>
      </w:r>
      <w:r w:rsidRPr="00506F46">
        <w:t>&lt;/</w:t>
      </w:r>
      <w:r w:rsidR="00D60A14">
        <w:t>xs:</w:t>
      </w:r>
      <w:r w:rsidRPr="00506F46">
        <w:t>documentation&gt;</w:t>
      </w:r>
    </w:p>
    <w:p w14:paraId="109410C3" w14:textId="0D444528" w:rsidR="00506F46" w:rsidRPr="00506F46" w:rsidRDefault="00E47A58" w:rsidP="00506F46">
      <w:pPr>
        <w:pStyle w:val="CodeText"/>
      </w:pPr>
      <w:r>
        <w:t xml:space="preserve">  </w:t>
      </w:r>
      <w:r w:rsidR="00506F46" w:rsidRPr="00506F46">
        <w:t>&lt;/</w:t>
      </w:r>
      <w:r w:rsidR="00D60A14">
        <w:t>xs:</w:t>
      </w:r>
      <w:r w:rsidR="00506F46" w:rsidRPr="00506F46">
        <w:t>annotation&gt;</w:t>
      </w:r>
    </w:p>
    <w:p w14:paraId="1B53B520" w14:textId="040872D1" w:rsidR="00506F46" w:rsidRPr="00506F46" w:rsidRDefault="00E47A58" w:rsidP="00506F46">
      <w:pPr>
        <w:pStyle w:val="CodeText"/>
      </w:pPr>
      <w:r>
        <w:t xml:space="preserve">  </w:t>
      </w:r>
      <w:r w:rsidR="00506F46" w:rsidRPr="00506F46">
        <w:t>&lt;</w:t>
      </w:r>
      <w:r w:rsidR="00D60A14">
        <w:t>xs:</w:t>
      </w:r>
      <w:r w:rsidR="00506F46" w:rsidRPr="00506F46">
        <w:t>complexContent&gt;</w:t>
      </w:r>
    </w:p>
    <w:p w14:paraId="75584D83" w14:textId="76B7DEB1" w:rsidR="00506F46" w:rsidRPr="00506F46" w:rsidRDefault="00E47A58" w:rsidP="00506F46">
      <w:pPr>
        <w:pStyle w:val="CodeText"/>
      </w:pPr>
      <w:r>
        <w:t xml:space="preserve">    </w:t>
      </w:r>
      <w:r w:rsidR="00506F46" w:rsidRPr="00506F46">
        <w:t>&lt;</w:t>
      </w:r>
      <w:r w:rsidR="00D60A14">
        <w:t>xs:</w:t>
      </w:r>
      <w:r w:rsidR="00506F46" w:rsidRPr="00506F46">
        <w:t>extension base="</w:t>
      </w:r>
      <w:r w:rsidR="0085359D">
        <w:t>structures:</w:t>
      </w:r>
      <w:r w:rsidR="00506F46" w:rsidRPr="00506F46">
        <w:t>ComplexObjectType"&gt;</w:t>
      </w:r>
    </w:p>
    <w:p w14:paraId="57A27FF7" w14:textId="6C78300F" w:rsidR="00506F46" w:rsidRPr="00506F46" w:rsidRDefault="00E47A58" w:rsidP="00506F46">
      <w:pPr>
        <w:pStyle w:val="CodeText"/>
      </w:pPr>
      <w:r>
        <w:t xml:space="preserve">      </w:t>
      </w:r>
      <w:r w:rsidR="00506F46" w:rsidRPr="00506F46">
        <w:t>&lt;</w:t>
      </w:r>
      <w:r w:rsidR="00D60A14">
        <w:t>xs:</w:t>
      </w:r>
      <w:r w:rsidR="00506F46" w:rsidRPr="00506F46">
        <w:t>sequence&gt;</w:t>
      </w:r>
    </w:p>
    <w:p w14:paraId="10141DCB" w14:textId="650EB712" w:rsidR="00506F46" w:rsidRPr="00506F46" w:rsidRDefault="00E47A58" w:rsidP="00506F46">
      <w:pPr>
        <w:pStyle w:val="CodeText"/>
      </w:pPr>
      <w:r>
        <w:t xml:space="preserve">        </w:t>
      </w:r>
      <w:r w:rsidR="00506F46" w:rsidRPr="00506F46">
        <w:t>&lt;</w:t>
      </w:r>
      <w:r w:rsidR="00D60A14">
        <w:t>xs:</w:t>
      </w:r>
      <w:r w:rsidR="00506F46" w:rsidRPr="00506F46">
        <w:t>element maxOccurs="unbounded" minOccurs="0" ref="nc:ContactMeans"/&gt;</w:t>
      </w:r>
    </w:p>
    <w:p w14:paraId="6EC7C045" w14:textId="005F6151" w:rsidR="00506F46" w:rsidRPr="00506F46" w:rsidRDefault="00E47A58" w:rsidP="00506F46">
      <w:pPr>
        <w:pStyle w:val="CodeText"/>
      </w:pPr>
      <w:r>
        <w:t xml:space="preserve">        </w:t>
      </w:r>
      <w:r w:rsidR="00506F46" w:rsidRPr="00506F46">
        <w:t>&lt;</w:t>
      </w:r>
      <w:r w:rsidR="00D60A14">
        <w:t>xs:</w:t>
      </w:r>
      <w:r w:rsidR="00506F46" w:rsidRPr="00506F46">
        <w:t>element maxOccurs="unbounded" minOccurs="0" ref="nc:ContactEntity"/&gt;</w:t>
      </w:r>
    </w:p>
    <w:p w14:paraId="00281ADF" w14:textId="351ADD61" w:rsidR="00506F46" w:rsidRPr="00506F46" w:rsidRDefault="00E47A58" w:rsidP="00506F46">
      <w:pPr>
        <w:pStyle w:val="CodeText"/>
      </w:pPr>
      <w:r>
        <w:t xml:space="preserve">      </w:t>
      </w:r>
      <w:r w:rsidR="00506F46" w:rsidRPr="00506F46">
        <w:t>&lt;/</w:t>
      </w:r>
      <w:r w:rsidR="00D60A14">
        <w:t>xs:</w:t>
      </w:r>
      <w:r w:rsidR="00506F46" w:rsidRPr="00506F46">
        <w:t>sequence&gt;</w:t>
      </w:r>
    </w:p>
    <w:p w14:paraId="1D9B7D9C" w14:textId="6C26AD44" w:rsidR="00506F46" w:rsidRPr="00506F46" w:rsidRDefault="00E47A58" w:rsidP="00506F46">
      <w:pPr>
        <w:pStyle w:val="CodeText"/>
      </w:pPr>
      <w:r>
        <w:t xml:space="preserve">    </w:t>
      </w:r>
      <w:r w:rsidR="00506F46" w:rsidRPr="00506F46">
        <w:t>&lt;/</w:t>
      </w:r>
      <w:r w:rsidR="00D60A14">
        <w:t>xs:</w:t>
      </w:r>
      <w:r w:rsidR="00506F46" w:rsidRPr="00506F46">
        <w:t>extension&gt;</w:t>
      </w:r>
    </w:p>
    <w:p w14:paraId="712E7DAC" w14:textId="6DECE55F" w:rsidR="00506F46" w:rsidRPr="00506F46" w:rsidRDefault="00E47A58" w:rsidP="00506F46">
      <w:pPr>
        <w:pStyle w:val="CodeText"/>
      </w:pPr>
      <w:r>
        <w:t xml:space="preserve">  </w:t>
      </w:r>
      <w:r w:rsidR="00506F46" w:rsidRPr="00506F46">
        <w:t>&lt;/</w:t>
      </w:r>
      <w:r w:rsidR="00D60A14">
        <w:t>xs:</w:t>
      </w:r>
      <w:r w:rsidR="00506F46" w:rsidRPr="00506F46">
        <w:t>complexContent&gt;</w:t>
      </w:r>
    </w:p>
    <w:p w14:paraId="2928AA31" w14:textId="0CAA06F4" w:rsidR="00506F46" w:rsidRPr="00506F46" w:rsidRDefault="00506F46" w:rsidP="00506F46">
      <w:pPr>
        <w:pStyle w:val="CodeText"/>
      </w:pPr>
      <w:r w:rsidRPr="00506F46">
        <w:t>&lt;/</w:t>
      </w:r>
      <w:r w:rsidR="00D60A14">
        <w:t>xs:</w:t>
      </w:r>
      <w:r w:rsidRPr="00506F46">
        <w:t>complexType&gt;</w:t>
      </w:r>
    </w:p>
    <w:p w14:paraId="138C43D9" w14:textId="474850C5" w:rsidR="00011036" w:rsidRDefault="00011036" w:rsidP="007B4D6D">
      <w:pPr>
        <w:pStyle w:val="Heading3"/>
      </w:pPr>
      <w:bookmarkStart w:id="380" w:name="_Ref409443164"/>
      <w:bookmarkStart w:id="381" w:name="_Ref409443165"/>
      <w:bookmarkStart w:id="382" w:name="_Toc426452234"/>
      <w:bookmarkStart w:id="383" w:name="_Ref317248894"/>
      <w:bookmarkStart w:id="384" w:name="_Toc364003725"/>
      <w:r>
        <w:t>Representations</w:t>
      </w:r>
      <w:bookmarkEnd w:id="380"/>
      <w:bookmarkEnd w:id="381"/>
      <w:bookmarkEnd w:id="382"/>
    </w:p>
    <w:p w14:paraId="54CC93A0" w14:textId="479A41ED" w:rsidR="00011036" w:rsidRDefault="00011036" w:rsidP="00011036">
      <w:pPr>
        <w:pStyle w:val="Heading4"/>
      </w:pPr>
      <w:r>
        <w:t>Background</w:t>
      </w:r>
    </w:p>
    <w:p w14:paraId="4499049E" w14:textId="225464D5" w:rsidR="00011036" w:rsidRPr="00011036" w:rsidRDefault="00011036" w:rsidP="00011036">
      <w:pPr>
        <w:pStyle w:val="BodyText"/>
      </w:pPr>
      <w:r>
        <w:t>NIEM 3 introduces the “Representation” pattern, which is a way to provide multiple representations for a single concept.</w:t>
      </w:r>
      <w:r w:rsidR="0062706F">
        <w:t xml:space="preserve">  A NIEM type may contain a representation element, whose name e</w:t>
      </w:r>
      <w:r w:rsidR="00AD0C1E">
        <w:t>n</w:t>
      </w:r>
      <w:r w:rsidR="0062706F">
        <w:t xml:space="preserve">ds with “Representation”; </w:t>
      </w:r>
      <w:r w:rsidR="00AD0C1E">
        <w:t>its</w:t>
      </w:r>
      <w:r w:rsidR="0062706F">
        <w:t xml:space="preserve"> various representations are in </w:t>
      </w:r>
      <w:r w:rsidR="00AD0C1E">
        <w:t>its</w:t>
      </w:r>
      <w:r w:rsidR="0062706F">
        <w:t xml:space="preserve"> substitution group.  See [NIEM-NDR] </w:t>
      </w:r>
      <w:hyperlink r:id="rId152" w:anchor="section_10.7" w:history="1">
        <w:r w:rsidR="0062706F" w:rsidRPr="0062706F">
          <w:rPr>
            <w:rStyle w:val="Hyperlink"/>
          </w:rPr>
          <w:t>Section 10.7</w:t>
        </w:r>
      </w:hyperlink>
      <w:r w:rsidR="0062706F">
        <w:t>.</w:t>
      </w:r>
    </w:p>
    <w:p w14:paraId="6C8F115E" w14:textId="03E007D4" w:rsidR="00011036" w:rsidRDefault="00011036" w:rsidP="00011036">
      <w:pPr>
        <w:pStyle w:val="Heading4"/>
      </w:pPr>
      <w:r>
        <w:t>Representation</w:t>
      </w:r>
    </w:p>
    <w:p w14:paraId="701007CA" w14:textId="78835CDB" w:rsidR="0062706F" w:rsidRDefault="0062706F" w:rsidP="0062706F">
      <w:pPr>
        <w:pStyle w:val="BodyText"/>
      </w:pPr>
      <w:r>
        <w:t xml:space="preserve">A representation element is represented as a UML derived union property stereotyped as «Representation».  This is a special case of the substitution group concept described in subclause </w:t>
      </w:r>
      <w:r>
        <w:fldChar w:fldCharType="begin"/>
      </w:r>
      <w:r>
        <w:instrText xml:space="preserve"> REF _Ref317460355 \r \h </w:instrText>
      </w:r>
      <w:r>
        <w:fldChar w:fldCharType="separate"/>
      </w:r>
      <w:r w:rsidR="00B81ED7">
        <w:t>7.5.3</w:t>
      </w:r>
      <w:r>
        <w:fldChar w:fldCharType="end"/>
      </w:r>
      <w:r>
        <w:t xml:space="preserve">. All of the constraints and mappings in subclause </w:t>
      </w:r>
      <w:r>
        <w:fldChar w:fldCharType="begin"/>
      </w:r>
      <w:r>
        <w:instrText xml:space="preserve"> REF _Ref317460355 \r \h </w:instrText>
      </w:r>
      <w:r>
        <w:fldChar w:fldCharType="separate"/>
      </w:r>
      <w:r w:rsidR="00B81ED7">
        <w:t>7.5.3</w:t>
      </w:r>
      <w:r>
        <w:fldChar w:fldCharType="end"/>
      </w:r>
      <w:r>
        <w:t xml:space="preserve"> apply to Representation properties.</w:t>
      </w:r>
    </w:p>
    <w:p w14:paraId="798E6A99" w14:textId="669034CF" w:rsidR="0062706F" w:rsidRDefault="0062706F" w:rsidP="0062706F">
      <w:pPr>
        <w:pStyle w:val="Heading4"/>
      </w:pPr>
      <w:r>
        <w:t>Example</w:t>
      </w:r>
    </w:p>
    <w:p w14:paraId="18C3430F" w14:textId="71DDE9C0" w:rsidR="00AD0C1E" w:rsidRDefault="00AD0C1E" w:rsidP="00AD0C1E">
      <w:pPr>
        <w:pStyle w:val="Heading5"/>
      </w:pPr>
      <w:r w:rsidRPr="00720DB0">
        <w:t>PIM Representation</w:t>
      </w:r>
    </w:p>
    <w:p w14:paraId="1327D208" w14:textId="50572765" w:rsidR="00AD0C1E" w:rsidRPr="00AD0C1E" w:rsidRDefault="00AD0C1E" w:rsidP="00AD0C1E">
      <w:pPr>
        <w:pStyle w:val="BodyText"/>
      </w:pPr>
      <w:r>
        <w:fldChar w:fldCharType="begin"/>
      </w:r>
      <w:r>
        <w:instrText xml:space="preserve"> REF _Ref409442418 \h </w:instrText>
      </w:r>
      <w:r>
        <w:fldChar w:fldCharType="separate"/>
      </w:r>
      <w:r w:rsidR="00B81ED7">
        <w:t xml:space="preserve">Figure </w:t>
      </w:r>
      <w:r w:rsidR="00B81ED7">
        <w:rPr>
          <w:noProof/>
        </w:rPr>
        <w:t>7</w:t>
      </w:r>
      <w:r w:rsidR="00B81ED7">
        <w:noBreakHyphen/>
      </w:r>
      <w:r w:rsidR="00B81ED7">
        <w:rPr>
          <w:noProof/>
        </w:rPr>
        <w:t>35</w:t>
      </w:r>
      <w:r>
        <w:fldChar w:fldCharType="end"/>
      </w:r>
      <w:r>
        <w:t xml:space="preserve"> shows a representation property in the type DateType, together with its substitution group defined in a property holder.  </w:t>
      </w:r>
    </w:p>
    <w:p w14:paraId="4BBB5ABD" w14:textId="705E3303" w:rsidR="00AD0C1E" w:rsidRDefault="00D271B5" w:rsidP="00AD0C1E">
      <w:pPr>
        <w:pStyle w:val="Caption"/>
      </w:pPr>
      <w:bookmarkStart w:id="385" w:name="_Ref409442102"/>
      <w:r>
        <w:rPr>
          <w:noProof/>
          <w:lang w:val="en-GB" w:eastAsia="en-GB"/>
        </w:rPr>
        <w:lastRenderedPageBreak/>
        <w:drawing>
          <wp:inline distT="0" distB="0" distL="0" distR="0" wp14:anchorId="68D7E3A9" wp14:editId="46CA11B2">
            <wp:extent cx="5943600" cy="10674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067435"/>
                    </a:xfrm>
                    <a:prstGeom prst="rect">
                      <a:avLst/>
                    </a:prstGeom>
                  </pic:spPr>
                </pic:pic>
              </a:graphicData>
            </a:graphic>
          </wp:inline>
        </w:drawing>
      </w:r>
    </w:p>
    <w:p w14:paraId="01D29591" w14:textId="77777777" w:rsidR="00AD0C1E" w:rsidRDefault="00AD0C1E" w:rsidP="00AD0C1E">
      <w:pPr>
        <w:pStyle w:val="Caption"/>
      </w:pPr>
    </w:p>
    <w:p w14:paraId="6BD5864F" w14:textId="4ADB76DC" w:rsidR="0062706F" w:rsidRDefault="00AD0C1E" w:rsidP="00AD0C1E">
      <w:pPr>
        <w:pStyle w:val="Caption"/>
      </w:pPr>
      <w:bookmarkStart w:id="386" w:name="_Ref409442418"/>
      <w:r>
        <w:t xml:space="preserve">Figure </w:t>
      </w:r>
      <w:r w:rsidR="00333F36">
        <w:fldChar w:fldCharType="begin"/>
      </w:r>
      <w:r w:rsidR="00333F36">
        <w:instrText xml:space="preserve"> STYLEREF 1 \s </w:instrText>
      </w:r>
      <w:r w:rsidR="00333F36">
        <w:fldChar w:fldCharType="separate"/>
      </w:r>
      <w:r w:rsidR="00B81ED7">
        <w:rPr>
          <w:noProof/>
        </w:rPr>
        <w:t>7</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35</w:t>
      </w:r>
      <w:r w:rsidR="00333F36">
        <w:rPr>
          <w:noProof/>
        </w:rPr>
        <w:fldChar w:fldCharType="end"/>
      </w:r>
      <w:bookmarkEnd w:id="385"/>
      <w:bookmarkEnd w:id="386"/>
      <w:r>
        <w:t xml:space="preserve"> «Representation» property</w:t>
      </w:r>
    </w:p>
    <w:p w14:paraId="277B1C41" w14:textId="77777777" w:rsidR="00AD0C1E" w:rsidRPr="00720DB0" w:rsidRDefault="00AD0C1E" w:rsidP="00AD0C1E">
      <w:pPr>
        <w:pStyle w:val="Heading5"/>
      </w:pPr>
      <w:r w:rsidRPr="00720DB0">
        <w:t>XML Schema Representation</w:t>
      </w:r>
    </w:p>
    <w:p w14:paraId="38F7BAFC" w14:textId="21737801" w:rsidR="00AD0C1E" w:rsidRDefault="00AD0C1E" w:rsidP="00AD0C1E">
      <w:pPr>
        <w:pStyle w:val="BodyText"/>
      </w:pPr>
      <w:r>
        <w:t xml:space="preserve">The example modeled in </w:t>
      </w:r>
      <w:r>
        <w:fldChar w:fldCharType="begin"/>
      </w:r>
      <w:r>
        <w:instrText xml:space="preserve"> REF _Ref409442418 \h </w:instrText>
      </w:r>
      <w:r>
        <w:fldChar w:fldCharType="separate"/>
      </w:r>
      <w:r w:rsidR="00B81ED7">
        <w:t xml:space="preserve">Figure </w:t>
      </w:r>
      <w:r w:rsidR="00B81ED7">
        <w:rPr>
          <w:noProof/>
        </w:rPr>
        <w:t>7</w:t>
      </w:r>
      <w:r w:rsidR="00B81ED7">
        <w:noBreakHyphen/>
      </w:r>
      <w:r w:rsidR="00B81ED7">
        <w:rPr>
          <w:noProof/>
        </w:rPr>
        <w:t>35</w:t>
      </w:r>
      <w:r>
        <w:fldChar w:fldCharType="end"/>
      </w:r>
      <w:r>
        <w:t xml:space="preserve"> is represented in XML schema as follows:</w:t>
      </w:r>
    </w:p>
    <w:p w14:paraId="3331246C" w14:textId="77777777" w:rsidR="00AD0C1E" w:rsidRPr="00AD0C1E" w:rsidRDefault="00AD0C1E" w:rsidP="007575CE">
      <w:pPr>
        <w:pStyle w:val="CodeText"/>
        <w:rPr>
          <w:szCs w:val="18"/>
          <w:highlight w:val="white"/>
          <w:lang w:val="en-GB"/>
        </w:rPr>
      </w:pPr>
      <w:r w:rsidRPr="00AD0C1E">
        <w:rPr>
          <w:szCs w:val="18"/>
          <w:highlight w:val="white"/>
          <w:lang w:val="en-GB"/>
        </w:rPr>
        <w:t>&lt;xs:</w:t>
      </w:r>
      <w:r w:rsidRPr="007575CE">
        <w:t>complexType</w:t>
      </w:r>
      <w:r w:rsidRPr="00AD0C1E">
        <w:rPr>
          <w:szCs w:val="18"/>
          <w:highlight w:val="white"/>
          <w:lang w:val="en-GB"/>
        </w:rPr>
        <w:t xml:space="preserve"> name="DateType"&gt;</w:t>
      </w:r>
    </w:p>
    <w:p w14:paraId="7F4F093E" w14:textId="1CD2C015" w:rsidR="00AD0C1E" w:rsidRPr="00AD0C1E" w:rsidRDefault="007575CE" w:rsidP="007575CE">
      <w:pPr>
        <w:pStyle w:val="CodeText"/>
        <w:rPr>
          <w:szCs w:val="18"/>
          <w:highlight w:val="white"/>
          <w:lang w:val="en-GB"/>
        </w:rPr>
      </w:pPr>
      <w:r>
        <w:rPr>
          <w:szCs w:val="18"/>
          <w:highlight w:val="white"/>
          <w:lang w:val="en-GB"/>
        </w:rPr>
        <w:t xml:space="preserve">  </w:t>
      </w:r>
      <w:r w:rsidR="00AD0C1E" w:rsidRPr="00AD0C1E">
        <w:rPr>
          <w:szCs w:val="18"/>
          <w:highlight w:val="white"/>
          <w:lang w:val="en-GB"/>
        </w:rPr>
        <w:t>&lt;xs:</w:t>
      </w:r>
      <w:r w:rsidR="00AD0C1E" w:rsidRPr="007575CE">
        <w:t>annotation</w:t>
      </w:r>
      <w:r w:rsidR="00AD0C1E" w:rsidRPr="00AD0C1E">
        <w:rPr>
          <w:szCs w:val="18"/>
          <w:highlight w:val="white"/>
          <w:lang w:val="en-GB"/>
        </w:rPr>
        <w:t>&gt;</w:t>
      </w:r>
    </w:p>
    <w:p w14:paraId="162289CF" w14:textId="77777777" w:rsidR="00AD0C1E" w:rsidRPr="00AD0C1E" w:rsidRDefault="00AD0C1E" w:rsidP="007575CE">
      <w:pPr>
        <w:pStyle w:val="CodeText"/>
        <w:rPr>
          <w:szCs w:val="18"/>
          <w:highlight w:val="white"/>
          <w:lang w:val="en-GB"/>
        </w:rPr>
      </w:pPr>
      <w:r w:rsidRPr="00AD0C1E">
        <w:rPr>
          <w:szCs w:val="18"/>
          <w:highlight w:val="white"/>
          <w:lang w:val="en-GB"/>
        </w:rPr>
        <w:t xml:space="preserve">      &lt;</w:t>
      </w:r>
      <w:r w:rsidRPr="007575CE">
        <w:t>xs</w:t>
      </w:r>
      <w:r w:rsidRPr="00AD0C1E">
        <w:rPr>
          <w:szCs w:val="18"/>
          <w:highlight w:val="white"/>
          <w:lang w:val="en-GB"/>
        </w:rPr>
        <w:t>:documentation&gt;A data type for a calendar date.&lt;/xs:documentation&gt;</w:t>
      </w:r>
    </w:p>
    <w:p w14:paraId="460D8E75" w14:textId="44A022B4" w:rsidR="00AD0C1E" w:rsidRPr="00AD0C1E" w:rsidRDefault="007575CE" w:rsidP="007575CE">
      <w:pPr>
        <w:pStyle w:val="CodeText"/>
        <w:rPr>
          <w:szCs w:val="18"/>
          <w:highlight w:val="white"/>
          <w:lang w:val="en-GB"/>
        </w:rPr>
      </w:pPr>
      <w:r>
        <w:rPr>
          <w:szCs w:val="18"/>
          <w:highlight w:val="white"/>
          <w:lang w:val="en-GB"/>
        </w:rPr>
        <w:t xml:space="preserve">  </w:t>
      </w:r>
      <w:r w:rsidR="00AD0C1E" w:rsidRPr="00AD0C1E">
        <w:rPr>
          <w:szCs w:val="18"/>
          <w:highlight w:val="white"/>
          <w:lang w:val="en-GB"/>
        </w:rPr>
        <w:t>&lt;/xs:annotation&gt;</w:t>
      </w:r>
    </w:p>
    <w:p w14:paraId="111F0A8E" w14:textId="5A0789DD" w:rsidR="00AD0C1E" w:rsidRPr="007575CE" w:rsidRDefault="007575CE" w:rsidP="007575CE">
      <w:pPr>
        <w:pStyle w:val="CodeText"/>
      </w:pPr>
      <w:r w:rsidRPr="007575CE">
        <w:t xml:space="preserve">  </w:t>
      </w:r>
      <w:r w:rsidR="00AD0C1E" w:rsidRPr="007575CE">
        <w:t>&lt;xs:complexContent&gt;</w:t>
      </w:r>
    </w:p>
    <w:p w14:paraId="6EE49A36" w14:textId="22C159BE" w:rsidR="00AD0C1E" w:rsidRPr="007575CE" w:rsidRDefault="007575CE" w:rsidP="007575CE">
      <w:pPr>
        <w:pStyle w:val="CodeText"/>
      </w:pPr>
      <w:r w:rsidRPr="007575CE">
        <w:t xml:space="preserve">    </w:t>
      </w:r>
      <w:r w:rsidR="00AD0C1E" w:rsidRPr="007575CE">
        <w:t>&lt;xs:extension base="structures:ObjectType"&gt;</w:t>
      </w:r>
    </w:p>
    <w:p w14:paraId="52FD0566" w14:textId="2506DC8A" w:rsidR="00AD0C1E" w:rsidRPr="007575CE" w:rsidRDefault="007575CE" w:rsidP="007575CE">
      <w:pPr>
        <w:pStyle w:val="CodeText"/>
      </w:pPr>
      <w:r w:rsidRPr="007575CE">
        <w:t xml:space="preserve">      </w:t>
      </w:r>
      <w:r w:rsidR="00AD0C1E" w:rsidRPr="007575CE">
        <w:t>&lt;xs:sequence&gt;</w:t>
      </w:r>
    </w:p>
    <w:p w14:paraId="5234E535" w14:textId="6CDFCE51" w:rsidR="00AD0C1E" w:rsidRPr="007575CE" w:rsidRDefault="007575CE" w:rsidP="007575CE">
      <w:pPr>
        <w:pStyle w:val="CodeText"/>
      </w:pPr>
      <w:r w:rsidRPr="007575CE">
        <w:t xml:space="preserve">        </w:t>
      </w:r>
      <w:r w:rsidR="00AD0C1E" w:rsidRPr="007575CE">
        <w:t>&lt;xs:element ref="nc:DateRepresentation" minOccurs="0" maxOccurs="unbounded"/&gt;</w:t>
      </w:r>
    </w:p>
    <w:p w14:paraId="524A00BD" w14:textId="5CB1090C" w:rsidR="00AD0C1E" w:rsidRPr="007575CE" w:rsidRDefault="007575CE" w:rsidP="007575CE">
      <w:pPr>
        <w:pStyle w:val="CodeText"/>
      </w:pPr>
      <w:r w:rsidRPr="007575CE">
        <w:t xml:space="preserve">        </w:t>
      </w:r>
      <w:r w:rsidR="00AD0C1E" w:rsidRPr="007575CE">
        <w:t>&lt;xs:element ref="nc:DateMarginOfErrorDuration" minOccurs="0" maxOccurs="1"/&gt;</w:t>
      </w:r>
    </w:p>
    <w:p w14:paraId="7C0B2E5E" w14:textId="50000832" w:rsidR="00AD0C1E" w:rsidRPr="007575CE" w:rsidRDefault="007575CE" w:rsidP="007575CE">
      <w:pPr>
        <w:pStyle w:val="CodeText"/>
        <w:ind w:right="-846"/>
      </w:pPr>
      <w:r w:rsidRPr="007575CE">
        <w:t xml:space="preserve">        </w:t>
      </w:r>
      <w:r w:rsidR="00AD0C1E" w:rsidRPr="007575CE">
        <w:t>&lt;xs:element ref="nc:DateAugmentationPoint" minOccurs="0" maxOccurs="unbounded"/&gt;</w:t>
      </w:r>
    </w:p>
    <w:p w14:paraId="53FED8F0" w14:textId="43F67D78" w:rsidR="00AD0C1E" w:rsidRPr="007575CE" w:rsidRDefault="007575CE" w:rsidP="007575CE">
      <w:pPr>
        <w:pStyle w:val="CodeText"/>
      </w:pPr>
      <w:r w:rsidRPr="007575CE">
        <w:t xml:space="preserve">      </w:t>
      </w:r>
      <w:r w:rsidR="00AD0C1E" w:rsidRPr="007575CE">
        <w:t>&lt;/xs:sequence&gt;</w:t>
      </w:r>
    </w:p>
    <w:p w14:paraId="72D554B6" w14:textId="076E22AA" w:rsidR="00AD0C1E" w:rsidRPr="007575CE" w:rsidRDefault="007575CE" w:rsidP="007575CE">
      <w:pPr>
        <w:pStyle w:val="CodeText"/>
      </w:pPr>
      <w:r w:rsidRPr="007575CE">
        <w:t xml:space="preserve">    </w:t>
      </w:r>
      <w:r w:rsidR="00AD0C1E" w:rsidRPr="007575CE">
        <w:t>&lt;/xs:extension&gt;</w:t>
      </w:r>
    </w:p>
    <w:p w14:paraId="7D1FCF09" w14:textId="47226996" w:rsidR="00AD0C1E" w:rsidRPr="007575CE" w:rsidRDefault="007575CE" w:rsidP="007575CE">
      <w:pPr>
        <w:pStyle w:val="CodeText"/>
      </w:pPr>
      <w:r w:rsidRPr="007575CE">
        <w:t xml:space="preserve">  </w:t>
      </w:r>
      <w:r w:rsidR="00AD0C1E" w:rsidRPr="007575CE">
        <w:t>&lt;/xs:complexContent&gt;</w:t>
      </w:r>
    </w:p>
    <w:p w14:paraId="4C12CA4F" w14:textId="0E397EBB" w:rsidR="0062706F" w:rsidRPr="007575CE" w:rsidRDefault="00AD0C1E" w:rsidP="007575CE">
      <w:pPr>
        <w:pStyle w:val="CodeText"/>
      </w:pPr>
      <w:r w:rsidRPr="007575CE">
        <w:t>&lt;/xs:complexType&gt;</w:t>
      </w:r>
    </w:p>
    <w:p w14:paraId="3DE691DB" w14:textId="77777777" w:rsidR="007575CE" w:rsidRDefault="007575CE" w:rsidP="007575CE">
      <w:pPr>
        <w:pStyle w:val="CodeText"/>
      </w:pPr>
    </w:p>
    <w:p w14:paraId="4EF1EEBC" w14:textId="3FCBFE23" w:rsidR="00AD0C1E" w:rsidRPr="007575CE" w:rsidRDefault="00AD0C1E" w:rsidP="007575CE">
      <w:pPr>
        <w:pStyle w:val="CodeText"/>
      </w:pPr>
      <w:r w:rsidRPr="007575CE">
        <w:t xml:space="preserve">&lt;xs:element name="DateTime" type="niem-xs:dateTime" </w:t>
      </w:r>
      <w:r w:rsidR="007575CE">
        <w:br/>
        <w:t xml:space="preserve">            </w:t>
      </w:r>
      <w:r w:rsidRPr="007575CE">
        <w:t>substitutionGroup="nc:DateRepresentation" nillable="true"&gt;</w:t>
      </w:r>
    </w:p>
    <w:p w14:paraId="32606F8D" w14:textId="70C8E3FC" w:rsidR="00AD0C1E" w:rsidRPr="007575CE" w:rsidRDefault="007575CE" w:rsidP="007575CE">
      <w:pPr>
        <w:pStyle w:val="CodeText"/>
      </w:pPr>
      <w:r>
        <w:t xml:space="preserve">  </w:t>
      </w:r>
      <w:r w:rsidR="00AD0C1E" w:rsidRPr="007575CE">
        <w:t>&lt;xs:annotation&gt;</w:t>
      </w:r>
    </w:p>
    <w:p w14:paraId="38A4321D" w14:textId="408741F1" w:rsidR="00AD0C1E" w:rsidRPr="007575CE" w:rsidRDefault="007575CE" w:rsidP="007575CE">
      <w:pPr>
        <w:pStyle w:val="CodeText"/>
      </w:pPr>
      <w:r>
        <w:t xml:space="preserve">    </w:t>
      </w:r>
      <w:r w:rsidR="00AD0C1E" w:rsidRPr="007575CE">
        <w:t>&lt;xs:documentation&gt;A full date and time.&lt;/xs:documentation&gt;</w:t>
      </w:r>
    </w:p>
    <w:p w14:paraId="0E235DBA" w14:textId="44D2B118" w:rsidR="00AD0C1E" w:rsidRPr="007575CE" w:rsidRDefault="007575CE" w:rsidP="007575CE">
      <w:pPr>
        <w:pStyle w:val="CodeText"/>
      </w:pPr>
      <w:r>
        <w:t xml:space="preserve">  </w:t>
      </w:r>
      <w:r w:rsidR="00AD0C1E" w:rsidRPr="007575CE">
        <w:t>&lt;/xs:annotation&gt;</w:t>
      </w:r>
    </w:p>
    <w:p w14:paraId="5577C511" w14:textId="51765DB7" w:rsidR="007575CE" w:rsidRPr="007575CE" w:rsidRDefault="00AD0C1E" w:rsidP="007575CE">
      <w:pPr>
        <w:pStyle w:val="CodeText"/>
      </w:pPr>
      <w:r w:rsidRPr="007575CE">
        <w:t>&lt;/xs:element&gt;</w:t>
      </w:r>
    </w:p>
    <w:p w14:paraId="44F6298B" w14:textId="77777777" w:rsidR="007575CE" w:rsidRDefault="007575CE" w:rsidP="007575CE">
      <w:pPr>
        <w:pStyle w:val="CodeText"/>
      </w:pPr>
    </w:p>
    <w:p w14:paraId="2F06F60F" w14:textId="35DC5C41" w:rsidR="007575CE" w:rsidRPr="007575CE" w:rsidRDefault="007575CE" w:rsidP="007575CE">
      <w:pPr>
        <w:pStyle w:val="CodeText"/>
      </w:pPr>
      <w:r w:rsidRPr="007575CE">
        <w:t xml:space="preserve">&lt;xs:element name="YearDate" type="niem-xs:gYear" </w:t>
      </w:r>
      <w:r>
        <w:br/>
        <w:t xml:space="preserve">            </w:t>
      </w:r>
      <w:r w:rsidRPr="007575CE">
        <w:t>substitutionGroup="nc:DateRepresentation" nillable="true"&gt;</w:t>
      </w:r>
    </w:p>
    <w:p w14:paraId="391A5845" w14:textId="077D72FA" w:rsidR="007575CE" w:rsidRPr="007575CE" w:rsidRDefault="007575CE" w:rsidP="007575CE">
      <w:pPr>
        <w:pStyle w:val="CodeText"/>
      </w:pPr>
      <w:r>
        <w:t xml:space="preserve">  </w:t>
      </w:r>
      <w:r w:rsidRPr="007575CE">
        <w:t>&lt;xs:annotation&gt;</w:t>
      </w:r>
    </w:p>
    <w:p w14:paraId="42B91919" w14:textId="7B2799ED" w:rsidR="007575CE" w:rsidRPr="007575CE" w:rsidRDefault="007575CE" w:rsidP="007575CE">
      <w:pPr>
        <w:pStyle w:val="CodeText"/>
      </w:pPr>
      <w:r>
        <w:t xml:space="preserve">    </w:t>
      </w:r>
      <w:r w:rsidRPr="007575CE">
        <w:t>&lt;xs:documentation&gt;A year.&lt;/xs:documentation&gt;</w:t>
      </w:r>
    </w:p>
    <w:p w14:paraId="5204993D" w14:textId="41A4D004" w:rsidR="007575CE" w:rsidRPr="007575CE" w:rsidRDefault="007575CE" w:rsidP="007575CE">
      <w:pPr>
        <w:pStyle w:val="CodeText"/>
      </w:pPr>
      <w:r>
        <w:t xml:space="preserve">  </w:t>
      </w:r>
      <w:r w:rsidRPr="007575CE">
        <w:t>&lt;/xs:annotation&gt;</w:t>
      </w:r>
    </w:p>
    <w:p w14:paraId="1577AC1A" w14:textId="6ACD09A9" w:rsidR="007575CE" w:rsidRPr="007575CE" w:rsidRDefault="007575CE" w:rsidP="007575CE">
      <w:pPr>
        <w:pStyle w:val="CodeText"/>
      </w:pPr>
      <w:r w:rsidRPr="007575CE">
        <w:t>&lt;/xs:element&gt;</w:t>
      </w:r>
    </w:p>
    <w:p w14:paraId="56F87AED" w14:textId="77777777" w:rsidR="007575CE" w:rsidRDefault="007575CE" w:rsidP="007575CE">
      <w:pPr>
        <w:pStyle w:val="CodeText"/>
      </w:pPr>
    </w:p>
    <w:p w14:paraId="516653F2" w14:textId="50550C72" w:rsidR="007575CE" w:rsidRPr="007575CE" w:rsidRDefault="007575CE" w:rsidP="007575CE">
      <w:pPr>
        <w:pStyle w:val="CodeText"/>
      </w:pPr>
      <w:r w:rsidRPr="007575CE">
        <w:t xml:space="preserve">&lt;xs:element name="Date" type="niem-xs:date" </w:t>
      </w:r>
      <w:r>
        <w:br/>
        <w:t xml:space="preserve">            </w:t>
      </w:r>
      <w:r w:rsidRPr="007575CE">
        <w:t>substitutionGroup="nc:DateRepresentation" nillable="true"&gt;</w:t>
      </w:r>
    </w:p>
    <w:p w14:paraId="5DAF4E0B" w14:textId="69EB652B" w:rsidR="007575CE" w:rsidRPr="007575CE" w:rsidRDefault="007575CE" w:rsidP="007575CE">
      <w:pPr>
        <w:pStyle w:val="CodeText"/>
      </w:pPr>
      <w:r>
        <w:t xml:space="preserve">  </w:t>
      </w:r>
      <w:r w:rsidRPr="007575CE">
        <w:t>&lt;xs:annotation&gt;</w:t>
      </w:r>
    </w:p>
    <w:p w14:paraId="2951E1C0" w14:textId="20CD9CB1" w:rsidR="007575CE" w:rsidRPr="007575CE" w:rsidRDefault="007575CE" w:rsidP="007575CE">
      <w:pPr>
        <w:pStyle w:val="CodeText"/>
      </w:pPr>
      <w:r>
        <w:t xml:space="preserve">    </w:t>
      </w:r>
      <w:r w:rsidRPr="007575CE">
        <w:t>&lt;xs:documentation&gt;A full date.&lt;/xs:documentation&gt;</w:t>
      </w:r>
    </w:p>
    <w:p w14:paraId="454E4FDA" w14:textId="3DE044EE" w:rsidR="007575CE" w:rsidRPr="007575CE" w:rsidRDefault="007575CE" w:rsidP="007575CE">
      <w:pPr>
        <w:pStyle w:val="CodeText"/>
      </w:pPr>
      <w:r>
        <w:t xml:space="preserve">  </w:t>
      </w:r>
      <w:r w:rsidRPr="007575CE">
        <w:t>&lt;/xs:annotation&gt;</w:t>
      </w:r>
    </w:p>
    <w:p w14:paraId="3A7DCF0D" w14:textId="5FC12B8F" w:rsidR="007575CE" w:rsidRDefault="007575CE" w:rsidP="007575CE">
      <w:pPr>
        <w:pStyle w:val="CodeText"/>
      </w:pPr>
      <w:r w:rsidRPr="007575CE">
        <w:t>&lt;/xs:element&gt;</w:t>
      </w:r>
    </w:p>
    <w:p w14:paraId="10B109A2" w14:textId="77777777" w:rsidR="007575CE" w:rsidRPr="007575CE" w:rsidRDefault="007575CE" w:rsidP="007575CE">
      <w:pPr>
        <w:pStyle w:val="CodeText"/>
      </w:pPr>
    </w:p>
    <w:p w14:paraId="2B122D59" w14:textId="4971DCB7" w:rsidR="007575CE" w:rsidRPr="007575CE" w:rsidRDefault="007575CE" w:rsidP="007575CE">
      <w:pPr>
        <w:pStyle w:val="CodeText"/>
        <w:ind w:right="-421"/>
      </w:pPr>
      <w:r w:rsidRPr="007575CE">
        <w:t xml:space="preserve">&lt;xs:element name="YearMonthDate" type="niem-xs:gYearMonth" </w:t>
      </w:r>
      <w:r>
        <w:br/>
        <w:t xml:space="preserve">            </w:t>
      </w:r>
      <w:r w:rsidRPr="007575CE">
        <w:t>substitutionGroup="nc:DateRepresentation" nillable="true"&gt;</w:t>
      </w:r>
    </w:p>
    <w:p w14:paraId="7362893E" w14:textId="0C0B3BFC" w:rsidR="007575CE" w:rsidRPr="007575CE" w:rsidRDefault="007575CE" w:rsidP="007575CE">
      <w:pPr>
        <w:pStyle w:val="CodeText"/>
      </w:pPr>
      <w:r>
        <w:lastRenderedPageBreak/>
        <w:t xml:space="preserve">  </w:t>
      </w:r>
      <w:r w:rsidRPr="007575CE">
        <w:t>&lt;xs:annotation&gt;</w:t>
      </w:r>
    </w:p>
    <w:p w14:paraId="26380E87" w14:textId="40393129" w:rsidR="007575CE" w:rsidRPr="007575CE" w:rsidRDefault="007575CE" w:rsidP="007575CE">
      <w:pPr>
        <w:pStyle w:val="CodeText"/>
      </w:pPr>
      <w:r>
        <w:t xml:space="preserve">    </w:t>
      </w:r>
      <w:r w:rsidRPr="007575CE">
        <w:t>&lt;xs:documentation&gt;A year and month.&lt;/xs:documentation&gt;</w:t>
      </w:r>
    </w:p>
    <w:p w14:paraId="4F922663" w14:textId="76B28A28" w:rsidR="007575CE" w:rsidRPr="007575CE" w:rsidRDefault="007575CE" w:rsidP="007575CE">
      <w:pPr>
        <w:pStyle w:val="CodeText"/>
      </w:pPr>
      <w:r>
        <w:t xml:space="preserve">  </w:t>
      </w:r>
      <w:r w:rsidRPr="007575CE">
        <w:t>&lt;/xs:annotation&gt;</w:t>
      </w:r>
    </w:p>
    <w:p w14:paraId="2600B978" w14:textId="3A6B1EA3" w:rsidR="00AD0C1E" w:rsidRPr="007575CE" w:rsidRDefault="007575CE" w:rsidP="007575CE">
      <w:pPr>
        <w:pStyle w:val="CodeText"/>
      </w:pPr>
      <w:r w:rsidRPr="007575CE">
        <w:t>&lt;/xs:element&gt;</w:t>
      </w:r>
    </w:p>
    <w:p w14:paraId="4BD1D216" w14:textId="77777777" w:rsidR="00DC28ED" w:rsidRDefault="00F67991" w:rsidP="007B4D6D">
      <w:pPr>
        <w:pStyle w:val="Heading3"/>
      </w:pPr>
      <w:bookmarkStart w:id="387" w:name="_Ref409443166"/>
      <w:bookmarkStart w:id="388" w:name="_Ref409443167"/>
      <w:bookmarkStart w:id="389" w:name="_Toc426452235"/>
      <w:r>
        <w:t>Choice</w:t>
      </w:r>
      <w:r w:rsidR="000576A7">
        <w:t xml:space="preserve"> Groups</w:t>
      </w:r>
      <w:bookmarkEnd w:id="383"/>
      <w:bookmarkEnd w:id="384"/>
      <w:bookmarkEnd w:id="387"/>
      <w:bookmarkEnd w:id="388"/>
      <w:bookmarkEnd w:id="389"/>
    </w:p>
    <w:p w14:paraId="4B7577C6" w14:textId="77777777" w:rsidR="002F2795" w:rsidRDefault="00FA3145" w:rsidP="00C70C7F">
      <w:pPr>
        <w:pStyle w:val="Heading4"/>
      </w:pPr>
      <w:r>
        <w:t>Background</w:t>
      </w:r>
    </w:p>
    <w:p w14:paraId="7480C257" w14:textId="0ADA5D5E" w:rsidR="00FA3145" w:rsidRDefault="00FA3145" w:rsidP="00FA3145">
      <w:pPr>
        <w:pStyle w:val="BodyText"/>
      </w:pPr>
      <w:r>
        <w:t xml:space="preserve">A </w:t>
      </w:r>
      <w:r>
        <w:rPr>
          <w:i/>
        </w:rPr>
        <w:t>choice group</w:t>
      </w:r>
      <w:r>
        <w:t xml:space="preserve"> is a group of properties of a complex type such that exactly one of them may have a value in any instance of the complex type.</w:t>
      </w:r>
      <w:r w:rsidRPr="000262C9">
        <w:t xml:space="preserve"> </w:t>
      </w:r>
      <w:r>
        <w:t>(Adapted from [XMLSchemaStructures</w:t>
      </w:r>
      <w:r w:rsidR="00E47A58">
        <w:t>] 3.8.1</w:t>
      </w:r>
      <w:r>
        <w:t>.)</w:t>
      </w:r>
      <w:r w:rsidR="00011036">
        <w:t xml:space="preserve"> Choice groups may not be used in NIEM references schemas: they may only be used in extension schemas.  </w:t>
      </w:r>
    </w:p>
    <w:p w14:paraId="0AAC7487" w14:textId="77777777" w:rsidR="002F2795" w:rsidRPr="002F2795" w:rsidRDefault="002F2795" w:rsidP="00C70C7F">
      <w:pPr>
        <w:pStyle w:val="Heading4"/>
      </w:pPr>
      <w:r>
        <w:t>Representation</w:t>
      </w:r>
    </w:p>
    <w:p w14:paraId="14FF0855" w14:textId="77777777" w:rsidR="00FA3145" w:rsidRPr="00720DB0" w:rsidRDefault="00FA3145" w:rsidP="00720DB0">
      <w:pPr>
        <w:pStyle w:val="Heading5"/>
      </w:pPr>
      <w:r w:rsidRPr="00720DB0">
        <w:t>Common</w:t>
      </w:r>
    </w:p>
    <w:p w14:paraId="16EF5B94" w14:textId="59A5FD55" w:rsidR="00955F7E" w:rsidRDefault="002F2795" w:rsidP="00C70C7F">
      <w:pPr>
        <w:pStyle w:val="BodyText"/>
      </w:pPr>
      <w:r>
        <w:t xml:space="preserve">A choice group is represented as a </w:t>
      </w:r>
      <w:r w:rsidR="000D41DC">
        <w:t xml:space="preserve">UML </w:t>
      </w:r>
      <w:r>
        <w:t xml:space="preserve">class with the stereotype «Choice» applied, whose owned properties are the members of the group. A «Choice» class must have at least one property, and all the properties of the class must have multiplicity </w:t>
      </w:r>
      <w:r w:rsidR="001A22D4">
        <w:t>0..1</w:t>
      </w:r>
      <w:r w:rsidR="000D41DC">
        <w:t>. The inclusion of the</w:t>
      </w:r>
      <w:r>
        <w:t xml:space="preserve"> choice group in a complex type is </w:t>
      </w:r>
      <w:r w:rsidR="00E96016">
        <w:t>represented by a normal UML property owned by the class representing the complex type and having the «Choice» class as its type.</w:t>
      </w:r>
    </w:p>
    <w:p w14:paraId="7799072B" w14:textId="77777777" w:rsidR="00276C7C" w:rsidRPr="00720DB0" w:rsidRDefault="00276C7C" w:rsidP="00720DB0">
      <w:pPr>
        <w:pStyle w:val="Heading5"/>
      </w:pPr>
      <w:r w:rsidRPr="00720DB0">
        <w:t>PIM</w:t>
      </w:r>
    </w:p>
    <w:p w14:paraId="44B4E49F" w14:textId="77777777" w:rsidR="00276C7C" w:rsidRDefault="00276C7C" w:rsidP="00276C7C">
      <w:pPr>
        <w:pStyle w:val="BodyText"/>
      </w:pPr>
      <w:r>
        <w:t>There is no further PIM representation.</w:t>
      </w:r>
    </w:p>
    <w:p w14:paraId="6AB38618" w14:textId="77777777" w:rsidR="00276C7C" w:rsidRPr="00720DB0" w:rsidRDefault="00276C7C" w:rsidP="00720DB0">
      <w:pPr>
        <w:pStyle w:val="Heading5"/>
      </w:pPr>
      <w:r w:rsidRPr="00720DB0">
        <w:t>PSM</w:t>
      </w:r>
    </w:p>
    <w:p w14:paraId="042C3ADD" w14:textId="3FFE436C" w:rsidR="00276C7C" w:rsidRPr="00276C7C" w:rsidRDefault="00276C7C" w:rsidP="00276C7C">
      <w:pPr>
        <w:pStyle w:val="BodyText"/>
      </w:pPr>
      <w:r>
        <w:t xml:space="preserve">A class in a PSM with the stereotype «Choice» applied is implemented in XML schema as an </w:t>
      </w:r>
      <w:r w:rsidR="00D60A14">
        <w:rPr>
          <w:rStyle w:val="CodeInline"/>
        </w:rPr>
        <w:t>xs:</w:t>
      </w:r>
      <w:r w:rsidRPr="00276C7C">
        <w:rPr>
          <w:rStyle w:val="CodeInline"/>
        </w:rPr>
        <w:t>choice</w:t>
      </w:r>
      <w:r>
        <w:t xml:space="preserve"> model group in each complex type corresponding to a class with a property that uses the «Choice» class as its type. All the properties of a «Choice» class must </w:t>
      </w:r>
      <w:r w:rsidR="00FB6A7F">
        <w:t>represent XSD elements</w:t>
      </w:r>
      <w:r>
        <w:t>.</w:t>
      </w:r>
    </w:p>
    <w:p w14:paraId="2FDAD23B" w14:textId="77777777" w:rsidR="00FA3145" w:rsidRDefault="00FA3145" w:rsidP="00C70C7F">
      <w:pPr>
        <w:pStyle w:val="Heading4"/>
      </w:pPr>
      <w:r>
        <w:t>Mapping Summary</w:t>
      </w:r>
    </w:p>
    <w:p w14:paraId="78BFDFC5" w14:textId="77777777" w:rsidR="00E96016" w:rsidRPr="00720DB0" w:rsidRDefault="00FA3145" w:rsidP="00720DB0">
      <w:pPr>
        <w:pStyle w:val="Heading5"/>
      </w:pPr>
      <w:r w:rsidRPr="00720DB0">
        <w:t>PIM to</w:t>
      </w:r>
      <w:r w:rsidR="00E96016" w:rsidRPr="00720DB0">
        <w:t xml:space="preserve"> PSM Mapping</w:t>
      </w:r>
    </w:p>
    <w:p w14:paraId="73F88D90" w14:textId="77777777" w:rsidR="00E96016" w:rsidRDefault="00E96016" w:rsidP="00C70C7F">
      <w:pPr>
        <w:pStyle w:val="BulletedText"/>
      </w:pPr>
      <w:r>
        <w:t>A class in the PIM with the stereotype «Choice» applied maps to a corresponding class in the PSM with the stereotype «Choice» applied.</w:t>
      </w:r>
    </w:p>
    <w:p w14:paraId="215BB70A" w14:textId="77777777" w:rsidR="00FA3145" w:rsidRPr="00720DB0" w:rsidRDefault="00A36996" w:rsidP="00720DB0">
      <w:pPr>
        <w:pStyle w:val="Heading5"/>
      </w:pPr>
      <w:r w:rsidRPr="00720DB0">
        <w:t>PSM to XML Schema Mapping</w:t>
      </w:r>
    </w:p>
    <w:p w14:paraId="5689B97F" w14:textId="35ACDA5A" w:rsidR="00FA3145" w:rsidRPr="00FA3145" w:rsidRDefault="00015F6D" w:rsidP="00720DB0">
      <w:pPr>
        <w:pStyle w:val="BulletedText"/>
      </w:pPr>
      <w:r>
        <w:t xml:space="preserve">A property in a PSM with a «Choice» class as its type maps to an </w:t>
      </w:r>
      <w:r w:rsidR="00D60A14">
        <w:rPr>
          <w:rStyle w:val="CodeTextChar"/>
        </w:rPr>
        <w:t>xs:</w:t>
      </w:r>
      <w:r w:rsidRPr="00015F6D">
        <w:rPr>
          <w:rStyle w:val="CodeTextChar"/>
        </w:rPr>
        <w:t>choice</w:t>
      </w:r>
      <w:r>
        <w:t xml:space="preserve"> model group. The property multiplicity gives the occurrence bounds for the group. The properties of the «Choice» class map as properties (see Subclause </w:t>
      </w:r>
      <w:r>
        <w:fldChar w:fldCharType="begin"/>
      </w:r>
      <w:r>
        <w:instrText xml:space="preserve"> REF _Ref316644159 \r \h </w:instrText>
      </w:r>
      <w:r>
        <w:fldChar w:fldCharType="separate"/>
      </w:r>
      <w:r w:rsidR="00B81ED7">
        <w:t>7.5.1</w:t>
      </w:r>
      <w:r>
        <w:fldChar w:fldCharType="end"/>
      </w:r>
      <w:r>
        <w:t>) to members of the model group. (Note that the «Choice» class does not itself map to a type in the XML schema.)</w:t>
      </w:r>
    </w:p>
    <w:p w14:paraId="7C9E262F" w14:textId="77777777" w:rsidR="00E96016" w:rsidRDefault="00E96016" w:rsidP="00C70C7F">
      <w:pPr>
        <w:pStyle w:val="Heading4"/>
      </w:pPr>
      <w:r>
        <w:t>Example</w:t>
      </w:r>
    </w:p>
    <w:p w14:paraId="5A2BCC3D" w14:textId="1D9A9C67" w:rsidR="0064774B" w:rsidRDefault="00015F6D" w:rsidP="0064774B">
      <w:pPr>
        <w:pStyle w:val="Heading5"/>
      </w:pPr>
      <w:r w:rsidRPr="00720DB0">
        <w:t>PIM Representation</w:t>
      </w:r>
    </w:p>
    <w:p w14:paraId="0CCB7785" w14:textId="666BD799" w:rsidR="00A3202B" w:rsidRPr="00A3202B" w:rsidRDefault="0064774B" w:rsidP="00720DB0">
      <w:pPr>
        <w:pStyle w:val="BodyText"/>
      </w:pPr>
      <w:r>
        <w:fldChar w:fldCharType="begin"/>
      </w:r>
      <w:r>
        <w:instrText xml:space="preserve"> REF _Ref317537029 \h </w:instrText>
      </w:r>
      <w:r>
        <w:fldChar w:fldCharType="separate"/>
      </w:r>
      <w:r w:rsidR="00B81ED7">
        <w:t xml:space="preserve">Figure </w:t>
      </w:r>
      <w:r w:rsidR="00B81ED7">
        <w:rPr>
          <w:noProof/>
        </w:rPr>
        <w:t>7</w:t>
      </w:r>
      <w:r w:rsidR="00B81ED7">
        <w:noBreakHyphen/>
      </w:r>
      <w:r w:rsidR="00B81ED7">
        <w:rPr>
          <w:noProof/>
        </w:rPr>
        <w:t>36</w:t>
      </w:r>
      <w:r>
        <w:fldChar w:fldCharType="end"/>
      </w:r>
      <w:r w:rsidR="00E96016">
        <w:t xml:space="preserve"> shows an example of a choice group in which only one of </w:t>
      </w:r>
      <w:r w:rsidR="00A0501A">
        <w:t>Date</w:t>
      </w:r>
      <w:r w:rsidR="00E96016">
        <w:t xml:space="preserve"> </w:t>
      </w:r>
      <w:r w:rsidR="00A0501A">
        <w:t>or DateTime may</w:t>
      </w:r>
      <w:r w:rsidR="00E96016">
        <w:t xml:space="preserve"> have a value. The property </w:t>
      </w:r>
      <w:r w:rsidR="00A0501A">
        <w:t>Date</w:t>
      </w:r>
      <w:r w:rsidR="00E96016">
        <w:t xml:space="preserve">Choice models the inclusion of the choice group in the complex type represented by the </w:t>
      </w:r>
      <w:r w:rsidR="00864C0E">
        <w:t>Date</w:t>
      </w:r>
      <w:r w:rsidR="00E96016">
        <w:t>Type. Note that the names of the «Choice» class and the property that uses it are arbitrary.</w:t>
      </w:r>
      <w:r>
        <w:t xml:space="preserve"> (The representation in a PSM is similar.)</w:t>
      </w:r>
    </w:p>
    <w:p w14:paraId="74B4D898" w14:textId="345B86D9" w:rsidR="00F90BF8" w:rsidRDefault="00011036" w:rsidP="00996FB1">
      <w:pPr>
        <w:pStyle w:val="Caption"/>
        <w:keepNext/>
      </w:pPr>
      <w:bookmarkStart w:id="390" w:name="_Ref316859559"/>
      <w:r>
        <w:rPr>
          <w:noProof/>
          <w:lang w:val="en-GB" w:eastAsia="en-GB"/>
        </w:rPr>
        <w:lastRenderedPageBreak/>
        <w:drawing>
          <wp:inline distT="0" distB="0" distL="0" distR="0" wp14:anchorId="3650F8F7" wp14:editId="50DB9913">
            <wp:extent cx="5943600" cy="970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970280"/>
                    </a:xfrm>
                    <a:prstGeom prst="rect">
                      <a:avLst/>
                    </a:prstGeom>
                  </pic:spPr>
                </pic:pic>
              </a:graphicData>
            </a:graphic>
          </wp:inline>
        </w:drawing>
      </w:r>
    </w:p>
    <w:p w14:paraId="58E630A9" w14:textId="6AB2461C" w:rsidR="00E96016" w:rsidRDefault="00E96016" w:rsidP="00720DB0">
      <w:pPr>
        <w:pStyle w:val="Caption"/>
      </w:pPr>
      <w:bookmarkStart w:id="391" w:name="_Ref317537029"/>
      <w:r>
        <w:t xml:space="preserve">Figure </w:t>
      </w:r>
      <w:r w:rsidR="00333F36">
        <w:fldChar w:fldCharType="begin"/>
      </w:r>
      <w:r w:rsidR="00333F36">
        <w:instrText xml:space="preserve"> STYLEREF 1 \s </w:instrText>
      </w:r>
      <w:r w:rsidR="00333F36">
        <w:fldChar w:fldCharType="separate"/>
      </w:r>
      <w:r w:rsidR="00B81ED7">
        <w:rPr>
          <w:noProof/>
        </w:rPr>
        <w:t>7</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36</w:t>
      </w:r>
      <w:r w:rsidR="00333F36">
        <w:rPr>
          <w:noProof/>
        </w:rPr>
        <w:fldChar w:fldCharType="end"/>
      </w:r>
      <w:bookmarkEnd w:id="390"/>
      <w:bookmarkEnd w:id="391"/>
      <w:r>
        <w:t xml:space="preserve"> R</w:t>
      </w:r>
      <w:r w:rsidR="0064774B">
        <w:t>epresentation of a choice group</w:t>
      </w:r>
    </w:p>
    <w:p w14:paraId="11E59D89" w14:textId="77777777" w:rsidR="00015F6D" w:rsidRPr="00720DB0" w:rsidRDefault="00015F6D" w:rsidP="00720DB0">
      <w:pPr>
        <w:pStyle w:val="Heading5"/>
      </w:pPr>
      <w:r w:rsidRPr="00720DB0">
        <w:t>XML Schema Representation</w:t>
      </w:r>
    </w:p>
    <w:p w14:paraId="30D957F4" w14:textId="64BBF7DB" w:rsidR="00015F6D" w:rsidRDefault="00015F6D" w:rsidP="00015F6D">
      <w:pPr>
        <w:pStyle w:val="BodyText"/>
      </w:pPr>
      <w:r>
        <w:t xml:space="preserve">The choice group modeled in </w:t>
      </w:r>
      <w:r w:rsidR="00956224">
        <w:fldChar w:fldCharType="begin"/>
      </w:r>
      <w:r w:rsidR="00956224">
        <w:instrText xml:space="preserve"> REF _Ref317537029 \h </w:instrText>
      </w:r>
      <w:r w:rsidR="00956224">
        <w:fldChar w:fldCharType="separate"/>
      </w:r>
      <w:r w:rsidR="00B81ED7">
        <w:t xml:space="preserve">Figure </w:t>
      </w:r>
      <w:r w:rsidR="00B81ED7">
        <w:rPr>
          <w:noProof/>
        </w:rPr>
        <w:t>7</w:t>
      </w:r>
      <w:r w:rsidR="00B81ED7">
        <w:noBreakHyphen/>
      </w:r>
      <w:r w:rsidR="00B81ED7">
        <w:rPr>
          <w:noProof/>
        </w:rPr>
        <w:t>36</w:t>
      </w:r>
      <w:r w:rsidR="00956224">
        <w:fldChar w:fldCharType="end"/>
      </w:r>
      <w:r w:rsidR="00956224">
        <w:t xml:space="preserve"> </w:t>
      </w:r>
      <w:r>
        <w:t>is represented in XML schema as follows:</w:t>
      </w:r>
    </w:p>
    <w:p w14:paraId="1D0FF48C" w14:textId="44A9BB3C" w:rsidR="00863B7C" w:rsidRDefault="00863B7C" w:rsidP="00720DB0">
      <w:pPr>
        <w:pStyle w:val="CodeText"/>
      </w:pPr>
      <w:r>
        <w:t>&lt;</w:t>
      </w:r>
      <w:r w:rsidR="00D60A14">
        <w:t>xs:</w:t>
      </w:r>
      <w:r>
        <w:t>complexType name=</w:t>
      </w:r>
      <w:r w:rsidR="00362559">
        <w:t>"</w:t>
      </w:r>
      <w:r>
        <w:t>DateType</w:t>
      </w:r>
      <w:r w:rsidR="00362559">
        <w:t>"</w:t>
      </w:r>
      <w:r>
        <w:t>&gt;</w:t>
      </w:r>
    </w:p>
    <w:p w14:paraId="08256E96" w14:textId="6C59F802" w:rsidR="00863B7C" w:rsidRDefault="00863B7C" w:rsidP="00720DB0">
      <w:pPr>
        <w:pStyle w:val="CodeText"/>
      </w:pPr>
      <w:r>
        <w:t xml:space="preserve">    &lt;</w:t>
      </w:r>
      <w:r w:rsidR="00D60A14">
        <w:t>xs:</w:t>
      </w:r>
      <w:r>
        <w:t>annotation&gt;</w:t>
      </w:r>
    </w:p>
    <w:p w14:paraId="1F102E29" w14:textId="4E297DD8" w:rsidR="00863B7C" w:rsidRDefault="00863B7C" w:rsidP="00720DB0">
      <w:pPr>
        <w:pStyle w:val="CodeText"/>
      </w:pPr>
      <w:r>
        <w:t xml:space="preserve">        &lt;</w:t>
      </w:r>
      <w:r w:rsidR="00D60A14">
        <w:t>xs:</w:t>
      </w:r>
      <w:r>
        <w:t>documentation&gt;A data type for a calendar date.&lt;/</w:t>
      </w:r>
      <w:r w:rsidR="00D60A14">
        <w:t>xs:</w:t>
      </w:r>
      <w:r>
        <w:t>documentation&gt;</w:t>
      </w:r>
    </w:p>
    <w:p w14:paraId="5A9AECDF" w14:textId="73A985C2" w:rsidR="00863B7C" w:rsidRDefault="00863B7C" w:rsidP="00720DB0">
      <w:pPr>
        <w:pStyle w:val="CodeText"/>
      </w:pPr>
      <w:r>
        <w:t xml:space="preserve">    &lt;/</w:t>
      </w:r>
      <w:r w:rsidR="00D60A14">
        <w:t>xs:</w:t>
      </w:r>
      <w:r>
        <w:t>annotation&gt;</w:t>
      </w:r>
    </w:p>
    <w:p w14:paraId="047E2079" w14:textId="666F29AF" w:rsidR="00863B7C" w:rsidRDefault="00863B7C" w:rsidP="00720DB0">
      <w:pPr>
        <w:pStyle w:val="CodeText"/>
      </w:pPr>
      <w:r>
        <w:t xml:space="preserve">    &lt;</w:t>
      </w:r>
      <w:r w:rsidR="00D60A14">
        <w:t>xs:</w:t>
      </w:r>
      <w:r>
        <w:t>complexContent&gt;</w:t>
      </w:r>
    </w:p>
    <w:p w14:paraId="75B0864A" w14:textId="5C3C5A34" w:rsidR="00863B7C" w:rsidRDefault="00863B7C" w:rsidP="00720DB0">
      <w:pPr>
        <w:pStyle w:val="CodeText"/>
      </w:pPr>
      <w:r>
        <w:t xml:space="preserve">        &lt;</w:t>
      </w:r>
      <w:r w:rsidR="00D60A14">
        <w:t>xs:</w:t>
      </w:r>
      <w:r>
        <w:t>extension base=</w:t>
      </w:r>
      <w:r w:rsidR="00362559">
        <w:t>"</w:t>
      </w:r>
      <w:r w:rsidR="0085359D">
        <w:t>structures:</w:t>
      </w:r>
      <w:r>
        <w:t>ComplexObjectType</w:t>
      </w:r>
      <w:r w:rsidR="00362559">
        <w:t>"</w:t>
      </w:r>
      <w:r>
        <w:t>&gt;</w:t>
      </w:r>
    </w:p>
    <w:p w14:paraId="101CB7E7" w14:textId="222871DB" w:rsidR="00863B7C" w:rsidRDefault="00863B7C" w:rsidP="00720DB0">
      <w:pPr>
        <w:pStyle w:val="CodeText"/>
      </w:pPr>
      <w:r>
        <w:t xml:space="preserve">            &lt;</w:t>
      </w:r>
      <w:r w:rsidR="00D60A14">
        <w:t>xs:</w:t>
      </w:r>
      <w:r>
        <w:t>sequence&gt;</w:t>
      </w:r>
    </w:p>
    <w:p w14:paraId="38C7C580" w14:textId="3D881B22" w:rsidR="00863B7C" w:rsidRDefault="00863B7C" w:rsidP="00720DB0">
      <w:pPr>
        <w:pStyle w:val="CodeText"/>
      </w:pPr>
      <w:r>
        <w:t xml:space="preserve">                &lt;</w:t>
      </w:r>
      <w:r w:rsidR="00D60A14">
        <w:t>xs:</w:t>
      </w:r>
      <w:r>
        <w:t>choice&gt;</w:t>
      </w:r>
    </w:p>
    <w:p w14:paraId="62F09C42" w14:textId="0B26286B" w:rsidR="00863B7C" w:rsidRDefault="00863B7C" w:rsidP="00720DB0">
      <w:pPr>
        <w:pStyle w:val="CodeText"/>
      </w:pPr>
      <w:r>
        <w:t xml:space="preserve">                    &lt;</w:t>
      </w:r>
      <w:r w:rsidR="00D60A14">
        <w:t>xs:</w:t>
      </w:r>
      <w:r>
        <w:t>element ref=</w:t>
      </w:r>
      <w:r w:rsidR="00362559">
        <w:t>"</w:t>
      </w:r>
      <w:r>
        <w:t>nc:Date</w:t>
      </w:r>
      <w:r w:rsidR="00362559">
        <w:t>"</w:t>
      </w:r>
      <w:r>
        <w:t xml:space="preserve"> minOccurs=</w:t>
      </w:r>
      <w:r w:rsidR="00362559">
        <w:t>"</w:t>
      </w:r>
      <w:r>
        <w:t>0</w:t>
      </w:r>
      <w:r w:rsidR="00362559">
        <w:t>"</w:t>
      </w:r>
      <w:r>
        <w:t xml:space="preserve"> maxOccurs=</w:t>
      </w:r>
      <w:r w:rsidR="00362559">
        <w:t>"</w:t>
      </w:r>
      <w:r>
        <w:t>1</w:t>
      </w:r>
      <w:r w:rsidR="00362559">
        <w:t>"</w:t>
      </w:r>
      <w:r>
        <w:t>/&gt;</w:t>
      </w:r>
    </w:p>
    <w:p w14:paraId="43A78B3C" w14:textId="7AA29683" w:rsidR="00863B7C" w:rsidRDefault="00863B7C" w:rsidP="00720DB0">
      <w:pPr>
        <w:pStyle w:val="CodeText"/>
      </w:pPr>
      <w:r>
        <w:t xml:space="preserve">                    &lt;</w:t>
      </w:r>
      <w:r w:rsidR="00D60A14">
        <w:t>xs:</w:t>
      </w:r>
      <w:r>
        <w:t>element ref=</w:t>
      </w:r>
      <w:r w:rsidR="00362559">
        <w:t>"</w:t>
      </w:r>
      <w:r>
        <w:t>nc:DateTime</w:t>
      </w:r>
      <w:r w:rsidR="00362559">
        <w:t>"</w:t>
      </w:r>
      <w:r>
        <w:t xml:space="preserve"> minOccurs=</w:t>
      </w:r>
      <w:r w:rsidR="00362559">
        <w:t>"</w:t>
      </w:r>
      <w:r>
        <w:t>0</w:t>
      </w:r>
      <w:r w:rsidR="00362559">
        <w:t>"</w:t>
      </w:r>
      <w:r>
        <w:t xml:space="preserve"> maxOccurs=</w:t>
      </w:r>
      <w:r w:rsidR="00362559">
        <w:t>"</w:t>
      </w:r>
      <w:r>
        <w:t>1</w:t>
      </w:r>
      <w:r w:rsidR="00362559">
        <w:t>"</w:t>
      </w:r>
      <w:r>
        <w:t>/&gt;</w:t>
      </w:r>
    </w:p>
    <w:p w14:paraId="0D954EEC" w14:textId="0A5FDFC6" w:rsidR="00863B7C" w:rsidRDefault="00863B7C" w:rsidP="00720DB0">
      <w:pPr>
        <w:pStyle w:val="CodeText"/>
      </w:pPr>
      <w:r>
        <w:t xml:space="preserve">                &lt;/</w:t>
      </w:r>
      <w:r w:rsidR="00D60A14">
        <w:t>xs:</w:t>
      </w:r>
      <w:r>
        <w:t>choice&gt;</w:t>
      </w:r>
    </w:p>
    <w:p w14:paraId="34016A35" w14:textId="141C0395" w:rsidR="00863B7C" w:rsidRDefault="00863B7C" w:rsidP="00720DB0">
      <w:pPr>
        <w:pStyle w:val="CodeText"/>
      </w:pPr>
      <w:r>
        <w:t xml:space="preserve">                &lt;</w:t>
      </w:r>
      <w:r w:rsidR="00D60A14">
        <w:t>xs:</w:t>
      </w:r>
      <w:r>
        <w:t>element ref=</w:t>
      </w:r>
      <w:r w:rsidR="00362559">
        <w:t>"</w:t>
      </w:r>
      <w:r>
        <w:t>nc:DateAccuracyCode</w:t>
      </w:r>
      <w:r w:rsidR="00362559">
        <w:t>"</w:t>
      </w:r>
      <w:r>
        <w:t xml:space="preserve"> minOccurs=</w:t>
      </w:r>
      <w:r w:rsidR="00362559">
        <w:t>"</w:t>
      </w:r>
      <w:r>
        <w:t>0</w:t>
      </w:r>
      <w:r w:rsidR="00362559">
        <w:t>"</w:t>
      </w:r>
      <w:r>
        <w:t xml:space="preserve"> maxOccurs=</w:t>
      </w:r>
      <w:r w:rsidR="00362559">
        <w:t>"</w:t>
      </w:r>
      <w:r>
        <w:t>1</w:t>
      </w:r>
      <w:r w:rsidR="00362559">
        <w:t>"</w:t>
      </w:r>
      <w:r>
        <w:t>/&gt;</w:t>
      </w:r>
    </w:p>
    <w:p w14:paraId="35544F1E" w14:textId="66615DE4" w:rsidR="00863B7C" w:rsidRDefault="00863B7C" w:rsidP="00EE5CF8">
      <w:pPr>
        <w:pStyle w:val="CodeText"/>
        <w:ind w:right="-705"/>
      </w:pPr>
      <w:r>
        <w:t xml:space="preserve">                &lt;</w:t>
      </w:r>
      <w:r w:rsidR="00D60A14">
        <w:t>xs:</w:t>
      </w:r>
      <w:r>
        <w:t>element ref=</w:t>
      </w:r>
      <w:r w:rsidR="00362559">
        <w:t>"</w:t>
      </w:r>
      <w:r>
        <w:t>nc:</w:t>
      </w:r>
      <w:r w:rsidR="00EE5CF8">
        <w:t>Date</w:t>
      </w:r>
      <w:r>
        <w:t>Margin</w:t>
      </w:r>
      <w:r w:rsidR="00EE5CF8">
        <w:t>OfError</w:t>
      </w:r>
      <w:r>
        <w:t>Duration</w:t>
      </w:r>
      <w:r w:rsidR="00362559">
        <w:t>"</w:t>
      </w:r>
      <w:r>
        <w:t xml:space="preserve"> minOccurs=</w:t>
      </w:r>
      <w:r w:rsidR="00362559">
        <w:t>"</w:t>
      </w:r>
      <w:r>
        <w:t>0</w:t>
      </w:r>
      <w:r w:rsidR="00362559">
        <w:t>"</w:t>
      </w:r>
      <w:r>
        <w:t xml:space="preserve"> maxOccurs=</w:t>
      </w:r>
      <w:r w:rsidR="00362559">
        <w:t>"</w:t>
      </w:r>
      <w:r>
        <w:t>1</w:t>
      </w:r>
      <w:r w:rsidR="00362559">
        <w:t>"</w:t>
      </w:r>
      <w:r>
        <w:t>/&gt;</w:t>
      </w:r>
    </w:p>
    <w:p w14:paraId="7E6BFFE5" w14:textId="7A29CEAC" w:rsidR="00863B7C" w:rsidRDefault="00863B7C" w:rsidP="00720DB0">
      <w:pPr>
        <w:pStyle w:val="CodeText"/>
      </w:pPr>
      <w:r>
        <w:t xml:space="preserve">            &lt;/</w:t>
      </w:r>
      <w:r w:rsidR="00D60A14">
        <w:t>xs:</w:t>
      </w:r>
      <w:r>
        <w:t>sequence&gt;</w:t>
      </w:r>
    </w:p>
    <w:p w14:paraId="1044F7C5" w14:textId="3073612D" w:rsidR="00863B7C" w:rsidRDefault="00863B7C" w:rsidP="00720DB0">
      <w:pPr>
        <w:pStyle w:val="CodeText"/>
      </w:pPr>
      <w:r>
        <w:t xml:space="preserve">        &lt;/</w:t>
      </w:r>
      <w:r w:rsidR="00D60A14">
        <w:t>xs:</w:t>
      </w:r>
      <w:r>
        <w:t>extension&gt;</w:t>
      </w:r>
    </w:p>
    <w:p w14:paraId="40E1F28B" w14:textId="6F41A346" w:rsidR="00863B7C" w:rsidRDefault="00863B7C" w:rsidP="00720DB0">
      <w:pPr>
        <w:pStyle w:val="CodeText"/>
      </w:pPr>
      <w:r>
        <w:t xml:space="preserve">    &lt;/</w:t>
      </w:r>
      <w:r w:rsidR="00D60A14">
        <w:t>xs:</w:t>
      </w:r>
      <w:r>
        <w:t>complexContent&gt;</w:t>
      </w:r>
    </w:p>
    <w:p w14:paraId="37229E41" w14:textId="5B6664AB" w:rsidR="00863B7C" w:rsidRDefault="00863B7C" w:rsidP="00720DB0">
      <w:pPr>
        <w:pStyle w:val="CodeText"/>
      </w:pPr>
      <w:r>
        <w:t>&lt;/</w:t>
      </w:r>
      <w:r w:rsidR="00D60A14">
        <w:t>xs:</w:t>
      </w:r>
      <w:r>
        <w:t>complexType&gt;</w:t>
      </w:r>
    </w:p>
    <w:p w14:paraId="461E02B2" w14:textId="77777777" w:rsidR="00596636" w:rsidRPr="007B4D6D" w:rsidRDefault="00CD7667" w:rsidP="007B4D6D">
      <w:pPr>
        <w:pStyle w:val="Heading2"/>
      </w:pPr>
      <w:bookmarkStart w:id="392" w:name="_Toc364003726"/>
      <w:bookmarkStart w:id="393" w:name="_Toc426452236"/>
      <w:r w:rsidRPr="007B4D6D">
        <w:t xml:space="preserve">Packaging </w:t>
      </w:r>
      <w:r w:rsidR="008A0E21" w:rsidRPr="007B4D6D">
        <w:t>Model</w:t>
      </w:r>
      <w:r w:rsidRPr="007B4D6D">
        <w:t>s</w:t>
      </w:r>
      <w:bookmarkEnd w:id="392"/>
      <w:bookmarkEnd w:id="393"/>
    </w:p>
    <w:p w14:paraId="085A53C3" w14:textId="77777777" w:rsidR="008A0E21" w:rsidRDefault="00FA3145" w:rsidP="007B4D6D">
      <w:pPr>
        <w:pStyle w:val="Heading3"/>
      </w:pPr>
      <w:bookmarkStart w:id="394" w:name="_Ref193258331"/>
      <w:bookmarkStart w:id="395" w:name="_Toc364003727"/>
      <w:bookmarkStart w:id="396" w:name="_Toc426452237"/>
      <w:r>
        <w:t>Reference and Subset Models</w:t>
      </w:r>
      <w:bookmarkEnd w:id="394"/>
      <w:bookmarkEnd w:id="395"/>
      <w:bookmarkEnd w:id="396"/>
    </w:p>
    <w:p w14:paraId="0C4C254D" w14:textId="77777777" w:rsidR="008A0E21" w:rsidRDefault="00FA3145" w:rsidP="00FA3145">
      <w:pPr>
        <w:pStyle w:val="Heading4"/>
      </w:pPr>
      <w:r>
        <w:t>Background</w:t>
      </w:r>
    </w:p>
    <w:p w14:paraId="603FBD0F" w14:textId="77777777" w:rsidR="00FA3145" w:rsidRDefault="00FA3145" w:rsidP="00FA3145">
      <w:pPr>
        <w:pStyle w:val="BodyText"/>
      </w:pPr>
      <w:r>
        <w:t>A central aspect of NIEM is the use of a reference model of business vocabularies as the basis for defining standard information exchange messages, transactions, and documents on a large scale: across multiple communities of interest and lines of business. This reference vocabulary includes both a common core and domain-specific updates.</w:t>
      </w:r>
    </w:p>
    <w:p w14:paraId="0844CA3C" w14:textId="77777777" w:rsidR="00FA3145" w:rsidRDefault="00FA3145" w:rsidP="00FA3145">
      <w:pPr>
        <w:pStyle w:val="BodyText"/>
      </w:pPr>
      <w:r>
        <w:t xml:space="preserve">A </w:t>
      </w:r>
      <w:r>
        <w:rPr>
          <w:i/>
        </w:rPr>
        <w:t>reference model</w:t>
      </w:r>
      <w:r>
        <w:t xml:space="preserve"> is a model that provides:</w:t>
      </w:r>
    </w:p>
    <w:p w14:paraId="520F14D8" w14:textId="77777777" w:rsidR="00FA3145" w:rsidRDefault="00FA3145" w:rsidP="00FA3145">
      <w:pPr>
        <w:pStyle w:val="BulletedText"/>
      </w:pPr>
      <w:r>
        <w:t>The broadest, most fundamental definitions of components in its namespace.</w:t>
      </w:r>
    </w:p>
    <w:p w14:paraId="279F9363" w14:textId="77777777" w:rsidR="00FA3145" w:rsidRDefault="00FA3145" w:rsidP="00FA3145">
      <w:pPr>
        <w:pStyle w:val="BulletedText"/>
      </w:pPr>
      <w:r>
        <w:t xml:space="preserve">The authoritative definition of business semantics for components in its namespace. </w:t>
      </w:r>
    </w:p>
    <w:p w14:paraId="2FE60C8A" w14:textId="77777777" w:rsidR="00FA3145" w:rsidRDefault="00FA3145" w:rsidP="00FA3145">
      <w:pPr>
        <w:pStyle w:val="BodyText"/>
      </w:pPr>
      <w:r>
        <w:t xml:space="preserve">A </w:t>
      </w:r>
      <w:r>
        <w:rPr>
          <w:i/>
        </w:rPr>
        <w:t>subset model</w:t>
      </w:r>
      <w:r>
        <w:t xml:space="preserve"> is a model with the same target namespace as a reference model that:</w:t>
      </w:r>
    </w:p>
    <w:p w14:paraId="277BE03A" w14:textId="77777777" w:rsidR="00FA3145" w:rsidRPr="00E7775B" w:rsidRDefault="00FA3145" w:rsidP="00FA3145">
      <w:pPr>
        <w:pStyle w:val="BulletedText"/>
      </w:pPr>
      <w:r>
        <w:t>P</w:t>
      </w:r>
      <w:r w:rsidRPr="00E7775B">
        <w:t xml:space="preserve">rovides an alternate representation of components that are defined by a reference schema. </w:t>
      </w:r>
    </w:p>
    <w:p w14:paraId="376FB1D8" w14:textId="69BF60EF" w:rsidR="00FA3145" w:rsidRDefault="00FA3145" w:rsidP="00FA3145">
      <w:pPr>
        <w:pStyle w:val="BulletedText"/>
      </w:pPr>
      <w:r>
        <w:t>Do</w:t>
      </w:r>
      <w:r w:rsidRPr="00E7775B">
        <w:t>es not alter the business semantics of components in its namespace</w:t>
      </w:r>
      <w:r>
        <w:t xml:space="preserve"> from those defined in the reference model.</w:t>
      </w:r>
      <w:r w:rsidRPr="000262C9">
        <w:t xml:space="preserve"> </w:t>
      </w:r>
    </w:p>
    <w:p w14:paraId="0FCD4852" w14:textId="77777777" w:rsidR="003B6924" w:rsidRPr="00B74D7A" w:rsidRDefault="003B6924" w:rsidP="003B6924">
      <w:pPr>
        <w:pStyle w:val="BodyText"/>
      </w:pPr>
      <w:r w:rsidRPr="005C5938">
        <w:rPr>
          <w:rFonts w:eastAsia="Arial Unicode MS"/>
        </w:rPr>
        <w:t xml:space="preserve">The NIEM MPD defines a subset schema as a schema which is derived from a reference schema, has the same namespace as the reference schema, is a strict subset of the reference schema (i.e., does not provide new definitions or declarations of schema components), and conforms to the constraints expressed within the reference schema (e.g., </w:t>
      </w:r>
      <w:r w:rsidRPr="005C5938">
        <w:rPr>
          <w:rFonts w:eastAsia="Arial Unicode MS"/>
        </w:rPr>
        <w:lastRenderedPageBreak/>
        <w:t>cardinality, value spaces, type, etc.).  The primary reasons for subsetting are to reduce IEPD size and complexity and to focus constraints.</w:t>
      </w:r>
    </w:p>
    <w:p w14:paraId="515C232B" w14:textId="77777777" w:rsidR="003B6924" w:rsidRPr="005C5938" w:rsidRDefault="003B6924" w:rsidP="003B6924">
      <w:pPr>
        <w:pStyle w:val="BodyText"/>
        <w:rPr>
          <w:color w:val="000000"/>
        </w:rPr>
      </w:pPr>
      <w:r w:rsidRPr="005C5938">
        <w:rPr>
          <w:color w:val="000000"/>
        </w:rPr>
        <w:t xml:space="preserve">The fundamental rule for schema subsets </w:t>
      </w:r>
      <w:r w:rsidRPr="00B74D7A">
        <w:rPr>
          <w:color w:val="000000"/>
        </w:rPr>
        <w:t>is:</w:t>
      </w:r>
      <w:r w:rsidRPr="005C5938">
        <w:rPr>
          <w:color w:val="000000"/>
        </w:rPr>
        <w:t xml:space="preserve"> any XML instance that validates against a correct NIEM schema subset will always validate against the entire NIEM reference schema set from which that subset was created.</w:t>
      </w:r>
    </w:p>
    <w:p w14:paraId="56BDF6FF" w14:textId="77777777" w:rsidR="003B6924" w:rsidRPr="005C5938" w:rsidRDefault="003B6924" w:rsidP="003B6924">
      <w:pPr>
        <w:pStyle w:val="BodyText"/>
      </w:pPr>
      <w:r w:rsidRPr="005C5938">
        <w:rPr>
          <w:color w:val="000000"/>
        </w:rPr>
        <w:t xml:space="preserve">The NIEM MPD defines an </w:t>
      </w:r>
      <w:r w:rsidRPr="005C5938">
        <w:rPr>
          <w:b/>
          <w:bCs/>
        </w:rPr>
        <w:t>Enterprise Information Exchange Model (EIEM</w:t>
      </w:r>
      <w:r w:rsidRPr="00895E8F">
        <w:rPr>
          <w:b/>
          <w:bCs/>
        </w:rPr>
        <w:t xml:space="preserve">) </w:t>
      </w:r>
      <w:r w:rsidRPr="00895E8F">
        <w:t>as</w:t>
      </w:r>
      <w:r w:rsidRPr="005C5938">
        <w:t xml:space="preserve"> an MPD that contains NIEM-conforming schemas that define and declare data components to be consistently reused in the IEPDs of an enterprise. An EIEM is a collection of schemas organized into a collection of subset schemas and one or more extension schemas.  An information sharing enterprise creates and maintains an EIEM.  The same enterprise authors IEPDs by reusing its EIEM content instead of re-subsetting NIEM reference models and/or re-creating extension models.  Part of the reuse process includes further subsetting </w:t>
      </w:r>
      <w:r>
        <w:t>EIEM</w:t>
      </w:r>
      <w:r w:rsidRPr="005C5938">
        <w:t xml:space="preserve">-defined subsets as well as subsetting </w:t>
      </w:r>
      <w:r>
        <w:t>EIEM</w:t>
      </w:r>
      <w:r w:rsidRPr="005C5938">
        <w:t>-defined exchange models.</w:t>
      </w:r>
    </w:p>
    <w:p w14:paraId="7FDE576F" w14:textId="2A5CDD74" w:rsidR="003B6924" w:rsidRDefault="003B6924" w:rsidP="00FA3145">
      <w:pPr>
        <w:pStyle w:val="BodyText"/>
      </w:pPr>
      <w:r w:rsidRPr="005C5938">
        <w:t>Thus, the process of subsetting applies to not only NIEM reference models, but also subset models and exchange models.  The fundamental rule for subsetting remains the same: any XML instance that validates against a correctly subsetted schema will always validate against the schemas fro</w:t>
      </w:r>
      <w:r>
        <w:t>m which the schema was derived.</w:t>
      </w:r>
    </w:p>
    <w:p w14:paraId="53068D53" w14:textId="77777777" w:rsidR="008A0E21" w:rsidRDefault="008A0E21" w:rsidP="00FA3145">
      <w:pPr>
        <w:pStyle w:val="Heading4"/>
      </w:pPr>
      <w:r>
        <w:t>Representation</w:t>
      </w:r>
    </w:p>
    <w:p w14:paraId="1CD107CB" w14:textId="77777777" w:rsidR="0064787D" w:rsidRDefault="0064787D" w:rsidP="0064787D">
      <w:pPr>
        <w:pStyle w:val="Heading5"/>
      </w:pPr>
      <w:r>
        <w:t>Common</w:t>
      </w:r>
    </w:p>
    <w:p w14:paraId="3D688B89" w14:textId="2017FE4C" w:rsidR="008A0E21" w:rsidRDefault="003E7C2B" w:rsidP="00994C38">
      <w:pPr>
        <w:pStyle w:val="BodyText"/>
      </w:pPr>
      <w:r>
        <w:t>T</w:t>
      </w:r>
      <w:r w:rsidR="008A0E21">
        <w:t>he reusable components of the NIEM reference vocabulary are rendered as XML schema. The NIEM Reference Model Library (see</w:t>
      </w:r>
      <w:r w:rsidR="00F54F6B">
        <w:t xml:space="preserve"> </w:t>
      </w:r>
      <w:r w:rsidR="00F54F6B">
        <w:fldChar w:fldCharType="begin"/>
      </w:r>
      <w:r w:rsidR="00F54F6B">
        <w:instrText xml:space="preserve"> REF _Ref193374192 \r \h </w:instrText>
      </w:r>
      <w:r w:rsidR="00F54F6B">
        <w:fldChar w:fldCharType="separate"/>
      </w:r>
      <w:r w:rsidR="00B81ED7">
        <w:t>Annex A</w:t>
      </w:r>
      <w:r w:rsidR="00F54F6B">
        <w:fldChar w:fldCharType="end"/>
      </w:r>
      <w:r w:rsidR="008A0E21">
        <w:t xml:space="preserve">) provides a </w:t>
      </w:r>
      <w:r w:rsidR="00443B47">
        <w:t>NIEM-UML</w:t>
      </w:r>
      <w:r w:rsidR="008A0E21">
        <w:t xml:space="preserve"> model of all these reference schema. Each NIEM core and domain reference namespace is modeled as a package within the Reference Model Library.</w:t>
      </w:r>
    </w:p>
    <w:p w14:paraId="6EBDCD33" w14:textId="77777777" w:rsidR="008A0E21" w:rsidRDefault="008A0E21" w:rsidP="00994C38">
      <w:pPr>
        <w:pStyle w:val="BodyText"/>
      </w:pPr>
      <w:r>
        <w:t xml:space="preserve">Having the Reference Model Library available means that a NIEM PIM may reference properties declared in a reference namespace (see Subclause </w:t>
      </w:r>
      <w:r>
        <w:fldChar w:fldCharType="begin"/>
      </w:r>
      <w:r>
        <w:instrText xml:space="preserve"> REF _Ref316856575 \r \h </w:instrText>
      </w:r>
      <w:r>
        <w:fldChar w:fldCharType="separate"/>
      </w:r>
      <w:r w:rsidR="00B81ED7">
        <w:t>7.5.2</w:t>
      </w:r>
      <w:r>
        <w:fldChar w:fldCharType="end"/>
      </w:r>
      <w:r>
        <w:t>), in order to subset the Reference Model for a specific purpose. Such a subset model is required to have the same target namespace URI as some namespace in the Reference Model. Further, the subset model may only declare types and properties that correspond to those already defined for that namespace in the Reference Model, though, as the name indicates, it will only include a subset of what is in the Reference Model. This means that a subset model is not allowed to introduce new content, nor is it allowed to extend the data content defined by a component of the Reference Model.</w:t>
      </w:r>
    </w:p>
    <w:p w14:paraId="778AD40A" w14:textId="77777777" w:rsidR="003B6924" w:rsidRDefault="003B6924" w:rsidP="003B6924">
      <w:pPr>
        <w:pStyle w:val="BodyText"/>
      </w:pPr>
      <w:r>
        <w:t>A subsetted model is represented by a «Subsets» Realization from the (client) subsetted model to the (supplier) base model.  Note that for backwards compatibility a «References» Realization may also be used between information models.  A subsetted model is subject to the following constraints:</w:t>
      </w:r>
    </w:p>
    <w:p w14:paraId="23F573F4" w14:textId="77777777" w:rsidR="003B6924" w:rsidRPr="005C5938" w:rsidRDefault="003B6924" w:rsidP="003B6924">
      <w:pPr>
        <w:pStyle w:val="BulletedText"/>
      </w:pPr>
      <w:r w:rsidRPr="005C5938">
        <w:t>The namespace must be the same as the base model.</w:t>
      </w:r>
    </w:p>
    <w:p w14:paraId="1A6E15E9" w14:textId="77777777" w:rsidR="003B6924" w:rsidRPr="005C5938" w:rsidRDefault="003B6924" w:rsidP="003B6924">
      <w:pPr>
        <w:pStyle w:val="BulletedText"/>
      </w:pPr>
      <w:r w:rsidRPr="005C5938">
        <w:t>If the base model is a reference model, then the subsetted model must be a subset model.  Otherwise, the subsetted model must be the same kind as the base model (i.e, a subset model or an extension model).</w:t>
      </w:r>
    </w:p>
    <w:p w14:paraId="0C4B3CF3" w14:textId="77777777" w:rsidR="003B6924" w:rsidRPr="005C5938" w:rsidRDefault="003B6924" w:rsidP="003B6924">
      <w:pPr>
        <w:pStyle w:val="BulletedText"/>
      </w:pPr>
      <w:r w:rsidRPr="005C5938">
        <w:t>The subset model may only include components which are defined in the base model.</w:t>
      </w:r>
    </w:p>
    <w:p w14:paraId="3D6DFDAF" w14:textId="77777777" w:rsidR="003B6924" w:rsidRPr="005C5938" w:rsidRDefault="003B6924" w:rsidP="003B6924">
      <w:pPr>
        <w:pStyle w:val="BulletedText"/>
      </w:pPr>
      <w:r w:rsidRPr="005C5938">
        <w:t xml:space="preserve">Any simple or complex restrictions in the subset model must be the same or more restrictive than those defined in the base model. </w:t>
      </w:r>
    </w:p>
    <w:p w14:paraId="3FAA0063" w14:textId="77777777" w:rsidR="003B6924" w:rsidRPr="005C5938" w:rsidRDefault="003B6924" w:rsidP="003B6924">
      <w:pPr>
        <w:pStyle w:val="BulletedText"/>
      </w:pPr>
      <w:r w:rsidRPr="005C5938">
        <w:t>Any “business-rules” defined in the subset model must be the same or more restrictive than those defined in the base model.</w:t>
      </w:r>
    </w:p>
    <w:p w14:paraId="77DD9953" w14:textId="77777777" w:rsidR="003B6924" w:rsidRPr="005C5938" w:rsidRDefault="003B6924" w:rsidP="003B6924">
      <w:pPr>
        <w:pStyle w:val="BulletedText"/>
      </w:pPr>
      <w:r w:rsidRPr="005C5938">
        <w:t>Any abstract component in the base model must be abstract in the subset model.  A concrete component in the base model may be declared abstract in the subset model.</w:t>
      </w:r>
    </w:p>
    <w:p w14:paraId="0B4FEA4F" w14:textId="77777777" w:rsidR="003B6924" w:rsidRPr="005C5938" w:rsidRDefault="003B6924" w:rsidP="003B6924">
      <w:pPr>
        <w:pStyle w:val="BulletedText"/>
      </w:pPr>
      <w:r w:rsidRPr="005C5938">
        <w:t>A Property which is not nillable in the base model must not be nillable in the subset model.  A Property which is nillable in the base model may be declared not nillable in the subset model.</w:t>
      </w:r>
    </w:p>
    <w:p w14:paraId="13DC9492" w14:textId="675670FB" w:rsidR="003B6924" w:rsidRPr="00AA03A0" w:rsidRDefault="003B6924" w:rsidP="003B6924">
      <w:pPr>
        <w:pStyle w:val="BulletedText"/>
      </w:pPr>
      <w:r w:rsidRPr="00AA03A0">
        <w:t>Complex types within a subset model must conform to the base model.  This includes:</w:t>
      </w:r>
    </w:p>
    <w:p w14:paraId="103C5D8A" w14:textId="77777777" w:rsidR="003B6924" w:rsidRPr="00B74D7A" w:rsidRDefault="003B6924" w:rsidP="003B6924">
      <w:pPr>
        <w:pStyle w:val="BulletedText"/>
        <w:numPr>
          <w:ilvl w:val="1"/>
          <w:numId w:val="2"/>
        </w:numPr>
      </w:pPr>
      <w:r w:rsidRPr="00B74D7A">
        <w:t>A property may be removed only if the base property has a cardinality range which includes 0.</w:t>
      </w:r>
    </w:p>
    <w:p w14:paraId="76DD28F5" w14:textId="77777777" w:rsidR="003B6924" w:rsidRPr="00B74D7A" w:rsidRDefault="003B6924" w:rsidP="003B6924">
      <w:pPr>
        <w:pStyle w:val="BulletedText"/>
        <w:numPr>
          <w:ilvl w:val="1"/>
          <w:numId w:val="2"/>
        </w:numPr>
      </w:pPr>
      <w:r w:rsidRPr="00B74D7A">
        <w:t>A subset property cardinality must be within the inclusive range of the base property cardinality.</w:t>
      </w:r>
    </w:p>
    <w:p w14:paraId="1D793731" w14:textId="77777777" w:rsidR="003B6924" w:rsidRPr="00B74D7A" w:rsidRDefault="003B6924" w:rsidP="003B6924">
      <w:pPr>
        <w:pStyle w:val="BulletedText"/>
        <w:numPr>
          <w:ilvl w:val="1"/>
          <w:numId w:val="2"/>
        </w:numPr>
      </w:pPr>
      <w:r w:rsidRPr="00B74D7A">
        <w:lastRenderedPageBreak/>
        <w:t>Ordering of subset elements must be the same as the base element order.</w:t>
      </w:r>
    </w:p>
    <w:p w14:paraId="4E4713C3" w14:textId="77777777" w:rsidR="003B6924" w:rsidRPr="00B74D7A" w:rsidRDefault="003B6924" w:rsidP="003B6924">
      <w:pPr>
        <w:pStyle w:val="BulletedText"/>
        <w:numPr>
          <w:ilvl w:val="1"/>
          <w:numId w:val="2"/>
        </w:numPr>
      </w:pPr>
      <w:r w:rsidRPr="00B74D7A">
        <w:t>The NIEM name/namespace of included properties must be identical between subset and base models.</w:t>
      </w:r>
    </w:p>
    <w:p w14:paraId="17CE0C30" w14:textId="77777777" w:rsidR="003B6924" w:rsidRPr="00B74D7A" w:rsidRDefault="003B6924" w:rsidP="003B6924">
      <w:pPr>
        <w:pStyle w:val="BulletedText"/>
        <w:numPr>
          <w:ilvl w:val="1"/>
          <w:numId w:val="34"/>
        </w:numPr>
      </w:pPr>
      <w:r w:rsidRPr="00B74D7A">
        <w:t xml:space="preserve">The type of properties </w:t>
      </w:r>
      <w:r>
        <w:t>in a subset model must be the same type, or subtype, as the corresponding property in the reference model. Note that for a provisioned subset schema, the type of a property in a subset schema must be the same as the type of a property in a reference schema. If a subset schema is modeled with a property having a subtype of the reference model property type, then it implicitly requires provisioning of constraint schemas to represent the subtype constraint.</w:t>
      </w:r>
    </w:p>
    <w:p w14:paraId="56B659F0" w14:textId="77777777" w:rsidR="003B6924" w:rsidRPr="00B74D7A" w:rsidRDefault="003B6924" w:rsidP="003B6924">
      <w:pPr>
        <w:pStyle w:val="BulletedText"/>
        <w:numPr>
          <w:ilvl w:val="1"/>
          <w:numId w:val="2"/>
        </w:numPr>
      </w:pPr>
      <w:r w:rsidRPr="00B74D7A">
        <w:t>An element in the base model may have a corresponding subset element which has substitution groups in the subset model.  In this case, subject to cardinality and unique particle attribution constraints, a decomposition of the base element may be defined.  The decomposition allows for an ordered sequence of substitutable elements to be defined in the subset as a replacement for the single element defined in the base model.  Each substitutable element may have its own cardinality bound; the sum of cardinalities must be within the bounds of the base element cardinality.  The order and cardinality of the replacement sequence must conform to XML Schema constraints related to unique particle attribution.</w:t>
      </w:r>
    </w:p>
    <w:p w14:paraId="2CA5377C" w14:textId="7F0232AF" w:rsidR="003B6924" w:rsidRPr="00B74D7A" w:rsidRDefault="003B6924" w:rsidP="003B6924">
      <w:pPr>
        <w:pStyle w:val="BulletedText"/>
        <w:numPr>
          <w:ilvl w:val="1"/>
          <w:numId w:val="2"/>
        </w:numPr>
      </w:pPr>
      <w:r w:rsidRPr="00B74D7A">
        <w:t>Constraints on the derivation of a wildcard.  A wildcard, subject to cardinality, unique particle attribution, and namespace constraints, may be decomposed in the subset model.  The decomposition allows for an ordered sequence of elements to be defined in the subset as a replacement for the single wildcard defined in the base model.  Each element may have its own cardinality bound; the sum of cardinalities must be within the bounds of the base element cardinality.  The order and cardinality of the replacement sequence must conform to XML Schema constraints related to unique particle attribution.  The namespace of each element must conform to namespace constraints specified by the wildcard (if any).</w:t>
      </w:r>
    </w:p>
    <w:p w14:paraId="6363679D" w14:textId="594E6E15" w:rsidR="003B6924" w:rsidRDefault="003B6924" w:rsidP="003B6924">
      <w:pPr>
        <w:pStyle w:val="BodyText"/>
      </w:pPr>
      <w:r w:rsidRPr="005C5938">
        <w:t>The subset model must conform to the basic principle that any instance of an exchange document which is valid for the subset model is also valid (in the context of the exchange) for the base model.   The model is not well formed if it is possible to define an instance which is valid for the subset model but not valid for the base model.</w:t>
      </w:r>
    </w:p>
    <w:p w14:paraId="05C25DB9" w14:textId="77777777" w:rsidR="004635C9" w:rsidRDefault="004635C9" w:rsidP="004635C9">
      <w:pPr>
        <w:pStyle w:val="Heading5"/>
      </w:pPr>
      <w:r>
        <w:t>PIM</w:t>
      </w:r>
    </w:p>
    <w:p w14:paraId="77E1B52A" w14:textId="53836999" w:rsidR="00B63AF2" w:rsidRDefault="003B6924" w:rsidP="003B6924">
      <w:pPr>
        <w:pStyle w:val="BodyText"/>
      </w:pPr>
      <w:r>
        <w:t>A subsetting model may be represented in the PIM as an «InformationModel» which has a «Subsets» Realization to another «InformationModel» (as supplier of the Realization). The two «InformationModel»s must have the same namespace.  If the defaultPurpose of the base model is “reference”, then the subsetting model must have a defaultPurpose of “subset”, otherwise the defaultPurpose mus</w:t>
      </w:r>
      <w:r w:rsidR="00B63AF2">
        <w:t>t be the same for both models.</w:t>
      </w:r>
    </w:p>
    <w:p w14:paraId="619E1519" w14:textId="77777777" w:rsidR="00B63AF2" w:rsidRDefault="00B63AF2" w:rsidP="003B6924">
      <w:pPr>
        <w:pStyle w:val="BodyText"/>
      </w:pPr>
      <w:r>
        <w:t>All NIEM types represented in a subset model must have the same NIEM name as some corresponding type represented in the Reference Model and all NIEM properties in a subset model must be defined by reference to property declarations represented in the Reference Model.</w:t>
      </w:r>
    </w:p>
    <w:p w14:paraId="027613D8" w14:textId="70AB3342" w:rsidR="008A0E21" w:rsidRDefault="00B63AF2" w:rsidP="003B6924">
      <w:pPr>
        <w:pStyle w:val="BodyText"/>
      </w:pPr>
      <w:r>
        <w:t>Any UML class in the client package with the same NIEM name as a UML class in the supplier package is considered to have an implicit «Subsets» realization to the matching class in the supplier package.</w:t>
      </w:r>
    </w:p>
    <w:p w14:paraId="06E3F1C1" w14:textId="72DA719F" w:rsidR="008A0E21" w:rsidRDefault="008A0E21" w:rsidP="00994C38">
      <w:pPr>
        <w:pStyle w:val="BodyText"/>
      </w:pPr>
      <w:r>
        <w:t>Since all the properties in a class in a subset model must have the same NIEM names as corresponding properties in the reference class, having a class-level realization implies that all the properties in the subset class are defined by reference.</w:t>
      </w:r>
    </w:p>
    <w:p w14:paraId="27875809" w14:textId="7FA5C355" w:rsidR="00B146E2" w:rsidRPr="00B146E2" w:rsidRDefault="003E7C2B" w:rsidP="00B146E2">
      <w:pPr>
        <w:pStyle w:val="BodyText"/>
      </w:pPr>
      <w:r>
        <w:t>In NIEM</w:t>
      </w:r>
      <w:r w:rsidR="00B146E2" w:rsidRPr="00B146E2">
        <w:t xml:space="preserve"> and in a NIEM-UML</w:t>
      </w:r>
      <w:r w:rsidR="00F54F6B">
        <w:t xml:space="preserve"> </w:t>
      </w:r>
      <w:r w:rsidR="00B146E2" w:rsidRPr="00B146E2">
        <w:t xml:space="preserve">PSM the NIEM rules for a subset schema prohibit a property from being redefined with a subclass defined outside the scope of the reference model.  A NIEM-PIM relaxes this constraint and allows a property in a subset to be defined as having a type that is a subclass of the type of the corresponding property in the reference model – such a subclass may be defined in any other NIEM conformant model such as an extension model or EIEM. The relaxing of this constraint is accomplished by using the reference model’s definition for such properties in the generated subset schema and also generating a NIEM constraint schema </w:t>
      </w:r>
      <w:r w:rsidR="002D08FA">
        <w:t xml:space="preserve">and Schematron constraint </w:t>
      </w:r>
      <w:r w:rsidR="00B146E2" w:rsidRPr="00B146E2">
        <w:t>that enforces the more restrictive subtype. This is the only use of constraint schema in NIEM-UML.</w:t>
      </w:r>
    </w:p>
    <w:p w14:paraId="0EEF9872" w14:textId="690959D7" w:rsidR="00B7406F" w:rsidRDefault="00B7406F" w:rsidP="004163CF">
      <w:pPr>
        <w:pStyle w:val="Heading5"/>
      </w:pPr>
      <w:r>
        <w:t>PSM</w:t>
      </w:r>
    </w:p>
    <w:p w14:paraId="5922874C" w14:textId="3E317BEA" w:rsidR="00B63AF2" w:rsidRDefault="00B63AF2" w:rsidP="00B63AF2">
      <w:pPr>
        <w:pStyle w:val="BodyText"/>
      </w:pPr>
      <w:r>
        <w:t xml:space="preserve">In a PSM, a subset model is represented as a «Namespace» package with the same target namespace as a reference schema. All classifiers and properties in the subset model must have the same names as corresponding elements in </w:t>
      </w:r>
      <w:r>
        <w:lastRenderedPageBreak/>
        <w:t>the reference model. Note that «Subsets» realizations to the reference model elements are not used for subset modeling in a PSM – all relevant reference model elements are copied in the subset model.</w:t>
      </w:r>
    </w:p>
    <w:p w14:paraId="782D6A25" w14:textId="31C1550D" w:rsidR="00B63AF2" w:rsidRDefault="00B63AF2" w:rsidP="00B63AF2">
      <w:pPr>
        <w:pStyle w:val="BodyText"/>
      </w:pPr>
      <w:r>
        <w:t xml:space="preserve">In the PSM, a constraint model is a «Namespace» Package.  If there are any constraint models within an IEPD, then there must be a constraint «Namespace» Package for every «Namespace» in the corresponding IEPD schema set.  </w:t>
      </w:r>
    </w:p>
    <w:p w14:paraId="0668A923" w14:textId="5636B300" w:rsidR="00B63AF2" w:rsidRPr="00B63AF2" w:rsidRDefault="00B63AF2" w:rsidP="00B63AF2">
      <w:pPr>
        <w:pStyle w:val="BodyText"/>
      </w:pPr>
      <w:r>
        <w:t>Each constraint «Namespace» Package must be a completely populated representation of all components defined within the constrained «Namespace» Package.  Some of the components within the constraint «Namespace» may be restrictions of corresponding base schema set components, subject to the conditions for constraining described in the Common representation of this clause.</w:t>
      </w:r>
    </w:p>
    <w:p w14:paraId="29C40E60" w14:textId="77777777" w:rsidR="00FA3145" w:rsidRDefault="00FA3145" w:rsidP="00FA3145">
      <w:pPr>
        <w:pStyle w:val="Heading4"/>
      </w:pPr>
      <w:bookmarkStart w:id="397" w:name="_Ref193443505"/>
      <w:r>
        <w:t>Mapping Summary</w:t>
      </w:r>
      <w:bookmarkEnd w:id="397"/>
    </w:p>
    <w:p w14:paraId="6168314B" w14:textId="77777777" w:rsidR="008A0E21" w:rsidRPr="00720DB0" w:rsidRDefault="00FA3145" w:rsidP="00720DB0">
      <w:pPr>
        <w:pStyle w:val="Heading5"/>
      </w:pPr>
      <w:r w:rsidRPr="00720DB0">
        <w:t>PIM</w:t>
      </w:r>
      <w:r w:rsidR="008A0E21" w:rsidRPr="00720DB0">
        <w:t xml:space="preserve"> Representation</w:t>
      </w:r>
      <w:r w:rsidRPr="00720DB0">
        <w:t xml:space="preserve"> Mapping</w:t>
      </w:r>
    </w:p>
    <w:p w14:paraId="753801D4" w14:textId="7EFD4DC0" w:rsidR="008A0E21" w:rsidRDefault="008A0E21" w:rsidP="00453424">
      <w:pPr>
        <w:pStyle w:val="BulletedText"/>
      </w:pPr>
      <w:r>
        <w:t>A realization between two «Namespace» packages in a PIM with the stereotype «</w:t>
      </w:r>
      <w:r w:rsidR="009856E7">
        <w:t>Subsets</w:t>
      </w:r>
      <w:r>
        <w:t>» applied shall be considered equivalent to replacing the realization between the packages with multiple «</w:t>
      </w:r>
      <w:r w:rsidR="009856E7">
        <w:t>Subsets</w:t>
      </w:r>
      <w:r>
        <w:t>» realizations between classes contained (directly or indirectly) in the packages, such that:</w:t>
      </w:r>
    </w:p>
    <w:p w14:paraId="00AB1E53" w14:textId="11C20411" w:rsidR="008A0E21" w:rsidRDefault="008A0E21" w:rsidP="001D27DD">
      <w:pPr>
        <w:pStyle w:val="BulletedText"/>
        <w:numPr>
          <w:ilvl w:val="1"/>
          <w:numId w:val="2"/>
        </w:numPr>
      </w:pPr>
      <w:r>
        <w:t xml:space="preserve">If a class in the client package of the original realization has the same NIEM name as a class in the supplier package, then there is a </w:t>
      </w:r>
      <w:r w:rsidR="00380E22">
        <w:t>«</w:t>
      </w:r>
      <w:r w:rsidR="009856E7">
        <w:t>Subsets</w:t>
      </w:r>
      <w:r w:rsidR="003457F8">
        <w:t>»</w:t>
      </w:r>
      <w:r w:rsidR="009856E7">
        <w:t xml:space="preserve"> </w:t>
      </w:r>
      <w:r>
        <w:t>from the class in the client package to the class in the supplier package.</w:t>
      </w:r>
    </w:p>
    <w:p w14:paraId="28783252" w14:textId="5A47FE0E" w:rsidR="00B146E2" w:rsidRPr="00B146E2" w:rsidRDefault="00B146E2" w:rsidP="005C5938">
      <w:pPr>
        <w:pStyle w:val="BulletedText"/>
        <w:numPr>
          <w:ilvl w:val="0"/>
          <w:numId w:val="0"/>
        </w:numPr>
      </w:pPr>
      <w:r>
        <w:t>The existence of a</w:t>
      </w:r>
      <w:r w:rsidRPr="00B146E2">
        <w:t xml:space="preserve"> (implicit) constraint schema set </w:t>
      </w:r>
      <w:r w:rsidR="002D08FA">
        <w:t xml:space="preserve">and Schematron constraint </w:t>
      </w:r>
      <w:r w:rsidRPr="00B146E2">
        <w:t>within a PIM model is determined by the existence of a derived (subset) Property whose type is a subtype of the base (reference) Property.</w:t>
      </w:r>
    </w:p>
    <w:p w14:paraId="262F38F3" w14:textId="1EA31CD0" w:rsidR="00B146E2" w:rsidRPr="00B146E2" w:rsidRDefault="00B146E2" w:rsidP="005C5938">
      <w:pPr>
        <w:pStyle w:val="BulletedText"/>
        <w:numPr>
          <w:ilvl w:val="0"/>
          <w:numId w:val="0"/>
        </w:numPr>
      </w:pPr>
      <w:r w:rsidRPr="00B146E2">
        <w:t xml:space="preserve">If a constraint schema set exists, then each of the corresponding PIM schema-set </w:t>
      </w:r>
      <w:r w:rsidR="00380E22">
        <w:t>«</w:t>
      </w:r>
      <w:r w:rsidRPr="00B146E2">
        <w:t>InformationModel</w:t>
      </w:r>
      <w:r w:rsidR="003457F8">
        <w:t>»</w:t>
      </w:r>
      <w:r w:rsidRPr="00B146E2">
        <w:t xml:space="preserve">s is transformed into a PSM constraint </w:t>
      </w:r>
      <w:r w:rsidR="00380E22">
        <w:t>«</w:t>
      </w:r>
      <w:r w:rsidRPr="00B146E2">
        <w:t>Namespace</w:t>
      </w:r>
      <w:r w:rsidR="003457F8">
        <w:t>»</w:t>
      </w:r>
      <w:r w:rsidRPr="00B146E2">
        <w:t xml:space="preserve"> Package.  The mapping is as described in clauses 7.2 through 7.5 with the following caveats:</w:t>
      </w:r>
    </w:p>
    <w:p w14:paraId="7CA88EDA" w14:textId="11546124" w:rsidR="00B146E2" w:rsidRPr="00B146E2" w:rsidRDefault="00B146E2" w:rsidP="00573C66">
      <w:pPr>
        <w:pStyle w:val="BulletedText"/>
        <w:numPr>
          <w:ilvl w:val="0"/>
          <w:numId w:val="35"/>
        </w:numPr>
      </w:pPr>
      <w:r w:rsidRPr="00B146E2">
        <w:t xml:space="preserve">Each schema-set </w:t>
      </w:r>
      <w:r w:rsidR="00380E22">
        <w:t>«</w:t>
      </w:r>
      <w:r w:rsidRPr="00B146E2">
        <w:t>InformationModel</w:t>
      </w:r>
      <w:r w:rsidR="003457F8">
        <w:t>»</w:t>
      </w:r>
      <w:r w:rsidRPr="00B146E2">
        <w:t xml:space="preserve"> is reproduced as a PSM constraint </w:t>
      </w:r>
      <w:r w:rsidR="00380E22">
        <w:t>«</w:t>
      </w:r>
      <w:r w:rsidRPr="00B146E2">
        <w:t>Namespace</w:t>
      </w:r>
      <w:r w:rsidR="003457F8">
        <w:t>»</w:t>
      </w:r>
      <w:r w:rsidRPr="00B146E2">
        <w:t xml:space="preserve"> package.</w:t>
      </w:r>
    </w:p>
    <w:p w14:paraId="697D3375" w14:textId="214F11E0" w:rsidR="00B146E2" w:rsidRPr="00B146E2" w:rsidRDefault="00B146E2" w:rsidP="00573C66">
      <w:pPr>
        <w:pStyle w:val="BulletedText"/>
        <w:numPr>
          <w:ilvl w:val="0"/>
          <w:numId w:val="35"/>
        </w:numPr>
      </w:pPr>
      <w:r w:rsidRPr="00B146E2">
        <w:t xml:space="preserve">For schema-set PSM </w:t>
      </w:r>
      <w:r w:rsidR="00380E22">
        <w:t>«</w:t>
      </w:r>
      <w:r w:rsidRPr="00B146E2">
        <w:t>Namespace</w:t>
      </w:r>
      <w:r w:rsidR="003457F8">
        <w:t>»</w:t>
      </w:r>
      <w:r w:rsidRPr="00B146E2">
        <w:t xml:space="preserve"> packages, the type of a Property within a derived (subset) </w:t>
      </w:r>
      <w:r w:rsidR="00380E22">
        <w:t>«</w:t>
      </w:r>
      <w:r w:rsidRPr="00B146E2">
        <w:t>InformationModel</w:t>
      </w:r>
      <w:r w:rsidR="003457F8">
        <w:t>»</w:t>
      </w:r>
      <w:r w:rsidRPr="00B146E2">
        <w:t xml:space="preserve"> is coerced to be the type of the corresponding Property in the base (reference) </w:t>
      </w:r>
      <w:r w:rsidR="00380E22">
        <w:t>«</w:t>
      </w:r>
      <w:r w:rsidRPr="00B146E2">
        <w:t>InformationModel</w:t>
      </w:r>
      <w:r w:rsidR="003457F8">
        <w:t>»</w:t>
      </w:r>
      <w:r w:rsidRPr="00B146E2">
        <w:t>.</w:t>
      </w:r>
    </w:p>
    <w:p w14:paraId="3FB716D1" w14:textId="77777777" w:rsidR="008A0E21" w:rsidRDefault="00826896" w:rsidP="00FA3145">
      <w:pPr>
        <w:pStyle w:val="Heading4"/>
      </w:pPr>
      <w:r>
        <w:t>Example</w:t>
      </w:r>
    </w:p>
    <w:p w14:paraId="6DF32066" w14:textId="5354CCDE" w:rsidR="008A0E21" w:rsidRDefault="008A0E21" w:rsidP="00C32673">
      <w:pPr>
        <w:pStyle w:val="omg-body"/>
      </w:pPr>
      <w:r>
        <w:fldChar w:fldCharType="begin"/>
      </w:r>
      <w:r>
        <w:instrText xml:space="preserve"> REF _Ref316916685 \h </w:instrText>
      </w:r>
      <w:r w:rsidR="00C32673">
        <w:instrText xml:space="preserve"> \* MERGEFORMAT </w:instrText>
      </w:r>
      <w:r>
        <w:fldChar w:fldCharType="separate"/>
      </w:r>
      <w:r w:rsidR="00B81ED7">
        <w:t xml:space="preserve">Figure </w:t>
      </w:r>
      <w:r w:rsidR="00B81ED7">
        <w:rPr>
          <w:noProof/>
        </w:rPr>
        <w:t>7</w:t>
      </w:r>
      <w:r w:rsidR="00B81ED7">
        <w:rPr>
          <w:noProof/>
        </w:rPr>
        <w:noBreakHyphen/>
        <w:t>37</w:t>
      </w:r>
      <w:r>
        <w:fldChar w:fldCharType="end"/>
      </w:r>
      <w:r>
        <w:t xml:space="preserve"> shows an example of a small subset model with two classes with properties defined by </w:t>
      </w:r>
      <w:r w:rsidR="0014399C">
        <w:t xml:space="preserve">«Subsets» realizations </w:t>
      </w:r>
      <w:r>
        <w:t xml:space="preserve">to </w:t>
      </w:r>
      <w:r w:rsidR="0014399C">
        <w:t xml:space="preserve">corresponding </w:t>
      </w:r>
      <w:r>
        <w:t xml:space="preserve">classes in the Reference Model. </w:t>
      </w:r>
      <w:r>
        <w:fldChar w:fldCharType="begin"/>
      </w:r>
      <w:r>
        <w:instrText xml:space="preserve"> REF _Ref316916744 \h </w:instrText>
      </w:r>
      <w:r w:rsidR="00C32673">
        <w:instrText xml:space="preserve"> \* MERGEFORMAT </w:instrText>
      </w:r>
      <w:r>
        <w:fldChar w:fldCharType="separate"/>
      </w:r>
      <w:r w:rsidR="00B81ED7">
        <w:t xml:space="preserve">Figure </w:t>
      </w:r>
      <w:r w:rsidR="00B81ED7">
        <w:rPr>
          <w:noProof/>
        </w:rPr>
        <w:t>7</w:t>
      </w:r>
      <w:r w:rsidR="00B81ED7">
        <w:rPr>
          <w:noProof/>
        </w:rPr>
        <w:noBreakHyphen/>
        <w:t>38</w:t>
      </w:r>
      <w:r>
        <w:fldChar w:fldCharType="end"/>
      </w:r>
      <w:r>
        <w:t xml:space="preserve"> shows an alternative representation of the same model using a «</w:t>
      </w:r>
      <w:r w:rsidR="0014399C">
        <w:t>Subsets</w:t>
      </w:r>
      <w:r>
        <w:t>» realization between the two packages.</w:t>
      </w:r>
    </w:p>
    <w:p w14:paraId="232ED182" w14:textId="1A327EBE" w:rsidR="00E1100D" w:rsidRPr="008B4255" w:rsidRDefault="00BC44E6" w:rsidP="00996FB1">
      <w:pPr>
        <w:pStyle w:val="BodyText"/>
      </w:pPr>
      <w:r>
        <w:rPr>
          <w:noProof/>
          <w:lang w:val="en-GB" w:eastAsia="en-GB"/>
        </w:rPr>
        <w:lastRenderedPageBreak/>
        <w:drawing>
          <wp:inline distT="0" distB="0" distL="0" distR="0" wp14:anchorId="1E3501A3" wp14:editId="620C999B">
            <wp:extent cx="5943600" cy="3189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189605"/>
                    </a:xfrm>
                    <a:prstGeom prst="rect">
                      <a:avLst/>
                    </a:prstGeom>
                  </pic:spPr>
                </pic:pic>
              </a:graphicData>
            </a:graphic>
          </wp:inline>
        </w:drawing>
      </w:r>
    </w:p>
    <w:p w14:paraId="562823CB" w14:textId="54B137AA" w:rsidR="008A0E21" w:rsidRDefault="008A0E21" w:rsidP="00720DB0">
      <w:pPr>
        <w:pStyle w:val="Caption"/>
      </w:pPr>
      <w:bookmarkStart w:id="398" w:name="_Ref316916685"/>
      <w:bookmarkStart w:id="399" w:name="_Ref316916682"/>
      <w:r>
        <w:t xml:space="preserve">Figure </w:t>
      </w:r>
      <w:r w:rsidR="00333F36">
        <w:fldChar w:fldCharType="begin"/>
      </w:r>
      <w:r w:rsidR="00333F36">
        <w:instrText xml:space="preserve"> STYLEREF 1 \s </w:instrText>
      </w:r>
      <w:r w:rsidR="00333F36">
        <w:fldChar w:fldCharType="separate"/>
      </w:r>
      <w:r w:rsidR="00B81ED7">
        <w:rPr>
          <w:noProof/>
        </w:rPr>
        <w:t>7</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37</w:t>
      </w:r>
      <w:r w:rsidR="00333F36">
        <w:rPr>
          <w:noProof/>
        </w:rPr>
        <w:fldChar w:fldCharType="end"/>
      </w:r>
      <w:bookmarkEnd w:id="398"/>
      <w:r>
        <w:t xml:space="preserve"> Representation of a subset model using «</w:t>
      </w:r>
      <w:r w:rsidR="00DF660F">
        <w:t>Subsets</w:t>
      </w:r>
      <w:r>
        <w:t>» realizations</w:t>
      </w:r>
      <w:bookmarkEnd w:id="399"/>
      <w:r w:rsidR="0014399C">
        <w:t xml:space="preserve"> between classes</w:t>
      </w:r>
    </w:p>
    <w:p w14:paraId="5CF20C18" w14:textId="0D63B15C" w:rsidR="00E1100D" w:rsidRPr="00E1100D" w:rsidRDefault="0014399C" w:rsidP="00996FB1">
      <w:pPr>
        <w:pStyle w:val="BodyText"/>
      </w:pPr>
      <w:r>
        <w:rPr>
          <w:noProof/>
          <w:lang w:val="en-GB" w:eastAsia="en-GB"/>
        </w:rPr>
        <w:drawing>
          <wp:inline distT="0" distB="0" distL="0" distR="0" wp14:anchorId="4497C554" wp14:editId="4CC155CB">
            <wp:extent cx="4476750" cy="37411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84110" cy="3747285"/>
                    </a:xfrm>
                    <a:prstGeom prst="rect">
                      <a:avLst/>
                    </a:prstGeom>
                  </pic:spPr>
                </pic:pic>
              </a:graphicData>
            </a:graphic>
          </wp:inline>
        </w:drawing>
      </w:r>
    </w:p>
    <w:p w14:paraId="4CC6DD65" w14:textId="2A70E455" w:rsidR="008A0E21" w:rsidRDefault="008A0E21" w:rsidP="00720DB0">
      <w:pPr>
        <w:pStyle w:val="Caption"/>
      </w:pPr>
      <w:bookmarkStart w:id="400" w:name="_Ref316916744"/>
      <w:r>
        <w:t xml:space="preserve">Figure </w:t>
      </w:r>
      <w:r w:rsidR="00333F36">
        <w:fldChar w:fldCharType="begin"/>
      </w:r>
      <w:r w:rsidR="00333F36">
        <w:instrText xml:space="preserve"> STYLEREF 1 \s </w:instrText>
      </w:r>
      <w:r w:rsidR="00333F36">
        <w:fldChar w:fldCharType="separate"/>
      </w:r>
      <w:r w:rsidR="00B81ED7">
        <w:rPr>
          <w:noProof/>
        </w:rPr>
        <w:t>7</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38</w:t>
      </w:r>
      <w:r w:rsidR="00333F36">
        <w:rPr>
          <w:noProof/>
        </w:rPr>
        <w:fldChar w:fldCharType="end"/>
      </w:r>
      <w:bookmarkEnd w:id="400"/>
      <w:r>
        <w:t xml:space="preserve"> Alternative Representation using «</w:t>
      </w:r>
      <w:r w:rsidR="0014399C">
        <w:t>Subsets» realization</w:t>
      </w:r>
      <w:r>
        <w:t xml:space="preserve"> between packages</w:t>
      </w:r>
    </w:p>
    <w:p w14:paraId="04283C05" w14:textId="77777777" w:rsidR="008A0E21" w:rsidRDefault="008A0E21" w:rsidP="007B4D6D">
      <w:pPr>
        <w:pStyle w:val="Heading3"/>
      </w:pPr>
      <w:bookmarkStart w:id="401" w:name="_Ref193335460"/>
      <w:bookmarkStart w:id="402" w:name="_Toc364003728"/>
      <w:bookmarkStart w:id="403" w:name="_Toc426452238"/>
      <w:r>
        <w:lastRenderedPageBreak/>
        <w:t>Model Package Descriptions</w:t>
      </w:r>
      <w:bookmarkEnd w:id="401"/>
      <w:bookmarkEnd w:id="402"/>
      <w:bookmarkEnd w:id="403"/>
    </w:p>
    <w:p w14:paraId="16933481" w14:textId="77777777" w:rsidR="00FA3145" w:rsidRDefault="00FA3145" w:rsidP="00FA3145">
      <w:pPr>
        <w:pStyle w:val="Heading4"/>
      </w:pPr>
      <w:r>
        <w:t>Background</w:t>
      </w:r>
    </w:p>
    <w:p w14:paraId="2852048B" w14:textId="4FAE2E86" w:rsidR="001A6EB5" w:rsidRDefault="001A6EB5" w:rsidP="004163CF">
      <w:pPr>
        <w:pStyle w:val="BodyText"/>
      </w:pPr>
      <w:r>
        <w:t xml:space="preserve">A </w:t>
      </w:r>
      <w:r w:rsidRPr="001A6EB5">
        <w:rPr>
          <w:i/>
        </w:rPr>
        <w:t>Model Package Description</w:t>
      </w:r>
      <w:r>
        <w:t xml:space="preserve"> (MPD) is</w:t>
      </w:r>
      <w:r w:rsidRPr="00F3452A">
        <w:t xml:space="preserve"> </w:t>
      </w:r>
      <w:r w:rsidR="000C64B2">
        <w:t xml:space="preserve">a </w:t>
      </w:r>
      <w:r w:rsidRPr="00F3452A">
        <w:t xml:space="preserve">compressed archive of files that contains one and only one of the </w:t>
      </w:r>
      <w:r w:rsidR="000C64B2">
        <w:t>five</w:t>
      </w:r>
      <w:r w:rsidRPr="00F3452A">
        <w:t xml:space="preserve"> classes of NIEM </w:t>
      </w:r>
      <w:r w:rsidR="00461B46">
        <w:t>IEM</w:t>
      </w:r>
      <w:r w:rsidRPr="00F3452A">
        <w:t xml:space="preserve">, as well as supporting documentation and other artifacts. An MPD is self-documenting and provides sufficient normative and non-normative information to allow technical personnel to understand how to use and/or implement </w:t>
      </w:r>
      <w:r w:rsidR="00461B46">
        <w:t>its content</w:t>
      </w:r>
      <w:r w:rsidRPr="00F3452A">
        <w:t>.</w:t>
      </w:r>
      <w:r w:rsidR="00C0553E">
        <w:t xml:space="preserve"> </w:t>
      </w:r>
      <w:r w:rsidR="00461B46">
        <w:t xml:space="preserve">See </w:t>
      </w:r>
      <w:r w:rsidR="00C0553E">
        <w:t>[NIEM-MPD</w:t>
      </w:r>
      <w:r w:rsidR="00461B46">
        <w:t xml:space="preserve">] </w:t>
      </w:r>
      <w:hyperlink r:id="rId157" w:anchor="section_1.1" w:history="1">
        <w:r w:rsidR="00461B46" w:rsidRPr="00461B46">
          <w:rPr>
            <w:rStyle w:val="Hyperlink"/>
          </w:rPr>
          <w:t>Section 1.1</w:t>
        </w:r>
      </w:hyperlink>
      <w:r w:rsidR="00461B46">
        <w:t>.</w:t>
      </w:r>
    </w:p>
    <w:p w14:paraId="6D850D81" w14:textId="77777777" w:rsidR="00C0553E" w:rsidRPr="00C0553E" w:rsidRDefault="00C0553E" w:rsidP="004163CF">
      <w:pPr>
        <w:pStyle w:val="BodyText"/>
      </w:pPr>
      <w:r>
        <w:t xml:space="preserve">An </w:t>
      </w:r>
      <w:r w:rsidRPr="00C0553E">
        <w:rPr>
          <w:i/>
        </w:rPr>
        <w:t>Information Exchange Model</w:t>
      </w:r>
      <w:r w:rsidRPr="00C0553E">
        <w:t xml:space="preserve"> (IEM) </w:t>
      </w:r>
      <w:r>
        <w:t>is o</w:t>
      </w:r>
      <w:r w:rsidRPr="00C0553E">
        <w:t xml:space="preserve">ne or more NIEM-conforming XML schemas that together specify the structure, semantics, and relationships of XML objects. These objects are consistent XML representations of information. Currently, </w:t>
      </w:r>
      <w:r w:rsidR="000C64B2">
        <w:t>five</w:t>
      </w:r>
      <w:r w:rsidRPr="00C0553E">
        <w:t xml:space="preserve"> IEM classes exist in NIEM: (1) numbered release, (2) domain update, </w:t>
      </w:r>
      <w:r w:rsidR="000C64B2">
        <w:t>(3) core update, (4</w:t>
      </w:r>
      <w:r w:rsidRPr="00C0553E">
        <w:t>) Information Exchange Pack</w:t>
      </w:r>
      <w:r w:rsidR="000C64B2">
        <w:t>age Documentation (IEPD), and (5</w:t>
      </w:r>
      <w:r w:rsidRPr="00C0553E">
        <w:t>) Enterprise Information Exchange Model (EIEM).</w:t>
      </w:r>
    </w:p>
    <w:p w14:paraId="2463F2DE" w14:textId="77777777" w:rsidR="00C0553E" w:rsidRPr="00C0553E" w:rsidRDefault="00C0553E" w:rsidP="004163CF">
      <w:pPr>
        <w:pStyle w:val="BodyText"/>
      </w:pPr>
      <w:r w:rsidRPr="00C0553E">
        <w:t xml:space="preserve">The primary type of MPD supported by </w:t>
      </w:r>
      <w:r>
        <w:t>this specification is the IEPD, which is a</w:t>
      </w:r>
      <w:r w:rsidRPr="00C0553E">
        <w:t>n MPD that contains NIEM-conforming schemas that define one or more recurring XML data exchanges.</w:t>
      </w:r>
    </w:p>
    <w:p w14:paraId="296902CB" w14:textId="77777777" w:rsidR="00FA3145" w:rsidRDefault="00FA3145" w:rsidP="00FA3145">
      <w:pPr>
        <w:pStyle w:val="Heading4"/>
      </w:pPr>
      <w:r>
        <w:t>Representation</w:t>
      </w:r>
    </w:p>
    <w:p w14:paraId="79A60639" w14:textId="7149BB01" w:rsidR="00544512" w:rsidRDefault="00544512" w:rsidP="004163CF">
      <w:pPr>
        <w:pStyle w:val="Heading5"/>
      </w:pPr>
      <w:r>
        <w:t>Common</w:t>
      </w:r>
    </w:p>
    <w:p w14:paraId="66F964EC" w14:textId="3FE68583" w:rsidR="00C40238" w:rsidRDefault="00C40238" w:rsidP="00301FA2">
      <w:pPr>
        <w:pStyle w:val="BodyText"/>
      </w:pPr>
      <w:r>
        <w:t xml:space="preserve">Most artifacts included in an MPD are modeled as UML InstanceSpecifications classified by one of a number of UML Artifacts included in </w:t>
      </w:r>
      <w:r w:rsidR="004701F2">
        <w:t>the NIEM Model Package Description Profile</w:t>
      </w:r>
      <w:r>
        <w:t xml:space="preserve">, listed in </w:t>
      </w:r>
      <w:r>
        <w:fldChar w:fldCharType="begin"/>
      </w:r>
      <w:r>
        <w:instrText xml:space="preserve"> REF _Ref410137250 \h </w:instrText>
      </w:r>
      <w:r>
        <w:fldChar w:fldCharType="separate"/>
      </w:r>
      <w:r w:rsidR="00B81ED7">
        <w:t xml:space="preserve">Table </w:t>
      </w:r>
      <w:r w:rsidR="00B81ED7">
        <w:rPr>
          <w:noProof/>
        </w:rPr>
        <w:t>7</w:t>
      </w:r>
      <w:r w:rsidR="00B81ED7">
        <w:noBreakHyphen/>
      </w:r>
      <w:r w:rsidR="00B81ED7">
        <w:rPr>
          <w:noProof/>
        </w:rPr>
        <w:t>3</w:t>
      </w:r>
      <w:r>
        <w:fldChar w:fldCharType="end"/>
      </w:r>
      <w:r>
        <w:t>.  Most relationships between M</w:t>
      </w:r>
      <w:r w:rsidR="00557BDA">
        <w:t>P</w:t>
      </w:r>
      <w:r>
        <w:t xml:space="preserve">D </w:t>
      </w:r>
      <w:r w:rsidR="004701F2">
        <w:t xml:space="preserve">artifacts are modeled as stereotyped UML relationships using one of the stereotypes in the NIEM Model Package Description Profile, listed in </w:t>
      </w:r>
      <w:r w:rsidR="004701F2">
        <w:fldChar w:fldCharType="begin"/>
      </w:r>
      <w:r w:rsidR="004701F2">
        <w:instrText xml:space="preserve"> REF _Ref317337321 \h </w:instrText>
      </w:r>
      <w:r w:rsidR="004701F2">
        <w:fldChar w:fldCharType="separate"/>
      </w:r>
      <w:r w:rsidR="00B81ED7">
        <w:t xml:space="preserve">Table </w:t>
      </w:r>
      <w:r w:rsidR="00B81ED7">
        <w:rPr>
          <w:noProof/>
        </w:rPr>
        <w:t>7</w:t>
      </w:r>
      <w:r w:rsidR="00B81ED7">
        <w:noBreakHyphen/>
      </w:r>
      <w:r w:rsidR="00B81ED7">
        <w:rPr>
          <w:noProof/>
        </w:rPr>
        <w:t>4</w:t>
      </w:r>
      <w:r w:rsidR="004701F2">
        <w:fldChar w:fldCharType="end"/>
      </w:r>
      <w:r w:rsidR="004701F2">
        <w:t>.</w:t>
      </w:r>
    </w:p>
    <w:p w14:paraId="070907CB" w14:textId="6DBAE549" w:rsidR="004701F2" w:rsidRDefault="004701F2" w:rsidP="00301FA2">
      <w:pPr>
        <w:pStyle w:val="BodyText"/>
      </w:pPr>
      <w:r w:rsidRPr="00BE7B40">
        <w:rPr>
          <w:b/>
          <w:i/>
        </w:rPr>
        <w:t>Note</w:t>
      </w:r>
      <w:r w:rsidRPr="00BE7B40">
        <w:rPr>
          <w:i/>
        </w:rPr>
        <w:t>: In this subclause, the term Artifact (upper case) is used to mean a UML InstanceSpecification classified by a UML Artifact from the profile. The term artifact (lower case) is used to mean a file included in the physical representation of the MPD</w:t>
      </w:r>
      <w:r>
        <w:t>.</w:t>
      </w:r>
    </w:p>
    <w:p w14:paraId="3C9CFEE9" w14:textId="633CFDCC" w:rsidR="00C0553E" w:rsidRDefault="00C0553E" w:rsidP="00301FA2">
      <w:pPr>
        <w:pStyle w:val="BodyText"/>
      </w:pPr>
      <w:r w:rsidRPr="005C7D7D">
        <w:t xml:space="preserve">A MPD is </w:t>
      </w:r>
      <w:r w:rsidR="00C40238">
        <w:t>modeled</w:t>
      </w:r>
      <w:r w:rsidRPr="005C7D7D">
        <w:t xml:space="preserve"> as a </w:t>
      </w:r>
      <w:r w:rsidR="00E606D7">
        <w:t>ModelPackageDescription</w:t>
      </w:r>
      <w:r>
        <w:t xml:space="preserve"> </w:t>
      </w:r>
      <w:r w:rsidR="00461B46">
        <w:t>Artifact</w:t>
      </w:r>
      <w:r>
        <w:t>.</w:t>
      </w:r>
      <w:r w:rsidRPr="005C7D7D">
        <w:t xml:space="preserve"> </w:t>
      </w:r>
      <w:r>
        <w:t xml:space="preserve">The </w:t>
      </w:r>
      <w:r w:rsidR="00461B46">
        <w:t xml:space="preserve">slots of </w:t>
      </w:r>
      <w:r w:rsidR="004701F2">
        <w:t>the Artifact are</w:t>
      </w:r>
      <w:r>
        <w:t xml:space="preserve"> used to set the various properties of the MPD.</w:t>
      </w:r>
      <w:r w:rsidR="00E606D7">
        <w:t xml:space="preserve">  The slot </w:t>
      </w:r>
      <w:r w:rsidR="004701F2">
        <w:t>mpdClassCode is</w:t>
      </w:r>
      <w:r w:rsidR="00E606D7">
        <w:t xml:space="preserve"> set to the class of the MPD, and in the case of an IEPD will be set to ModelPackageDescriptionClassCode::iepd.  The ModelPackageDescription </w:t>
      </w:r>
      <w:r w:rsidR="004701F2">
        <w:t xml:space="preserve">Artifact </w:t>
      </w:r>
      <w:r w:rsidR="00E606D7">
        <w:t>corresponds to the mpd-catalog.xml file</w:t>
      </w:r>
      <w:r w:rsidR="00C40238">
        <w:t xml:space="preserve"> that contains metadata describing the complete contents of the physical representation of the MPD.</w:t>
      </w:r>
    </w:p>
    <w:p w14:paraId="5B77286A" w14:textId="50DF5779" w:rsidR="00E606D7" w:rsidRDefault="00E606D7" w:rsidP="00301FA2">
      <w:pPr>
        <w:pStyle w:val="BodyText"/>
      </w:pPr>
      <w:r>
        <w:t xml:space="preserve">Each MPD is associated with one or more Conformance Targets (see [NIEM-MPD] </w:t>
      </w:r>
      <w:hyperlink r:id="rId158" w:anchor="section_3.2" w:history="1">
        <w:r w:rsidRPr="00E606D7">
          <w:rPr>
            <w:rStyle w:val="Hyperlink"/>
          </w:rPr>
          <w:t>Section 3.2</w:t>
        </w:r>
      </w:hyperlink>
      <w:r>
        <w:t>). For an IEPD</w:t>
      </w:r>
      <w:r w:rsidR="00C40238">
        <w:t xml:space="preserve"> there is normally an IEP Conformance Target (see [NIEM-MPD] </w:t>
      </w:r>
      <w:hyperlink r:id="rId159" w:anchor="section_3.2.3" w:history="1">
        <w:r w:rsidR="00C40238">
          <w:rPr>
            <w:rStyle w:val="Hyperlink"/>
          </w:rPr>
          <w:t>Section 3.2.3</w:t>
        </w:r>
      </w:hyperlink>
      <w:r w:rsidR="00C40238">
        <w:t xml:space="preserve"> that specifies how Information Exchange Packages (IEPs) will be validated.  The IEP conformance target is modeled as </w:t>
      </w:r>
      <w:r w:rsidR="004701F2">
        <w:t>an</w:t>
      </w:r>
      <w:r w:rsidR="00C40238">
        <w:t xml:space="preserve"> IEPConformanceType Artifact referenced by the IEPConformanceTarget slot of the ModelPackageDescription Artifact.</w:t>
      </w:r>
      <w:r w:rsidR="004701F2">
        <w:t xml:space="preserve">  An XMLSchemaType Artifact signifies that the IEP is to be validated by means of an XML Schema, as is normally the case for a NIEM-conformant IEPD.  This XMLSchemaType Artifact is referenced by the ValidityConstraintWithContext slot of the IEPConformanceTargetType Artifact, which corresponds to the </w:t>
      </w:r>
      <w:r w:rsidR="004701F2" w:rsidRPr="009A17BB">
        <w:rPr>
          <w:rStyle w:val="HTMLCode"/>
          <w:color w:val="000000"/>
          <w:sz w:val="18"/>
          <w:szCs w:val="18"/>
        </w:rPr>
        <w:t>c:ValidityConstraintWithContext</w:t>
      </w:r>
      <w:r w:rsidR="004701F2">
        <w:t xml:space="preserve"> element within the </w:t>
      </w:r>
      <w:r w:rsidR="004701F2" w:rsidRPr="009A17BB">
        <w:rPr>
          <w:rStyle w:val="HTMLCode"/>
          <w:color w:val="000000"/>
          <w:sz w:val="18"/>
          <w:szCs w:val="18"/>
        </w:rPr>
        <w:t>c:IEPConformanceTarget</w:t>
      </w:r>
      <w:r w:rsidR="004701F2">
        <w:rPr>
          <w:color w:val="000000"/>
        </w:rPr>
        <w:t xml:space="preserve"> element within the </w:t>
      </w:r>
      <w:bookmarkStart w:id="404" w:name="d3e5831"/>
      <w:bookmarkEnd w:id="404"/>
      <w:r w:rsidR="004701F2">
        <w:rPr>
          <w:color w:val="000000"/>
        </w:rPr>
        <w:fldChar w:fldCharType="begin"/>
      </w:r>
      <w:r w:rsidR="004701F2">
        <w:rPr>
          <w:color w:val="000000"/>
        </w:rPr>
        <w:instrText xml:space="preserve"> HYPERLINK "http://reference.niem.gov/niem/specification/model-package-description/3.0/model-package-description-3.0.html" \l "definition_MPD_catalog_document" </w:instrText>
      </w:r>
      <w:r w:rsidR="004701F2">
        <w:rPr>
          <w:color w:val="000000"/>
        </w:rPr>
        <w:fldChar w:fldCharType="separate"/>
      </w:r>
      <w:r w:rsidR="004701F2">
        <w:rPr>
          <w:rStyle w:val="termref"/>
          <w:color w:val="000000"/>
          <w:shd w:val="clear" w:color="auto" w:fill="FFFFFF"/>
        </w:rPr>
        <w:t>MPD catalog document</w:t>
      </w:r>
      <w:r w:rsidR="004701F2">
        <w:rPr>
          <w:color w:val="000000"/>
        </w:rPr>
        <w:fldChar w:fldCharType="end"/>
      </w:r>
      <w:r w:rsidR="004701F2">
        <w:rPr>
          <w:color w:val="000000"/>
        </w:rPr>
        <w:t>.</w:t>
      </w:r>
    </w:p>
    <w:p w14:paraId="144B5F15" w14:textId="1F9D5431" w:rsidR="00461B46" w:rsidRDefault="009A17BB" w:rsidP="00301FA2">
      <w:pPr>
        <w:pStyle w:val="BodyText"/>
      </w:pPr>
      <w:r>
        <w:t xml:space="preserve">XML </w:t>
      </w:r>
      <w:r w:rsidR="00E606D7">
        <w:t>Schema a</w:t>
      </w:r>
      <w:r w:rsidR="00C0553E">
        <w:t>rtifacts</w:t>
      </w:r>
      <w:r>
        <w:t xml:space="preserve"> to be</w:t>
      </w:r>
      <w:r w:rsidR="00C0553E">
        <w:t xml:space="preserve"> </w:t>
      </w:r>
      <w:r w:rsidR="000C64B2">
        <w:t xml:space="preserve">included in an MPD </w:t>
      </w:r>
      <w:r w:rsidR="00461B46">
        <w:t xml:space="preserve">are </w:t>
      </w:r>
      <w:r>
        <w:t xml:space="preserve">normally </w:t>
      </w:r>
      <w:r w:rsidR="00461B46">
        <w:t xml:space="preserve">modeled </w:t>
      </w:r>
      <w:r>
        <w:t xml:space="preserve">by NIEM «InformationModel» packages (see Subclause </w:t>
      </w:r>
      <w:r>
        <w:fldChar w:fldCharType="begin"/>
      </w:r>
      <w:r>
        <w:instrText xml:space="preserve"> REF _Ref316834961 \r \h </w:instrText>
      </w:r>
      <w:r>
        <w:fldChar w:fldCharType="separate"/>
      </w:r>
      <w:r w:rsidR="00B81ED7">
        <w:t>7.2.1</w:t>
      </w:r>
      <w:r>
        <w:fldChar w:fldCharType="end"/>
      </w:r>
      <w:r>
        <w:t xml:space="preserve">).  Depending on the purpose of the «InformationModel» the </w:t>
      </w:r>
      <w:r w:rsidR="003F27ED">
        <w:t xml:space="preserve">artifact’s </w:t>
      </w:r>
      <w:r>
        <w:t>inclusion in the MPD is represented by a UML Usage stereotyped as «ExtensionSchemaDocument», «ReferenceSchemaDocument» or «SubsetSchemaDocument».</w:t>
      </w:r>
    </w:p>
    <w:p w14:paraId="26BF43C8" w14:textId="5F695344" w:rsidR="00BC2041" w:rsidRPr="00DC08BE" w:rsidRDefault="00BE7B40" w:rsidP="00BC2041">
      <w:pPr>
        <w:pStyle w:val="BodyText"/>
      </w:pPr>
      <w:r>
        <w:t>Other artifacts to be included in the MPD are represented by Artifacts of corresponding types</w:t>
      </w:r>
      <w:r w:rsidR="003F27ED">
        <w:t>, related to the elements that correspond to their parents in the MPD ca</w:t>
      </w:r>
      <w:commentRangeStart w:id="405"/>
      <w:ins w:id="406" w:author="Steve Cook" w:date="2016-05-16T14:25:00Z">
        <w:r w:rsidR="00361BD0">
          <w:t>ta</w:t>
        </w:r>
        <w:commentRangeEnd w:id="405"/>
        <w:r w:rsidR="00361BD0">
          <w:rPr>
            <w:rStyle w:val="CommentReference"/>
          </w:rPr>
          <w:commentReference w:id="405"/>
        </w:r>
      </w:ins>
      <w:r w:rsidR="003F27ED">
        <w:t xml:space="preserve">log by means of </w:t>
      </w:r>
      <w:r w:rsidR="000D1107">
        <w:t xml:space="preserve">links or </w:t>
      </w:r>
      <w:r w:rsidR="003F27ED">
        <w:t xml:space="preserve">appropriately stereotyped Usages. </w:t>
      </w:r>
    </w:p>
    <w:p w14:paraId="527245F1" w14:textId="728E345A" w:rsidR="005B10D5" w:rsidRPr="0068474D" w:rsidRDefault="00C0553E" w:rsidP="00901786">
      <w:pPr>
        <w:pStyle w:val="BodyText"/>
      </w:pPr>
      <w:r>
        <w:t>Relationships between MPDs may be representing by using a dependency between the packages with the «ModelPackageDescription</w:t>
      </w:r>
      <w:r w:rsidR="00BE7B40">
        <w:t>Relationship</w:t>
      </w:r>
      <w:r w:rsidR="00901786">
        <w:t>» stereotype applied.</w:t>
      </w:r>
    </w:p>
    <w:p w14:paraId="2E4FFD95" w14:textId="77777777" w:rsidR="00FA3145" w:rsidRDefault="00FA3145" w:rsidP="00FA3145">
      <w:pPr>
        <w:pStyle w:val="Heading4"/>
      </w:pPr>
      <w:r>
        <w:lastRenderedPageBreak/>
        <w:t>Example</w:t>
      </w:r>
    </w:p>
    <w:p w14:paraId="4DC000CA" w14:textId="14DEFD7B" w:rsidR="00BE11FF" w:rsidRDefault="00F07706" w:rsidP="00FA3145">
      <w:pPr>
        <w:pStyle w:val="BodyText"/>
      </w:pPr>
      <w:r>
        <w:fldChar w:fldCharType="begin"/>
      </w:r>
      <w:r>
        <w:instrText xml:space="preserve"> REF _Ref198635993 \h </w:instrText>
      </w:r>
      <w:r>
        <w:fldChar w:fldCharType="separate"/>
      </w:r>
      <w:r w:rsidR="00B81ED7">
        <w:t xml:space="preserve">Figure </w:t>
      </w:r>
      <w:r w:rsidR="00B81ED7">
        <w:rPr>
          <w:noProof/>
        </w:rPr>
        <w:t>7</w:t>
      </w:r>
      <w:r w:rsidR="00B81ED7">
        <w:noBreakHyphen/>
      </w:r>
      <w:r w:rsidR="00B81ED7">
        <w:rPr>
          <w:noProof/>
        </w:rPr>
        <w:t>39</w:t>
      </w:r>
      <w:r>
        <w:fldChar w:fldCharType="end"/>
      </w:r>
      <w:r w:rsidR="00E53958">
        <w:t xml:space="preserve"> is an example of</w:t>
      </w:r>
      <w:r w:rsidR="00A3202B">
        <w:t xml:space="preserve"> the representation of</w:t>
      </w:r>
      <w:r w:rsidR="00E53958">
        <w:t xml:space="preserve"> </w:t>
      </w:r>
      <w:r w:rsidR="005F357F">
        <w:t xml:space="preserve">an MPD together with elements representing a change log, </w:t>
      </w:r>
      <w:r w:rsidR="000D1107">
        <w:t>an IEPConformanceTarget, and an</w:t>
      </w:r>
      <w:r w:rsidR="005F357F">
        <w:t xml:space="preserve"> </w:t>
      </w:r>
      <w:r w:rsidR="000D1107">
        <w:t>AuthoritativeSource element represented as an instance of OrganizationType, linked to an instance of ContactInformationType.</w:t>
      </w:r>
    </w:p>
    <w:p w14:paraId="59EB200B" w14:textId="252742D3" w:rsidR="00FA3145" w:rsidRDefault="000D1107" w:rsidP="00996FB1">
      <w:pPr>
        <w:pStyle w:val="BodyText"/>
      </w:pPr>
      <w:r>
        <w:rPr>
          <w:noProof/>
          <w:lang w:val="en-GB" w:eastAsia="en-GB"/>
        </w:rPr>
        <w:drawing>
          <wp:inline distT="0" distB="0" distL="0" distR="0" wp14:anchorId="6E3B5D36" wp14:editId="6ACE406C">
            <wp:extent cx="5943600" cy="599757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5997575"/>
                    </a:xfrm>
                    <a:prstGeom prst="rect">
                      <a:avLst/>
                    </a:prstGeom>
                  </pic:spPr>
                </pic:pic>
              </a:graphicData>
            </a:graphic>
          </wp:inline>
        </w:drawing>
      </w:r>
    </w:p>
    <w:p w14:paraId="01CD8D43" w14:textId="0F8D2964" w:rsidR="00F07706" w:rsidRDefault="00F07706" w:rsidP="00F07706">
      <w:pPr>
        <w:pStyle w:val="Caption"/>
      </w:pPr>
      <w:bookmarkStart w:id="407" w:name="_Ref198635993"/>
      <w:r>
        <w:t xml:space="preserve">Figure </w:t>
      </w:r>
      <w:r w:rsidR="00333F36">
        <w:fldChar w:fldCharType="begin"/>
      </w:r>
      <w:r w:rsidR="00333F36">
        <w:instrText xml:space="preserve"> STYLEREF 1 \s </w:instrText>
      </w:r>
      <w:r w:rsidR="00333F36">
        <w:fldChar w:fldCharType="separate"/>
      </w:r>
      <w:r w:rsidR="00B81ED7">
        <w:rPr>
          <w:noProof/>
        </w:rPr>
        <w:t>7</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39</w:t>
      </w:r>
      <w:r w:rsidR="00333F36">
        <w:rPr>
          <w:noProof/>
        </w:rPr>
        <w:fldChar w:fldCharType="end"/>
      </w:r>
      <w:bookmarkEnd w:id="407"/>
      <w:r w:rsidRPr="00F07706">
        <w:t xml:space="preserve"> </w:t>
      </w:r>
      <w:r>
        <w:t xml:space="preserve">Representation of </w:t>
      </w:r>
      <w:r w:rsidR="005F357F">
        <w:t>a NIEM MPD</w:t>
      </w:r>
    </w:p>
    <w:p w14:paraId="71B39F75" w14:textId="5BDE8EF8" w:rsidR="000D1107" w:rsidRDefault="000D1107" w:rsidP="000D1107">
      <w:pPr>
        <w:pStyle w:val="BodyText"/>
      </w:pPr>
      <w:r>
        <w:fldChar w:fldCharType="begin"/>
      </w:r>
      <w:r>
        <w:instrText xml:space="preserve"> REF _Ref410397971 \h </w:instrText>
      </w:r>
      <w:r>
        <w:fldChar w:fldCharType="separate"/>
      </w:r>
      <w:r w:rsidR="00B81ED7">
        <w:t xml:space="preserve">Figure </w:t>
      </w:r>
      <w:r w:rsidR="00B81ED7">
        <w:rPr>
          <w:noProof/>
        </w:rPr>
        <w:t>7</w:t>
      </w:r>
      <w:r w:rsidR="00B81ED7">
        <w:noBreakHyphen/>
      </w:r>
      <w:r w:rsidR="00B81ED7">
        <w:rPr>
          <w:noProof/>
        </w:rPr>
        <w:t>40</w:t>
      </w:r>
      <w:r>
        <w:fldChar w:fldCharType="end"/>
      </w:r>
      <w:r>
        <w:t xml:space="preserve"> is another part of the same example, showing the conformance target instance linked to an XMLSchemaType instance that refers to an extension «InformationModel».</w:t>
      </w:r>
    </w:p>
    <w:p w14:paraId="27615AAB" w14:textId="77777777" w:rsidR="000D1107" w:rsidRDefault="000D1107" w:rsidP="000D1107">
      <w:pPr>
        <w:pStyle w:val="BodyText"/>
        <w:keepNext/>
      </w:pPr>
      <w:r>
        <w:rPr>
          <w:noProof/>
          <w:lang w:val="en-GB" w:eastAsia="en-GB"/>
        </w:rPr>
        <w:lastRenderedPageBreak/>
        <w:drawing>
          <wp:inline distT="0" distB="0" distL="0" distR="0" wp14:anchorId="286D0135" wp14:editId="6E2B2A26">
            <wp:extent cx="5943600" cy="30562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056255"/>
                    </a:xfrm>
                    <a:prstGeom prst="rect">
                      <a:avLst/>
                    </a:prstGeom>
                  </pic:spPr>
                </pic:pic>
              </a:graphicData>
            </a:graphic>
          </wp:inline>
        </w:drawing>
      </w:r>
    </w:p>
    <w:p w14:paraId="1E9F52B8" w14:textId="3BC85535" w:rsidR="000D1107" w:rsidRPr="000D1107" w:rsidRDefault="000D1107" w:rsidP="000D1107">
      <w:pPr>
        <w:pStyle w:val="Caption"/>
      </w:pPr>
      <w:bookmarkStart w:id="408" w:name="_Ref410397971"/>
      <w:bookmarkStart w:id="409" w:name="_Ref410397950"/>
      <w:r>
        <w:t xml:space="preserve">Figure </w:t>
      </w:r>
      <w:r w:rsidR="00333F36">
        <w:fldChar w:fldCharType="begin"/>
      </w:r>
      <w:r w:rsidR="00333F36">
        <w:instrText xml:space="preserve"> STYLEREF 1 \s </w:instrText>
      </w:r>
      <w:r w:rsidR="00333F36">
        <w:fldChar w:fldCharType="separate"/>
      </w:r>
      <w:r w:rsidR="00B81ED7">
        <w:rPr>
          <w:noProof/>
        </w:rPr>
        <w:t>7</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40</w:t>
      </w:r>
      <w:r w:rsidR="00333F36">
        <w:rPr>
          <w:noProof/>
        </w:rPr>
        <w:fldChar w:fldCharType="end"/>
      </w:r>
      <w:bookmarkEnd w:id="408"/>
      <w:r>
        <w:t xml:space="preserve"> An MPD referring to an extension model</w:t>
      </w:r>
      <w:bookmarkEnd w:id="409"/>
    </w:p>
    <w:p w14:paraId="27E37E6F" w14:textId="77777777" w:rsidR="00BC698D" w:rsidRDefault="00BC698D" w:rsidP="005C5938">
      <w:pPr>
        <w:pStyle w:val="BodyText"/>
      </w:pPr>
    </w:p>
    <w:p w14:paraId="212BFABF" w14:textId="1803EE29" w:rsidR="00D24735" w:rsidRDefault="00884A08" w:rsidP="00D24735">
      <w:pPr>
        <w:pStyle w:val="Heading2"/>
      </w:pPr>
      <w:bookmarkStart w:id="410" w:name="_Toc364003729"/>
      <w:bookmarkStart w:id="411" w:name="_Toc426452239"/>
      <w:r>
        <w:t>Detailed Modeling Design Rules</w:t>
      </w:r>
      <w:bookmarkEnd w:id="410"/>
      <w:bookmarkEnd w:id="411"/>
    </w:p>
    <w:p w14:paraId="4D0BFBF3" w14:textId="6B04D231" w:rsidR="00884A08" w:rsidRDefault="00884A08" w:rsidP="00D24735">
      <w:pPr>
        <w:pStyle w:val="Heading3"/>
      </w:pPr>
      <w:bookmarkStart w:id="412" w:name="_Toc364003730"/>
      <w:bookmarkStart w:id="413" w:name="_Toc426452240"/>
      <w:r>
        <w:t>Design Rules Rationale</w:t>
      </w:r>
      <w:bookmarkEnd w:id="412"/>
      <w:bookmarkEnd w:id="413"/>
    </w:p>
    <w:p w14:paraId="5FCD88C5" w14:textId="3EB93D92" w:rsidR="00884A08" w:rsidRPr="00884A08" w:rsidRDefault="00884A08" w:rsidP="005C5938">
      <w:pPr>
        <w:pStyle w:val="BodyText"/>
      </w:pPr>
      <w:r>
        <w:t>This non-normative section describes the relationship between NIEM-UML models and NIEM-XSD based on the NIEM NDR (Naming and Design Rules) and MPD (Model Package Description) documents. A detailed understanding of the constraints on NIEM-UML compliant models as they relate to NIEM rules and generated schema will be of interest to tool builders and sophisticated NIEM-UML modelers.</w:t>
      </w:r>
    </w:p>
    <w:p w14:paraId="2F3F2E3B" w14:textId="0389C469" w:rsidR="00D24735" w:rsidRDefault="00D24735" w:rsidP="00D24735">
      <w:pPr>
        <w:pStyle w:val="Heading3"/>
      </w:pPr>
      <w:bookmarkStart w:id="414" w:name="_Toc364003731"/>
      <w:bookmarkStart w:id="415" w:name="_Toc426452241"/>
      <w:r>
        <w:t>Simple Restrictions</w:t>
      </w:r>
      <w:bookmarkEnd w:id="414"/>
      <w:bookmarkEnd w:id="415"/>
      <w:r>
        <w:t xml:space="preserve"> </w:t>
      </w:r>
    </w:p>
    <w:p w14:paraId="25DD53CB" w14:textId="5740AD0F" w:rsidR="00D24735" w:rsidRDefault="00D24735" w:rsidP="00D24735">
      <w:pPr>
        <w:pStyle w:val="Heading4"/>
      </w:pPr>
      <w:r>
        <w:t xml:space="preserve">Background </w:t>
      </w:r>
    </w:p>
    <w:p w14:paraId="36E45BBA" w14:textId="77777777" w:rsidR="00D24735" w:rsidRDefault="00D24735" w:rsidP="005C5938">
      <w:pPr>
        <w:pStyle w:val="BodyText"/>
      </w:pPr>
      <w:r>
        <w:t>Within an XML Schema, every type definition (except the distinguished ur-type definition) is either a restriction or an extension of some other type definition.  A simple type must always be a restriction of another simple type.  A complex type is either a restriction of another complex type or an extension of either a complex type or a simple type.   A type definition used as the basis for a restriction or extension is known as the base type definition.  A complex type which extends a simple type is a complex type with simple content.  A complex type whose base type is a complex type with simple content is also a complex type with simple content.  A complex type with simple content which restricts another complex type specifies the restricted value space using the same facets as used when a simple type restricts a simple type, and is subject to the same constraints: the value space of the restricting type must be within the value space of the base type.</w:t>
      </w:r>
    </w:p>
    <w:p w14:paraId="719FC542" w14:textId="77777777" w:rsidR="00D24735" w:rsidRDefault="00D24735" w:rsidP="005C5938">
      <w:pPr>
        <w:pStyle w:val="BodyText"/>
      </w:pPr>
      <w:r>
        <w:t>The NIEM NDR prohibits a reference schema from using a restriction between complex types, but enables other types of schema to use restrictions between complex types.  A complex type with simple content is always a NIEM Object Type and must always contain the attribute group structures:</w:t>
      </w:r>
      <w:r w:rsidRPr="00E54F6F">
        <w:t>SimpleObjectAttributeGroup</w:t>
      </w:r>
      <w:r>
        <w:t>.</w:t>
      </w:r>
    </w:p>
    <w:p w14:paraId="195F7B40" w14:textId="77777777" w:rsidR="00D24735" w:rsidRDefault="00D24735" w:rsidP="005C5938">
      <w:pPr>
        <w:pStyle w:val="BodyText"/>
      </w:pPr>
      <w:r>
        <w:t>The rules for restriction are defined in detail within the XML Schema Specification.  Facets are used to specify various forms of restrictions on a value space.  Basically, the facets defined for a restriction must be within the value space defined by the base type.  The applicability of facets is dependent upon the underlying XML Primitive Type.</w:t>
      </w:r>
    </w:p>
    <w:p w14:paraId="7F080CE7" w14:textId="670C9A13" w:rsidR="00D24735" w:rsidRDefault="00D24735" w:rsidP="00D24735">
      <w:pPr>
        <w:pStyle w:val="Heading4"/>
      </w:pPr>
      <w:bookmarkStart w:id="416" w:name="key-typeDefinitionHierarchy"/>
      <w:bookmarkEnd w:id="416"/>
      <w:r>
        <w:lastRenderedPageBreak/>
        <w:t xml:space="preserve">Representation </w:t>
      </w:r>
    </w:p>
    <w:p w14:paraId="72E40522" w14:textId="77777777" w:rsidR="00D24735" w:rsidRPr="005C5938" w:rsidRDefault="00D24735" w:rsidP="005C5938">
      <w:pPr>
        <w:pStyle w:val="Heading5"/>
      </w:pPr>
      <w:r w:rsidRPr="005C5938">
        <w:t xml:space="preserve">Common </w:t>
      </w:r>
    </w:p>
    <w:p w14:paraId="30A5D5ED" w14:textId="77777777" w:rsidR="00D24735" w:rsidRPr="005C5938" w:rsidRDefault="00D24735" w:rsidP="005C5938">
      <w:pPr>
        <w:pStyle w:val="BodyText"/>
      </w:pPr>
      <w:r w:rsidRPr="005C5938">
        <w:t>Facets are modeled using one of three mechanisms:</w:t>
      </w:r>
    </w:p>
    <w:p w14:paraId="650CA037" w14:textId="0775EAB7" w:rsidR="00D24735" w:rsidRDefault="00D24735" w:rsidP="00573C66">
      <w:pPr>
        <w:pStyle w:val="BodyText"/>
        <w:numPr>
          <w:ilvl w:val="0"/>
          <w:numId w:val="33"/>
        </w:numPr>
      </w:pPr>
      <w:r>
        <w:t xml:space="preserve">the whiteSpace facet is represented via </w:t>
      </w:r>
      <w:r w:rsidR="001D3C2C">
        <w:t xml:space="preserve">a </w:t>
      </w:r>
      <w:r>
        <w:t xml:space="preserve">tag on </w:t>
      </w:r>
      <w:r w:rsidR="00380E22">
        <w:t>«</w:t>
      </w:r>
      <w:r>
        <w:t>XSDRepresentationRestriction</w:t>
      </w:r>
      <w:r w:rsidR="003457F8">
        <w:t>»</w:t>
      </w:r>
      <w:r>
        <w:t xml:space="preserve">, which may be applied to a </w:t>
      </w:r>
      <w:r w:rsidRPr="005C5938">
        <w:t>DataType</w:t>
      </w:r>
      <w:r>
        <w:t>.</w:t>
      </w:r>
    </w:p>
    <w:p w14:paraId="306B43E2" w14:textId="77777777" w:rsidR="00D24735" w:rsidRDefault="00D24735" w:rsidP="00573C66">
      <w:pPr>
        <w:pStyle w:val="BodyText"/>
        <w:numPr>
          <w:ilvl w:val="0"/>
          <w:numId w:val="33"/>
        </w:numPr>
      </w:pPr>
      <w:r>
        <w:t xml:space="preserve">enumeration facets are represented as EnumerationLiterals on an </w:t>
      </w:r>
      <w:r w:rsidRPr="005C5938">
        <w:t>Enumeration</w:t>
      </w:r>
      <w:r>
        <w:t>.</w:t>
      </w:r>
    </w:p>
    <w:p w14:paraId="1E181024" w14:textId="0051D478" w:rsidR="00D24735" w:rsidRDefault="00D24735" w:rsidP="00573C66">
      <w:pPr>
        <w:pStyle w:val="BodyText"/>
        <w:numPr>
          <w:ilvl w:val="0"/>
          <w:numId w:val="33"/>
        </w:numPr>
      </w:pPr>
      <w:r>
        <w:t xml:space="preserve">all other facets are represented as tags on </w:t>
      </w:r>
      <w:r w:rsidR="00380E22">
        <w:t>«</w:t>
      </w:r>
      <w:r>
        <w:t>ValueRestriction</w:t>
      </w:r>
      <w:r w:rsidR="003457F8">
        <w:t>»</w:t>
      </w:r>
      <w:r>
        <w:t xml:space="preserve"> Stereotype, which may be applied to a </w:t>
      </w:r>
      <w:r w:rsidRPr="005C5938">
        <w:t>DataType</w:t>
      </w:r>
      <w:r>
        <w:t xml:space="preserve">. </w:t>
      </w:r>
    </w:p>
    <w:p w14:paraId="1C300328" w14:textId="579F5A79" w:rsidR="00D24735" w:rsidRPr="005C5938" w:rsidRDefault="00D24735" w:rsidP="005C5938">
      <w:pPr>
        <w:pStyle w:val="BodyText"/>
      </w:pPr>
      <w:r w:rsidRPr="005C5938">
        <w:t xml:space="preserve">The mechanisms may be combined.  For example, an Enumeration may have a </w:t>
      </w:r>
      <w:r w:rsidR="00380E22">
        <w:t>«</w:t>
      </w:r>
      <w:r w:rsidRPr="005C5938">
        <w:t>ValueRestriction</w:t>
      </w:r>
      <w:r w:rsidR="003457F8">
        <w:t>»</w:t>
      </w:r>
      <w:r w:rsidRPr="005C5938">
        <w:t xml:space="preserve"> Stereotype applied to enable specification of both enumeration facets and other types of facets.</w:t>
      </w:r>
    </w:p>
    <w:p w14:paraId="09B9D18E" w14:textId="4B984C3E" w:rsidR="00D24735" w:rsidRPr="005C5938" w:rsidRDefault="00D24735" w:rsidP="005C5938">
      <w:pPr>
        <w:pStyle w:val="BodyText"/>
      </w:pPr>
      <w:r w:rsidRPr="005C5938">
        <w:t xml:space="preserve">The representation for a restriction between types is described in clauses </w:t>
      </w:r>
      <w:r w:rsidR="009658C6">
        <w:fldChar w:fldCharType="begin"/>
      </w:r>
      <w:r w:rsidR="009658C6">
        <w:instrText xml:space="preserve"> REF _Ref407101509 \w \h </w:instrText>
      </w:r>
      <w:r w:rsidR="009658C6">
        <w:fldChar w:fldCharType="separate"/>
      </w:r>
      <w:r w:rsidR="00B81ED7">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B81ED7" w:rsidRPr="007B4D6D">
        <w:t>Modeling Complex Types</w:t>
      </w:r>
      <w:r w:rsidR="009658C6">
        <w:fldChar w:fldCharType="end"/>
      </w:r>
      <w:r w:rsidR="009658C6">
        <w:t xml:space="preserve"> </w:t>
      </w:r>
      <w:r w:rsidRPr="005C5938">
        <w:t xml:space="preserve">and </w:t>
      </w:r>
      <w:r w:rsidR="009658C6">
        <w:fldChar w:fldCharType="begin"/>
      </w:r>
      <w:r w:rsidR="009658C6">
        <w:instrText xml:space="preserve"> REF _Ref316894825 \w \h </w:instrText>
      </w:r>
      <w:r w:rsidR="009658C6">
        <w:fldChar w:fldCharType="separate"/>
      </w:r>
      <w:r w:rsidR="00B81ED7">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B81ED7" w:rsidRPr="007B4D6D">
        <w:t>Modeling Simple Types</w:t>
      </w:r>
      <w:r w:rsidR="009658C6">
        <w:fldChar w:fldCharType="end"/>
      </w:r>
      <w:r w:rsidRPr="005C5938">
        <w:t xml:space="preserve">.  When using a </w:t>
      </w:r>
      <w:r w:rsidR="00380E22">
        <w:t>«</w:t>
      </w:r>
      <w:r w:rsidRPr="005C5938">
        <w:t>Restriction</w:t>
      </w:r>
      <w:r w:rsidR="003457F8">
        <w:t>»</w:t>
      </w:r>
      <w:r w:rsidRPr="005C5938">
        <w:t xml:space="preserve"> Realization to represent restrictions, it is possible to restrict the value space of the representation for a simple type, or a complex type with simple content, based on any combination </w:t>
      </w:r>
      <w:r w:rsidR="00365BB5" w:rsidRPr="00AA03A0">
        <w:t>of facet</w:t>
      </w:r>
      <w:r w:rsidRPr="005C5938">
        <w:t xml:space="preserve"> representations.</w:t>
      </w:r>
    </w:p>
    <w:p w14:paraId="43CCF49F" w14:textId="77777777" w:rsidR="00D24735" w:rsidRPr="005C5938" w:rsidRDefault="00D24735" w:rsidP="005C5938">
      <w:pPr>
        <w:pStyle w:val="BodyText"/>
      </w:pPr>
      <w:r w:rsidRPr="005C5938">
        <w:t>When a restriction is modeled between simple types or between complex types with simple content,, then the validity of the application of facets, and their values, are subject to the constraints defined by the XML Schema Specification for restriction.  The model is not well formed if the XML Schema Specification validity constraints are not satisfied.</w:t>
      </w:r>
    </w:p>
    <w:p w14:paraId="010094F3" w14:textId="77777777" w:rsidR="00D24735" w:rsidRPr="005C5938" w:rsidRDefault="00D24735" w:rsidP="005C5938">
      <w:pPr>
        <w:pStyle w:val="Heading5"/>
        <w:rPr>
          <w:b w:val="0"/>
        </w:rPr>
      </w:pPr>
      <w:r w:rsidRPr="005C5938">
        <w:t>PIM</w:t>
      </w:r>
    </w:p>
    <w:p w14:paraId="0E5EDEC2" w14:textId="70049C83" w:rsidR="00D24735" w:rsidRPr="005C5938" w:rsidRDefault="00D24735" w:rsidP="005C5938">
      <w:pPr>
        <w:pStyle w:val="BodyText"/>
      </w:pPr>
      <w:r w:rsidRPr="005C5938">
        <w:t xml:space="preserve">PIM representations for modeling simple restrictions are described in clauses </w:t>
      </w:r>
      <w:r w:rsidR="009658C6">
        <w:fldChar w:fldCharType="begin"/>
      </w:r>
      <w:r w:rsidR="009658C6">
        <w:instrText xml:space="preserve"> REF _Ref407101509 \w \h </w:instrText>
      </w:r>
      <w:r w:rsidR="009658C6">
        <w:fldChar w:fldCharType="separate"/>
      </w:r>
      <w:r w:rsidR="00B81ED7">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B81ED7"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B81ED7">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B81ED7" w:rsidRPr="007B4D6D">
        <w:t>Modeling Simple Types</w:t>
      </w:r>
      <w:r w:rsidR="009658C6">
        <w:fldChar w:fldCharType="end"/>
      </w:r>
      <w:r w:rsidRPr="005C5938">
        <w:t>.</w:t>
      </w:r>
    </w:p>
    <w:p w14:paraId="68947FF5" w14:textId="77777777" w:rsidR="00D24735" w:rsidRPr="005C5938" w:rsidRDefault="00D24735" w:rsidP="005C5938">
      <w:pPr>
        <w:pStyle w:val="Heading5"/>
        <w:rPr>
          <w:b w:val="0"/>
        </w:rPr>
      </w:pPr>
      <w:r w:rsidRPr="005C5938">
        <w:t xml:space="preserve">PSM </w:t>
      </w:r>
    </w:p>
    <w:p w14:paraId="23FDCA49" w14:textId="12160000" w:rsidR="00D24735" w:rsidRPr="005C5938" w:rsidRDefault="00D24735" w:rsidP="005C5938">
      <w:pPr>
        <w:pStyle w:val="BodyText"/>
      </w:pPr>
      <w:r w:rsidRPr="005C5938">
        <w:t>PSM representations for modeling simple restric</w:t>
      </w:r>
      <w:r w:rsidR="009658C6">
        <w:t xml:space="preserve">tions are described in clauses </w:t>
      </w:r>
      <w:r w:rsidR="009658C6">
        <w:fldChar w:fldCharType="begin"/>
      </w:r>
      <w:r w:rsidR="009658C6">
        <w:instrText xml:space="preserve"> REF _Ref407101509 \w \h </w:instrText>
      </w:r>
      <w:r w:rsidR="009658C6">
        <w:fldChar w:fldCharType="separate"/>
      </w:r>
      <w:r w:rsidR="00B81ED7">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B81ED7"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B81ED7">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B81ED7" w:rsidRPr="007B4D6D">
        <w:t>Modeling Simple Types</w:t>
      </w:r>
      <w:r w:rsidR="009658C6">
        <w:fldChar w:fldCharType="end"/>
      </w:r>
      <w:r w:rsidRPr="005C5938">
        <w:t>.</w:t>
      </w:r>
    </w:p>
    <w:p w14:paraId="5A462072" w14:textId="1B3930A7" w:rsidR="00D24735" w:rsidRPr="005C5938" w:rsidRDefault="00D24735">
      <w:pPr>
        <w:pStyle w:val="Heading4"/>
      </w:pPr>
      <w:r w:rsidRPr="00D24735">
        <w:t xml:space="preserve">Mapping Summary </w:t>
      </w:r>
    </w:p>
    <w:p w14:paraId="4F578BA8" w14:textId="77777777" w:rsidR="00D24735" w:rsidRPr="005C5938" w:rsidRDefault="00D24735" w:rsidP="005C5938">
      <w:pPr>
        <w:pStyle w:val="Heading5"/>
        <w:rPr>
          <w:b w:val="0"/>
          <w:bCs w:val="0"/>
        </w:rPr>
      </w:pPr>
      <w:r w:rsidRPr="005C5938">
        <w:t>PIM to PSM Mapping</w:t>
      </w:r>
    </w:p>
    <w:p w14:paraId="6C95887E" w14:textId="417A6DAB" w:rsidR="00D24735" w:rsidRPr="005C5938" w:rsidRDefault="00D24735" w:rsidP="005C5938">
      <w:pPr>
        <w:pStyle w:val="BodyText"/>
      </w:pPr>
      <w:r w:rsidRPr="005C5938">
        <w:t xml:space="preserve">PIM to PSM mappings are described in clauses </w:t>
      </w:r>
      <w:r w:rsidR="009658C6">
        <w:fldChar w:fldCharType="begin"/>
      </w:r>
      <w:r w:rsidR="009658C6">
        <w:instrText xml:space="preserve"> REF _Ref407101509 \w \h </w:instrText>
      </w:r>
      <w:r w:rsidR="009658C6">
        <w:fldChar w:fldCharType="separate"/>
      </w:r>
      <w:r w:rsidR="00B81ED7">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B81ED7"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B81ED7">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B81ED7" w:rsidRPr="007B4D6D">
        <w:t>Modeling Simple Types</w:t>
      </w:r>
      <w:r w:rsidR="009658C6">
        <w:fldChar w:fldCharType="end"/>
      </w:r>
      <w:r w:rsidRPr="005C5938">
        <w:t>.</w:t>
      </w:r>
    </w:p>
    <w:p w14:paraId="3FA22928" w14:textId="77777777" w:rsidR="00D24735" w:rsidRPr="005C5938" w:rsidRDefault="00D24735" w:rsidP="005C5938">
      <w:pPr>
        <w:pStyle w:val="Heading5"/>
        <w:rPr>
          <w:b w:val="0"/>
          <w:bCs w:val="0"/>
        </w:rPr>
      </w:pPr>
      <w:r w:rsidRPr="005C5938">
        <w:t>PSM to XML Schema Mapping</w:t>
      </w:r>
    </w:p>
    <w:p w14:paraId="4B11C636" w14:textId="49F1591D" w:rsidR="00D24735" w:rsidRPr="005C5938" w:rsidRDefault="00D24735" w:rsidP="005C5938">
      <w:pPr>
        <w:pStyle w:val="BodyText"/>
      </w:pPr>
      <w:r w:rsidRPr="005C5938">
        <w:t xml:space="preserve">PSM to XML Schema mappings are described in clauses </w:t>
      </w:r>
      <w:r w:rsidR="009658C6">
        <w:fldChar w:fldCharType="begin"/>
      </w:r>
      <w:r w:rsidR="009658C6">
        <w:instrText xml:space="preserve"> REF _Ref407101509 \w \h </w:instrText>
      </w:r>
      <w:r w:rsidR="009658C6">
        <w:fldChar w:fldCharType="separate"/>
      </w:r>
      <w:r w:rsidR="00B81ED7">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B81ED7"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B81ED7">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B81ED7" w:rsidRPr="007B4D6D">
        <w:t>Modeling Simple Types</w:t>
      </w:r>
      <w:r w:rsidR="009658C6">
        <w:fldChar w:fldCharType="end"/>
      </w:r>
      <w:r w:rsidRPr="005C5938">
        <w:t>.</w:t>
      </w:r>
    </w:p>
    <w:p w14:paraId="58E72E90" w14:textId="4C78DD00" w:rsidR="00D24735" w:rsidRPr="005C5938" w:rsidRDefault="00D24735">
      <w:pPr>
        <w:pStyle w:val="Heading3"/>
        <w:rPr>
          <w:rFonts w:eastAsiaTheme="majorEastAsia"/>
        </w:rPr>
      </w:pPr>
      <w:bookmarkStart w:id="417" w:name="_Toc364003732"/>
      <w:bookmarkStart w:id="418" w:name="_Toc426452242"/>
      <w:r w:rsidRPr="00D24735">
        <w:t>Complex Restrictions</w:t>
      </w:r>
      <w:bookmarkEnd w:id="417"/>
      <w:bookmarkEnd w:id="418"/>
      <w:r w:rsidRPr="00D24735">
        <w:t xml:space="preserve"> </w:t>
      </w:r>
    </w:p>
    <w:p w14:paraId="37F21E62" w14:textId="79E11F40" w:rsidR="00D24735" w:rsidRDefault="00D24735" w:rsidP="00D24735">
      <w:pPr>
        <w:pStyle w:val="Heading4"/>
      </w:pPr>
      <w:r>
        <w:t xml:space="preserve">Background </w:t>
      </w:r>
    </w:p>
    <w:p w14:paraId="5E8467CC" w14:textId="77777777" w:rsidR="00D24735" w:rsidRDefault="00D24735" w:rsidP="005C5938">
      <w:pPr>
        <w:pStyle w:val="BodyText"/>
      </w:pPr>
      <w:r>
        <w:t>Within an XML Schema, a restriction of a complex type with complex content is subject to the derivation validity defined by the XML Schema Specification for a restriction between complex types with complex content.  Derivation validity includes, but is not limited to:</w:t>
      </w:r>
    </w:p>
    <w:p w14:paraId="188EE0EB" w14:textId="77777777" w:rsidR="00D24735" w:rsidRDefault="00D24735" w:rsidP="005C5938">
      <w:pPr>
        <w:pStyle w:val="BulletedText"/>
      </w:pPr>
      <w:r>
        <w:t>Constraints on the ordering of elements.</w:t>
      </w:r>
    </w:p>
    <w:p w14:paraId="3C5748C0" w14:textId="77777777" w:rsidR="00D24735" w:rsidRDefault="00D24735" w:rsidP="005C5938">
      <w:pPr>
        <w:pStyle w:val="BulletedText"/>
      </w:pPr>
      <w:r>
        <w:t>Constraints on the cardinality of elements.</w:t>
      </w:r>
    </w:p>
    <w:p w14:paraId="7B8EBC1F" w14:textId="77777777" w:rsidR="00D24735" w:rsidRDefault="00D24735" w:rsidP="005C5938">
      <w:pPr>
        <w:pStyle w:val="BulletedText"/>
      </w:pPr>
      <w:r>
        <w:t>Constraints on the name/namespace of included components.</w:t>
      </w:r>
    </w:p>
    <w:p w14:paraId="2DD3F151" w14:textId="77777777" w:rsidR="00D24735" w:rsidRDefault="00D24735" w:rsidP="005C5938">
      <w:pPr>
        <w:pStyle w:val="BulletedText"/>
      </w:pPr>
      <w:r>
        <w:lastRenderedPageBreak/>
        <w:t>Constraints on the derivation of a wildcard.</w:t>
      </w:r>
    </w:p>
    <w:p w14:paraId="36DD743D" w14:textId="77777777" w:rsidR="00D24735" w:rsidRDefault="00D24735" w:rsidP="005C5938">
      <w:pPr>
        <w:pStyle w:val="BulletedText"/>
      </w:pPr>
      <w:r>
        <w:t>Constraints on the use of substitution group elements.  In effect, there can be only one substitutable element for a base type element.  Depending upon whether or not the derived restriction element itself has substitutable elements:</w:t>
      </w:r>
    </w:p>
    <w:p w14:paraId="68C10A65" w14:textId="77777777" w:rsidR="00D24735" w:rsidRDefault="00D24735" w:rsidP="001D27DD">
      <w:pPr>
        <w:pStyle w:val="BulletedText"/>
        <w:numPr>
          <w:ilvl w:val="1"/>
          <w:numId w:val="2"/>
        </w:numPr>
      </w:pPr>
      <w:r>
        <w:t>If substitutable, then the cardinality of the derived restriction element must be within the bounds of the base element.</w:t>
      </w:r>
    </w:p>
    <w:p w14:paraId="50B8B469" w14:textId="77777777" w:rsidR="00D24735" w:rsidRDefault="00D24735" w:rsidP="001D27DD">
      <w:pPr>
        <w:pStyle w:val="BulletedText"/>
        <w:numPr>
          <w:ilvl w:val="1"/>
          <w:numId w:val="2"/>
        </w:numPr>
      </w:pPr>
      <w:r>
        <w:t xml:space="preserve">Otherwise, the cardinality of the derived restriction element must be exactly 1 and the base element must have a cardinality range which includes 1. </w:t>
      </w:r>
    </w:p>
    <w:p w14:paraId="58EDF350" w14:textId="77777777" w:rsidR="00D24735" w:rsidRDefault="00D24735" w:rsidP="005C5938">
      <w:pPr>
        <w:pStyle w:val="BodyText"/>
      </w:pPr>
      <w:r>
        <w:t>The NIEM NDR prohibits a reference schema from using a restriction between complex types, but enables other types of schema to use restrictions between complex types.  In addition to the schema constraints related to restriction, the NIEM NDR requires the result of a restriction to include the attribute group structures:SimpleObjectAttributeGroup.</w:t>
      </w:r>
    </w:p>
    <w:p w14:paraId="3B9C35BB" w14:textId="627AEC33" w:rsidR="00D24735" w:rsidRDefault="00D24735" w:rsidP="00D24735">
      <w:pPr>
        <w:pStyle w:val="Heading4"/>
      </w:pPr>
      <w:r>
        <w:t xml:space="preserve">Representation </w:t>
      </w:r>
    </w:p>
    <w:p w14:paraId="72C60F76" w14:textId="77777777" w:rsidR="00D24735" w:rsidRDefault="00D24735" w:rsidP="005C5938">
      <w:pPr>
        <w:pStyle w:val="Heading5"/>
      </w:pPr>
      <w:r>
        <w:t xml:space="preserve">Common </w:t>
      </w:r>
    </w:p>
    <w:p w14:paraId="334C1B7A" w14:textId="69967E24" w:rsidR="00D24735" w:rsidRDefault="00D24735" w:rsidP="00D24735">
      <w:pPr>
        <w:autoSpaceDE w:val="0"/>
        <w:autoSpaceDN w:val="0"/>
        <w:adjustRightInd w:val="0"/>
        <w:rPr>
          <w:color w:val="000000"/>
          <w:sz w:val="20"/>
          <w:szCs w:val="20"/>
        </w:rPr>
      </w:pPr>
      <w:r>
        <w:rPr>
          <w:color w:val="000000"/>
          <w:sz w:val="20"/>
          <w:szCs w:val="20"/>
        </w:rPr>
        <w:t xml:space="preserve">The representation for a restriction between complex types is described in clause </w:t>
      </w:r>
      <w:r w:rsidR="003A4B7C">
        <w:rPr>
          <w:color w:val="000000"/>
          <w:sz w:val="20"/>
          <w:szCs w:val="20"/>
        </w:rPr>
        <w:fldChar w:fldCharType="begin"/>
      </w:r>
      <w:r w:rsidR="003A4B7C">
        <w:rPr>
          <w:color w:val="000000"/>
          <w:sz w:val="20"/>
          <w:szCs w:val="20"/>
        </w:rPr>
        <w:instrText xml:space="preserve"> REF _Ref407101509 \r \h </w:instrText>
      </w:r>
      <w:r w:rsidR="003A4B7C">
        <w:rPr>
          <w:color w:val="000000"/>
          <w:sz w:val="20"/>
          <w:szCs w:val="20"/>
        </w:rPr>
      </w:r>
      <w:r w:rsidR="003A4B7C">
        <w:rPr>
          <w:color w:val="000000"/>
          <w:sz w:val="20"/>
          <w:szCs w:val="20"/>
        </w:rPr>
        <w:fldChar w:fldCharType="separate"/>
      </w:r>
      <w:r w:rsidR="00B81ED7">
        <w:rPr>
          <w:color w:val="000000"/>
          <w:sz w:val="20"/>
          <w:szCs w:val="20"/>
        </w:rPr>
        <w:t>7.3</w:t>
      </w:r>
      <w:r w:rsidR="003A4B7C">
        <w:rPr>
          <w:color w:val="000000"/>
          <w:sz w:val="20"/>
          <w:szCs w:val="20"/>
        </w:rPr>
        <w:fldChar w:fldCharType="end"/>
      </w:r>
      <w:r w:rsidR="003A4B7C">
        <w:rPr>
          <w:color w:val="000000"/>
          <w:sz w:val="20"/>
          <w:szCs w:val="20"/>
        </w:rPr>
        <w:t xml:space="preserve"> </w:t>
      </w:r>
      <w:r w:rsidR="003A4B7C" w:rsidRPr="003A4B7C">
        <w:rPr>
          <w:color w:val="000000"/>
          <w:sz w:val="20"/>
          <w:szCs w:val="20"/>
        </w:rPr>
        <w:fldChar w:fldCharType="begin"/>
      </w:r>
      <w:r w:rsidR="003A4B7C" w:rsidRPr="003A4B7C">
        <w:rPr>
          <w:color w:val="000000"/>
          <w:sz w:val="20"/>
          <w:szCs w:val="20"/>
        </w:rPr>
        <w:instrText xml:space="preserve"> REF _Ref407101509 \h </w:instrText>
      </w:r>
      <w:r w:rsidR="003A4B7C">
        <w:rPr>
          <w:color w:val="000000"/>
          <w:sz w:val="20"/>
          <w:szCs w:val="20"/>
        </w:rPr>
        <w:instrText xml:space="preserve"> \* MERGEFORMAT </w:instrText>
      </w:r>
      <w:r w:rsidR="003A4B7C" w:rsidRPr="003A4B7C">
        <w:rPr>
          <w:color w:val="000000"/>
          <w:sz w:val="20"/>
          <w:szCs w:val="20"/>
        </w:rPr>
      </w:r>
      <w:r w:rsidR="003A4B7C" w:rsidRPr="003A4B7C">
        <w:rPr>
          <w:color w:val="000000"/>
          <w:sz w:val="20"/>
          <w:szCs w:val="20"/>
        </w:rPr>
        <w:fldChar w:fldCharType="separate"/>
      </w:r>
      <w:r w:rsidR="00B81ED7" w:rsidRPr="00B81ED7">
        <w:rPr>
          <w:sz w:val="20"/>
          <w:szCs w:val="20"/>
        </w:rPr>
        <w:t>Modeling Complex Types</w:t>
      </w:r>
      <w:r w:rsidR="003A4B7C" w:rsidRPr="003A4B7C">
        <w:rPr>
          <w:color w:val="000000"/>
          <w:sz w:val="20"/>
          <w:szCs w:val="20"/>
        </w:rPr>
        <w:fldChar w:fldCharType="end"/>
      </w:r>
      <w:r>
        <w:rPr>
          <w:color w:val="000000"/>
          <w:sz w:val="20"/>
          <w:szCs w:val="20"/>
        </w:rPr>
        <w:t>.</w:t>
      </w:r>
    </w:p>
    <w:p w14:paraId="09C6E9AC" w14:textId="77777777" w:rsidR="00D24735" w:rsidRDefault="00D24735" w:rsidP="00D24735">
      <w:pPr>
        <w:autoSpaceDE w:val="0"/>
        <w:autoSpaceDN w:val="0"/>
        <w:adjustRightInd w:val="0"/>
        <w:rPr>
          <w:color w:val="000000"/>
          <w:sz w:val="20"/>
          <w:szCs w:val="20"/>
        </w:rPr>
      </w:pPr>
    </w:p>
    <w:p w14:paraId="2EFF1080" w14:textId="77777777" w:rsidR="00D24735" w:rsidRDefault="00D24735" w:rsidP="00D24735">
      <w:pPr>
        <w:autoSpaceDE w:val="0"/>
        <w:autoSpaceDN w:val="0"/>
        <w:adjustRightInd w:val="0"/>
        <w:rPr>
          <w:color w:val="000000"/>
          <w:sz w:val="20"/>
          <w:szCs w:val="20"/>
        </w:rPr>
      </w:pPr>
      <w:r>
        <w:rPr>
          <w:color w:val="000000"/>
          <w:sz w:val="20"/>
          <w:szCs w:val="20"/>
        </w:rPr>
        <w:t>When a restriction is modeled between complex types with complex content, then the validity of the content of the derived type is subject to the constraints defined by the XML Schema Specification for restriction between complex types with complex content.  The model is not well formed if the XML Schema Specification validity constraints are not satisfied.</w:t>
      </w:r>
    </w:p>
    <w:p w14:paraId="5A73A51F" w14:textId="77777777" w:rsidR="00D24735" w:rsidRDefault="00D24735" w:rsidP="005C5938">
      <w:pPr>
        <w:pStyle w:val="Heading5"/>
      </w:pPr>
      <w:r>
        <w:t>PIM</w:t>
      </w:r>
    </w:p>
    <w:p w14:paraId="21928F46" w14:textId="360A9667" w:rsidR="00D24735" w:rsidRPr="005C5938" w:rsidRDefault="00D24735" w:rsidP="005C5938">
      <w:pPr>
        <w:pStyle w:val="BodyText"/>
      </w:pPr>
      <w:r w:rsidRPr="005C5938">
        <w:t xml:space="preserve">PIM representations for modeling complex restrictions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B81ED7">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B81ED7" w:rsidRPr="00B81ED7">
        <w:rPr>
          <w:szCs w:val="20"/>
        </w:rPr>
        <w:t>Modeling Complex Types</w:t>
      </w:r>
      <w:r w:rsidR="003A4B7C" w:rsidRPr="003A4B7C">
        <w:rPr>
          <w:color w:val="000000"/>
          <w:szCs w:val="20"/>
        </w:rPr>
        <w:fldChar w:fldCharType="end"/>
      </w:r>
      <w:r w:rsidRPr="005C5938">
        <w:t>.</w:t>
      </w:r>
    </w:p>
    <w:p w14:paraId="0E8F3152" w14:textId="77777777" w:rsidR="00D24735" w:rsidRDefault="00D24735" w:rsidP="005C5938">
      <w:pPr>
        <w:pStyle w:val="Heading5"/>
      </w:pPr>
      <w:r>
        <w:t xml:space="preserve">PSM </w:t>
      </w:r>
    </w:p>
    <w:p w14:paraId="2663D5CE" w14:textId="5074BE52" w:rsidR="00D24735" w:rsidRPr="005C5938" w:rsidRDefault="00D24735" w:rsidP="005C5938">
      <w:pPr>
        <w:pStyle w:val="BodyText"/>
      </w:pPr>
      <w:r w:rsidRPr="005C5938">
        <w:t xml:space="preserve">PSM representations for modeling complex restrictions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B81ED7">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B81ED7" w:rsidRPr="00B81ED7">
        <w:rPr>
          <w:szCs w:val="20"/>
        </w:rPr>
        <w:t>Modeling Complex Types</w:t>
      </w:r>
      <w:r w:rsidR="003A4B7C" w:rsidRPr="003A4B7C">
        <w:rPr>
          <w:color w:val="000000"/>
          <w:szCs w:val="20"/>
        </w:rPr>
        <w:fldChar w:fldCharType="end"/>
      </w:r>
      <w:r w:rsidRPr="005C5938">
        <w:t>.</w:t>
      </w:r>
    </w:p>
    <w:p w14:paraId="5F0E1075" w14:textId="697FAF74" w:rsidR="00D24735" w:rsidRPr="005C5938" w:rsidRDefault="00D24735">
      <w:pPr>
        <w:pStyle w:val="Heading4"/>
      </w:pPr>
      <w:r w:rsidRPr="00D24735">
        <w:t xml:space="preserve">Mapping Summary </w:t>
      </w:r>
    </w:p>
    <w:p w14:paraId="399A436D" w14:textId="77777777" w:rsidR="00D24735" w:rsidRDefault="00D24735" w:rsidP="005C5938">
      <w:pPr>
        <w:pStyle w:val="Heading5"/>
      </w:pPr>
      <w:r>
        <w:t>PIM to PSM Mapping</w:t>
      </w:r>
    </w:p>
    <w:p w14:paraId="6E198E27" w14:textId="4CB8538A" w:rsidR="00D24735" w:rsidRPr="005C5938" w:rsidRDefault="00D24735" w:rsidP="005C5938">
      <w:pPr>
        <w:pStyle w:val="BodyText"/>
      </w:pPr>
      <w:r w:rsidRPr="005C5938">
        <w:t xml:space="preserve">PIM to PSM mappings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B81ED7">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B81ED7" w:rsidRPr="00B81ED7">
        <w:rPr>
          <w:szCs w:val="20"/>
        </w:rPr>
        <w:t>Modeling Complex Types</w:t>
      </w:r>
      <w:r w:rsidR="003A4B7C" w:rsidRPr="003A4B7C">
        <w:rPr>
          <w:color w:val="000000"/>
          <w:szCs w:val="20"/>
        </w:rPr>
        <w:fldChar w:fldCharType="end"/>
      </w:r>
      <w:r w:rsidRPr="005C5938">
        <w:t>.</w:t>
      </w:r>
    </w:p>
    <w:p w14:paraId="656F5B09" w14:textId="77777777" w:rsidR="00D24735" w:rsidRDefault="00D24735" w:rsidP="005C5938">
      <w:pPr>
        <w:pStyle w:val="Heading5"/>
        <w:rPr>
          <w:rFonts w:asciiTheme="minorHAnsi" w:hAnsiTheme="minorHAnsi" w:cstheme="minorBidi"/>
        </w:rPr>
      </w:pPr>
      <w:r>
        <w:t>PSM to XML Schema Mapping</w:t>
      </w:r>
    </w:p>
    <w:p w14:paraId="7C04659F" w14:textId="4F03A078" w:rsidR="00D24735" w:rsidRPr="005C5938" w:rsidRDefault="00D24735" w:rsidP="005C5938">
      <w:pPr>
        <w:pStyle w:val="BodyText"/>
      </w:pPr>
      <w:r w:rsidRPr="005C5938">
        <w:t xml:space="preserve">PSM to XML Schema mappings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B81ED7">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B81ED7" w:rsidRPr="00B81ED7">
        <w:rPr>
          <w:szCs w:val="20"/>
        </w:rPr>
        <w:t>Modeling Complex Types</w:t>
      </w:r>
      <w:r w:rsidR="003A4B7C" w:rsidRPr="003A4B7C">
        <w:rPr>
          <w:color w:val="000000"/>
          <w:szCs w:val="20"/>
        </w:rPr>
        <w:fldChar w:fldCharType="end"/>
      </w:r>
      <w:r w:rsidR="003A4B7C">
        <w:rPr>
          <w:color w:val="000000"/>
          <w:szCs w:val="20"/>
        </w:rPr>
        <w:t>.</w:t>
      </w:r>
    </w:p>
    <w:p w14:paraId="4F450DB0" w14:textId="4EB63A53" w:rsidR="00CE086A" w:rsidRDefault="00CE086A" w:rsidP="00CE086A">
      <w:pPr>
        <w:pStyle w:val="Heading3"/>
      </w:pPr>
      <w:bookmarkStart w:id="419" w:name="_Toc364003735"/>
      <w:bookmarkStart w:id="420" w:name="_Toc426452243"/>
      <w:r>
        <w:t>Business Rules</w:t>
      </w:r>
      <w:bookmarkEnd w:id="419"/>
      <w:bookmarkEnd w:id="420"/>
    </w:p>
    <w:p w14:paraId="272AF46D" w14:textId="2BC9574A" w:rsidR="00CE086A" w:rsidRDefault="00CE086A" w:rsidP="00CE086A">
      <w:pPr>
        <w:pStyle w:val="Heading4"/>
      </w:pPr>
      <w:r>
        <w:t xml:space="preserve">Background </w:t>
      </w:r>
    </w:p>
    <w:p w14:paraId="35EFCB1F" w14:textId="77777777" w:rsidR="00CE086A" w:rsidRDefault="00CE086A" w:rsidP="005C5938">
      <w:pPr>
        <w:pStyle w:val="BodyText"/>
      </w:pPr>
      <w:r>
        <w:t>The NIEM MPD defines a business rule as an artifact used to document constraints beyond the capability of NIEM and XML Schema; it may be used to validate or verify that such constraints are satisfied.</w:t>
      </w:r>
    </w:p>
    <w:p w14:paraId="4B502FB7" w14:textId="34C853C0" w:rsidR="00CE086A" w:rsidRDefault="00CE086A" w:rsidP="005C5938">
      <w:pPr>
        <w:pStyle w:val="BodyText"/>
      </w:pPr>
      <w:r>
        <w:t xml:space="preserve">As an alternative to constraint schemas, NIEM also allows other methods that do not use XML Schema, such as </w:t>
      </w:r>
      <w:del w:id="421" w:author="Steve Cook" w:date="2016-05-16T12:59:00Z">
        <w:r w:rsidDel="0047241C">
          <w:rPr>
            <w:b/>
            <w:bCs/>
          </w:rPr>
          <w:delText>[ISO-Schematron]</w:delText>
        </w:r>
      </w:del>
      <w:commentRangeStart w:id="422"/>
      <w:ins w:id="423" w:author="Steve Cook" w:date="2016-05-16T12:59:00Z">
        <w:r w:rsidR="0047241C" w:rsidRPr="0047241C">
          <w:rPr>
            <w:bCs/>
          </w:rPr>
          <w:t>Schematron</w:t>
        </w:r>
        <w:commentRangeEnd w:id="422"/>
        <w:r w:rsidR="0047241C">
          <w:rPr>
            <w:rStyle w:val="CommentReference"/>
          </w:rPr>
          <w:commentReference w:id="422"/>
        </w:r>
      </w:ins>
      <w:r>
        <w:rPr>
          <w:b/>
          <w:bCs/>
        </w:rPr>
        <w:t xml:space="preserve"> </w:t>
      </w:r>
      <w:r>
        <w:t xml:space="preserve">or other language methods. However there are currently no normative rules for how these techniques should be employed in NIEM IEPDs or EIEMs. BIECs in particular may have additional business rules in constraint schemas. </w:t>
      </w:r>
    </w:p>
    <w:p w14:paraId="58451648" w14:textId="09C027F3" w:rsidR="00CE086A" w:rsidRPr="005C5938" w:rsidRDefault="00CE086A" w:rsidP="00B74D7A">
      <w:pPr>
        <w:pStyle w:val="Heading4"/>
      </w:pPr>
      <w:r w:rsidRPr="00B74D7A">
        <w:lastRenderedPageBreak/>
        <w:t xml:space="preserve">Representation </w:t>
      </w:r>
    </w:p>
    <w:p w14:paraId="6D749B2D" w14:textId="77777777" w:rsidR="00CE086A" w:rsidRDefault="00CE086A" w:rsidP="005C5938">
      <w:pPr>
        <w:pStyle w:val="Heading5"/>
      </w:pPr>
      <w:r>
        <w:t xml:space="preserve">Common </w:t>
      </w:r>
    </w:p>
    <w:p w14:paraId="2D692FEB" w14:textId="3A50AB06" w:rsidR="00CE086A" w:rsidRPr="00F52D13" w:rsidRDefault="00CE086A" w:rsidP="005C5938">
      <w:pPr>
        <w:pStyle w:val="BodyText"/>
      </w:pPr>
      <w:r>
        <w:t xml:space="preserve">Although formal techniques for representing business rules within NIEM components has not yet been established, business rules can </w:t>
      </w:r>
      <w:r w:rsidR="00F52D13">
        <w:t>be represented in the NIEM-UML</w:t>
      </w:r>
      <w:commentRangeStart w:id="424"/>
      <w:ins w:id="425" w:author="Steve Cook" w:date="2016-05-16T14:26:00Z">
        <w:r w:rsidR="00361BD0">
          <w:t xml:space="preserve"> </w:t>
        </w:r>
        <w:commentRangeEnd w:id="424"/>
        <w:r w:rsidR="00361BD0">
          <w:rPr>
            <w:rStyle w:val="CommentReference"/>
          </w:rPr>
          <w:commentReference w:id="424"/>
        </w:r>
      </w:ins>
      <w:r w:rsidR="00F52D13">
        <w:t>as Constraints.</w:t>
      </w:r>
    </w:p>
    <w:p w14:paraId="7AB0E772" w14:textId="77777777" w:rsidR="00CE086A" w:rsidRDefault="00CE086A" w:rsidP="005C5938">
      <w:pPr>
        <w:pStyle w:val="BodyText"/>
      </w:pPr>
      <w:r>
        <w:t>Although there is no normative specification for business rule specification in NIEM, the modeling of business rules as OCL in the NIEM-UML model provides the following capabilities:</w:t>
      </w:r>
    </w:p>
    <w:p w14:paraId="6FAC00EA" w14:textId="77777777" w:rsidR="00CE086A" w:rsidRDefault="00CE086A" w:rsidP="005C5938">
      <w:pPr>
        <w:pStyle w:val="BulletedText"/>
      </w:pPr>
      <w:r>
        <w:t>OCL itself has a MOF model.  As such, it can be transformed using OMG transformation technology, such as QVT, to target a variety of potential business rule implementation technologies.</w:t>
      </w:r>
    </w:p>
    <w:p w14:paraId="34ABFEA1" w14:textId="29A23853" w:rsidR="00CE086A" w:rsidRDefault="00CE086A" w:rsidP="005C5938">
      <w:pPr>
        <w:pStyle w:val="BulletedText"/>
      </w:pPr>
      <w:r>
        <w:t xml:space="preserve">Some potential business rule specification languages, such as </w:t>
      </w:r>
      <w:commentRangeStart w:id="426"/>
      <w:del w:id="427" w:author="Steve Cook" w:date="2016-05-16T12:59:00Z">
        <w:r w:rsidDel="0047241C">
          <w:delText>ISO-</w:delText>
        </w:r>
      </w:del>
      <w:commentRangeEnd w:id="426"/>
      <w:r w:rsidR="0047241C">
        <w:rPr>
          <w:rStyle w:val="CommentReference"/>
        </w:rPr>
        <w:commentReference w:id="426"/>
      </w:r>
      <w:r>
        <w:t xml:space="preserve">Schematron, can be represented as a MOF model and consequently be the target artifacts for QVT.  In the case of </w:t>
      </w:r>
      <w:commentRangeStart w:id="428"/>
      <w:del w:id="429" w:author="Steve Cook" w:date="2016-05-16T13:00:00Z">
        <w:r w:rsidDel="0047241C">
          <w:delText>ISO-</w:delText>
        </w:r>
      </w:del>
      <w:commentRangeEnd w:id="428"/>
      <w:r w:rsidR="0047241C">
        <w:rPr>
          <w:rStyle w:val="CommentReference"/>
        </w:rPr>
        <w:commentReference w:id="428"/>
      </w:r>
      <w:r>
        <w:t>Schematron, the use of XPATH as the syntax for rule specification should enable representation of most of the OCL constructs specified for invariant constraints.</w:t>
      </w:r>
    </w:p>
    <w:p w14:paraId="4AB93942" w14:textId="77777777" w:rsidR="00CE086A" w:rsidRDefault="00CE086A" w:rsidP="005C5938">
      <w:pPr>
        <w:pStyle w:val="Heading5"/>
      </w:pPr>
      <w:r>
        <w:t>PIM</w:t>
      </w:r>
    </w:p>
    <w:p w14:paraId="3ED67943" w14:textId="77777777" w:rsidR="00CE086A" w:rsidRPr="005C5938" w:rsidRDefault="00CE086A" w:rsidP="005C5938">
      <w:pPr>
        <w:pStyle w:val="BodyText"/>
      </w:pPr>
      <w:r w:rsidRPr="005C5938">
        <w:t>No PIM-specific variations.</w:t>
      </w:r>
    </w:p>
    <w:p w14:paraId="44F6C27A" w14:textId="77777777" w:rsidR="00CE086A" w:rsidRPr="005C5938" w:rsidRDefault="00CE086A" w:rsidP="005C5938">
      <w:pPr>
        <w:pStyle w:val="Heading5"/>
        <w:rPr>
          <w:b w:val="0"/>
        </w:rPr>
      </w:pPr>
      <w:r w:rsidRPr="005C5938">
        <w:t xml:space="preserve">PSM </w:t>
      </w:r>
    </w:p>
    <w:p w14:paraId="498F9291" w14:textId="77777777" w:rsidR="00CE086A" w:rsidRPr="005C5938" w:rsidRDefault="00CE086A" w:rsidP="005C5938">
      <w:pPr>
        <w:pStyle w:val="BodyText"/>
      </w:pPr>
      <w:r w:rsidRPr="005C5938">
        <w:t>No PSM-specific variations.</w:t>
      </w:r>
    </w:p>
    <w:p w14:paraId="23F6B31F" w14:textId="3FD89781" w:rsidR="00CE086A" w:rsidRPr="005C5938" w:rsidRDefault="00CE086A" w:rsidP="00B74D7A">
      <w:pPr>
        <w:pStyle w:val="Heading4"/>
      </w:pPr>
      <w:r w:rsidRPr="00B74D7A">
        <w:t xml:space="preserve">Mapping Summary </w:t>
      </w:r>
    </w:p>
    <w:p w14:paraId="4A427C0F" w14:textId="77777777" w:rsidR="00CE086A" w:rsidRDefault="00CE086A" w:rsidP="005C5938">
      <w:pPr>
        <w:pStyle w:val="Heading5"/>
      </w:pPr>
      <w:r>
        <w:t>PIM to PSM Mapping</w:t>
      </w:r>
    </w:p>
    <w:p w14:paraId="739E3672" w14:textId="77777777" w:rsidR="00CE086A" w:rsidRDefault="00CE086A" w:rsidP="005C5938">
      <w:pPr>
        <w:pStyle w:val="BodyText"/>
      </w:pPr>
      <w:r>
        <w:t>The transformation from PIM to PSM includes propagation of owned rules for Classifiers.</w:t>
      </w:r>
    </w:p>
    <w:p w14:paraId="47BA2F03" w14:textId="77777777" w:rsidR="00CE086A" w:rsidRDefault="00CE086A" w:rsidP="005C5938">
      <w:pPr>
        <w:pStyle w:val="Heading5"/>
        <w:rPr>
          <w:rFonts w:asciiTheme="minorHAnsi" w:hAnsiTheme="minorHAnsi" w:cstheme="minorBidi"/>
        </w:rPr>
      </w:pPr>
      <w:r>
        <w:t>PSM to XML Schema Mapping</w:t>
      </w:r>
    </w:p>
    <w:p w14:paraId="4CAA6459" w14:textId="77777777" w:rsidR="00CE086A" w:rsidRPr="005C5938" w:rsidRDefault="00CE086A" w:rsidP="005C5938">
      <w:pPr>
        <w:pStyle w:val="BodyText"/>
      </w:pPr>
      <w:r w:rsidRPr="005C5938">
        <w:t>Due to lack of normative specifications within NIEM for business-rules, there are currently no identified artifacts to be targeted during transformation from PSM to MPD.</w:t>
      </w:r>
    </w:p>
    <w:p w14:paraId="1C76363D" w14:textId="77777777" w:rsidR="007B4D6D" w:rsidRDefault="007B4D6D" w:rsidP="007B4D6D">
      <w:pPr>
        <w:pStyle w:val="Heading1"/>
      </w:pPr>
      <w:bookmarkStart w:id="430" w:name="_Ref317535815"/>
      <w:bookmarkStart w:id="431" w:name="_Toc364003736"/>
      <w:bookmarkStart w:id="432" w:name="_Toc426452244"/>
      <w:bookmarkStart w:id="433" w:name="_Ref317536753"/>
      <w:r>
        <w:lastRenderedPageBreak/>
        <w:t>NIEM-UML Profile Reference</w:t>
      </w:r>
      <w:bookmarkEnd w:id="430"/>
      <w:bookmarkEnd w:id="431"/>
      <w:bookmarkEnd w:id="432"/>
    </w:p>
    <w:p w14:paraId="7E0B909B" w14:textId="77777777" w:rsidR="007B4D6D" w:rsidRPr="007B4D6D" w:rsidRDefault="007B4D6D" w:rsidP="007B4D6D">
      <w:pPr>
        <w:pStyle w:val="Heading2"/>
      </w:pPr>
      <w:bookmarkStart w:id="434" w:name="aRefHeading80"/>
      <w:bookmarkStart w:id="435" w:name="_Toc364003737"/>
      <w:bookmarkStart w:id="436" w:name="_Toc426452245"/>
      <w:r w:rsidRPr="007B4D6D">
        <w:t>Overview</w:t>
      </w:r>
      <w:bookmarkStart w:id="437" w:name="a1701212e503d913359084112927654092272"/>
      <w:bookmarkEnd w:id="434"/>
      <w:bookmarkEnd w:id="435"/>
      <w:bookmarkEnd w:id="436"/>
      <w:bookmarkEnd w:id="437"/>
    </w:p>
    <w:p w14:paraId="4E4CA4A0" w14:textId="77777777" w:rsidR="008C36B0" w:rsidRDefault="007B4D6D" w:rsidP="007B4D6D">
      <w:pPr>
        <w:pStyle w:val="BodyText"/>
        <w:rPr>
          <w:rFonts w:eastAsia="Times"/>
        </w:rPr>
      </w:pPr>
      <w:r>
        <w:rPr>
          <w:rFonts w:eastAsia="Times"/>
        </w:rPr>
        <w:t xml:space="preserve">NIEM-UML leverages three profiles. The NIEM PIM Profile is used for NIEM PIMs. The NIEM PSM Profile is used for NIEM PSMs and may also be used to mark up a NIEM PIM for direct provisioning of MPD artifacts. </w:t>
      </w:r>
      <w:r w:rsidR="008C36B0">
        <w:rPr>
          <w:rFonts w:eastAsia="Times"/>
        </w:rPr>
        <w:t xml:space="preserve">The Model Package Description Profile is used for creating models of MPDs, which may be used in association with either NIEM PIMs or NIEM PSMs. </w:t>
      </w:r>
    </w:p>
    <w:p w14:paraId="1CB79155" w14:textId="777F28DD" w:rsidR="007B4D6D" w:rsidRDefault="008C36B0" w:rsidP="007B4D6D">
      <w:pPr>
        <w:pStyle w:val="BodyText"/>
        <w:rPr>
          <w:rFonts w:eastAsia="Times"/>
        </w:rPr>
      </w:pPr>
      <w:r>
        <w:rPr>
          <w:rFonts w:eastAsia="Times"/>
        </w:rPr>
        <w:t xml:space="preserve">As shown in </w:t>
      </w:r>
      <w:r>
        <w:rPr>
          <w:rFonts w:eastAsia="Times"/>
        </w:rPr>
        <w:fldChar w:fldCharType="begin"/>
      </w:r>
      <w:r>
        <w:rPr>
          <w:rFonts w:eastAsia="Times"/>
        </w:rPr>
        <w:instrText xml:space="preserve"> REF _Ref325366210 \h </w:instrText>
      </w:r>
      <w:r>
        <w:rPr>
          <w:rFonts w:eastAsia="Times"/>
        </w:rPr>
      </w:r>
      <w:r>
        <w:rPr>
          <w:rFonts w:eastAsia="Times"/>
        </w:rPr>
        <w:fldChar w:fldCharType="separate"/>
      </w:r>
      <w:r w:rsidR="00B81ED7">
        <w:t xml:space="preserve">Figure </w:t>
      </w:r>
      <w:r w:rsidR="00B81ED7">
        <w:rPr>
          <w:noProof/>
        </w:rPr>
        <w:t>8</w:t>
      </w:r>
      <w:r w:rsidR="00B81ED7">
        <w:noBreakHyphen/>
      </w:r>
      <w:r w:rsidR="00B81ED7">
        <w:rPr>
          <w:noProof/>
        </w:rPr>
        <w:t>1</w:t>
      </w:r>
      <w:r>
        <w:rPr>
          <w:rFonts w:eastAsia="Times"/>
        </w:rPr>
        <w:fldChar w:fldCharType="end"/>
      </w:r>
      <w:r>
        <w:rPr>
          <w:rFonts w:eastAsia="Times"/>
        </w:rPr>
        <w:t>, the NIEM PIM Profile and the NIEM PSM Profile b</w:t>
      </w:r>
      <w:r w:rsidR="007B4D6D">
        <w:rPr>
          <w:rFonts w:eastAsia="Times"/>
        </w:rPr>
        <w:t>oth import the NIEM Common Profile, which contains the core stereotypes used to represent NIEM structures in UML. For convenience, an overall NIEM UML Profile is also included, which imports the NIEM PIM, NIEM PSM and Model Package Description Profiles. Applying the single NIEM UML Profile is therefore equivalent to individually applying all three of the imported profiles.</w:t>
      </w:r>
    </w:p>
    <w:p w14:paraId="202AE409" w14:textId="57A02A56" w:rsidR="00257BBB" w:rsidRDefault="00A119F7" w:rsidP="00257BBB">
      <w:pPr>
        <w:pStyle w:val="Caption"/>
      </w:pPr>
      <w:bookmarkStart w:id="438" w:name="a170112e503d913329987091949971285257"/>
      <w:r>
        <w:rPr>
          <w:noProof/>
          <w:lang w:val="en-GB" w:eastAsia="en-GB"/>
        </w:rPr>
        <w:drawing>
          <wp:inline distT="0" distB="0" distL="0" distR="0" wp14:anchorId="501536F3" wp14:editId="635BE655">
            <wp:extent cx="5943600" cy="16465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646555"/>
                    </a:xfrm>
                    <a:prstGeom prst="rect">
                      <a:avLst/>
                    </a:prstGeom>
                  </pic:spPr>
                </pic:pic>
              </a:graphicData>
            </a:graphic>
          </wp:inline>
        </w:drawing>
      </w:r>
    </w:p>
    <w:p w14:paraId="209F9E65" w14:textId="025E345F" w:rsidR="007B4D6D" w:rsidRDefault="00257BBB" w:rsidP="00257BBB">
      <w:pPr>
        <w:pStyle w:val="Caption"/>
        <w:rPr>
          <w:ins w:id="439" w:author="Steve Cook" w:date="2016-05-16T14:16:00Z"/>
        </w:rPr>
      </w:pPr>
      <w:bookmarkStart w:id="440" w:name="_Ref325366210"/>
      <w:r>
        <w:t xml:space="preserve">Figure </w:t>
      </w:r>
      <w:r w:rsidR="00333F36">
        <w:fldChar w:fldCharType="begin"/>
      </w:r>
      <w:r w:rsidR="00333F36">
        <w:instrText xml:space="preserve"> STYLEREF 1 </w:instrText>
      </w:r>
      <w:r w:rsidR="00333F36">
        <w:instrText xml:space="preserve">\s </w:instrText>
      </w:r>
      <w:r w:rsidR="00333F36">
        <w:fldChar w:fldCharType="separate"/>
      </w:r>
      <w:r w:rsidR="00B81ED7">
        <w:rPr>
          <w:noProof/>
        </w:rPr>
        <w:t>8</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1</w:t>
      </w:r>
      <w:r w:rsidR="00333F36">
        <w:rPr>
          <w:noProof/>
        </w:rPr>
        <w:fldChar w:fldCharType="end"/>
      </w:r>
      <w:bookmarkEnd w:id="440"/>
      <w:r>
        <w:t xml:space="preserve"> </w:t>
      </w:r>
      <w:r w:rsidR="007B4D6D">
        <w:t>NIEM UML Profiles</w:t>
      </w:r>
      <w:bookmarkEnd w:id="438"/>
    </w:p>
    <w:p w14:paraId="15BCFCD7" w14:textId="425C1A18" w:rsidR="00B95C8A" w:rsidRDefault="00B95C8A" w:rsidP="00B95C8A">
      <w:pPr>
        <w:pStyle w:val="omg-body"/>
        <w:rPr>
          <w:ins w:id="441" w:author="Steve Cook" w:date="2016-05-16T14:17:00Z"/>
        </w:rPr>
      </w:pPr>
      <w:commentRangeStart w:id="442"/>
      <w:ins w:id="443" w:author="Steve Cook" w:date="2016-05-16T14:16:00Z">
        <w:r w:rsidRPr="00B95C8A">
          <w:t>The NIEM_Common_Profile contains only UML Stereotypes. The NIEM_PIM_Profile and NIEM_PSM_Profile contain UML Stereotypes and Enumerations. The Model_Package_Description_Profile contains UML Stereotypes, Enumerations and Artifacts, as explained in clause</w:t>
        </w:r>
        <w:r>
          <w:t xml:space="preserve"> </w:t>
        </w:r>
      </w:ins>
      <w:ins w:id="444" w:author="Steve Cook" w:date="2016-05-16T14:17:00Z">
        <w:r>
          <w:fldChar w:fldCharType="begin"/>
        </w:r>
        <w:r>
          <w:instrText xml:space="preserve"> REF _Ref451171567 \r \h </w:instrText>
        </w:r>
      </w:ins>
      <w:r>
        <w:fldChar w:fldCharType="separate"/>
      </w:r>
      <w:ins w:id="445" w:author="Steve Cook" w:date="2016-05-16T14:17:00Z">
        <w:r>
          <w:t>7.1.4</w:t>
        </w:r>
        <w:r>
          <w:fldChar w:fldCharType="end"/>
        </w:r>
      </w:ins>
      <w:ins w:id="446" w:author="Steve Cook" w:date="2016-05-16T14:16:00Z">
        <w:r w:rsidRPr="00B95C8A">
          <w:t>. Each element is documented by a Description; a list of the elements that it generalizes or (for Stereotypes) extends; a list of its properties or (for Enumerations) literals; and a list of its constraints.</w:t>
        </w:r>
      </w:ins>
    </w:p>
    <w:p w14:paraId="6261EEE6" w14:textId="7B821B0A" w:rsidR="00B95C8A" w:rsidRDefault="00B95C8A" w:rsidP="00B95C8A">
      <w:pPr>
        <w:pStyle w:val="omg-body"/>
        <w:rPr>
          <w:ins w:id="447" w:author="Steve Cook" w:date="2016-05-16T14:17:00Z"/>
        </w:rPr>
      </w:pPr>
      <w:ins w:id="448" w:author="Steve Cook" w:date="2016-05-16T14:17:00Z">
        <w:r w:rsidRPr="00B95C8A">
          <w:t>Each constraint that corresponds to a rule in the [NIEM-NDR] or [NIEM-MPD] specification is documented with links to that rule and its explanation, and those links should be followed for clarification.</w:t>
        </w:r>
      </w:ins>
    </w:p>
    <w:p w14:paraId="49543C41" w14:textId="4C7AB31B" w:rsidR="00B95C8A" w:rsidRPr="00B95C8A" w:rsidRDefault="00B95C8A" w:rsidP="00B95C8A">
      <w:pPr>
        <w:pStyle w:val="omg-body"/>
      </w:pPr>
      <w:ins w:id="449" w:author="Steve Cook" w:date="2016-05-16T14:17:00Z">
        <w:r w:rsidRPr="00B95C8A">
          <w:t>Constraints are specified using OCL or English text. Where the English states that the rule is definitional or non-computable it means that the rule cannot be expressed in OCL. Where it states that the rule is satisfied by provisioning it means that the constraint is satisfied by virtue of the transformation process that generates NIEM artifacts from NIEM-UML models. Where it states that the rule is deferred it means that it may be possible to express the constraint in OCL but that work has not been done in this version of the specification</w:t>
        </w:r>
      </w:ins>
      <w:commentRangeEnd w:id="442"/>
      <w:ins w:id="450" w:author="Steve Cook" w:date="2016-05-16T14:18:00Z">
        <w:r>
          <w:rPr>
            <w:rStyle w:val="CommentReference"/>
            <w:color w:val="auto"/>
          </w:rPr>
          <w:commentReference w:id="442"/>
        </w:r>
      </w:ins>
      <w:ins w:id="451" w:author="Steve Cook" w:date="2016-05-16T14:17:00Z">
        <w:r w:rsidRPr="00B95C8A">
          <w:t>.</w:t>
        </w:r>
      </w:ins>
    </w:p>
    <w:p w14:paraId="7EF9A03B" w14:textId="77777777" w:rsidR="001C65B1" w:rsidRPr="008147D4" w:rsidRDefault="001C65B1" w:rsidP="00902E74">
      <w:pPr>
        <w:pStyle w:val="Heading2"/>
        <w:pageBreakBefore/>
        <w:ind w:left="578" w:hanging="578"/>
      </w:pPr>
      <w:bookmarkStart w:id="452" w:name="_Toc426452246"/>
      <w:r>
        <w:lastRenderedPageBreak/>
        <w:t>Profile : NIEM_Common_Profile</w:t>
      </w:r>
      <w:bookmarkEnd w:id="452"/>
      <w:r>
        <w:t xml:space="preserve"> </w:t>
      </w:r>
    </w:p>
    <w:p w14:paraId="4984FE28" w14:textId="77777777" w:rsidR="001C65B1" w:rsidRDefault="001C65B1" w:rsidP="001C65B1">
      <w:pPr>
        <w:pStyle w:val="Heading3"/>
      </w:pPr>
      <w:bookmarkStart w:id="453" w:name="_Toc426452247"/>
      <w:r>
        <w:t>Overview</w:t>
      </w:r>
      <w:bookmarkEnd w:id="453"/>
    </w:p>
    <w:p w14:paraId="0E170ECA" w14:textId="04013268" w:rsidR="001C65B1" w:rsidRDefault="001C65B1" w:rsidP="001C65B1">
      <w:pPr>
        <w:pStyle w:val="omg-body"/>
      </w:pPr>
      <w:r w:rsidRPr="00942248">
        <w:t>The NIEM Common Profile comprises stereotypes that are used in both the NIEM PIM Pr</w:t>
      </w:r>
      <w:r w:rsidR="00A119F7">
        <w:t>ofile and the NIEM PSM Profile.</w:t>
      </w:r>
    </w:p>
    <w:p w14:paraId="4905AE5A" w14:textId="7FC813D5" w:rsidR="00902E74" w:rsidRDefault="002B0131" w:rsidP="00902E74">
      <w:pPr>
        <w:pStyle w:val="omg-body"/>
        <w:keepNext/>
      </w:pPr>
      <w:r>
        <w:rPr>
          <w:noProof/>
          <w:lang w:val="en-GB" w:eastAsia="en-GB"/>
        </w:rPr>
        <w:drawing>
          <wp:inline distT="0" distB="0" distL="0" distR="0" wp14:anchorId="39ADE085" wp14:editId="103FF82E">
            <wp:extent cx="5943600" cy="467169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4671695"/>
                    </a:xfrm>
                    <a:prstGeom prst="rect">
                      <a:avLst/>
                    </a:prstGeom>
                  </pic:spPr>
                </pic:pic>
              </a:graphicData>
            </a:graphic>
          </wp:inline>
        </w:drawing>
      </w:r>
    </w:p>
    <w:p w14:paraId="6EDE8D75" w14:textId="1320CB4D" w:rsidR="00F205B7" w:rsidRDefault="00902E74" w:rsidP="00902E74">
      <w:pPr>
        <w:pStyle w:val="Caption"/>
      </w:pPr>
      <w:r>
        <w:t xml:space="preserve">Figure </w:t>
      </w:r>
      <w:r w:rsidR="00333F36">
        <w:fldChar w:fldCharType="begin"/>
      </w:r>
      <w:r w:rsidR="00333F36">
        <w:instrText xml:space="preserve"> </w:instrText>
      </w:r>
      <w:r w:rsidR="00333F36">
        <w:instrText xml:space="preserve">STYLEREF 1 \s </w:instrText>
      </w:r>
      <w:r w:rsidR="00333F36">
        <w:fldChar w:fldCharType="separate"/>
      </w:r>
      <w:r w:rsidR="00B81ED7">
        <w:rPr>
          <w:noProof/>
        </w:rPr>
        <w:t>8</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2</w:t>
      </w:r>
      <w:r w:rsidR="00333F36">
        <w:rPr>
          <w:noProof/>
        </w:rPr>
        <w:fldChar w:fldCharType="end"/>
      </w:r>
      <w:r>
        <w:t xml:space="preserve"> NIEM Common Profile</w:t>
      </w:r>
    </w:p>
    <w:p w14:paraId="259F0F16" w14:textId="77777777" w:rsidR="001C65B1" w:rsidRPr="00942248" w:rsidRDefault="001C65B1" w:rsidP="001C65B1">
      <w:pPr>
        <w:pStyle w:val="omg-body"/>
      </w:pPr>
    </w:p>
    <w:p w14:paraId="62127F34" w14:textId="77777777" w:rsidR="001C65B1" w:rsidRPr="00792921" w:rsidRDefault="001C65B1" w:rsidP="001C65B1">
      <w:pPr>
        <w:pStyle w:val="Heading3"/>
      </w:pPr>
      <w:bookmarkStart w:id="454" w:name="_Toc426452248"/>
      <w:r w:rsidRPr="00792921">
        <w:t xml:space="preserve">&lt;Stereotype&gt; </w:t>
      </w:r>
      <w:bookmarkStart w:id="455" w:name="_f1dc99cf7a92fbe72e77380ed5c138c2"/>
      <w:r w:rsidRPr="00792921">
        <w:t>AdapterType</w:t>
      </w:r>
      <w:bookmarkEnd w:id="454"/>
      <w:bookmarkEnd w:id="455"/>
    </w:p>
    <w:p w14:paraId="7AA6E147" w14:textId="77777777" w:rsidR="001C65B1" w:rsidRPr="00F21036" w:rsidRDefault="001C65B1" w:rsidP="001C65B1">
      <w:pPr>
        <w:pStyle w:val="Heading5"/>
      </w:pPr>
      <w:r>
        <w:t>Description</w:t>
      </w:r>
    </w:p>
    <w:p w14:paraId="6F1D5681" w14:textId="77777777" w:rsidR="001C65B1" w:rsidRDefault="001C65B1" w:rsidP="001C65B1">
      <w:pPr>
        <w:pStyle w:val="omg-body"/>
      </w:pPr>
      <w:r>
        <w:t xml:space="preserve">An AdapterType is a NIEMType Class that represents a NIEM adapter type. A NIEM adapter type is a NIEM object type that adapts external components for use within NIEM. External components are not NIEM-conforming (e.g., data components from other standards, e.g. GML, ISO, etc.). An adapter type creates a new class of object that embodies a single concept composed of external components. AdapterType is implemented in XML Schema as a complex type definition with complex content. See [NIEM NDR] </w:t>
      </w:r>
      <w:hyperlink r:id="rId164" w:anchor="section_10.2.3.2" w:history="1">
        <w:r>
          <w:rPr>
            <w:color w:val="0000FF"/>
            <w:u w:val="single"/>
          </w:rPr>
          <w:t>Section 10.2.3.2</w:t>
        </w:r>
      </w:hyperlink>
      <w:r>
        <w:t xml:space="preserve">, </w:t>
      </w:r>
      <w:r>
        <w:rPr>
          <w:i/>
        </w:rPr>
        <w:t>External adapter types</w:t>
      </w:r>
      <w:r>
        <w:t>.</w:t>
      </w:r>
    </w:p>
    <w:p w14:paraId="538C7A7D" w14:textId="77777777" w:rsidR="001C65B1" w:rsidRDefault="001C65B1" w:rsidP="001C65B1">
      <w:pPr>
        <w:pStyle w:val="Heading5"/>
      </w:pPr>
      <w:r>
        <w:lastRenderedPageBreak/>
        <w:t>Generalization</w:t>
      </w:r>
    </w:p>
    <w:p w14:paraId="4F43EF57" w14:textId="77777777" w:rsidR="001C65B1" w:rsidRDefault="00333F36" w:rsidP="001C65B1">
      <w:pPr>
        <w:pStyle w:val="omg-body"/>
      </w:pPr>
      <w:hyperlink w:anchor="_cddcf0aa38f9fb92183a65a83b2b548f" w:history="1">
        <w:r w:rsidR="001C65B1" w:rsidRPr="00C253B8">
          <w:rPr>
            <w:color w:val="0000FF"/>
            <w:u w:val="single"/>
          </w:rPr>
          <w:t>NIEMType</w:t>
        </w:r>
      </w:hyperlink>
      <w:r w:rsidR="001C65B1">
        <w:rPr>
          <w:color w:val="0000FF"/>
        </w:rPr>
        <w:t xml:space="preserve">  </w:t>
      </w:r>
    </w:p>
    <w:p w14:paraId="7C41C5F4" w14:textId="77777777" w:rsidR="001C65B1" w:rsidRDefault="001C65B1" w:rsidP="001C65B1">
      <w:pPr>
        <w:pStyle w:val="Heading5"/>
      </w:pPr>
      <w:r>
        <w:t>Constraints</w:t>
      </w:r>
    </w:p>
    <w:p w14:paraId="02540A52" w14:textId="77777777" w:rsidR="001C65B1" w:rsidRPr="00056F73" w:rsidRDefault="001C65B1" w:rsidP="001C65B1">
      <w:pPr>
        <w:pStyle w:val="Heading6"/>
      </w:pPr>
      <w:r w:rsidRPr="00056F73">
        <w:t>NDR3 [Rule 10-11] (REF,EXT). External adapter type not a base type</w:t>
      </w:r>
    </w:p>
    <w:p w14:paraId="6D1C95D2" w14:textId="77777777" w:rsidR="001C65B1" w:rsidRDefault="00333F36" w:rsidP="001C65B1">
      <w:pPr>
        <w:pStyle w:val="omg-body"/>
      </w:pPr>
      <w:hyperlink r:id="rId165" w:anchor="rule_10-11" w:history="1">
        <w:r w:rsidR="001C65B1">
          <w:rPr>
            <w:color w:val="0000FF"/>
            <w:u w:val="single"/>
          </w:rPr>
          <w:t>Rule 10-11</w:t>
        </w:r>
      </w:hyperlink>
      <w:r w:rsidR="001C65B1">
        <w:t xml:space="preserve">, External adapter type not a base type (REF, EXT): </w:t>
      </w:r>
      <w:hyperlink r:id="rId166" w:anchor="section_10.2.3.2" w:history="1">
        <w:r w:rsidR="001C65B1">
          <w:rPr>
            <w:color w:val="0000FF"/>
            <w:u w:val="single"/>
          </w:rPr>
          <w:t>Section 10.2.3.2</w:t>
        </w:r>
      </w:hyperlink>
      <w:r w:rsidR="001C65B1">
        <w:t>, External adapter types</w:t>
      </w:r>
    </w:p>
    <w:p w14:paraId="7CAC95AB" w14:textId="77777777" w:rsidR="001C65B1" w:rsidRDefault="001C65B1" w:rsidP="001C65B1">
      <w:pPr>
        <w:pStyle w:val="omg-body"/>
        <w:rPr>
          <w:b/>
        </w:rPr>
      </w:pPr>
      <w:r w:rsidRPr="00900170">
        <w:rPr>
          <w:b/>
        </w:rPr>
        <w:t>[OCL] context</w:t>
      </w:r>
      <w:r>
        <w:t xml:space="preserve"> AdapterType </w:t>
      </w:r>
      <w:r w:rsidRPr="00900170">
        <w:rPr>
          <w:b/>
        </w:rPr>
        <w:t>inv:</w:t>
      </w:r>
    </w:p>
    <w:p w14:paraId="03F6C61F"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2D1B56A0" w14:textId="77777777" w:rsidR="001C65B1" w:rsidRDefault="001C65B1" w:rsidP="001C65B1">
      <w:pPr>
        <w:pStyle w:val="omg-body"/>
      </w:pPr>
    </w:p>
    <w:p w14:paraId="0CD6F6EB" w14:textId="77777777" w:rsidR="001C65B1" w:rsidRPr="00056F73" w:rsidRDefault="001C65B1" w:rsidP="001C65B1">
      <w:pPr>
        <w:pStyle w:val="Heading6"/>
      </w:pPr>
      <w:r w:rsidRPr="00056F73">
        <w:t>NDR3 [Rule 10-12] (SET). External adapter type not a base type</w:t>
      </w:r>
    </w:p>
    <w:p w14:paraId="2DCB5117" w14:textId="77777777" w:rsidR="001C65B1" w:rsidRDefault="00333F36" w:rsidP="001C65B1">
      <w:pPr>
        <w:pStyle w:val="omg-body"/>
      </w:pPr>
      <w:hyperlink r:id="rId167" w:anchor="rule_10-12" w:history="1">
        <w:r w:rsidR="001C65B1">
          <w:rPr>
            <w:color w:val="0000FF"/>
            <w:u w:val="single"/>
          </w:rPr>
          <w:t>Rule 10-12</w:t>
        </w:r>
      </w:hyperlink>
      <w:r w:rsidR="001C65B1">
        <w:t xml:space="preserve">, External adapter type not a base type (SET): </w:t>
      </w:r>
      <w:hyperlink r:id="rId168" w:anchor="section_10.2.3.2" w:history="1">
        <w:r w:rsidR="001C65B1">
          <w:rPr>
            <w:color w:val="0000FF"/>
            <w:u w:val="single"/>
          </w:rPr>
          <w:t>Section 10.2.3.2</w:t>
        </w:r>
      </w:hyperlink>
      <w:r w:rsidR="001C65B1">
        <w:t>, External adapter types</w:t>
      </w:r>
    </w:p>
    <w:p w14:paraId="6BF2B047" w14:textId="77777777" w:rsidR="001C65B1" w:rsidRDefault="001C65B1" w:rsidP="001C65B1">
      <w:pPr>
        <w:pStyle w:val="omg-body"/>
        <w:rPr>
          <w:b/>
        </w:rPr>
      </w:pPr>
      <w:r w:rsidRPr="00900170">
        <w:rPr>
          <w:b/>
        </w:rPr>
        <w:t>[OCL] context</w:t>
      </w:r>
      <w:r>
        <w:t xml:space="preserve"> AdapterType </w:t>
      </w:r>
      <w:r w:rsidRPr="00900170">
        <w:rPr>
          <w:b/>
        </w:rPr>
        <w:t>inv:</w:t>
      </w:r>
    </w:p>
    <w:p w14:paraId="58617439"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2DB4A638" w14:textId="77777777" w:rsidR="001C65B1" w:rsidRDefault="001C65B1" w:rsidP="001C65B1">
      <w:pPr>
        <w:pStyle w:val="omg-body"/>
      </w:pPr>
    </w:p>
    <w:p w14:paraId="06598152" w14:textId="77777777" w:rsidR="001C65B1" w:rsidRPr="00056F73" w:rsidRDefault="001C65B1" w:rsidP="001C65B1">
      <w:pPr>
        <w:pStyle w:val="Heading6"/>
      </w:pPr>
      <w:r w:rsidRPr="00056F73">
        <w:t>NDR3 [Rule 10-69] (REF). External adapter type indicator annotates complex type</w:t>
      </w:r>
    </w:p>
    <w:p w14:paraId="32C2EB80" w14:textId="77777777" w:rsidR="001C65B1" w:rsidRDefault="00333F36" w:rsidP="001C65B1">
      <w:pPr>
        <w:pStyle w:val="omg-body"/>
      </w:pPr>
      <w:hyperlink r:id="rId169" w:anchor="rule_10-69" w:history="1">
        <w:r w:rsidR="001C65B1">
          <w:rPr>
            <w:color w:val="0000FF"/>
            <w:u w:val="single"/>
          </w:rPr>
          <w:t>Rule 10-69</w:t>
        </w:r>
      </w:hyperlink>
      <w:r w:rsidR="001C65B1">
        <w:t>, External adapter type indicator annotates complex type (REF): </w:t>
      </w:r>
      <w:hyperlink r:id="rId170" w:anchor="section_10.9.1" w:history="1">
        <w:r w:rsidR="001C65B1">
          <w:rPr>
            <w:color w:val="0000FF"/>
            <w:u w:val="single"/>
          </w:rPr>
          <w:t>Section 10.9.1</w:t>
        </w:r>
      </w:hyperlink>
      <w:r w:rsidR="001C65B1">
        <w:t>, The NIEM appinfo namespace</w:t>
      </w:r>
    </w:p>
    <w:p w14:paraId="7AD156A0" w14:textId="77777777" w:rsidR="001C65B1" w:rsidRDefault="001C65B1" w:rsidP="001C65B1">
      <w:pPr>
        <w:pStyle w:val="omg-body"/>
      </w:pPr>
      <w:r>
        <w:t>[English]</w:t>
      </w:r>
    </w:p>
    <w:p w14:paraId="4BF5431E" w14:textId="77777777" w:rsidR="001C65B1" w:rsidRPr="00D61BEF" w:rsidRDefault="001C65B1" w:rsidP="001C65B1">
      <w:pPr>
        <w:pStyle w:val="omg-body"/>
      </w:pPr>
      <w:r w:rsidRPr="00D61BEF">
        <w:t>This constraint realized by provisioning:</w:t>
      </w:r>
      <w:r w:rsidRPr="00D61BEF">
        <w:br/>
        <w:t>A Class stereotyped as AdapterType will result in production of appinfo:externalAdapterTypeIndicator attribute on the xs:complexType representing the AdapterType.</w:t>
      </w:r>
    </w:p>
    <w:p w14:paraId="1B1CADA4" w14:textId="77777777" w:rsidR="001C65B1" w:rsidRDefault="001C65B1" w:rsidP="001C65B1">
      <w:pPr>
        <w:pStyle w:val="omg-body"/>
      </w:pPr>
    </w:p>
    <w:p w14:paraId="363E3AF4" w14:textId="77777777" w:rsidR="001C65B1" w:rsidRPr="00056F73" w:rsidRDefault="001C65B1" w:rsidP="001C65B1">
      <w:pPr>
        <w:pStyle w:val="Heading6"/>
      </w:pPr>
      <w:r w:rsidRPr="00056F73">
        <w:t>NDR3 [Rule 10-8] (REF,EXT). External adapter type has indicator</w:t>
      </w:r>
    </w:p>
    <w:p w14:paraId="0C687C55" w14:textId="77777777" w:rsidR="001C65B1" w:rsidRDefault="00333F36" w:rsidP="001C65B1">
      <w:pPr>
        <w:pStyle w:val="omg-body"/>
      </w:pPr>
      <w:hyperlink r:id="rId171" w:anchor="rule_10-8" w:history="1">
        <w:r w:rsidR="001C65B1">
          <w:rPr>
            <w:color w:val="0000FF"/>
            <w:u w:val="single"/>
          </w:rPr>
          <w:t>Rule 10-8</w:t>
        </w:r>
      </w:hyperlink>
      <w:r w:rsidR="001C65B1">
        <w:t xml:space="preserve">, External adapter type has indicator (REF, EXT): </w:t>
      </w:r>
      <w:hyperlink r:id="rId172" w:anchor="section_10.2.3.2" w:history="1">
        <w:r w:rsidR="001C65B1">
          <w:rPr>
            <w:color w:val="0000FF"/>
            <w:u w:val="single"/>
          </w:rPr>
          <w:t>Section 10.2.3.2</w:t>
        </w:r>
      </w:hyperlink>
      <w:r w:rsidR="001C65B1">
        <w:t>, External adapter types.</w:t>
      </w:r>
    </w:p>
    <w:p w14:paraId="1F768C9E" w14:textId="77777777" w:rsidR="001C65B1" w:rsidRDefault="001C65B1" w:rsidP="001C65B1">
      <w:pPr>
        <w:pStyle w:val="omg-body"/>
      </w:pPr>
      <w:r>
        <w:t>[English]</w:t>
      </w:r>
    </w:p>
    <w:p w14:paraId="21FD44AB" w14:textId="77777777" w:rsidR="001C65B1" w:rsidRPr="00D61BEF" w:rsidRDefault="001C65B1" w:rsidP="001C65B1">
      <w:pPr>
        <w:pStyle w:val="omg-body"/>
      </w:pPr>
      <w:r w:rsidRPr="00D61BEF">
        <w:t>The constraint is resolved during provisioning:</w:t>
      </w:r>
      <w:r w:rsidRPr="00D61BEF">
        <w:br/>
        <w:t>An AdapterType and only an AdapterType has the appinfo:externalAdapterTypeIndicator set to a value of true.</w:t>
      </w:r>
    </w:p>
    <w:p w14:paraId="0C40219A" w14:textId="77777777" w:rsidR="001C65B1" w:rsidRDefault="001C65B1" w:rsidP="001C65B1">
      <w:pPr>
        <w:pStyle w:val="omg-body"/>
      </w:pPr>
    </w:p>
    <w:p w14:paraId="1355BD61" w14:textId="77777777" w:rsidR="001C65B1" w:rsidRPr="00056F73" w:rsidRDefault="001C65B1" w:rsidP="001C65B1">
      <w:pPr>
        <w:pStyle w:val="Heading6"/>
      </w:pPr>
      <w:r w:rsidRPr="00056F73">
        <w:t>NDR3 [Rule 10-9] (REF,EXT). Structure of external adapter type definition follows pattern</w:t>
      </w:r>
    </w:p>
    <w:p w14:paraId="5B4F0110" w14:textId="77777777" w:rsidR="001C65B1" w:rsidRDefault="00333F36" w:rsidP="001C65B1">
      <w:pPr>
        <w:pStyle w:val="omg-body"/>
      </w:pPr>
      <w:hyperlink r:id="rId173" w:anchor="rule_10-9" w:history="1">
        <w:r w:rsidR="001C65B1">
          <w:rPr>
            <w:color w:val="0000FF"/>
            <w:u w:val="single"/>
          </w:rPr>
          <w:t>Rule 10-9</w:t>
        </w:r>
      </w:hyperlink>
      <w:r w:rsidR="001C65B1">
        <w:t xml:space="preserve">, Structure of external adapter type definition follows pattern (REF, EXT): </w:t>
      </w:r>
      <w:hyperlink r:id="rId174" w:anchor="section_10.2.3.2" w:history="1">
        <w:r w:rsidR="001C65B1">
          <w:rPr>
            <w:color w:val="0000FF"/>
            <w:u w:val="single"/>
          </w:rPr>
          <w:t>Section 10.2.3.2</w:t>
        </w:r>
      </w:hyperlink>
      <w:r w:rsidR="001C65B1">
        <w:t>, External adapter types. </w:t>
      </w:r>
    </w:p>
    <w:p w14:paraId="00E89FF4" w14:textId="77777777" w:rsidR="001C65B1" w:rsidRDefault="001C65B1" w:rsidP="001C65B1">
      <w:pPr>
        <w:pStyle w:val="omg-body"/>
        <w:rPr>
          <w:b/>
        </w:rPr>
      </w:pPr>
      <w:r w:rsidRPr="00900170">
        <w:rPr>
          <w:b/>
        </w:rPr>
        <w:t>[OCL] context</w:t>
      </w:r>
      <w:r>
        <w:t xml:space="preserve"> AdapterType </w:t>
      </w:r>
      <w:r w:rsidRPr="00900170">
        <w:rPr>
          <w:b/>
        </w:rPr>
        <w:t>inv:</w:t>
      </w:r>
    </w:p>
    <w:p w14:paraId="774CFEA5" w14:textId="77777777" w:rsidR="001C65B1" w:rsidRPr="00900170" w:rsidRDefault="001C65B1" w:rsidP="001C65B1">
      <w:pPr>
        <w:pStyle w:val="omg-body"/>
        <w:rPr>
          <w:rFonts w:ascii="Courier New" w:hAnsi="Courier New" w:cs="Courier New"/>
        </w:rPr>
      </w:pPr>
      <w:r w:rsidRPr="00900170">
        <w:rPr>
          <w:rFonts w:ascii="Courier New" w:hAnsi="Courier New" w:cs="Courier New"/>
        </w:rPr>
        <w:lastRenderedPageBreak/>
        <w:t>self.base_Class.general-&gt;isEmpty()</w:t>
      </w:r>
      <w:r w:rsidRPr="00900170">
        <w:rPr>
          <w:rFonts w:ascii="Courier New" w:hAnsi="Courier New" w:cs="Courier New"/>
        </w:rPr>
        <w:br/>
        <w:t>and</w:t>
      </w:r>
      <w:r w:rsidRPr="00900170">
        <w:rPr>
          <w:rFonts w:ascii="Courier New" w:hAnsi="Courier New" w:cs="Courier New"/>
        </w:rPr>
        <w:br/>
        <w:t>self.base_Class.clientDependency-&gt;select(d|d.stereotypedBy('Restriction'))-&gt;isEmpty()</w:t>
      </w:r>
      <w:r w:rsidRPr="00900170">
        <w:rPr>
          <w:rFonts w:ascii="Courier New" w:hAnsi="Courier New" w:cs="Courier New"/>
        </w:rPr>
        <w:br/>
      </w:r>
    </w:p>
    <w:p w14:paraId="5FD20A2F" w14:textId="77777777" w:rsidR="001C65B1" w:rsidRDefault="001C65B1" w:rsidP="001C65B1">
      <w:pPr>
        <w:pStyle w:val="omg-body"/>
      </w:pPr>
    </w:p>
    <w:p w14:paraId="17DD9766" w14:textId="77777777" w:rsidR="001C65B1" w:rsidRPr="00792921" w:rsidRDefault="001C65B1" w:rsidP="001C65B1">
      <w:pPr>
        <w:pStyle w:val="Heading3"/>
      </w:pPr>
      <w:bookmarkStart w:id="456" w:name="_Toc426452249"/>
      <w:r w:rsidRPr="00792921">
        <w:t xml:space="preserve">&lt;Stereotype&gt; </w:t>
      </w:r>
      <w:bookmarkStart w:id="457" w:name="_837c9f834aece85a107a3143b6b5a0bc"/>
      <w:r w:rsidRPr="00792921">
        <w:t>AssociationType</w:t>
      </w:r>
      <w:bookmarkEnd w:id="456"/>
      <w:bookmarkEnd w:id="457"/>
    </w:p>
    <w:p w14:paraId="2B05F43B" w14:textId="77777777" w:rsidR="001C65B1" w:rsidRPr="00F21036" w:rsidRDefault="001C65B1" w:rsidP="001C65B1">
      <w:pPr>
        <w:pStyle w:val="Heading5"/>
      </w:pPr>
      <w:r>
        <w:t>Description</w:t>
      </w:r>
    </w:p>
    <w:p w14:paraId="1E773C8C" w14:textId="77777777" w:rsidR="001C65B1" w:rsidRDefault="001C65B1" w:rsidP="001C65B1">
      <w:pPr>
        <w:pStyle w:val="omg-body"/>
      </w:pPr>
      <w:r>
        <w:t xml:space="preserve">AssociationType is a NIEMType class that represents a NIEM association type. A NIEM association type establishes a relationship between objects, along with the properties of that relationship. A NIEM association is an instance of an association type. Associations are used when a simple NIEM property is insufficient to model the relationship clearly and when properties of a UML Association or AssociationClass may not necessarily be sufficient to reflect the variability of a NIEM association. Consequently, the AssociationType Stereotype is applied to a UML Class. Since an AssociationClass is also a Class, the AssociationType Stereotype may be applied to a UML AssociationClass where appropriate.  Note that a UML AssociationClass specializing another AssociationClass must have the same number of ends as the other AssociationClass and must have at least two ends. This UML constraint prevents the usage of AssociationClass to model abstract NIEM association types that are intended to be extended by subtypes with additional ends. A UML AssociationClass can specialize an abstract UML Class. AssociationType is implemented in XML Schema as a complex type definition with complex content. See [NIEM-NDR] </w:t>
      </w:r>
      <w:hyperlink r:id="rId175" w:anchor="section_10.3.1" w:history="1">
        <w:r>
          <w:rPr>
            <w:color w:val="0000FF"/>
            <w:u w:val="single"/>
          </w:rPr>
          <w:t>Section 10.3.1</w:t>
        </w:r>
      </w:hyperlink>
      <w:r>
        <w:t xml:space="preserve">, </w:t>
      </w:r>
      <w:r>
        <w:rPr>
          <w:i/>
        </w:rPr>
        <w:t>Association types</w:t>
      </w:r>
      <w:r>
        <w:t>.</w:t>
      </w:r>
    </w:p>
    <w:p w14:paraId="5F5A9AC7" w14:textId="77777777" w:rsidR="001C65B1" w:rsidRDefault="001C65B1" w:rsidP="001C65B1">
      <w:pPr>
        <w:pStyle w:val="Heading5"/>
      </w:pPr>
      <w:r>
        <w:t>Generalization</w:t>
      </w:r>
    </w:p>
    <w:p w14:paraId="31F0AEEB" w14:textId="77777777" w:rsidR="001C65B1" w:rsidRDefault="00333F36" w:rsidP="001C65B1">
      <w:pPr>
        <w:pStyle w:val="omg-body"/>
      </w:pPr>
      <w:hyperlink w:anchor="_cddcf0aa38f9fb92183a65a83b2b548f" w:history="1">
        <w:r w:rsidR="001C65B1" w:rsidRPr="00C253B8">
          <w:rPr>
            <w:color w:val="0000FF"/>
            <w:u w:val="single"/>
          </w:rPr>
          <w:t>NIEMType</w:t>
        </w:r>
      </w:hyperlink>
      <w:r w:rsidR="001C65B1">
        <w:rPr>
          <w:color w:val="0000FF"/>
        </w:rPr>
        <w:t xml:space="preserve">  </w:t>
      </w:r>
    </w:p>
    <w:p w14:paraId="7973330D" w14:textId="77777777" w:rsidR="001C65B1" w:rsidRDefault="001C65B1" w:rsidP="001C65B1">
      <w:pPr>
        <w:pStyle w:val="Heading5"/>
      </w:pPr>
      <w:r>
        <w:t>Constraints</w:t>
      </w:r>
    </w:p>
    <w:p w14:paraId="537A7714" w14:textId="77777777" w:rsidR="001C65B1" w:rsidRPr="00056F73" w:rsidRDefault="001C65B1" w:rsidP="001C65B1">
      <w:pPr>
        <w:pStyle w:val="Heading6"/>
      </w:pPr>
      <w:r w:rsidRPr="00056F73">
        <w:t>NDR3 [Rule 10-19] (REF,EXT). Association types is derived from association type</w:t>
      </w:r>
    </w:p>
    <w:p w14:paraId="1C370FC3" w14:textId="77777777" w:rsidR="001C65B1" w:rsidRDefault="00333F36" w:rsidP="001C65B1">
      <w:pPr>
        <w:pStyle w:val="omg-body"/>
      </w:pPr>
      <w:hyperlink r:id="rId176" w:anchor="rule_10-19" w:history="1">
        <w:r w:rsidR="001C65B1">
          <w:rPr>
            <w:color w:val="0000FF"/>
            <w:u w:val="single"/>
          </w:rPr>
          <w:t>Rule 10-19</w:t>
        </w:r>
      </w:hyperlink>
      <w:r w:rsidR="001C65B1">
        <w:t xml:space="preserve">, Association types is derived from association type (REF, EXT): </w:t>
      </w:r>
      <w:hyperlink r:id="rId177" w:anchor="section_10.3.1" w:history="1">
        <w:r w:rsidR="001C65B1">
          <w:rPr>
            <w:color w:val="0000FF"/>
            <w:u w:val="single"/>
          </w:rPr>
          <w:t>Section 10.3.1</w:t>
        </w:r>
      </w:hyperlink>
      <w:r w:rsidR="001C65B1">
        <w:t>, Association types</w:t>
      </w:r>
    </w:p>
    <w:p w14:paraId="076468FC" w14:textId="77777777" w:rsidR="001C65B1" w:rsidRDefault="001C65B1" w:rsidP="001C65B1">
      <w:pPr>
        <w:pStyle w:val="omg-body"/>
        <w:rPr>
          <w:b/>
        </w:rPr>
      </w:pPr>
      <w:r w:rsidRPr="00900170">
        <w:rPr>
          <w:b/>
        </w:rPr>
        <w:t>[OCL] context</w:t>
      </w:r>
      <w:r>
        <w:t xml:space="preserve"> AssociationType </w:t>
      </w:r>
      <w:r w:rsidRPr="00900170">
        <w:rPr>
          <w:b/>
        </w:rPr>
        <w:t>inv:</w:t>
      </w:r>
    </w:p>
    <w:p w14:paraId="321C476A"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                                 </w:t>
      </w:r>
      <w:r w:rsidRPr="00900170">
        <w:rPr>
          <w:rFonts w:ascii="Courier New" w:hAnsi="Courier New" w:cs="Courier New"/>
        </w:rPr>
        <w:br/>
        <w:t xml:space="preserve">    (</w:t>
      </w:r>
      <w:r w:rsidRPr="00900170">
        <w:rPr>
          <w:rFonts w:ascii="Courier New" w:hAnsi="Courier New" w:cs="Courier New"/>
        </w:rPr>
        <w:br/>
        <w:t xml:space="preserve">        self.general</w:t>
      </w:r>
      <w:r w:rsidRPr="00900170">
        <w:rPr>
          <w:rFonts w:ascii="Courier New" w:hAnsi="Courier New" w:cs="Courier New"/>
        </w:rPr>
        <w:br/>
        <w:t xml:space="preserve">        -&gt;union(self.clientDependency-&gt;select(d|d.stereotypedBy('Restriction')).supplier-&gt;select(s|s.oclIsKindOf(Classifier)).oclAsType(Classifier))</w:t>
      </w:r>
      <w:r w:rsidRPr="00900170">
        <w:rPr>
          <w:rFonts w:ascii="Courier New" w:hAnsi="Courier New" w:cs="Courier New"/>
        </w:rPr>
        <w:br/>
        <w:t xml:space="preserve">        -&gt;forAll(c|c.stereotypedBy('AssociationType') or c.oclIsKindOf(AssociationClass))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lastRenderedPageBreak/>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not(self.name.oclIsUndefined())</w:t>
      </w:r>
      <w:r w:rsidRPr="00900170">
        <w:rPr>
          <w:rFonts w:ascii="Courier New" w:hAnsi="Courier New" w:cs="Courier New"/>
        </w:rPr>
        <w:br/>
        <w:t xml:space="preserve">        and self.niemName().endsWith('AssociationType')</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w:t>
      </w:r>
    </w:p>
    <w:p w14:paraId="01EC8C5F" w14:textId="77777777" w:rsidR="001C65B1" w:rsidRDefault="001C65B1" w:rsidP="001C65B1">
      <w:pPr>
        <w:pStyle w:val="omg-body"/>
      </w:pPr>
    </w:p>
    <w:p w14:paraId="6AD1CA56" w14:textId="77777777" w:rsidR="001C65B1" w:rsidRPr="00792921" w:rsidRDefault="001C65B1" w:rsidP="001C65B1">
      <w:pPr>
        <w:pStyle w:val="Heading3"/>
      </w:pPr>
      <w:bookmarkStart w:id="458" w:name="_Toc426452250"/>
      <w:r w:rsidRPr="00792921">
        <w:t xml:space="preserve">&lt;Stereotype&gt; </w:t>
      </w:r>
      <w:bookmarkStart w:id="459" w:name="_21c871b89ae2da4f5e1f1de3d639ddce"/>
      <w:r w:rsidRPr="00792921">
        <w:t>AugmentationType</w:t>
      </w:r>
      <w:bookmarkEnd w:id="458"/>
      <w:bookmarkEnd w:id="459"/>
    </w:p>
    <w:p w14:paraId="0D4C3D6F" w14:textId="77777777" w:rsidR="001C65B1" w:rsidRPr="00F21036" w:rsidRDefault="001C65B1" w:rsidP="001C65B1">
      <w:pPr>
        <w:pStyle w:val="Heading5"/>
      </w:pPr>
      <w:r>
        <w:t>Description</w:t>
      </w:r>
    </w:p>
    <w:p w14:paraId="40DD7D01" w14:textId="77777777" w:rsidR="001C65B1" w:rsidRDefault="001C65B1" w:rsidP="001C65B1">
      <w:pPr>
        <w:pStyle w:val="omg-body"/>
      </w:pPr>
      <w:r>
        <w:t xml:space="preserve">AugmentationType is a NIEMType Class that represents a NIEM augmentation type. A NIEM augmentation type is a complex type that provides a reusable block of data that may be added to object types or association types. An augmentation of an object type is a block of additional data that is an instance of an augmentation type, added to an object type to carry additional data beyond that of the original object definition. The applicability of an augmentation may be restricted using an «Augments» Realization.  AugmentationType is implemented in XML Schema as a complex type definition with complex content. See [NIEM-NDR] </w:t>
      </w:r>
      <w:hyperlink r:id="rId178" w:anchor="section_10.4" w:history="1">
        <w:r>
          <w:rPr>
            <w:color w:val="0000FF"/>
            <w:u w:val="single"/>
          </w:rPr>
          <w:t>Section 10.4</w:t>
        </w:r>
      </w:hyperlink>
      <w:r>
        <w:t xml:space="preserve">, </w:t>
      </w:r>
      <w:r>
        <w:rPr>
          <w:i/>
        </w:rPr>
        <w:t>Augmentations</w:t>
      </w:r>
      <w:r>
        <w:t>.</w:t>
      </w:r>
    </w:p>
    <w:p w14:paraId="0C115340" w14:textId="77777777" w:rsidR="001C65B1" w:rsidRDefault="001C65B1" w:rsidP="001C65B1">
      <w:pPr>
        <w:pStyle w:val="Heading5"/>
      </w:pPr>
      <w:r>
        <w:t>Generalization</w:t>
      </w:r>
    </w:p>
    <w:p w14:paraId="0FB38775" w14:textId="77777777" w:rsidR="001C65B1" w:rsidRDefault="00333F36" w:rsidP="001C65B1">
      <w:pPr>
        <w:pStyle w:val="omg-body"/>
      </w:pPr>
      <w:hyperlink w:anchor="_cddcf0aa38f9fb92183a65a83b2b548f" w:history="1">
        <w:r w:rsidR="001C65B1" w:rsidRPr="00C253B8">
          <w:rPr>
            <w:color w:val="0000FF"/>
            <w:u w:val="single"/>
          </w:rPr>
          <w:t>NIEMType</w:t>
        </w:r>
      </w:hyperlink>
      <w:r w:rsidR="001C65B1">
        <w:rPr>
          <w:color w:val="0000FF"/>
        </w:rPr>
        <w:t xml:space="preserve">  </w:t>
      </w:r>
    </w:p>
    <w:p w14:paraId="756058BC" w14:textId="77777777" w:rsidR="001C65B1" w:rsidRDefault="001C65B1" w:rsidP="001C65B1">
      <w:pPr>
        <w:pStyle w:val="Heading5"/>
      </w:pPr>
      <w:r>
        <w:t>Constraints</w:t>
      </w:r>
    </w:p>
    <w:p w14:paraId="0C391E35" w14:textId="77777777" w:rsidR="001C65B1" w:rsidRPr="00056F73" w:rsidRDefault="001C65B1" w:rsidP="001C65B1">
      <w:pPr>
        <w:pStyle w:val="Heading6"/>
      </w:pPr>
      <w:r w:rsidRPr="00056F73">
        <w:t>NDR3 [Rule 10-30] (INS). Element within instance of augmentation type modifies base</w:t>
      </w:r>
    </w:p>
    <w:p w14:paraId="06489F1D" w14:textId="77777777" w:rsidR="001C65B1" w:rsidRDefault="00333F36" w:rsidP="001C65B1">
      <w:pPr>
        <w:pStyle w:val="omg-body"/>
      </w:pPr>
      <w:hyperlink r:id="rId179" w:anchor="rule_10-30" w:history="1">
        <w:r w:rsidR="001C65B1">
          <w:rPr>
            <w:color w:val="0000FF"/>
            <w:u w:val="single"/>
          </w:rPr>
          <w:t>Rule 10-30</w:t>
        </w:r>
      </w:hyperlink>
      <w:r w:rsidR="001C65B1">
        <w:t xml:space="preserve">, Element within instance of augmentation type modifies base (INS): </w:t>
      </w:r>
      <w:hyperlink r:id="rId180" w:anchor="section_10.4.4" w:history="1">
        <w:r w:rsidR="001C65B1">
          <w:rPr>
            <w:color w:val="0000FF"/>
            <w:u w:val="single"/>
          </w:rPr>
          <w:t>Section 10.4.4</w:t>
        </w:r>
      </w:hyperlink>
      <w:r w:rsidR="001C65B1">
        <w:t>, Augmentation types </w:t>
      </w:r>
    </w:p>
    <w:p w14:paraId="2B0CD66E" w14:textId="77777777" w:rsidR="001C65B1" w:rsidRDefault="001C65B1" w:rsidP="001C65B1">
      <w:pPr>
        <w:pStyle w:val="omg-body"/>
      </w:pPr>
      <w:r>
        <w:t>[English]</w:t>
      </w:r>
    </w:p>
    <w:p w14:paraId="268B0AF6" w14:textId="77777777" w:rsidR="001C65B1" w:rsidRPr="00D61BEF" w:rsidRDefault="001C65B1" w:rsidP="001C65B1">
      <w:pPr>
        <w:pStyle w:val="omg-body"/>
      </w:pPr>
      <w:r w:rsidRPr="00D61BEF">
        <w:t>The instance rule is outside the scope of the NIEM-UML model.</w:t>
      </w:r>
    </w:p>
    <w:p w14:paraId="3F304068" w14:textId="77777777" w:rsidR="001C65B1" w:rsidRDefault="001C65B1" w:rsidP="001C65B1">
      <w:pPr>
        <w:pStyle w:val="omg-body"/>
      </w:pPr>
    </w:p>
    <w:p w14:paraId="3923A2BC" w14:textId="77777777" w:rsidR="001C65B1" w:rsidRPr="00056F73" w:rsidRDefault="001C65B1" w:rsidP="001C65B1">
      <w:pPr>
        <w:pStyle w:val="Heading6"/>
      </w:pPr>
      <w:r w:rsidRPr="00056F73">
        <w:t>NDR3 [Rule 10-31] (REF,EXT). Only an augmentation type name ends in "AugmentationType"</w:t>
      </w:r>
    </w:p>
    <w:p w14:paraId="2726CEAE" w14:textId="77777777" w:rsidR="001C65B1" w:rsidRDefault="00333F36" w:rsidP="001C65B1">
      <w:pPr>
        <w:pStyle w:val="omg-body"/>
      </w:pPr>
      <w:hyperlink r:id="rId181" w:anchor="rule_10-31" w:history="1">
        <w:r w:rsidR="001C65B1">
          <w:rPr>
            <w:color w:val="0000FF"/>
            <w:u w:val="single"/>
          </w:rPr>
          <w:t>Rule 10-31</w:t>
        </w:r>
      </w:hyperlink>
      <w:r w:rsidR="001C65B1">
        <w:t xml:space="preserve">, Only an augmentation type name ends in AugmentationType (REF, EXT): </w:t>
      </w:r>
      <w:hyperlink r:id="rId182" w:anchor="section_10.4.4" w:history="1">
        <w:r w:rsidR="001C65B1">
          <w:rPr>
            <w:color w:val="0000FF"/>
            <w:u w:val="single"/>
          </w:rPr>
          <w:t>Section 10.4.4</w:t>
        </w:r>
      </w:hyperlink>
      <w:r w:rsidR="001C65B1">
        <w:t>, Augmentation types</w:t>
      </w:r>
    </w:p>
    <w:p w14:paraId="16D3AE86" w14:textId="77777777" w:rsidR="001C65B1" w:rsidRDefault="001C65B1" w:rsidP="001C65B1">
      <w:pPr>
        <w:pStyle w:val="omg-body"/>
        <w:rPr>
          <w:b/>
        </w:rPr>
      </w:pPr>
      <w:r w:rsidRPr="00900170">
        <w:rPr>
          <w:b/>
        </w:rPr>
        <w:t>[OCL] context</w:t>
      </w:r>
      <w:r>
        <w:t xml:space="preserve"> AugmentationType </w:t>
      </w:r>
      <w:r w:rsidRPr="00900170">
        <w:rPr>
          <w:b/>
        </w:rPr>
        <w:t>inv:</w:t>
      </w:r>
    </w:p>
    <w:p w14:paraId="51DAFED4"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self.niemName().endsWith('AugmentationType') =  self.stereotypedBy('AugmentationType')</w:t>
      </w:r>
    </w:p>
    <w:p w14:paraId="596EF50A" w14:textId="77777777" w:rsidR="001C65B1" w:rsidRDefault="001C65B1" w:rsidP="001C65B1">
      <w:pPr>
        <w:pStyle w:val="omg-body"/>
      </w:pPr>
    </w:p>
    <w:p w14:paraId="10BB5B4D" w14:textId="77777777" w:rsidR="001C65B1" w:rsidRPr="00056F73" w:rsidRDefault="001C65B1" w:rsidP="001C65B1">
      <w:pPr>
        <w:pStyle w:val="Heading6"/>
      </w:pPr>
      <w:r w:rsidRPr="00056F73">
        <w:lastRenderedPageBreak/>
        <w:t>NDR3 [Rule 10-32] (REF,EXT). Schema component with name ending in "AugmentationType" is an augmentation type</w:t>
      </w:r>
    </w:p>
    <w:p w14:paraId="7EAA4434" w14:textId="77777777" w:rsidR="001C65B1" w:rsidRDefault="00333F36" w:rsidP="001C65B1">
      <w:pPr>
        <w:pStyle w:val="omg-body"/>
      </w:pPr>
      <w:hyperlink r:id="rId183" w:anchor="rule_10-32" w:history="1">
        <w:r w:rsidR="001C65B1">
          <w:rPr>
            <w:color w:val="0000FF"/>
            <w:u w:val="single"/>
          </w:rPr>
          <w:t>Rule 10-32</w:t>
        </w:r>
      </w:hyperlink>
      <w:r w:rsidR="001C65B1">
        <w:t xml:space="preserve">, Schema component with name ending in AugmentationType is an augmentation type (REF, EXT): </w:t>
      </w:r>
      <w:hyperlink r:id="rId184" w:anchor="section_10.4.4" w:history="1">
        <w:r w:rsidR="001C65B1">
          <w:rPr>
            <w:color w:val="0000FF"/>
            <w:u w:val="single"/>
          </w:rPr>
          <w:t>Section 10.4.4</w:t>
        </w:r>
      </w:hyperlink>
      <w:r w:rsidR="001C65B1">
        <w:t>, Augmentation types</w:t>
      </w:r>
    </w:p>
    <w:p w14:paraId="650777AC" w14:textId="77777777" w:rsidR="001C65B1" w:rsidRDefault="001C65B1" w:rsidP="001C65B1">
      <w:pPr>
        <w:pStyle w:val="omg-body"/>
        <w:rPr>
          <w:b/>
        </w:rPr>
      </w:pPr>
      <w:r w:rsidRPr="00900170">
        <w:rPr>
          <w:b/>
        </w:rPr>
        <w:t>[OCL] context</w:t>
      </w:r>
      <w:r>
        <w:t xml:space="preserve"> AugmentationType </w:t>
      </w:r>
      <w:r w:rsidRPr="00900170">
        <w:rPr>
          <w:b/>
        </w:rPr>
        <w:t>inv:</w:t>
      </w:r>
    </w:p>
    <w:p w14:paraId="6A86FA31"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self.stereotypedBy('AugmentationType')</w:t>
      </w:r>
      <w:r w:rsidRPr="00900170">
        <w:rPr>
          <w:rFonts w:ascii="Courier New" w:hAnsi="Courier New" w:cs="Courier New"/>
        </w:rPr>
        <w:br/>
        <w:t xml:space="preserve">    or self.niemName().endsWith('AugmentationType')</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 xml:space="preserve">    self.general</w:t>
      </w:r>
      <w:r w:rsidRPr="00900170">
        <w:rPr>
          <w:rFonts w:ascii="Courier New" w:hAnsi="Courier New" w:cs="Courier New"/>
        </w:rPr>
        <w:br/>
        <w:t xml:space="preserve">    -&gt;union(self.clientDependency-&gt;select(d|d.stereotypedBy('Restriction')).supplier-&gt;select(s|s.oclIsKindOf(Classifier)).oclAsType(Classifier))</w:t>
      </w:r>
      <w:r w:rsidRPr="00900170">
        <w:rPr>
          <w:rFonts w:ascii="Courier New" w:hAnsi="Courier New" w:cs="Courier New"/>
        </w:rPr>
        <w:br/>
        <w:t xml:space="preserve">    -&gt;forAll(g|g.stereotypedBy('AugmentationType')or g.niemName().endsWith('AugmentationType'))</w:t>
      </w:r>
    </w:p>
    <w:p w14:paraId="57391B8A" w14:textId="77777777" w:rsidR="001C65B1" w:rsidRDefault="001C65B1" w:rsidP="001C65B1">
      <w:pPr>
        <w:pStyle w:val="omg-body"/>
      </w:pPr>
    </w:p>
    <w:p w14:paraId="44E272FF" w14:textId="77777777" w:rsidR="001C65B1" w:rsidRPr="00056F73" w:rsidRDefault="001C65B1" w:rsidP="001C65B1">
      <w:pPr>
        <w:pStyle w:val="Heading6"/>
      </w:pPr>
      <w:r w:rsidRPr="00056F73">
        <w:t>NDR3 [Rule 10-33] (REF,EXT). Type derived from augmentation type is an augmentation type</w:t>
      </w:r>
    </w:p>
    <w:p w14:paraId="3E626FC3" w14:textId="77777777" w:rsidR="001C65B1" w:rsidRDefault="00333F36" w:rsidP="001C65B1">
      <w:pPr>
        <w:pStyle w:val="omg-body"/>
      </w:pPr>
      <w:hyperlink r:id="rId185" w:anchor="rule_10-33" w:history="1">
        <w:r w:rsidR="001C65B1">
          <w:rPr>
            <w:color w:val="0000FF"/>
            <w:u w:val="single"/>
          </w:rPr>
          <w:t>Rule 10-33</w:t>
        </w:r>
      </w:hyperlink>
      <w:r w:rsidR="001C65B1">
        <w:t xml:space="preserve">, Type derived from augmentation type is an augmentation type (REF, EXT): </w:t>
      </w:r>
      <w:hyperlink r:id="rId186" w:anchor="section_10.4.4" w:history="1">
        <w:r w:rsidR="001C65B1">
          <w:rPr>
            <w:color w:val="0000FF"/>
            <w:u w:val="single"/>
          </w:rPr>
          <w:t>Section 10.4.4</w:t>
        </w:r>
      </w:hyperlink>
      <w:r w:rsidR="001C65B1">
        <w:t>, Augmentation types</w:t>
      </w:r>
    </w:p>
    <w:p w14:paraId="61665E7C" w14:textId="77777777" w:rsidR="001C65B1" w:rsidRDefault="001C65B1" w:rsidP="001C65B1">
      <w:pPr>
        <w:pStyle w:val="omg-body"/>
        <w:rPr>
          <w:b/>
        </w:rPr>
      </w:pPr>
      <w:r w:rsidRPr="00900170">
        <w:rPr>
          <w:b/>
        </w:rPr>
        <w:t>[OCL] context</w:t>
      </w:r>
      <w:r>
        <w:t xml:space="preserve"> AugmentationType </w:t>
      </w:r>
      <w:r w:rsidRPr="00900170">
        <w:rPr>
          <w:b/>
        </w:rPr>
        <w:t>inv:</w:t>
      </w:r>
    </w:p>
    <w:p w14:paraId="2F43A24D"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self.stereotypedBy('AugmentationType')</w:t>
      </w:r>
      <w:r w:rsidRPr="00900170">
        <w:rPr>
          <w:rFonts w:ascii="Courier New" w:hAnsi="Courier New" w:cs="Courier New"/>
        </w:rPr>
        <w:br/>
        <w:t>implies</w:t>
      </w:r>
      <w:r w:rsidRPr="00900170">
        <w:rPr>
          <w:rFonts w:ascii="Courier New" w:hAnsi="Courier New" w:cs="Courier New"/>
        </w:rPr>
        <w:br/>
        <w:t>self._directedRelationshipOfTarget-&gt;select(d|d.oclIsKindOf(Generalization)).oclAsType(Generalization).specific</w:t>
      </w:r>
      <w:r w:rsidRPr="00900170">
        <w:rPr>
          <w:rFonts w:ascii="Courier New" w:hAnsi="Courier New" w:cs="Courier New"/>
        </w:rPr>
        <w:br/>
        <w:t>-&gt;union(self.supplierDependency-&gt;select(d|d.stereotypedBy('Restriction')).client-&gt;select(s|s.oclIsKindOf(Classifier)).oclAsType(Classifier))</w:t>
      </w:r>
      <w:r w:rsidRPr="00900170">
        <w:rPr>
          <w:rFonts w:ascii="Courier New" w:hAnsi="Courier New" w:cs="Courier New"/>
        </w:rPr>
        <w:br/>
        <w:t>-&gt;forAll(g|g.stereotypedBy('AugmentationType'))</w:t>
      </w:r>
      <w:r w:rsidRPr="00900170">
        <w:rPr>
          <w:rFonts w:ascii="Courier New" w:hAnsi="Courier New" w:cs="Courier New"/>
        </w:rPr>
        <w:br/>
      </w:r>
    </w:p>
    <w:p w14:paraId="50B622FD" w14:textId="77777777" w:rsidR="001C65B1" w:rsidRDefault="001C65B1" w:rsidP="001C65B1">
      <w:pPr>
        <w:pStyle w:val="omg-body"/>
      </w:pPr>
    </w:p>
    <w:p w14:paraId="76691488" w14:textId="77777777" w:rsidR="001C65B1" w:rsidRPr="00792921" w:rsidRDefault="001C65B1" w:rsidP="001C65B1">
      <w:pPr>
        <w:pStyle w:val="Heading3"/>
      </w:pPr>
      <w:bookmarkStart w:id="460" w:name="_Toc426452251"/>
      <w:r w:rsidRPr="00792921">
        <w:t xml:space="preserve">&lt;Stereotype&gt; </w:t>
      </w:r>
      <w:bookmarkStart w:id="461" w:name="_83d824155dc5d9ef7bf45a97ee8a5f7d"/>
      <w:r w:rsidRPr="00792921">
        <w:t>Choice</w:t>
      </w:r>
      <w:bookmarkEnd w:id="460"/>
      <w:bookmarkEnd w:id="461"/>
    </w:p>
    <w:p w14:paraId="38459054" w14:textId="77777777" w:rsidR="001C65B1" w:rsidRPr="00F21036" w:rsidRDefault="001C65B1" w:rsidP="001C65B1">
      <w:pPr>
        <w:pStyle w:val="Heading5"/>
      </w:pPr>
      <w:r>
        <w:t>Description</w:t>
      </w:r>
    </w:p>
    <w:p w14:paraId="5FBEC825" w14:textId="77777777" w:rsidR="001C65B1" w:rsidRDefault="001C65B1" w:rsidP="001C65B1">
      <w:pPr>
        <w:pStyle w:val="omg-body"/>
      </w:pPr>
      <w:r>
        <w:t xml:space="preserve">A Choice Class groups a set of attributes whose values are mutually exclusive. That is, in any instance of a Choice Class, at most one of its attributes may be non-empty. Choice represents the use of a choice model group in XML Schema. Section 3.8 of </w:t>
      </w:r>
      <w:hyperlink r:id="rId187" w:history="1">
        <w:r>
          <w:rPr>
            <w:color w:val="0000FF"/>
            <w:u w:val="single"/>
          </w:rPr>
          <w:t>XML Schema Structures</w:t>
        </w:r>
      </w:hyperlink>
      <w:r>
        <w:t xml:space="preserve"> addresses choice model groups in XML Schema. See [NIEM-NDR] Sections </w:t>
      </w:r>
      <w:hyperlink r:id="rId188" w:anchor="section_9.3.1.2" w:history="1">
        <w:r>
          <w:rPr>
            <w:color w:val="0000FF"/>
            <w:u w:val="single"/>
          </w:rPr>
          <w:t>9.3.1.2,</w:t>
        </w:r>
      </w:hyperlink>
      <w:r>
        <w:t xml:space="preserve"> </w:t>
      </w:r>
      <w:r>
        <w:rPr>
          <w:i/>
        </w:rPr>
        <w:t>Choice</w:t>
      </w:r>
      <w:r>
        <w:t xml:space="preserve"> and </w:t>
      </w:r>
      <w:hyperlink r:id="rId189" w:anchor="section_9.3.2.2" w:history="1">
        <w:r>
          <w:rPr>
            <w:color w:val="0000FF"/>
            <w:u w:val="single"/>
          </w:rPr>
          <w:t>9.3.2.2</w:t>
        </w:r>
      </w:hyperlink>
      <w:r>
        <w:t xml:space="preserve">, </w:t>
      </w:r>
      <w:r>
        <w:rPr>
          <w:i/>
        </w:rPr>
        <w:t>Choice cardinality</w:t>
      </w:r>
      <w:r>
        <w:t>.</w:t>
      </w:r>
    </w:p>
    <w:p w14:paraId="35112748"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E1CC7F3" w14:textId="77777777" w:rsidR="001C65B1" w:rsidRDefault="001C65B1" w:rsidP="001C65B1">
      <w:pPr>
        <w:pStyle w:val="omg-body"/>
      </w:pPr>
      <w:r>
        <w:rPr>
          <w:rStyle w:val="BodyTextChar"/>
        </w:rPr>
        <w:t>UML::</w:t>
      </w:r>
      <w:r w:rsidRPr="00D61BEF">
        <w:rPr>
          <w:bCs/>
          <w:iCs/>
        </w:rPr>
        <w:t>Class</w:t>
      </w:r>
    </w:p>
    <w:p w14:paraId="612FAA77" w14:textId="77777777" w:rsidR="001C65B1" w:rsidRDefault="001C65B1" w:rsidP="001C65B1">
      <w:pPr>
        <w:pStyle w:val="Heading5"/>
      </w:pPr>
      <w:r>
        <w:t>Constraints</w:t>
      </w:r>
    </w:p>
    <w:p w14:paraId="7CAB745D" w14:textId="77777777" w:rsidR="001C65B1" w:rsidRPr="00056F73" w:rsidRDefault="001C65B1" w:rsidP="001C65B1">
      <w:pPr>
        <w:pStyle w:val="Heading6"/>
      </w:pPr>
      <w:r w:rsidRPr="00056F73">
        <w:t>Choice</w:t>
      </w:r>
    </w:p>
    <w:p w14:paraId="589C0B85" w14:textId="77777777" w:rsidR="001C65B1" w:rsidRDefault="001C65B1" w:rsidP="001C65B1">
      <w:pPr>
        <w:pStyle w:val="omg-body"/>
      </w:pPr>
      <w:r>
        <w:lastRenderedPageBreak/>
        <w:t>The ownedAttributes of a Choice class shall have multiplicity 0..1.  A Choice Class shall not participate in any Generalizations, either as the general or the special Classifier.</w:t>
      </w:r>
    </w:p>
    <w:p w14:paraId="7572D158" w14:textId="77777777" w:rsidR="001C65B1" w:rsidRDefault="001C65B1" w:rsidP="001C65B1">
      <w:pPr>
        <w:pStyle w:val="omg-body"/>
      </w:pPr>
      <w:r>
        <w:t> </w:t>
      </w:r>
    </w:p>
    <w:p w14:paraId="50D6099D" w14:textId="77777777" w:rsidR="001C65B1" w:rsidRDefault="001C65B1" w:rsidP="001C65B1">
      <w:pPr>
        <w:pStyle w:val="omg-body"/>
        <w:rPr>
          <w:b/>
        </w:rPr>
      </w:pPr>
      <w:r w:rsidRPr="00900170">
        <w:rPr>
          <w:b/>
        </w:rPr>
        <w:t>[OCL] context</w:t>
      </w:r>
      <w:r>
        <w:t xml:space="preserve"> Choice </w:t>
      </w:r>
      <w:r w:rsidRPr="00900170">
        <w:rPr>
          <w:b/>
        </w:rPr>
        <w:t>inv:</w:t>
      </w:r>
    </w:p>
    <w:p w14:paraId="3E3BB490"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not(self.base_Class.namespace.oclIsUndefined() or self.base_Class.namespace.namespace.oclIsUndefined())</w:t>
      </w:r>
      <w:r w:rsidRPr="00900170">
        <w:rPr>
          <w:rFonts w:ascii="Courier New" w:hAnsi="Courier New" w:cs="Courier New"/>
        </w:rPr>
        <w:br/>
        <w:t xml:space="preserve">    and self.base_Class.namespace.namespace.stereotypedBy('Namespace')</w:t>
      </w:r>
      <w:r w:rsidRPr="00900170">
        <w:rPr>
          <w:rFonts w:ascii="Courier New" w:hAnsi="Courier New" w:cs="Courier New"/>
        </w:rPr>
        <w:br/>
        <w:t xml:space="preserve">    and self.base_Class.namespace.namespace.appliedStereotype('Namespace').oclAsType(NIEM_UML_Profile::NIEM_Common_Profile::Namespace).isConformant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self.base_Class.attribute-&gt;forAll(a|(a.lower=0) and (a.upper=1))</w:t>
      </w:r>
      <w:r w:rsidRPr="00900170">
        <w:rPr>
          <w:rFonts w:ascii="Courier New" w:hAnsi="Courier New" w:cs="Courier New"/>
        </w:rPr>
        <w:br/>
        <w:t xml:space="preserve">    and self.base_Class.generalization-&gt;isEmpty() </w:t>
      </w:r>
      <w:r w:rsidRPr="00900170">
        <w:rPr>
          <w:rFonts w:ascii="Courier New" w:hAnsi="Courier New" w:cs="Courier New"/>
        </w:rPr>
        <w:br/>
        <w:t xml:space="preserve">    and  self.base_Class._directedRelationshipOfTarget-&gt;select(d|d.oclIsKindOf(Generalization))-&gt;isEmpty() </w:t>
      </w:r>
      <w:r w:rsidRPr="00900170">
        <w:rPr>
          <w:rFonts w:ascii="Courier New" w:hAnsi="Courier New" w:cs="Courier New"/>
        </w:rPr>
        <w:br/>
        <w:t xml:space="preserve">)    </w:t>
      </w:r>
    </w:p>
    <w:p w14:paraId="138ABAB4" w14:textId="77777777" w:rsidR="001C65B1" w:rsidRDefault="001C65B1" w:rsidP="001C65B1">
      <w:pPr>
        <w:pStyle w:val="omg-body"/>
      </w:pPr>
    </w:p>
    <w:p w14:paraId="4C293C52" w14:textId="77777777" w:rsidR="001C65B1" w:rsidRPr="00792921" w:rsidRDefault="001C65B1" w:rsidP="001C65B1">
      <w:pPr>
        <w:pStyle w:val="Heading3"/>
      </w:pPr>
      <w:bookmarkStart w:id="462" w:name="_Toc426452252"/>
      <w:r w:rsidRPr="00792921">
        <w:t xml:space="preserve">&lt;Stereotype&gt; </w:t>
      </w:r>
      <w:bookmarkStart w:id="463" w:name="_6bcaa350df5d4ba5a748782050a035c2"/>
      <w:r w:rsidRPr="00792921">
        <w:t>Deprecated</w:t>
      </w:r>
      <w:bookmarkEnd w:id="462"/>
      <w:bookmarkEnd w:id="463"/>
    </w:p>
    <w:p w14:paraId="64FBE0B7" w14:textId="77777777" w:rsidR="001C65B1" w:rsidRPr="00F21036" w:rsidRDefault="001C65B1" w:rsidP="001C65B1">
      <w:pPr>
        <w:pStyle w:val="Heading5"/>
      </w:pPr>
      <w:r>
        <w:t>Description</w:t>
      </w:r>
    </w:p>
    <w:p w14:paraId="2DE8BEE6" w14:textId="77777777" w:rsidR="001C65B1" w:rsidRDefault="001C65B1" w:rsidP="001C65B1">
      <w:pPr>
        <w:pStyle w:val="omg-body"/>
      </w:pPr>
      <w:r>
        <w:t>A deprecated component is one whose use is not recommended. A deprecated component may be kept in a schema for support of older versions but should not be used in new efforts. A deprecated component may be removed, replaced, or renamed in a later version of a namespace. See [NIEM-NDR] </w:t>
      </w:r>
      <w:hyperlink r:id="rId190" w:anchor="section_10.9.1.1" w:history="1">
        <w:r>
          <w:rPr>
            <w:color w:val="0000FF"/>
            <w:u w:val="single"/>
          </w:rPr>
          <w:t>Section 10.9.1.1</w:t>
        </w:r>
      </w:hyperlink>
      <w:r>
        <w:t xml:space="preserve">, </w:t>
      </w:r>
      <w:r>
        <w:rPr>
          <w:i/>
        </w:rPr>
        <w:t>Deprecation</w:t>
      </w:r>
      <w:r>
        <w:t>.</w:t>
      </w:r>
    </w:p>
    <w:p w14:paraId="54F03F0B"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FAF5965" w14:textId="77777777" w:rsidR="001C65B1" w:rsidRDefault="001C65B1" w:rsidP="001C65B1">
      <w:pPr>
        <w:pStyle w:val="omg-body"/>
      </w:pPr>
      <w:r>
        <w:rPr>
          <w:rStyle w:val="BodyTextChar"/>
        </w:rPr>
        <w:t>UML::</w:t>
      </w:r>
      <w:r w:rsidRPr="00D61BEF">
        <w:rPr>
          <w:bCs/>
          <w:iCs/>
        </w:rPr>
        <w:t>Element</w:t>
      </w:r>
    </w:p>
    <w:p w14:paraId="25054DB6" w14:textId="77777777" w:rsidR="001C65B1" w:rsidRDefault="001C65B1" w:rsidP="001C65B1">
      <w:pPr>
        <w:pStyle w:val="Heading5"/>
      </w:pPr>
      <w:r>
        <w:t>Constraints</w:t>
      </w:r>
    </w:p>
    <w:p w14:paraId="578306AC" w14:textId="77777777" w:rsidR="001C65B1" w:rsidRPr="00056F73" w:rsidRDefault="001C65B1" w:rsidP="001C65B1">
      <w:pPr>
        <w:pStyle w:val="Heading6"/>
      </w:pPr>
      <w:r w:rsidRPr="00056F73">
        <w:t>NDR3 [Rule 10-66] (REF,EXT). Component marked as deprecated is deprecated component</w:t>
      </w:r>
    </w:p>
    <w:p w14:paraId="58A3E03B" w14:textId="77777777" w:rsidR="001C65B1" w:rsidRDefault="00333F36" w:rsidP="001C65B1">
      <w:pPr>
        <w:pStyle w:val="omg-body"/>
      </w:pPr>
      <w:hyperlink r:id="rId191" w:anchor="rule_10-66" w:history="1">
        <w:r w:rsidR="001C65B1">
          <w:rPr>
            <w:color w:val="0000FF"/>
            <w:u w:val="single"/>
          </w:rPr>
          <w:t>Rule 10-66</w:t>
        </w:r>
      </w:hyperlink>
      <w:r w:rsidR="001C65B1">
        <w:t xml:space="preserve">, Component marked as deprecated is deprecated component (REF, EXT): </w:t>
      </w:r>
      <w:hyperlink r:id="rId192" w:anchor="section_10.9.1.1" w:history="1">
        <w:r w:rsidR="001C65B1">
          <w:rPr>
            <w:color w:val="0000FF"/>
            <w:u w:val="single"/>
          </w:rPr>
          <w:t>Section 10.9.1.1</w:t>
        </w:r>
      </w:hyperlink>
      <w:r w:rsidR="001C65B1">
        <w:t>, Deprecation</w:t>
      </w:r>
    </w:p>
    <w:p w14:paraId="21DE18EB" w14:textId="77777777" w:rsidR="001C65B1" w:rsidRDefault="001C65B1" w:rsidP="001C65B1">
      <w:pPr>
        <w:pStyle w:val="omg-body"/>
      </w:pPr>
      <w:r>
        <w:t>[English]</w:t>
      </w:r>
    </w:p>
    <w:p w14:paraId="606EAEE9" w14:textId="77777777" w:rsidR="001C65B1" w:rsidRPr="00D61BEF" w:rsidRDefault="001C65B1" w:rsidP="001C65B1">
      <w:pPr>
        <w:pStyle w:val="omg-body"/>
      </w:pPr>
      <w:r w:rsidRPr="00D61BEF">
        <w:t>Rule is informative.  Provisioning ensure that an appinfo:deprecated maps to a model element stereotyped by Deprecated.</w:t>
      </w:r>
    </w:p>
    <w:p w14:paraId="1138FBB0" w14:textId="77777777" w:rsidR="001C65B1" w:rsidRDefault="001C65B1" w:rsidP="001C65B1">
      <w:pPr>
        <w:pStyle w:val="omg-body"/>
      </w:pPr>
    </w:p>
    <w:p w14:paraId="521C36A6" w14:textId="77777777" w:rsidR="001C65B1" w:rsidRPr="00792921" w:rsidRDefault="001C65B1" w:rsidP="001C65B1">
      <w:pPr>
        <w:pStyle w:val="Heading3"/>
      </w:pPr>
      <w:bookmarkStart w:id="464" w:name="_Toc426452253"/>
      <w:r w:rsidRPr="00792921">
        <w:t xml:space="preserve">&lt;Stereotype&gt; </w:t>
      </w:r>
      <w:bookmarkStart w:id="465" w:name="_82bb1c940042ed82646c146a0dd34770"/>
      <w:r w:rsidRPr="00792921">
        <w:t>Documentation</w:t>
      </w:r>
      <w:bookmarkEnd w:id="464"/>
      <w:bookmarkEnd w:id="465"/>
    </w:p>
    <w:p w14:paraId="1F69627C" w14:textId="77777777" w:rsidR="001C65B1" w:rsidRPr="00F21036" w:rsidRDefault="001C65B1" w:rsidP="001C65B1">
      <w:pPr>
        <w:pStyle w:val="Heading5"/>
      </w:pPr>
      <w:r>
        <w:t>Description</w:t>
      </w:r>
    </w:p>
    <w:p w14:paraId="28F40345" w14:textId="77777777" w:rsidR="001C65B1" w:rsidRDefault="001C65B1" w:rsidP="001C65B1">
      <w:pPr>
        <w:pStyle w:val="omg-body"/>
      </w:pPr>
      <w:r>
        <w:t>A Documentation Comment is the data definition of the Element that owns it.  For an Element owning only one Comment, that Comment will be inferred to be a Documentation Comment. A Documentation Comment owned by an Element representing a NIEM type or property is implemented as a documentation element of the annotation for the corresponding type definition or property declaration.</w:t>
      </w:r>
    </w:p>
    <w:p w14:paraId="342E27D6"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69BB184D" w14:textId="77777777" w:rsidR="001C65B1" w:rsidRDefault="001C65B1" w:rsidP="001C65B1">
      <w:pPr>
        <w:pStyle w:val="omg-body"/>
      </w:pPr>
      <w:r>
        <w:rPr>
          <w:rStyle w:val="BodyTextChar"/>
        </w:rPr>
        <w:t>UML::</w:t>
      </w:r>
      <w:r w:rsidRPr="00D61BEF">
        <w:rPr>
          <w:bCs/>
          <w:iCs/>
        </w:rPr>
        <w:t>Comment</w:t>
      </w:r>
    </w:p>
    <w:p w14:paraId="49A040D3" w14:textId="77777777" w:rsidR="001C65B1" w:rsidRDefault="001C65B1" w:rsidP="001C65B1">
      <w:pPr>
        <w:pStyle w:val="Heading5"/>
      </w:pPr>
      <w:r>
        <w:t>Constraints</w:t>
      </w:r>
    </w:p>
    <w:p w14:paraId="23E3CC59" w14:textId="77777777" w:rsidR="001C65B1" w:rsidRPr="00056F73" w:rsidRDefault="001C65B1" w:rsidP="001C65B1">
      <w:pPr>
        <w:pStyle w:val="Heading6"/>
      </w:pPr>
      <w:r w:rsidRPr="00056F73">
        <w:t>Documentation</w:t>
      </w:r>
    </w:p>
    <w:p w14:paraId="7523492C" w14:textId="77777777" w:rsidR="001C65B1" w:rsidRDefault="001C65B1" w:rsidP="001C65B1">
      <w:pPr>
        <w:pStyle w:val="omg-body"/>
      </w:pPr>
      <w:r>
        <w:t>The owner of a Documentation Comment must have no other Documentation Comments.</w:t>
      </w:r>
    </w:p>
    <w:p w14:paraId="65BB0AD4" w14:textId="77777777" w:rsidR="001C65B1" w:rsidRDefault="001C65B1" w:rsidP="001C65B1">
      <w:pPr>
        <w:pStyle w:val="omg-body"/>
        <w:rPr>
          <w:b/>
        </w:rPr>
      </w:pPr>
      <w:r w:rsidRPr="00900170">
        <w:rPr>
          <w:b/>
        </w:rPr>
        <w:t>[OCL] context</w:t>
      </w:r>
      <w:r>
        <w:t xml:space="preserve"> Documentation </w:t>
      </w:r>
      <w:r w:rsidRPr="00900170">
        <w:rPr>
          <w:b/>
        </w:rPr>
        <w:t>inv:</w:t>
      </w:r>
    </w:p>
    <w:p w14:paraId="539B4BF1"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self.base_Comment.annotatedElement-&gt;notEmpty() and</w:t>
      </w:r>
      <w:r w:rsidRPr="00900170">
        <w:rPr>
          <w:rFonts w:ascii="Courier New" w:hAnsi="Courier New" w:cs="Courier New"/>
        </w:rPr>
        <w:br/>
        <w:t xml:space="preserve">                self.base_Comment.annotatedElement-&gt;forAll(e|e=self.base_Comment.owningElement) and</w:t>
      </w:r>
      <w:r w:rsidRPr="00900170">
        <w:rPr>
          <w:rFonts w:ascii="Courier New" w:hAnsi="Courier New" w:cs="Courier New"/>
        </w:rPr>
        <w:br/>
        <w:t xml:space="preserve">                (self.base_Comment.owningElement.ownedComment-&gt;select(c|c.stereotypedBy('Documentation'))-&gt;size()=1)</w:t>
      </w:r>
      <w:r w:rsidRPr="00900170">
        <w:rPr>
          <w:rFonts w:ascii="Courier New" w:hAnsi="Courier New" w:cs="Courier New"/>
        </w:rPr>
        <w:br/>
        <w:t xml:space="preserve">              </w:t>
      </w:r>
    </w:p>
    <w:p w14:paraId="07BD5018" w14:textId="77777777" w:rsidR="001C65B1" w:rsidRDefault="001C65B1" w:rsidP="001C65B1">
      <w:pPr>
        <w:pStyle w:val="omg-body"/>
      </w:pPr>
    </w:p>
    <w:p w14:paraId="04B65FA5" w14:textId="77777777" w:rsidR="001C65B1" w:rsidRPr="00792921" w:rsidRDefault="001C65B1" w:rsidP="001C65B1">
      <w:pPr>
        <w:pStyle w:val="Heading3"/>
      </w:pPr>
      <w:bookmarkStart w:id="466" w:name="_Toc426452254"/>
      <w:r w:rsidRPr="00792921">
        <w:t xml:space="preserve">&lt;Stereotype&gt; </w:t>
      </w:r>
      <w:bookmarkStart w:id="467" w:name="_e3b514eabd36c708392ea55009da0bb2"/>
      <w:r w:rsidRPr="00792921">
        <w:t>List</w:t>
      </w:r>
      <w:bookmarkEnd w:id="466"/>
      <w:bookmarkEnd w:id="467"/>
    </w:p>
    <w:p w14:paraId="637FF5E3" w14:textId="77777777" w:rsidR="001C65B1" w:rsidRPr="00F21036" w:rsidRDefault="001C65B1" w:rsidP="001C65B1">
      <w:pPr>
        <w:pStyle w:val="Heading5"/>
      </w:pPr>
      <w:r>
        <w:t>Description</w:t>
      </w:r>
    </w:p>
    <w:p w14:paraId="3F08E11A" w14:textId="77777777" w:rsidR="001C65B1" w:rsidRDefault="001C65B1" w:rsidP="001C65B1">
      <w:pPr>
        <w:pStyle w:val="omg-body"/>
      </w:pPr>
      <w:r>
        <w:t xml:space="preserve">A List is a DataType whose values consist of a finite length (possibly empty) sequence of values of another DataType, which is the item type of the List. A List DataType must have a single Property with multiplicity 0..* whose type is the item type. The name of this element is not material.  A List DataType is implemented in XML schema as a list simple type definition. List represents a relationship between two simple type definitions: the first is a list simple type definition whose item type definition is the second. This relationship is implemented in XML Schema through the itemType attribute on the </w:t>
      </w:r>
      <w:r>
        <w:rPr>
          <w:rFonts w:ascii="Courier New" w:hAnsi="Courier New"/>
        </w:rPr>
        <w:t>xs:list</w:t>
      </w:r>
      <w:r>
        <w:t xml:space="preserve"> element of the list simple type definition, the actual value of which resolves to the second type definition. Section 3.14 of </w:t>
      </w:r>
      <w:hyperlink r:id="rId193" w:history="1">
        <w:r>
          <w:rPr>
            <w:color w:val="0000FF"/>
            <w:u w:val="single"/>
          </w:rPr>
          <w:t>XML Schema Structures</w:t>
        </w:r>
      </w:hyperlink>
      <w:r>
        <w:t xml:space="preserve"> addresses list simple type definitions in XML Schema. See [NIEM-NDR] Sections </w:t>
      </w:r>
      <w:hyperlink r:id="rId194" w:anchor="section_9.1.2.1" w:history="1">
        <w:r>
          <w:rPr>
            <w:color w:val="0000FF"/>
            <w:u w:val="single"/>
          </w:rPr>
          <w:t>9.1.2.1</w:t>
        </w:r>
      </w:hyperlink>
      <w:r>
        <w:t xml:space="preserve">, </w:t>
      </w:r>
      <w:r>
        <w:rPr>
          <w:i/>
        </w:rPr>
        <w:t>Simple types prohibited as list item types</w:t>
      </w:r>
      <w:r>
        <w:t xml:space="preserve"> and </w:t>
      </w:r>
      <w:hyperlink r:id="rId195" w:anchor="section_11.1.2.1" w:history="1">
        <w:r>
          <w:rPr>
            <w:color w:val="0000FF"/>
            <w:u w:val="single"/>
          </w:rPr>
          <w:t>11.1.2.1</w:t>
        </w:r>
      </w:hyperlink>
      <w:r>
        <w:t xml:space="preserve">, </w:t>
      </w:r>
      <w:r>
        <w:rPr>
          <w:i/>
        </w:rPr>
        <w:t>Derivation by list</w:t>
      </w:r>
      <w:r>
        <w:t>.</w:t>
      </w:r>
    </w:p>
    <w:p w14:paraId="52B081E7"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874647E" w14:textId="77777777" w:rsidR="001C65B1" w:rsidRDefault="001C65B1" w:rsidP="001C65B1">
      <w:pPr>
        <w:pStyle w:val="omg-body"/>
      </w:pPr>
      <w:r>
        <w:rPr>
          <w:rStyle w:val="BodyTextChar"/>
        </w:rPr>
        <w:t>UML::</w:t>
      </w:r>
      <w:r w:rsidRPr="00D61BEF">
        <w:rPr>
          <w:bCs/>
          <w:iCs/>
        </w:rPr>
        <w:t>DataType</w:t>
      </w:r>
    </w:p>
    <w:p w14:paraId="04400CFE" w14:textId="77777777" w:rsidR="001C65B1" w:rsidRDefault="001C65B1" w:rsidP="001C65B1">
      <w:pPr>
        <w:pStyle w:val="Heading5"/>
      </w:pPr>
      <w:r>
        <w:t>Constraints</w:t>
      </w:r>
    </w:p>
    <w:p w14:paraId="283F303C" w14:textId="77777777" w:rsidR="001C65B1" w:rsidRPr="00056F73" w:rsidRDefault="001C65B1" w:rsidP="001C65B1">
      <w:pPr>
        <w:pStyle w:val="Heading6"/>
      </w:pPr>
      <w:r w:rsidRPr="00056F73">
        <w:t>List</w:t>
      </w:r>
    </w:p>
    <w:p w14:paraId="1B2A3DF9" w14:textId="77777777" w:rsidR="001C65B1" w:rsidRDefault="001C65B1" w:rsidP="001C65B1">
      <w:pPr>
        <w:pStyle w:val="omg-body"/>
      </w:pPr>
      <w:r>
        <w:t>A List DataType shall have a single ownedAttribute with multiplicity 0..* whose type is also a DataType.</w:t>
      </w:r>
    </w:p>
    <w:p w14:paraId="3E983A92" w14:textId="77777777" w:rsidR="001C65B1" w:rsidRDefault="001C65B1" w:rsidP="001C65B1">
      <w:pPr>
        <w:pStyle w:val="omg-body"/>
      </w:pPr>
      <w:r>
        <w:t> </w:t>
      </w:r>
    </w:p>
    <w:p w14:paraId="710BC6F5" w14:textId="77777777" w:rsidR="001C65B1" w:rsidRDefault="001C65B1" w:rsidP="001C65B1">
      <w:pPr>
        <w:pStyle w:val="omg-body"/>
      </w:pPr>
      <w:r>
        <w:t> </w:t>
      </w:r>
    </w:p>
    <w:p w14:paraId="6BDC8FA0" w14:textId="77777777" w:rsidR="001C65B1" w:rsidRDefault="001C65B1" w:rsidP="001C65B1">
      <w:pPr>
        <w:pStyle w:val="omg-body"/>
        <w:rPr>
          <w:b/>
        </w:rPr>
      </w:pPr>
      <w:r w:rsidRPr="00900170">
        <w:rPr>
          <w:b/>
        </w:rPr>
        <w:t>[OCL] context</w:t>
      </w:r>
      <w:r>
        <w:t xml:space="preserve"> List </w:t>
      </w:r>
      <w:r w:rsidRPr="00900170">
        <w:rPr>
          <w:b/>
        </w:rPr>
        <w:t>inv:</w:t>
      </w:r>
    </w:p>
    <w:p w14:paraId="077ED940"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(self.base_DataType.attribute-&gt;size()=1) </w:t>
      </w:r>
      <w:r w:rsidRPr="00900170">
        <w:rPr>
          <w:rFonts w:ascii="Courier New" w:hAnsi="Courier New" w:cs="Courier New"/>
        </w:rPr>
        <w:br/>
        <w:t>and</w:t>
      </w:r>
      <w:r w:rsidRPr="00900170">
        <w:rPr>
          <w:rFonts w:ascii="Courier New" w:hAnsi="Courier New" w:cs="Courier New"/>
        </w:rPr>
        <w:br/>
        <w:t xml:space="preserve"> self.base_DataType.attribute -&gt;forAll(a|(a.lower=0) and (a.upper=-1))             </w:t>
      </w:r>
      <w:r w:rsidRPr="00900170">
        <w:rPr>
          <w:rFonts w:ascii="Courier New" w:hAnsi="Courier New" w:cs="Courier New"/>
        </w:rPr>
        <w:br/>
        <w:t xml:space="preserve"> </w:t>
      </w:r>
    </w:p>
    <w:p w14:paraId="286123EC" w14:textId="77777777" w:rsidR="001C65B1" w:rsidRDefault="001C65B1" w:rsidP="001C65B1">
      <w:pPr>
        <w:pStyle w:val="omg-body"/>
      </w:pPr>
    </w:p>
    <w:p w14:paraId="31ABED00" w14:textId="77777777" w:rsidR="001C65B1" w:rsidRPr="00056F73" w:rsidRDefault="001C65B1" w:rsidP="001C65B1">
      <w:pPr>
        <w:pStyle w:val="Heading6"/>
      </w:pPr>
      <w:r w:rsidRPr="00056F73">
        <w:lastRenderedPageBreak/>
        <w:t>NDR3 [Rule 11-6] (REF,EXT). Use lists only when data is uniform</w:t>
      </w:r>
    </w:p>
    <w:p w14:paraId="2BAFF1CB" w14:textId="77777777" w:rsidR="001C65B1" w:rsidRDefault="00333F36" w:rsidP="001C65B1">
      <w:pPr>
        <w:pStyle w:val="omg-body"/>
      </w:pPr>
      <w:hyperlink r:id="rId196" w:anchor="rule_11-6" w:history="1">
        <w:r w:rsidR="001C65B1">
          <w:rPr>
            <w:color w:val="0000FF"/>
            <w:u w:val="single"/>
          </w:rPr>
          <w:t>Rule 11-6</w:t>
        </w:r>
      </w:hyperlink>
      <w:r w:rsidR="001C65B1">
        <w:t xml:space="preserve">, Use lists only when data is uniform (REF, EXT): </w:t>
      </w:r>
      <w:hyperlink r:id="rId197" w:anchor="section_11.1.2.1" w:history="1">
        <w:r w:rsidR="001C65B1">
          <w:rPr>
            <w:color w:val="0000FF"/>
            <w:u w:val="single"/>
          </w:rPr>
          <w:t>Section 11.1.2.1</w:t>
        </w:r>
      </w:hyperlink>
      <w:r w:rsidR="001C65B1">
        <w:t>, Derivation by list</w:t>
      </w:r>
    </w:p>
    <w:p w14:paraId="17DBB597" w14:textId="77777777" w:rsidR="001C65B1" w:rsidRDefault="001C65B1" w:rsidP="001C65B1">
      <w:pPr>
        <w:pStyle w:val="omg-body"/>
      </w:pPr>
      <w:r>
        <w:t>[English]</w:t>
      </w:r>
    </w:p>
    <w:p w14:paraId="62D22836" w14:textId="77777777" w:rsidR="001C65B1" w:rsidRPr="00D61BEF" w:rsidRDefault="001C65B1" w:rsidP="001C65B1">
      <w:pPr>
        <w:pStyle w:val="omg-body"/>
      </w:pPr>
      <w:r w:rsidRPr="00D61BEF">
        <w:t xml:space="preserve">Not currently expressed in OCL.  </w:t>
      </w:r>
    </w:p>
    <w:p w14:paraId="335D8EF6" w14:textId="77777777" w:rsidR="001C65B1" w:rsidRDefault="001C65B1" w:rsidP="001C65B1">
      <w:pPr>
        <w:pStyle w:val="omg-body"/>
      </w:pPr>
    </w:p>
    <w:p w14:paraId="27424A10" w14:textId="77777777" w:rsidR="001C65B1" w:rsidRPr="00056F73" w:rsidRDefault="001C65B1" w:rsidP="001C65B1">
      <w:pPr>
        <w:pStyle w:val="Heading6"/>
      </w:pPr>
      <w:r w:rsidRPr="00056F73">
        <w:t>NDR3 [Rule 11-7] (REF,EXT). List item type defined by conformant schemas</w:t>
      </w:r>
    </w:p>
    <w:p w14:paraId="3520015C" w14:textId="77777777" w:rsidR="001C65B1" w:rsidRDefault="00333F36" w:rsidP="001C65B1">
      <w:pPr>
        <w:pStyle w:val="omg-body"/>
      </w:pPr>
      <w:hyperlink r:id="rId198" w:anchor="rule_11-7" w:history="1">
        <w:r w:rsidR="001C65B1">
          <w:rPr>
            <w:color w:val="0000FF"/>
            <w:u w:val="single"/>
          </w:rPr>
          <w:t>Rule 11-7</w:t>
        </w:r>
      </w:hyperlink>
      <w:r w:rsidR="001C65B1">
        <w:t xml:space="preserve">, List item type defined by conformant schemas (REF, EXT): </w:t>
      </w:r>
      <w:hyperlink r:id="rId199" w:anchor="section_11.1.2.1" w:history="1">
        <w:r w:rsidR="001C65B1">
          <w:rPr>
            <w:color w:val="0000FF"/>
            <w:u w:val="single"/>
          </w:rPr>
          <w:t>Section 11.1.2.1</w:t>
        </w:r>
      </w:hyperlink>
      <w:r w:rsidR="001C65B1">
        <w:t>, Derivation by list</w:t>
      </w:r>
    </w:p>
    <w:p w14:paraId="27E0ED15" w14:textId="77777777" w:rsidR="001C65B1" w:rsidRDefault="001C65B1" w:rsidP="001C65B1">
      <w:pPr>
        <w:pStyle w:val="omg-body"/>
        <w:rPr>
          <w:b/>
        </w:rPr>
      </w:pPr>
      <w:r w:rsidRPr="00900170">
        <w:rPr>
          <w:b/>
        </w:rPr>
        <w:t>[OCL] context</w:t>
      </w:r>
      <w:r>
        <w:t xml:space="preserve"> List </w:t>
      </w:r>
      <w:r w:rsidRPr="00900170">
        <w:rPr>
          <w:b/>
        </w:rPr>
        <w:t>inv:</w:t>
      </w:r>
    </w:p>
    <w:p w14:paraId="7AF3FD1E"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self.base_DataType.attribute.type</w:t>
      </w:r>
      <w:r w:rsidRPr="00900170">
        <w:rPr>
          <w:rFonts w:ascii="Courier New" w:hAnsi="Courier New" w:cs="Courier New"/>
        </w:rPr>
        <w:br/>
        <w:t>-&gt;select(t|t.owner-&gt;forAll(p|</w:t>
      </w:r>
      <w:r w:rsidRPr="00900170">
        <w:rPr>
          <w:rFonts w:ascii="Courier New" w:hAnsi="Courier New" w:cs="Courier New"/>
        </w:rPr>
        <w:br/>
      </w:r>
      <w:r w:rsidRPr="00900170">
        <w:rPr>
          <w:rFonts w:ascii="Courier New" w:hAnsi="Courier New" w:cs="Courier New"/>
        </w:rPr>
        <w:tab/>
        <w:t>(p.stereotypedBy('Namespace') and p.appliedStereotype('Namespace').oclAsType(NIEM_UML_Profile::NIEM_Common_Profile::Namespace).isConformant)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tab/>
        <w:t>or( p.name='XMLPrimitiveTypes')</w:t>
      </w:r>
      <w:r w:rsidRPr="00900170">
        <w:rPr>
          <w:rFonts w:ascii="Courier New" w:hAnsi="Courier New" w:cs="Courier New"/>
        </w:rPr>
        <w:br/>
      </w:r>
      <w:r w:rsidRPr="00900170">
        <w:rPr>
          <w:rFonts w:ascii="Courier New" w:hAnsi="Courier New" w:cs="Courier New"/>
        </w:rPr>
        <w:tab/>
        <w:t xml:space="preserve">)     </w:t>
      </w:r>
      <w:r w:rsidRPr="00900170">
        <w:rPr>
          <w:rFonts w:ascii="Courier New" w:hAnsi="Courier New" w:cs="Courier New"/>
        </w:rPr>
        <w:br/>
        <w:t>)-&gt;size()=1</w:t>
      </w:r>
      <w:r w:rsidRPr="00900170">
        <w:rPr>
          <w:rFonts w:ascii="Courier New" w:hAnsi="Courier New" w:cs="Courier New"/>
        </w:rPr>
        <w:tab/>
      </w:r>
    </w:p>
    <w:p w14:paraId="7D425477" w14:textId="77777777" w:rsidR="001C65B1" w:rsidRDefault="001C65B1" w:rsidP="001C65B1">
      <w:pPr>
        <w:pStyle w:val="omg-body"/>
      </w:pPr>
    </w:p>
    <w:p w14:paraId="74AF6113" w14:textId="77777777" w:rsidR="001C65B1" w:rsidRPr="00056F73" w:rsidRDefault="001C65B1" w:rsidP="001C65B1">
      <w:pPr>
        <w:pStyle w:val="Heading6"/>
      </w:pPr>
      <w:r w:rsidRPr="00056F73">
        <w:t>NDR3 [Rule 9-13](REF,EXT). No list item type of xs:ID</w:t>
      </w:r>
    </w:p>
    <w:p w14:paraId="072BFBE2" w14:textId="77777777" w:rsidR="001C65B1" w:rsidRDefault="00333F36" w:rsidP="001C65B1">
      <w:pPr>
        <w:pStyle w:val="omg-body"/>
      </w:pPr>
      <w:hyperlink r:id="rId200" w:anchor="rule_9-13" w:history="1">
        <w:r w:rsidR="001C65B1">
          <w:rPr>
            <w:color w:val="0000FF"/>
            <w:u w:val="single"/>
          </w:rPr>
          <w:t>Rule 9-13</w:t>
        </w:r>
      </w:hyperlink>
      <w:r w:rsidR="001C65B1">
        <w:t xml:space="preserve">, No list item type of xs:ID (REF, EXT): </w:t>
      </w:r>
      <w:hyperlink r:id="rId201" w:anchor="section_9.1.2.1" w:history="1">
        <w:r w:rsidR="001C65B1">
          <w:rPr>
            <w:color w:val="0000FF"/>
            <w:u w:val="single"/>
          </w:rPr>
          <w:t>Section 9.1.2.1</w:t>
        </w:r>
      </w:hyperlink>
      <w:r w:rsidR="001C65B1">
        <w:t>, Simple types prohibited as list item types </w:t>
      </w:r>
    </w:p>
    <w:p w14:paraId="3D6AC8D2" w14:textId="77777777" w:rsidR="001C65B1" w:rsidRDefault="001C65B1" w:rsidP="001C65B1">
      <w:pPr>
        <w:pStyle w:val="omg-body"/>
        <w:rPr>
          <w:b/>
        </w:rPr>
      </w:pPr>
      <w:r w:rsidRPr="00900170">
        <w:rPr>
          <w:b/>
        </w:rPr>
        <w:t>[OCL] context</w:t>
      </w:r>
      <w:r>
        <w:t xml:space="preserve"> List </w:t>
      </w:r>
      <w:r w:rsidRPr="00900170">
        <w:rPr>
          <w:b/>
        </w:rPr>
        <w:t>inv:</w:t>
      </w:r>
    </w:p>
    <w:p w14:paraId="44A6F136"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self.base_DataType.attribute.type-&gt;exists(t|not((t.name='ID')and(t._'package'.name='XMLPrimitiveTypes')))</w:t>
      </w:r>
      <w:r w:rsidRPr="00900170">
        <w:rPr>
          <w:rFonts w:ascii="Courier New" w:hAnsi="Courier New" w:cs="Courier New"/>
        </w:rPr>
        <w:br/>
        <w:t xml:space="preserve">              </w:t>
      </w:r>
    </w:p>
    <w:p w14:paraId="5380850D" w14:textId="77777777" w:rsidR="001C65B1" w:rsidRDefault="001C65B1" w:rsidP="001C65B1">
      <w:pPr>
        <w:pStyle w:val="omg-body"/>
      </w:pPr>
    </w:p>
    <w:p w14:paraId="047D14CD" w14:textId="77777777" w:rsidR="001C65B1" w:rsidRPr="00056F73" w:rsidRDefault="001C65B1" w:rsidP="001C65B1">
      <w:pPr>
        <w:pStyle w:val="Heading6"/>
      </w:pPr>
      <w:r w:rsidRPr="00056F73">
        <w:t>NDR3 [Rule 9-14] (REF,EXT). No list item type of xs:IDREF</w:t>
      </w:r>
    </w:p>
    <w:p w14:paraId="4D939E1D" w14:textId="77777777" w:rsidR="001C65B1" w:rsidRDefault="00333F36" w:rsidP="001C65B1">
      <w:pPr>
        <w:pStyle w:val="omg-body"/>
      </w:pPr>
      <w:hyperlink r:id="rId202" w:anchor="rule_9-14" w:history="1">
        <w:r w:rsidR="001C65B1">
          <w:rPr>
            <w:color w:val="0000FF"/>
            <w:u w:val="single"/>
          </w:rPr>
          <w:t>Rule 9-14</w:t>
        </w:r>
      </w:hyperlink>
      <w:r w:rsidR="001C65B1">
        <w:t xml:space="preserve">, No list item type of xs:IDREF (REF, EXT): </w:t>
      </w:r>
      <w:hyperlink r:id="rId203" w:anchor="section_9.1.2.1" w:history="1">
        <w:r w:rsidR="001C65B1">
          <w:rPr>
            <w:color w:val="0000FF"/>
            <w:u w:val="single"/>
          </w:rPr>
          <w:t>Section 9.1.2.1</w:t>
        </w:r>
      </w:hyperlink>
      <w:r w:rsidR="001C65B1">
        <w:t>, Simple types prohibited as list item types</w:t>
      </w:r>
    </w:p>
    <w:p w14:paraId="3325ADBB" w14:textId="77777777" w:rsidR="001C65B1" w:rsidRDefault="001C65B1" w:rsidP="001C65B1">
      <w:pPr>
        <w:pStyle w:val="omg-body"/>
        <w:rPr>
          <w:b/>
        </w:rPr>
      </w:pPr>
      <w:r w:rsidRPr="00900170">
        <w:rPr>
          <w:b/>
        </w:rPr>
        <w:t>[OCL] context</w:t>
      </w:r>
      <w:r>
        <w:t xml:space="preserve"> List </w:t>
      </w:r>
      <w:r w:rsidRPr="00900170">
        <w:rPr>
          <w:b/>
        </w:rPr>
        <w:t>inv:</w:t>
      </w:r>
    </w:p>
    <w:p w14:paraId="4786A7B0"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self.base_DataType.attribute.type-&gt;exists(t|not((t.name='IDREF')and(t._'package'.name='XMLPrimitiveTypes')))</w:t>
      </w:r>
      <w:r w:rsidRPr="00900170">
        <w:rPr>
          <w:rFonts w:ascii="Courier New" w:hAnsi="Courier New" w:cs="Courier New"/>
        </w:rPr>
        <w:br/>
        <w:t xml:space="preserve">              </w:t>
      </w:r>
    </w:p>
    <w:p w14:paraId="13DBF317" w14:textId="77777777" w:rsidR="001C65B1" w:rsidRDefault="001C65B1" w:rsidP="001C65B1">
      <w:pPr>
        <w:pStyle w:val="omg-body"/>
      </w:pPr>
    </w:p>
    <w:p w14:paraId="78097F43" w14:textId="77777777" w:rsidR="001C65B1" w:rsidRPr="00056F73" w:rsidRDefault="001C65B1" w:rsidP="001C65B1">
      <w:pPr>
        <w:pStyle w:val="Heading6"/>
      </w:pPr>
      <w:r w:rsidRPr="00056F73">
        <w:t>NDR3 [Rule 9-15] (REF,EXT). No list item type of xs:anySimpleType</w:t>
      </w:r>
    </w:p>
    <w:p w14:paraId="1F64193D" w14:textId="77777777" w:rsidR="001C65B1" w:rsidRDefault="00333F36" w:rsidP="001C65B1">
      <w:pPr>
        <w:pStyle w:val="omg-body"/>
      </w:pPr>
      <w:hyperlink r:id="rId204" w:anchor="rule_9-15" w:history="1">
        <w:r w:rsidR="001C65B1">
          <w:rPr>
            <w:color w:val="0000FF"/>
            <w:u w:val="single"/>
          </w:rPr>
          <w:t>Rule 9-15</w:t>
        </w:r>
      </w:hyperlink>
      <w:r w:rsidR="001C65B1">
        <w:t xml:space="preserve">, No list item type of xs:anySimpleType (REF, EXT): </w:t>
      </w:r>
      <w:hyperlink r:id="rId205" w:anchor="section_9.1.2.1" w:history="1">
        <w:r w:rsidR="001C65B1">
          <w:rPr>
            <w:color w:val="0000FF"/>
            <w:u w:val="single"/>
          </w:rPr>
          <w:t>Section 9.1.2.1</w:t>
        </w:r>
      </w:hyperlink>
      <w:r w:rsidR="001C65B1">
        <w:t>, Simple types prohibited as list item types</w:t>
      </w:r>
    </w:p>
    <w:p w14:paraId="5E290237" w14:textId="77777777" w:rsidR="001C65B1" w:rsidRDefault="001C65B1" w:rsidP="001C65B1">
      <w:pPr>
        <w:pStyle w:val="omg-body"/>
        <w:rPr>
          <w:b/>
        </w:rPr>
      </w:pPr>
      <w:r w:rsidRPr="00900170">
        <w:rPr>
          <w:b/>
        </w:rPr>
        <w:t>[OCL] context</w:t>
      </w:r>
      <w:r>
        <w:t xml:space="preserve"> List </w:t>
      </w:r>
      <w:r w:rsidRPr="00900170">
        <w:rPr>
          <w:b/>
        </w:rPr>
        <w:t>inv:</w:t>
      </w:r>
    </w:p>
    <w:p w14:paraId="6646D5A4" w14:textId="77777777" w:rsidR="001C65B1" w:rsidRPr="00900170" w:rsidRDefault="001C65B1" w:rsidP="00831C67">
      <w:pPr>
        <w:pStyle w:val="omg-body"/>
        <w:ind w:right="-705"/>
        <w:rPr>
          <w:rFonts w:ascii="Courier New" w:hAnsi="Courier New" w:cs="Courier New"/>
        </w:rPr>
      </w:pPr>
      <w:r w:rsidRPr="00900170">
        <w:rPr>
          <w:rFonts w:ascii="Courier New" w:hAnsi="Courier New" w:cs="Courier New"/>
        </w:rPr>
        <w:t>self.base_DataType.attribute.type-&gt;exists(t|not((t.name='anySimpleType')and(t._'package'.name='XMLPrimitiveTypes')))</w:t>
      </w:r>
      <w:r w:rsidRPr="00900170">
        <w:rPr>
          <w:rFonts w:ascii="Courier New" w:hAnsi="Courier New" w:cs="Courier New"/>
        </w:rPr>
        <w:br/>
        <w:t xml:space="preserve">              </w:t>
      </w:r>
    </w:p>
    <w:p w14:paraId="467ED05D" w14:textId="77777777" w:rsidR="001C65B1" w:rsidRDefault="001C65B1" w:rsidP="001C65B1">
      <w:pPr>
        <w:pStyle w:val="omg-body"/>
      </w:pPr>
    </w:p>
    <w:p w14:paraId="0A0C6D2F" w14:textId="77777777" w:rsidR="001C65B1" w:rsidRPr="00056F73" w:rsidRDefault="001C65B1" w:rsidP="001C65B1">
      <w:pPr>
        <w:pStyle w:val="Heading6"/>
      </w:pPr>
      <w:r w:rsidRPr="00056F73">
        <w:t>NDR3 [Rule 9-16] (REF,EXT). No list item type of xs:ENTITY</w:t>
      </w:r>
    </w:p>
    <w:p w14:paraId="19C55F0C" w14:textId="77777777" w:rsidR="001C65B1" w:rsidRDefault="00333F36" w:rsidP="001C65B1">
      <w:pPr>
        <w:pStyle w:val="omg-body"/>
      </w:pPr>
      <w:hyperlink r:id="rId206" w:anchor="rule_9-16" w:history="1">
        <w:r w:rsidR="001C65B1">
          <w:rPr>
            <w:color w:val="0000FF"/>
            <w:u w:val="single"/>
          </w:rPr>
          <w:t>Rule 9-16</w:t>
        </w:r>
      </w:hyperlink>
      <w:r w:rsidR="001C65B1">
        <w:t xml:space="preserve">, No list item type of xs:ENTITY (REF, EXT): </w:t>
      </w:r>
      <w:hyperlink r:id="rId207" w:anchor="section_9.1.2.1" w:history="1">
        <w:r w:rsidR="001C65B1">
          <w:rPr>
            <w:color w:val="0000FF"/>
            <w:u w:val="single"/>
          </w:rPr>
          <w:t>Section 9.1.2.1</w:t>
        </w:r>
      </w:hyperlink>
      <w:r w:rsidR="001C65B1">
        <w:t>, Simple types prohibited as list item types</w:t>
      </w:r>
    </w:p>
    <w:p w14:paraId="43DC00F6" w14:textId="77777777" w:rsidR="001C65B1" w:rsidRDefault="001C65B1" w:rsidP="001C65B1">
      <w:pPr>
        <w:pStyle w:val="omg-body"/>
        <w:rPr>
          <w:b/>
        </w:rPr>
      </w:pPr>
      <w:r w:rsidRPr="00900170">
        <w:rPr>
          <w:b/>
        </w:rPr>
        <w:t>[OCL] context</w:t>
      </w:r>
      <w:r>
        <w:t xml:space="preserve"> List </w:t>
      </w:r>
      <w:r w:rsidRPr="00900170">
        <w:rPr>
          <w:b/>
        </w:rPr>
        <w:t>inv:</w:t>
      </w:r>
    </w:p>
    <w:p w14:paraId="6A1DC0A5"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self.base_DataType.attribute.type-&gt;exists(t|not((t.name='ENTITY')and(t._'package'.name='XMLPrimitiveTypes')))</w:t>
      </w:r>
      <w:r w:rsidRPr="00900170">
        <w:rPr>
          <w:rFonts w:ascii="Courier New" w:hAnsi="Courier New" w:cs="Courier New"/>
        </w:rPr>
        <w:br/>
        <w:t xml:space="preserve">              </w:t>
      </w:r>
    </w:p>
    <w:p w14:paraId="12746DA2" w14:textId="77777777" w:rsidR="001C65B1" w:rsidRDefault="001C65B1" w:rsidP="001C65B1">
      <w:pPr>
        <w:pStyle w:val="omg-body"/>
      </w:pPr>
    </w:p>
    <w:p w14:paraId="179EA4B7" w14:textId="77777777" w:rsidR="001C65B1" w:rsidRPr="00792921" w:rsidRDefault="001C65B1" w:rsidP="001C65B1">
      <w:pPr>
        <w:pStyle w:val="Heading3"/>
      </w:pPr>
      <w:bookmarkStart w:id="468" w:name="_Toc426452255"/>
      <w:r w:rsidRPr="00792921">
        <w:t xml:space="preserve">&lt;Stereotype&gt; </w:t>
      </w:r>
      <w:bookmarkStart w:id="469" w:name="_2a022f1bd464d869186dc4bf692bd4fb"/>
      <w:r w:rsidRPr="00792921">
        <w:t>LocalTerm</w:t>
      </w:r>
      <w:bookmarkEnd w:id="468"/>
      <w:bookmarkEnd w:id="469"/>
    </w:p>
    <w:p w14:paraId="3C21B12F" w14:textId="77777777" w:rsidR="001C65B1" w:rsidRPr="00F21036" w:rsidRDefault="001C65B1" w:rsidP="001C65B1">
      <w:pPr>
        <w:pStyle w:val="Heading5"/>
      </w:pPr>
      <w:r>
        <w:t>Description</w:t>
      </w:r>
    </w:p>
    <w:p w14:paraId="73973475" w14:textId="77777777" w:rsidR="001C65B1" w:rsidRDefault="001C65B1" w:rsidP="001C65B1">
      <w:pPr>
        <w:pStyle w:val="omg-body"/>
      </w:pPr>
      <w:r>
        <w:t xml:space="preserve">The LocalTerm stereotype defines a domain-specific word, phrase, acronym, or other string of characters used in a LocalVocabulary. It may occur as a term within the name of a schema component within the schema document.  The domain-specific term is represented by the EnumerationLiteral’s name. NDR SourceText is represented as UML ownedComment.body.  See [NIEM-NDR] </w:t>
      </w:r>
      <w:hyperlink r:id="rId208" w:anchor="section_10.8.2.1" w:history="1">
        <w:r>
          <w:rPr>
            <w:color w:val="0000FF"/>
            <w:u w:val="single"/>
          </w:rPr>
          <w:t>Section 10.8.2.1</w:t>
        </w:r>
      </w:hyperlink>
      <w:r>
        <w:t xml:space="preserve">, </w:t>
      </w:r>
      <w:r>
        <w:rPr>
          <w:i/>
        </w:rPr>
        <w:t>Use of Acronyms, Initialisms, Abbreviations, and Jargon</w:t>
      </w:r>
    </w:p>
    <w:p w14:paraId="0AC46B49"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C548FE2" w14:textId="77777777" w:rsidR="001C65B1" w:rsidRDefault="001C65B1" w:rsidP="001C65B1">
      <w:pPr>
        <w:pStyle w:val="omg-body"/>
      </w:pPr>
      <w:r>
        <w:rPr>
          <w:rStyle w:val="BodyTextChar"/>
        </w:rPr>
        <w:t>UML::</w:t>
      </w:r>
      <w:r w:rsidRPr="00D61BEF">
        <w:rPr>
          <w:bCs/>
          <w:iCs/>
        </w:rPr>
        <w:t>EnumerationLiteral</w:t>
      </w:r>
    </w:p>
    <w:p w14:paraId="4320AC11" w14:textId="77777777" w:rsidR="001C65B1" w:rsidRPr="00D13566" w:rsidRDefault="001C65B1" w:rsidP="001C65B1">
      <w:pPr>
        <w:pStyle w:val="Heading5"/>
      </w:pPr>
      <w:r w:rsidRPr="00D13566">
        <w:t>Properties</w:t>
      </w:r>
    </w:p>
    <w:p w14:paraId="5775CF48" w14:textId="77777777" w:rsidR="001C65B1" w:rsidRPr="00D13566" w:rsidRDefault="001C65B1" w:rsidP="001C65B1">
      <w:pPr>
        <w:pStyle w:val="Heading6"/>
      </w:pPr>
      <w:r w:rsidRPr="00D13566">
        <w:t>definition</w:t>
      </w:r>
      <w:r>
        <w:t xml:space="preserve"> : String [0..1]</w:t>
      </w:r>
    </w:p>
    <w:p w14:paraId="5D9DE574" w14:textId="77777777" w:rsidR="001C65B1" w:rsidRDefault="001C65B1" w:rsidP="001C65B1">
      <w:pPr>
        <w:pStyle w:val="omg-body"/>
      </w:pPr>
      <w:r>
        <w:t> The value of definition is a dictionary-style description of the meaning of the local term.</w:t>
      </w:r>
    </w:p>
    <w:p w14:paraId="0D788D5A" w14:textId="77777777" w:rsidR="001C65B1" w:rsidRPr="00D13566" w:rsidRDefault="001C65B1" w:rsidP="001C65B1">
      <w:pPr>
        <w:pStyle w:val="Heading6"/>
      </w:pPr>
      <w:r w:rsidRPr="00D13566">
        <w:t>literal</w:t>
      </w:r>
      <w:r>
        <w:t xml:space="preserve"> : String [0..1]</w:t>
      </w:r>
    </w:p>
    <w:p w14:paraId="64D372FC" w14:textId="77777777" w:rsidR="001C65B1" w:rsidRDefault="001C65B1" w:rsidP="001C65B1">
      <w:pPr>
        <w:pStyle w:val="omg-body"/>
      </w:pPr>
      <w:r>
        <w:t> The value of literal is the meaning of the local term, provided as a full, plain-text form of the term. This may be useful when a local term is an abbreviation, acronym, or diminutive form of a longer term.</w:t>
      </w:r>
    </w:p>
    <w:p w14:paraId="1EEF1DB8" w14:textId="77777777" w:rsidR="001C65B1" w:rsidRPr="00D13566" w:rsidRDefault="001C65B1" w:rsidP="001C65B1">
      <w:pPr>
        <w:pStyle w:val="Heading6"/>
      </w:pPr>
      <w:r w:rsidRPr="00D13566">
        <w:t>sourceURIs</w:t>
      </w:r>
      <w:r>
        <w:t xml:space="preserve"> : String [0..*]</w:t>
      </w:r>
    </w:p>
    <w:p w14:paraId="5653CC19" w14:textId="77777777" w:rsidR="001C65B1" w:rsidRDefault="001C65B1" w:rsidP="001C65B1">
      <w:pPr>
        <w:pStyle w:val="omg-body"/>
      </w:pPr>
      <w:r>
        <w:t>The value of sourceURIs is a list of URIs, each of which is an identifier or locator for an originating or authoritative document defining the term.</w:t>
      </w:r>
    </w:p>
    <w:p w14:paraId="67C9B405" w14:textId="77777777" w:rsidR="001C65B1" w:rsidRDefault="001C65B1" w:rsidP="001C65B1">
      <w:pPr>
        <w:pStyle w:val="Heading5"/>
      </w:pPr>
      <w:r>
        <w:t>Constraints</w:t>
      </w:r>
    </w:p>
    <w:p w14:paraId="400C14F5" w14:textId="77777777" w:rsidR="001C65B1" w:rsidRPr="00056F73" w:rsidRDefault="001C65B1" w:rsidP="001C65B1">
      <w:pPr>
        <w:pStyle w:val="Heading6"/>
      </w:pPr>
      <w:r w:rsidRPr="00056F73">
        <w:t>NDR3 [Rule 10-74] (REF,EXT). term:LocalTerm annotates schema</w:t>
      </w:r>
    </w:p>
    <w:p w14:paraId="2A8CDF7C" w14:textId="77777777" w:rsidR="001C65B1" w:rsidRDefault="00333F36" w:rsidP="001C65B1">
      <w:pPr>
        <w:pStyle w:val="omg-body"/>
      </w:pPr>
      <w:hyperlink r:id="rId209" w:anchor="rule_10-74" w:history="1">
        <w:r w:rsidR="001C65B1">
          <w:rPr>
            <w:color w:val="0000FF"/>
            <w:u w:val="single"/>
          </w:rPr>
          <w:t>Rule 10-74</w:t>
        </w:r>
      </w:hyperlink>
      <w:r w:rsidR="001C65B1">
        <w:t xml:space="preserve">, term:LocalTerm annotates schema (REF, EXT): </w:t>
      </w:r>
      <w:hyperlink r:id="rId210" w:anchor="section_10.9.2" w:history="1">
        <w:r w:rsidR="001C65B1">
          <w:rPr>
            <w:color w:val="0000FF"/>
            <w:u w:val="single"/>
          </w:rPr>
          <w:t>Section 10.9.2</w:t>
        </w:r>
      </w:hyperlink>
      <w:r w:rsidR="001C65B1">
        <w:t>, The NIEM local terminology namespace </w:t>
      </w:r>
    </w:p>
    <w:p w14:paraId="796661C6" w14:textId="77777777" w:rsidR="001C65B1" w:rsidRDefault="001C65B1" w:rsidP="001C65B1">
      <w:pPr>
        <w:pStyle w:val="omg-body"/>
        <w:rPr>
          <w:b/>
        </w:rPr>
      </w:pPr>
      <w:r w:rsidRPr="00900170">
        <w:rPr>
          <w:b/>
        </w:rPr>
        <w:t>[OCL] context</w:t>
      </w:r>
      <w:r>
        <w:t xml:space="preserve"> LocalTerm </w:t>
      </w:r>
      <w:r w:rsidRPr="00900170">
        <w:rPr>
          <w:b/>
        </w:rPr>
        <w:t>inv:</w:t>
      </w:r>
    </w:p>
    <w:p w14:paraId="67C1DEF1"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not(self.base_EnumerationLiteral.namespace.oclIsUndefined()) </w:t>
      </w:r>
      <w:r w:rsidRPr="00900170">
        <w:rPr>
          <w:rFonts w:ascii="Courier New" w:hAnsi="Courier New" w:cs="Courier New"/>
        </w:rPr>
        <w:br/>
        <w:t>and not(self.base_EnumerationLiteral.namespace.namespace.oclIsUndefined())</w:t>
      </w:r>
      <w:r w:rsidRPr="00900170">
        <w:rPr>
          <w:rFonts w:ascii="Courier New" w:hAnsi="Courier New" w:cs="Courier New"/>
        </w:rPr>
        <w:br/>
        <w:t>and self.base_EnumerationLiteral.namespace.namespace.stereotypedBy('Namespace')</w:t>
      </w:r>
    </w:p>
    <w:p w14:paraId="1392A0B1" w14:textId="77777777" w:rsidR="001C65B1" w:rsidRDefault="001C65B1" w:rsidP="001C65B1">
      <w:pPr>
        <w:pStyle w:val="omg-body"/>
      </w:pPr>
    </w:p>
    <w:p w14:paraId="7B2B514E" w14:textId="77777777" w:rsidR="001C65B1" w:rsidRPr="00056F73" w:rsidRDefault="001C65B1" w:rsidP="001C65B1">
      <w:pPr>
        <w:pStyle w:val="Heading6"/>
      </w:pPr>
      <w:r w:rsidRPr="00056F73">
        <w:t>NDR3 [Rule 10-75] (REF,EXT). term:LocalTerm has literal or definition</w:t>
      </w:r>
    </w:p>
    <w:p w14:paraId="47DB2794" w14:textId="77777777" w:rsidR="001C65B1" w:rsidRDefault="00333F36" w:rsidP="001C65B1">
      <w:pPr>
        <w:pStyle w:val="omg-body"/>
      </w:pPr>
      <w:hyperlink r:id="rId211" w:anchor="rule_10-75" w:history="1">
        <w:r w:rsidR="001C65B1">
          <w:rPr>
            <w:color w:val="0000FF"/>
            <w:u w:val="single"/>
          </w:rPr>
          <w:t>Rule 10-75</w:t>
        </w:r>
      </w:hyperlink>
      <w:r w:rsidR="001C65B1">
        <w:t xml:space="preserve">, term:LocalTerm has literal or definition (REF, EXT): </w:t>
      </w:r>
      <w:hyperlink r:id="rId212" w:anchor="section_10.9.2" w:history="1">
        <w:r w:rsidR="001C65B1">
          <w:rPr>
            <w:color w:val="0000FF"/>
            <w:u w:val="single"/>
          </w:rPr>
          <w:t>Section 10.9.2</w:t>
        </w:r>
      </w:hyperlink>
      <w:r w:rsidR="001C65B1">
        <w:t>, The NIEM local terminology namespace</w:t>
      </w:r>
    </w:p>
    <w:p w14:paraId="3D8A378D" w14:textId="77777777" w:rsidR="001C65B1" w:rsidRDefault="001C65B1" w:rsidP="001C65B1">
      <w:pPr>
        <w:pStyle w:val="omg-body"/>
        <w:rPr>
          <w:b/>
        </w:rPr>
      </w:pPr>
      <w:r w:rsidRPr="00900170">
        <w:rPr>
          <w:b/>
        </w:rPr>
        <w:t>[OCL] context</w:t>
      </w:r>
      <w:r>
        <w:t xml:space="preserve"> LocalTerm </w:t>
      </w:r>
      <w:r w:rsidRPr="00900170">
        <w:rPr>
          <w:b/>
        </w:rPr>
        <w:t>inv:</w:t>
      </w:r>
    </w:p>
    <w:p w14:paraId="7A81ED71" w14:textId="77777777" w:rsidR="001C65B1" w:rsidRPr="00900170" w:rsidRDefault="001C65B1" w:rsidP="001C65B1">
      <w:pPr>
        <w:pStyle w:val="omg-body"/>
        <w:rPr>
          <w:rFonts w:ascii="Courier New" w:hAnsi="Courier New" w:cs="Courier New"/>
        </w:rPr>
      </w:pPr>
      <w:r w:rsidRPr="00900170">
        <w:rPr>
          <w:rFonts w:ascii="Courier New" w:hAnsi="Courier New" w:cs="Courier New"/>
        </w:rPr>
        <w:t>not(self.literal.oclIsUndefined() or self.literal='') or not(self.definition.oclIsUndefined() or self.definition='')</w:t>
      </w:r>
      <w:r w:rsidRPr="00900170">
        <w:rPr>
          <w:rFonts w:ascii="Courier New" w:hAnsi="Courier New" w:cs="Courier New"/>
        </w:rPr>
        <w:br/>
      </w:r>
    </w:p>
    <w:p w14:paraId="657F045B" w14:textId="77777777" w:rsidR="001C65B1" w:rsidRDefault="001C65B1" w:rsidP="001C65B1">
      <w:pPr>
        <w:pStyle w:val="omg-body"/>
      </w:pPr>
    </w:p>
    <w:p w14:paraId="54D6FE16" w14:textId="77777777" w:rsidR="001C65B1" w:rsidRPr="00792921" w:rsidRDefault="001C65B1" w:rsidP="001C65B1">
      <w:pPr>
        <w:pStyle w:val="Heading3"/>
      </w:pPr>
      <w:bookmarkStart w:id="470" w:name="_Toc426452256"/>
      <w:r w:rsidRPr="00792921">
        <w:t xml:space="preserve">&lt;Stereotype&gt; </w:t>
      </w:r>
      <w:bookmarkStart w:id="471" w:name="_9202bf13120d24a7ef936bfc93532ad2"/>
      <w:r w:rsidRPr="00792921">
        <w:t>LocalVocabulary</w:t>
      </w:r>
      <w:bookmarkEnd w:id="470"/>
      <w:bookmarkEnd w:id="471"/>
    </w:p>
    <w:p w14:paraId="56DE6277" w14:textId="77777777" w:rsidR="001C65B1" w:rsidRPr="00F21036" w:rsidRDefault="001C65B1" w:rsidP="001C65B1">
      <w:pPr>
        <w:pStyle w:val="Heading5"/>
      </w:pPr>
      <w:r>
        <w:t>Description</w:t>
      </w:r>
    </w:p>
    <w:p w14:paraId="2C744C38" w14:textId="77777777" w:rsidR="001C65B1" w:rsidRDefault="001C65B1" w:rsidP="001C65B1">
      <w:pPr>
        <w:pStyle w:val="omg-body"/>
      </w:pPr>
      <w:r>
        <w:t xml:space="preserve">Local vocabulary defines a set of domain specific terms or abbreviations that then may be used in NIEM names and definitions. The local vocabulary is defined as a stereotype of Enumeration where each EnumerationLliteral is a vocabulary term represented by the «LocalTerm» stereotype. See [NIEM-NDR] </w:t>
      </w:r>
      <w:hyperlink r:id="rId213" w:anchor="section_10.8.2.1" w:history="1">
        <w:r>
          <w:rPr>
            <w:color w:val="0000FF"/>
            <w:u w:val="single"/>
          </w:rPr>
          <w:t>Section 10.8.2.1</w:t>
        </w:r>
      </w:hyperlink>
      <w:r>
        <w:t xml:space="preserve">, </w:t>
      </w:r>
      <w:r>
        <w:rPr>
          <w:i/>
        </w:rPr>
        <w:t>Use of Acronyms, Initialisms, Abbreviations, and Jargon</w:t>
      </w:r>
      <w:r>
        <w:t>.</w:t>
      </w:r>
    </w:p>
    <w:p w14:paraId="049CC3C8"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D0F956B" w14:textId="77777777" w:rsidR="001C65B1" w:rsidRDefault="001C65B1" w:rsidP="001C65B1">
      <w:pPr>
        <w:pStyle w:val="omg-body"/>
      </w:pPr>
      <w:r>
        <w:rPr>
          <w:rStyle w:val="BodyTextChar"/>
        </w:rPr>
        <w:t>UML::</w:t>
      </w:r>
      <w:r w:rsidRPr="00D61BEF">
        <w:rPr>
          <w:bCs/>
          <w:iCs/>
        </w:rPr>
        <w:t>Enumeration</w:t>
      </w:r>
    </w:p>
    <w:p w14:paraId="29E3E178" w14:textId="77777777" w:rsidR="001C65B1" w:rsidRPr="00792921" w:rsidRDefault="001C65B1" w:rsidP="001C65B1">
      <w:pPr>
        <w:pStyle w:val="Heading3"/>
      </w:pPr>
      <w:bookmarkStart w:id="472" w:name="_Toc426452257"/>
      <w:r w:rsidRPr="00792921">
        <w:t xml:space="preserve">&lt;Stereotype&gt; </w:t>
      </w:r>
      <w:bookmarkStart w:id="473" w:name="_4473e2b97744c5193c47a5dc388acabd"/>
      <w:r w:rsidRPr="00792921">
        <w:t>MetadataApplication</w:t>
      </w:r>
      <w:bookmarkEnd w:id="472"/>
      <w:bookmarkEnd w:id="473"/>
    </w:p>
    <w:p w14:paraId="264D89E5" w14:textId="77777777" w:rsidR="001C65B1" w:rsidRPr="00F21036" w:rsidRDefault="001C65B1" w:rsidP="001C65B1">
      <w:pPr>
        <w:pStyle w:val="Heading5"/>
      </w:pPr>
      <w:r>
        <w:t>Description</w:t>
      </w:r>
    </w:p>
    <w:p w14:paraId="07AFCCBE" w14:textId="77777777" w:rsidR="001C65B1" w:rsidRDefault="001C65B1" w:rsidP="001C65B1">
      <w:pPr>
        <w:pStyle w:val="omg-body"/>
      </w:pPr>
      <w:r>
        <w:t xml:space="preserve">The «MetadataApplication» stereotype applies to a Usage between a «MetadataType» Class and either another «MetadataType» Class or a Property. It represents a constraint on a NIEM «MetadataType» that limits the application of the NIEM «MetadataType» to specific schema types or schema elements. If a «MetadataType» Class is the client of a «MetadataApplication» Usage, then any Property with the «MetadataType» Class as its type must be for a Class that is a (direct or indirect) subclass of the supplier Class of the «MetadataApplication». A «MetadataType» Class may be the client of multiple «MetadataApplication» Usages, in which case a Property for it may be in a Class that is a subclass of a supplier Class of any of the «MetadataApplication»s. If a «MetadataType» is not a client of any «MetadataApplication», then it applies to any type. If a Property is the supplier of a «MetadataApplication» Usage, then the allowable elements referencing the «MetadataType» are restricted to the indicator supplier Property and any of its (transitive) substitutions.  A «MetadataApplication» Usage with a Class supplier is implemented in NIEM as </w:t>
      </w:r>
      <w:r>
        <w:rPr>
          <w:rFonts w:ascii="Courier New" w:hAnsi="Courier New"/>
        </w:rPr>
        <w:t>appinfo:appliesToTypes</w:t>
      </w:r>
      <w:r>
        <w:t xml:space="preserve">.  A «MetadataApplication» Usage with a Property supplier is implemented in NIEM as </w:t>
      </w:r>
      <w:r>
        <w:rPr>
          <w:rFonts w:ascii="Courier New" w:hAnsi="Courier New"/>
        </w:rPr>
        <w:t>appinfo:appliesToElements</w:t>
      </w:r>
      <w:r>
        <w:t xml:space="preserve">.  See [NIEM-NDR] </w:t>
      </w:r>
      <w:hyperlink r:id="rId214" w:anchor="section_10.9.1.2" w:history="1">
        <w:r>
          <w:rPr>
            <w:color w:val="0000FF"/>
            <w:u w:val="single"/>
          </w:rPr>
          <w:t>Section 10.9.1.2</w:t>
        </w:r>
      </w:hyperlink>
      <w:r>
        <w:t xml:space="preserve">, </w:t>
      </w:r>
      <w:r>
        <w:rPr>
          <w:rFonts w:ascii="Courier New" w:hAnsi="Courier New"/>
          <w:i/>
        </w:rPr>
        <w:t>appinfo:appliesToTypes</w:t>
      </w:r>
      <w:r>
        <w:rPr>
          <w:i/>
        </w:rPr>
        <w:t xml:space="preserve"> annotation</w:t>
      </w:r>
      <w:r>
        <w:t xml:space="preserve">, and </w:t>
      </w:r>
      <w:hyperlink r:id="rId215" w:anchor="section_10.9.1.3" w:history="1">
        <w:r>
          <w:rPr>
            <w:color w:val="0000FF"/>
            <w:u w:val="single"/>
          </w:rPr>
          <w:t>Section 10.9.1.3</w:t>
        </w:r>
      </w:hyperlink>
      <w:r>
        <w:t xml:space="preserve">, </w:t>
      </w:r>
      <w:r>
        <w:rPr>
          <w:rFonts w:ascii="Courier New" w:hAnsi="Courier New"/>
          <w:i/>
        </w:rPr>
        <w:t>appinfo:appliesToElements</w:t>
      </w:r>
      <w:r>
        <w:rPr>
          <w:i/>
        </w:rPr>
        <w:t xml:space="preserve"> annotation</w:t>
      </w:r>
      <w:r>
        <w:t>.</w:t>
      </w:r>
    </w:p>
    <w:p w14:paraId="7E4E517D"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D9918A8" w14:textId="77777777" w:rsidR="001C65B1" w:rsidRDefault="001C65B1" w:rsidP="001C65B1">
      <w:pPr>
        <w:pStyle w:val="omg-body"/>
      </w:pPr>
      <w:r>
        <w:rPr>
          <w:rStyle w:val="BodyTextChar"/>
        </w:rPr>
        <w:t>UML::</w:t>
      </w:r>
      <w:r w:rsidRPr="00D61BEF">
        <w:rPr>
          <w:bCs/>
          <w:iCs/>
        </w:rPr>
        <w:t>Usage</w:t>
      </w:r>
    </w:p>
    <w:p w14:paraId="15539C68" w14:textId="77777777" w:rsidR="001C65B1" w:rsidRDefault="001C65B1" w:rsidP="001C65B1">
      <w:pPr>
        <w:pStyle w:val="Heading5"/>
      </w:pPr>
      <w:r>
        <w:t>Constraints</w:t>
      </w:r>
    </w:p>
    <w:p w14:paraId="43A3FE2C" w14:textId="77777777" w:rsidR="001C65B1" w:rsidRPr="00056F73" w:rsidRDefault="001C65B1" w:rsidP="001C65B1">
      <w:pPr>
        <w:pStyle w:val="Heading6"/>
      </w:pPr>
      <w:r w:rsidRPr="00056F73">
        <w:t>NDR3 [Rule 10-70] (REF,EXT). appinfo:appliesToTypes annotates metadata element</w:t>
      </w:r>
    </w:p>
    <w:p w14:paraId="055AC743" w14:textId="77777777" w:rsidR="001C65B1" w:rsidRDefault="00333F36" w:rsidP="001C65B1">
      <w:pPr>
        <w:pStyle w:val="omg-body"/>
      </w:pPr>
      <w:hyperlink r:id="rId216" w:anchor="rule_10-70" w:history="1">
        <w:r w:rsidR="001C65B1">
          <w:rPr>
            <w:color w:val="0000FF"/>
            <w:u w:val="single"/>
          </w:rPr>
          <w:t>Rule 10-70</w:t>
        </w:r>
      </w:hyperlink>
      <w:r w:rsidR="001C65B1">
        <w:t xml:space="preserve">, appinfo:appliesToTypes annotates metadata element (REF, EXT): </w:t>
      </w:r>
      <w:hyperlink r:id="rId217" w:anchor="section_10.9.1.2" w:history="1">
        <w:r w:rsidR="001C65B1">
          <w:rPr>
            <w:color w:val="0000FF"/>
            <w:u w:val="single"/>
          </w:rPr>
          <w:t>Section 10.9.1.2</w:t>
        </w:r>
      </w:hyperlink>
      <w:r w:rsidR="001C65B1">
        <w:t>, appinfo:appliesToTypes annotation </w:t>
      </w:r>
    </w:p>
    <w:p w14:paraId="069B10B0" w14:textId="77777777" w:rsidR="001C65B1" w:rsidRDefault="001C65B1" w:rsidP="001C65B1">
      <w:pPr>
        <w:pStyle w:val="omg-body"/>
        <w:rPr>
          <w:b/>
        </w:rPr>
      </w:pPr>
      <w:r w:rsidRPr="00900170">
        <w:rPr>
          <w:b/>
        </w:rPr>
        <w:t>[OCL] context</w:t>
      </w:r>
      <w:r>
        <w:t xml:space="preserve"> MetadataApplication </w:t>
      </w:r>
      <w:r w:rsidRPr="00900170">
        <w:rPr>
          <w:b/>
        </w:rPr>
        <w:t>inv:</w:t>
      </w:r>
    </w:p>
    <w:p w14:paraId="05DBDE06"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5EE1347D" w14:textId="77777777" w:rsidR="001C65B1" w:rsidRDefault="001C65B1" w:rsidP="001C65B1">
      <w:pPr>
        <w:pStyle w:val="omg-body"/>
      </w:pPr>
    </w:p>
    <w:p w14:paraId="00A794FA" w14:textId="77777777" w:rsidR="001C65B1" w:rsidRPr="00056F73" w:rsidRDefault="001C65B1" w:rsidP="001C65B1">
      <w:pPr>
        <w:pStyle w:val="Heading6"/>
      </w:pPr>
      <w:r w:rsidRPr="00056F73">
        <w:t>NDR3 [Rule 10-71] (SET). appinfo:appliesToTypes references types</w:t>
      </w:r>
    </w:p>
    <w:p w14:paraId="380AEE12" w14:textId="77777777" w:rsidR="001C65B1" w:rsidRDefault="00333F36" w:rsidP="001C65B1">
      <w:pPr>
        <w:pStyle w:val="omg-body"/>
      </w:pPr>
      <w:hyperlink r:id="rId218" w:anchor="rule_10-71" w:history="1">
        <w:r w:rsidR="001C65B1">
          <w:rPr>
            <w:color w:val="0000FF"/>
            <w:u w:val="single"/>
          </w:rPr>
          <w:t>Rule 10-71</w:t>
        </w:r>
      </w:hyperlink>
      <w:r w:rsidR="001C65B1">
        <w:t xml:space="preserve">, appinfo:appliesToTypes references types (SET): </w:t>
      </w:r>
      <w:hyperlink r:id="rId219" w:anchor="section_10.9.1.2" w:history="1">
        <w:r w:rsidR="001C65B1">
          <w:rPr>
            <w:color w:val="0000FF"/>
            <w:u w:val="single"/>
          </w:rPr>
          <w:t>Section 10.9.1.2</w:t>
        </w:r>
      </w:hyperlink>
      <w:r w:rsidR="001C65B1">
        <w:t>, appinfo:appliesToTypes annotation </w:t>
      </w:r>
    </w:p>
    <w:p w14:paraId="165C0BAC" w14:textId="77777777" w:rsidR="001C65B1" w:rsidRDefault="001C65B1" w:rsidP="001C65B1">
      <w:pPr>
        <w:pStyle w:val="omg-body"/>
        <w:rPr>
          <w:b/>
        </w:rPr>
      </w:pPr>
      <w:r w:rsidRPr="00900170">
        <w:rPr>
          <w:b/>
        </w:rPr>
        <w:t>[OCL] context</w:t>
      </w:r>
      <w:r>
        <w:t xml:space="preserve"> MetadataApplication </w:t>
      </w:r>
      <w:r w:rsidRPr="00900170">
        <w:rPr>
          <w:b/>
        </w:rPr>
        <w:t>inv:</w:t>
      </w:r>
    </w:p>
    <w:p w14:paraId="64389056"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69061EB0" w14:textId="77777777" w:rsidR="001C65B1" w:rsidRDefault="001C65B1" w:rsidP="001C65B1">
      <w:pPr>
        <w:pStyle w:val="omg-body"/>
      </w:pPr>
    </w:p>
    <w:p w14:paraId="2AD431E9" w14:textId="77777777" w:rsidR="001C65B1" w:rsidRPr="00056F73" w:rsidRDefault="001C65B1" w:rsidP="001C65B1">
      <w:pPr>
        <w:pStyle w:val="Heading6"/>
      </w:pPr>
      <w:r w:rsidRPr="00056F73">
        <w:t>NDR3 [Rule 10-72] (REF,EXT). appinfo:appliesToElements annotates metadata element</w:t>
      </w:r>
    </w:p>
    <w:p w14:paraId="298B87AB" w14:textId="77777777" w:rsidR="001C65B1" w:rsidRDefault="00333F36" w:rsidP="001C65B1">
      <w:pPr>
        <w:pStyle w:val="omg-body"/>
      </w:pPr>
      <w:hyperlink r:id="rId220" w:anchor="rule_10-72" w:history="1">
        <w:r w:rsidR="001C65B1">
          <w:rPr>
            <w:color w:val="0000FF"/>
            <w:u w:val="single"/>
          </w:rPr>
          <w:t>Rule 10-72</w:t>
        </w:r>
      </w:hyperlink>
      <w:r w:rsidR="001C65B1">
        <w:t xml:space="preserve">, appinfo:appliesToElements annotates metadata element (REF, EXT): </w:t>
      </w:r>
      <w:hyperlink r:id="rId221" w:anchor="section_10.9.1.3" w:history="1">
        <w:r w:rsidR="001C65B1">
          <w:rPr>
            <w:color w:val="0000FF"/>
            <w:u w:val="single"/>
          </w:rPr>
          <w:t>Section 10.9.1.3</w:t>
        </w:r>
      </w:hyperlink>
      <w:r w:rsidR="001C65B1">
        <w:t>, appinfo:appliesToElements annotation</w:t>
      </w:r>
    </w:p>
    <w:p w14:paraId="68E084A9" w14:textId="77777777" w:rsidR="001C65B1" w:rsidRDefault="001C65B1" w:rsidP="001C65B1">
      <w:pPr>
        <w:pStyle w:val="omg-body"/>
        <w:rPr>
          <w:b/>
        </w:rPr>
      </w:pPr>
      <w:r w:rsidRPr="00900170">
        <w:rPr>
          <w:b/>
        </w:rPr>
        <w:t>[OCL] context</w:t>
      </w:r>
      <w:r>
        <w:t xml:space="preserve"> MetadataApplication </w:t>
      </w:r>
      <w:r w:rsidRPr="00900170">
        <w:rPr>
          <w:b/>
        </w:rPr>
        <w:t>inv:</w:t>
      </w:r>
    </w:p>
    <w:p w14:paraId="084E238F"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38B6E876" w14:textId="77777777" w:rsidR="001C65B1" w:rsidRDefault="001C65B1" w:rsidP="001C65B1">
      <w:pPr>
        <w:pStyle w:val="omg-body"/>
      </w:pPr>
    </w:p>
    <w:p w14:paraId="5C00C398" w14:textId="77777777" w:rsidR="001C65B1" w:rsidRPr="00056F73" w:rsidRDefault="001C65B1" w:rsidP="001C65B1">
      <w:pPr>
        <w:pStyle w:val="Heading6"/>
      </w:pPr>
      <w:r w:rsidRPr="00056F73">
        <w:t>NDR3 [Rule 10-73] (SET). appinfo:appliesToElements references elements</w:t>
      </w:r>
    </w:p>
    <w:p w14:paraId="245C780F" w14:textId="77777777" w:rsidR="001C65B1" w:rsidRDefault="00333F36" w:rsidP="001C65B1">
      <w:pPr>
        <w:pStyle w:val="omg-body"/>
      </w:pPr>
      <w:hyperlink r:id="rId222" w:anchor="rule_10-73" w:history="1">
        <w:r w:rsidR="001C65B1">
          <w:rPr>
            <w:color w:val="0000FF"/>
            <w:u w:val="single"/>
          </w:rPr>
          <w:t>Rule 10-73</w:t>
        </w:r>
      </w:hyperlink>
      <w:r w:rsidR="001C65B1">
        <w:t xml:space="preserve">, appinfo:appliesToElements references elements (SET): </w:t>
      </w:r>
      <w:hyperlink r:id="rId223" w:anchor="section_10.9.1.3" w:history="1">
        <w:r w:rsidR="001C65B1">
          <w:rPr>
            <w:color w:val="0000FF"/>
            <w:u w:val="single"/>
          </w:rPr>
          <w:t>Section 10.9.1.3</w:t>
        </w:r>
      </w:hyperlink>
      <w:r w:rsidR="001C65B1">
        <w:t>, appinfo:appliesToElements annotation</w:t>
      </w:r>
    </w:p>
    <w:p w14:paraId="0A76A920" w14:textId="77777777" w:rsidR="001C65B1" w:rsidRDefault="001C65B1" w:rsidP="001C65B1">
      <w:pPr>
        <w:pStyle w:val="omg-body"/>
        <w:rPr>
          <w:b/>
        </w:rPr>
      </w:pPr>
      <w:r w:rsidRPr="00900170">
        <w:rPr>
          <w:b/>
        </w:rPr>
        <w:t>[OCL] context</w:t>
      </w:r>
      <w:r>
        <w:t xml:space="preserve"> MetadataApplication </w:t>
      </w:r>
      <w:r w:rsidRPr="00900170">
        <w:rPr>
          <w:b/>
        </w:rPr>
        <w:t>inv:</w:t>
      </w:r>
    </w:p>
    <w:p w14:paraId="0542E3A8"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72244BE4" w14:textId="77777777" w:rsidR="001C65B1" w:rsidRDefault="001C65B1" w:rsidP="001C65B1">
      <w:pPr>
        <w:pStyle w:val="omg-body"/>
      </w:pPr>
    </w:p>
    <w:p w14:paraId="75805BF1" w14:textId="77777777" w:rsidR="001C65B1" w:rsidRPr="00792921" w:rsidRDefault="001C65B1" w:rsidP="001C65B1">
      <w:pPr>
        <w:pStyle w:val="Heading3"/>
      </w:pPr>
      <w:bookmarkStart w:id="474" w:name="_Toc426452258"/>
      <w:r w:rsidRPr="00792921">
        <w:t xml:space="preserve">&lt;Stereotype&gt; </w:t>
      </w:r>
      <w:bookmarkStart w:id="475" w:name="_db312bed3254e2172249a43917fd4ab0"/>
      <w:r w:rsidRPr="00792921">
        <w:t>MetadataType</w:t>
      </w:r>
      <w:bookmarkEnd w:id="474"/>
      <w:bookmarkEnd w:id="475"/>
    </w:p>
    <w:p w14:paraId="58541EF7" w14:textId="77777777" w:rsidR="001C65B1" w:rsidRPr="00F21036" w:rsidRDefault="001C65B1" w:rsidP="001C65B1">
      <w:pPr>
        <w:pStyle w:val="Heading5"/>
      </w:pPr>
      <w:r>
        <w:t>Description</w:t>
      </w:r>
    </w:p>
    <w:p w14:paraId="2E34D1A8" w14:textId="77777777" w:rsidR="001C65B1" w:rsidRDefault="001C65B1" w:rsidP="001C65B1">
      <w:pPr>
        <w:pStyle w:val="omg-body"/>
      </w:pPr>
      <w:r>
        <w:t>A MetadataType is a NIEMType Class that represents a NIEM metadata type. A NIEM metadata type describes data about data, that is, information that is not descriptive of objects and their relationships, but is descriptive of the data itself. Metadata is specified as an instance of a metadata type and may include information such as the security of a piece of data or the source of the data. The applicability of such metadata may be modeled using MetadataApplication dependencies to one or more classes and properties representing the applicable types and elements.</w:t>
      </w:r>
    </w:p>
    <w:p w14:paraId="3B5BF166" w14:textId="77777777" w:rsidR="001C65B1" w:rsidRDefault="001C65B1" w:rsidP="001C65B1">
      <w:pPr>
        <w:pStyle w:val="omg-body"/>
      </w:pPr>
      <w:r>
        <w:lastRenderedPageBreak/>
        <w:t xml:space="preserve">MetadataType is implemented in XML Schema as a complex type definition with complex content. See [NIEM-NDR] </w:t>
      </w:r>
      <w:hyperlink r:id="rId224" w:anchor="section_10.5.1" w:history="1">
        <w:r>
          <w:rPr>
            <w:color w:val="0000FF"/>
            <w:u w:val="single"/>
          </w:rPr>
          <w:t>Section 10.5.1</w:t>
        </w:r>
      </w:hyperlink>
      <w:r>
        <w:t xml:space="preserve">, </w:t>
      </w:r>
      <w:r>
        <w:rPr>
          <w:i/>
        </w:rPr>
        <w:t>Metadata types</w:t>
      </w:r>
      <w:r>
        <w:t>.</w:t>
      </w:r>
    </w:p>
    <w:p w14:paraId="5148A7F3" w14:textId="77777777" w:rsidR="001C65B1" w:rsidRDefault="001C65B1" w:rsidP="001C65B1">
      <w:pPr>
        <w:pStyle w:val="Heading5"/>
      </w:pPr>
      <w:r>
        <w:t>Generalization</w:t>
      </w:r>
    </w:p>
    <w:p w14:paraId="6B600392" w14:textId="77777777" w:rsidR="001C65B1" w:rsidRDefault="00333F36" w:rsidP="001C65B1">
      <w:pPr>
        <w:pStyle w:val="omg-body"/>
      </w:pPr>
      <w:hyperlink w:anchor="_cddcf0aa38f9fb92183a65a83b2b548f" w:history="1">
        <w:r w:rsidR="001C65B1" w:rsidRPr="00C253B8">
          <w:rPr>
            <w:color w:val="0000FF"/>
            <w:u w:val="single"/>
          </w:rPr>
          <w:t>NIEMType</w:t>
        </w:r>
      </w:hyperlink>
      <w:r w:rsidR="001C65B1">
        <w:rPr>
          <w:color w:val="0000FF"/>
        </w:rPr>
        <w:t xml:space="preserve">  </w:t>
      </w:r>
    </w:p>
    <w:p w14:paraId="5D75E043" w14:textId="77777777" w:rsidR="001C65B1" w:rsidRDefault="001C65B1" w:rsidP="001C65B1">
      <w:pPr>
        <w:pStyle w:val="Heading5"/>
      </w:pPr>
      <w:r>
        <w:t>Constraints</w:t>
      </w:r>
    </w:p>
    <w:p w14:paraId="0E295DA8" w14:textId="77777777" w:rsidR="001C65B1" w:rsidRPr="00056F73" w:rsidRDefault="001C65B1" w:rsidP="001C65B1">
      <w:pPr>
        <w:pStyle w:val="Heading6"/>
      </w:pPr>
      <w:r w:rsidRPr="00056F73">
        <w:t>NDR3 [Rule 10-36] (REF,EXT). Metadata type has data about data</w:t>
      </w:r>
    </w:p>
    <w:p w14:paraId="63FABE69" w14:textId="77777777" w:rsidR="001C65B1" w:rsidRDefault="00333F36" w:rsidP="001C65B1">
      <w:pPr>
        <w:pStyle w:val="omg-body"/>
      </w:pPr>
      <w:hyperlink r:id="rId225" w:anchor="rule_10-36" w:history="1">
        <w:r w:rsidR="001C65B1">
          <w:rPr>
            <w:color w:val="0000FF"/>
            <w:u w:val="single"/>
          </w:rPr>
          <w:t>Rule 10-36</w:t>
        </w:r>
      </w:hyperlink>
      <w:r w:rsidR="001C65B1">
        <w:t xml:space="preserve">, Metadata type has data about data (REF, EXT): </w:t>
      </w:r>
      <w:hyperlink r:id="rId226" w:anchor="section_10.5.1" w:history="1">
        <w:r w:rsidR="001C65B1">
          <w:rPr>
            <w:color w:val="0000FF"/>
            <w:u w:val="single"/>
          </w:rPr>
          <w:t>Section 10.5.1</w:t>
        </w:r>
      </w:hyperlink>
      <w:r w:rsidR="001C65B1">
        <w:t>, Metadata types</w:t>
      </w:r>
    </w:p>
    <w:p w14:paraId="2567ADD2" w14:textId="77777777" w:rsidR="001C65B1" w:rsidRDefault="001C65B1" w:rsidP="001C65B1">
      <w:pPr>
        <w:pStyle w:val="omg-body"/>
      </w:pPr>
      <w:r>
        <w:t>[English]</w:t>
      </w:r>
    </w:p>
    <w:p w14:paraId="15840571" w14:textId="77777777" w:rsidR="001C65B1" w:rsidRPr="00D61BEF" w:rsidRDefault="001C65B1" w:rsidP="001C65B1">
      <w:pPr>
        <w:pStyle w:val="omg-body"/>
      </w:pPr>
      <w:r w:rsidRPr="00D61BEF">
        <w:t>Rule is definitional.</w:t>
      </w:r>
    </w:p>
    <w:p w14:paraId="04D183B7" w14:textId="77777777" w:rsidR="001C65B1" w:rsidRDefault="001C65B1" w:rsidP="001C65B1">
      <w:pPr>
        <w:pStyle w:val="omg-body"/>
      </w:pPr>
    </w:p>
    <w:p w14:paraId="74B6B7C7" w14:textId="77777777" w:rsidR="001C65B1" w:rsidRPr="00056F73" w:rsidRDefault="001C65B1" w:rsidP="001C65B1">
      <w:pPr>
        <w:pStyle w:val="Heading6"/>
      </w:pPr>
      <w:r w:rsidRPr="00056F73">
        <w:t>NDR3 [Rule 10-37] (REF,EXT). Metadata type derived from structures:MetadataType</w:t>
      </w:r>
    </w:p>
    <w:p w14:paraId="20B54541" w14:textId="77777777" w:rsidR="001C65B1" w:rsidRDefault="00333F36" w:rsidP="001C65B1">
      <w:pPr>
        <w:pStyle w:val="omg-body"/>
      </w:pPr>
      <w:hyperlink r:id="rId227" w:anchor="rule_10-37" w:history="1">
        <w:r w:rsidR="001C65B1">
          <w:rPr>
            <w:color w:val="0000FF"/>
            <w:u w:val="single"/>
          </w:rPr>
          <w:t>Rule 10-37</w:t>
        </w:r>
      </w:hyperlink>
      <w:r w:rsidR="001C65B1">
        <w:t xml:space="preserve">, Metadata type derived from structures:MetadataType (REF, EXT): </w:t>
      </w:r>
      <w:hyperlink r:id="rId228" w:anchor="section_10.5.1" w:history="1">
        <w:r w:rsidR="001C65B1">
          <w:rPr>
            <w:color w:val="0000FF"/>
            <w:u w:val="single"/>
          </w:rPr>
          <w:t>Section 10.5.1</w:t>
        </w:r>
      </w:hyperlink>
      <w:r w:rsidR="001C65B1">
        <w:t>, Metadata types</w:t>
      </w:r>
    </w:p>
    <w:p w14:paraId="652EA11B" w14:textId="77777777" w:rsidR="001C65B1" w:rsidRDefault="001C65B1" w:rsidP="001C65B1">
      <w:pPr>
        <w:pStyle w:val="omg-body"/>
      </w:pPr>
      <w:r>
        <w:t>[English]</w:t>
      </w:r>
    </w:p>
    <w:p w14:paraId="48E7887C" w14:textId="77777777" w:rsidR="001C65B1" w:rsidRPr="00D61BEF" w:rsidRDefault="001C65B1" w:rsidP="001C65B1">
      <w:pPr>
        <w:pStyle w:val="omg-body"/>
      </w:pPr>
      <w:r w:rsidRPr="00D61BEF">
        <w:t>NTAC removed constraint</w:t>
      </w:r>
    </w:p>
    <w:p w14:paraId="756BEAAA" w14:textId="77777777" w:rsidR="001C65B1" w:rsidRDefault="001C65B1" w:rsidP="001C65B1">
      <w:pPr>
        <w:pStyle w:val="omg-body"/>
      </w:pPr>
    </w:p>
    <w:p w14:paraId="481671FF" w14:textId="77777777" w:rsidR="001C65B1" w:rsidRPr="00056F73" w:rsidRDefault="001C65B1" w:rsidP="001C65B1">
      <w:pPr>
        <w:pStyle w:val="Heading6"/>
      </w:pPr>
      <w:r w:rsidRPr="00056F73">
        <w:t>NDR3 [Rule 10-38] (REF,EXT). Metadata types are derived from metadata types</w:t>
      </w:r>
    </w:p>
    <w:p w14:paraId="20200F64" w14:textId="77777777" w:rsidR="001C65B1" w:rsidRDefault="00333F36" w:rsidP="001C65B1">
      <w:pPr>
        <w:pStyle w:val="omg-body"/>
      </w:pPr>
      <w:hyperlink r:id="rId229" w:anchor="rule_10-38" w:history="1">
        <w:r w:rsidR="001C65B1">
          <w:rPr>
            <w:color w:val="0000FF"/>
            <w:u w:val="single"/>
          </w:rPr>
          <w:t>Rule 10-38</w:t>
        </w:r>
      </w:hyperlink>
      <w:r w:rsidR="001C65B1">
        <w:t xml:space="preserve">, Metadata types are derived from metadata types (REF, EXT): </w:t>
      </w:r>
      <w:hyperlink r:id="rId230" w:anchor="section_10.5.1" w:history="1">
        <w:r w:rsidR="001C65B1">
          <w:rPr>
            <w:color w:val="0000FF"/>
            <w:u w:val="single"/>
          </w:rPr>
          <w:t>Section 10.5.1</w:t>
        </w:r>
      </w:hyperlink>
      <w:r w:rsidR="001C65B1">
        <w:t>, Metadata types</w:t>
      </w:r>
    </w:p>
    <w:p w14:paraId="08FB3B4F" w14:textId="77777777" w:rsidR="001C65B1" w:rsidRDefault="001C65B1" w:rsidP="001C65B1">
      <w:pPr>
        <w:pStyle w:val="omg-body"/>
        <w:rPr>
          <w:b/>
        </w:rPr>
      </w:pPr>
      <w:r w:rsidRPr="00900170">
        <w:rPr>
          <w:b/>
        </w:rPr>
        <w:t>[OCL] context</w:t>
      </w:r>
      <w:r>
        <w:t xml:space="preserve"> MetadataType </w:t>
      </w:r>
      <w:r w:rsidRPr="00900170">
        <w:rPr>
          <w:b/>
        </w:rPr>
        <w:t>inv:</w:t>
      </w:r>
    </w:p>
    <w:p w14:paraId="291F0038"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self.base_Class.general-&gt;forAll(g|g.stereotypedBy('MetadataType'))</w:t>
      </w:r>
      <w:r w:rsidRPr="00900170">
        <w:rPr>
          <w:rFonts w:ascii="Courier New" w:hAnsi="Courier New" w:cs="Courier New"/>
        </w:rPr>
        <w:br/>
        <w:t>and</w:t>
      </w:r>
      <w:r w:rsidRPr="00900170">
        <w:rPr>
          <w:rFonts w:ascii="Courier New" w:hAnsi="Courier New" w:cs="Courier New"/>
        </w:rPr>
        <w:br/>
        <w:t>self.base_Class.clientDependency-&gt;select(d|d.stereotypedBy('Restriction')).supplier-&gt;forAll(g|g.stereotypedBy('MetadataType'))</w:t>
      </w:r>
    </w:p>
    <w:p w14:paraId="255838DD" w14:textId="77777777" w:rsidR="001C65B1" w:rsidRDefault="001C65B1" w:rsidP="001C65B1">
      <w:pPr>
        <w:pStyle w:val="omg-body"/>
      </w:pPr>
    </w:p>
    <w:p w14:paraId="448A4BEE" w14:textId="77777777" w:rsidR="001C65B1" w:rsidRPr="00792921" w:rsidRDefault="001C65B1" w:rsidP="001C65B1">
      <w:pPr>
        <w:pStyle w:val="Heading3"/>
      </w:pPr>
      <w:bookmarkStart w:id="476" w:name="_Toc426452259"/>
      <w:r w:rsidRPr="00792921">
        <w:t xml:space="preserve">&lt;Stereotype&gt; </w:t>
      </w:r>
      <w:bookmarkStart w:id="477" w:name="_a3b43d75feafe90b105d1a836eb3d6a2"/>
      <w:r w:rsidRPr="00792921">
        <w:t>Namespace</w:t>
      </w:r>
      <w:bookmarkEnd w:id="476"/>
      <w:bookmarkEnd w:id="477"/>
    </w:p>
    <w:p w14:paraId="088FB48B" w14:textId="77777777" w:rsidR="001C65B1" w:rsidRPr="00F21036" w:rsidRDefault="001C65B1" w:rsidP="001C65B1">
      <w:pPr>
        <w:pStyle w:val="Heading5"/>
      </w:pPr>
      <w:r>
        <w:t>Description</w:t>
      </w:r>
    </w:p>
    <w:p w14:paraId="0C0DEC20" w14:textId="77777777" w:rsidR="001C65B1" w:rsidRDefault="001C65B1" w:rsidP="001C65B1">
      <w:pPr>
        <w:pStyle w:val="omg-body"/>
      </w:pPr>
      <w:r>
        <w:t>A Namespace Package represents a NIEM namespace identified by a target namespace URI. All UML model elements contained, directly or indirectly within the Package, that represents NIEM types and properties, are considered to be in this target namespace. A Namespace Package is implemented in XML Schema as an XML schema document.</w:t>
      </w:r>
    </w:p>
    <w:p w14:paraId="0D2840E0"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C4D7C28" w14:textId="77777777" w:rsidR="001C65B1" w:rsidRDefault="001C65B1" w:rsidP="001C65B1">
      <w:pPr>
        <w:pStyle w:val="omg-body"/>
      </w:pPr>
      <w:r>
        <w:rPr>
          <w:rStyle w:val="BodyTextChar"/>
        </w:rPr>
        <w:t>UML::</w:t>
      </w:r>
      <w:r w:rsidRPr="00D61BEF">
        <w:rPr>
          <w:bCs/>
          <w:iCs/>
        </w:rPr>
        <w:t>Package</w:t>
      </w:r>
    </w:p>
    <w:p w14:paraId="23A0FFDF" w14:textId="77777777" w:rsidR="001C65B1" w:rsidRPr="00D13566" w:rsidRDefault="001C65B1" w:rsidP="001C65B1">
      <w:pPr>
        <w:pStyle w:val="Heading5"/>
      </w:pPr>
      <w:r w:rsidRPr="00D13566">
        <w:lastRenderedPageBreak/>
        <w:t>Properties</w:t>
      </w:r>
    </w:p>
    <w:p w14:paraId="7284D2B8" w14:textId="77777777" w:rsidR="001C65B1" w:rsidRPr="00D13566" w:rsidRDefault="001C65B1" w:rsidP="001C65B1">
      <w:pPr>
        <w:pStyle w:val="Heading6"/>
      </w:pPr>
      <w:r w:rsidRPr="00D13566">
        <w:t>conformanceTargets</w:t>
      </w:r>
      <w:r>
        <w:t xml:space="preserve"> : String [0..*]</w:t>
      </w:r>
    </w:p>
    <w:p w14:paraId="6C94CC56" w14:textId="77777777" w:rsidR="001C65B1" w:rsidRDefault="001C65B1" w:rsidP="001C65B1">
      <w:pPr>
        <w:pStyle w:val="omg-body"/>
      </w:pPr>
      <w:r>
        <w:t xml:space="preserve">The Conformance Targets Attribute Specification defines an attribute that, when it appears in an XML document, claims the document conforms to one or more conformance targets. This pattern and specification was developed to overcome shortcomings in the NIEM 2 </w:t>
      </w:r>
      <w:r>
        <w:rPr>
          <w:rFonts w:ascii="Courier New" w:hAnsi="Courier New"/>
        </w:rPr>
        <w:t>ConformantIndicator</w:t>
      </w:r>
      <w:r>
        <w:t xml:space="preserve"> element, and to provide needed capabilities in future specifications. The attribute is a claim of conformance, and not a statement that should be trusted by a validating system. A validator would use this claim to identify to which conformance rules a document should be validated. The attribute's value is a list of internationalized resource identifiers (IRIs). A later specification may define an IRI for its conformance target, and when an XML document has that IRI in its conformance target attribute, the document is claiming to conform to that conformance target. The </w:t>
      </w:r>
      <w:r>
        <w:rPr>
          <w:i/>
        </w:rPr>
        <w:t>effective conformance targets attribute</w:t>
      </w:r>
      <w:r>
        <w:t xml:space="preserve"> of a conformant document is the first occurrence of the attribute </w:t>
      </w:r>
      <w:r>
        <w:rPr>
          <w:rFonts w:ascii="Courier New" w:hAnsi="Courier New"/>
        </w:rPr>
        <w:t>{http://release.niem.gov/niem/conformanceTargets/3.0/}conformanceTargets</w:t>
      </w:r>
      <w:r>
        <w:t>, in document order.</w:t>
      </w:r>
    </w:p>
    <w:p w14:paraId="236FE3DF" w14:textId="77777777" w:rsidR="001C65B1" w:rsidRDefault="001C65B1" w:rsidP="001C65B1">
      <w:pPr>
        <w:pStyle w:val="omg-body"/>
      </w:pPr>
      <w:r>
        <w:t>The only conformance target explicitly defined in NIEM 3 are</w:t>
      </w:r>
    </w:p>
    <w:p w14:paraId="1685B9C1" w14:textId="77777777" w:rsidR="001C65B1" w:rsidRDefault="00333F36" w:rsidP="001C65B1">
      <w:pPr>
        <w:pStyle w:val="omg-body"/>
      </w:pPr>
      <w:hyperlink r:id="rId231" w:anchor="ReferenceSchemaDocument" w:history="1">
        <w:r w:rsidR="001C65B1">
          <w:rPr>
            <w:rFonts w:ascii="Courier New" w:hAnsi="Courier New"/>
            <w:color w:val="0000FF"/>
            <w:u w:val="single"/>
          </w:rPr>
          <w:t>http://reference.niem.gov/niem/specification/naming-and-design-rules/3.0/#ReferenceSchemaDocument</w:t>
        </w:r>
      </w:hyperlink>
    </w:p>
    <w:p w14:paraId="2333EF7E" w14:textId="77777777" w:rsidR="001C65B1" w:rsidRDefault="001C65B1" w:rsidP="001C65B1">
      <w:pPr>
        <w:pStyle w:val="omg-body"/>
      </w:pPr>
      <w:r>
        <w:t>and</w:t>
      </w:r>
    </w:p>
    <w:p w14:paraId="1A77681A" w14:textId="77777777" w:rsidR="001C65B1" w:rsidRDefault="00333F36" w:rsidP="001C65B1">
      <w:pPr>
        <w:pStyle w:val="omg-body"/>
      </w:pPr>
      <w:hyperlink r:id="rId232" w:anchor="ExtensionSchemaDocument" w:history="1">
        <w:r w:rsidR="001C65B1">
          <w:rPr>
            <w:rFonts w:ascii="Courier New" w:hAnsi="Courier New"/>
            <w:color w:val="0000FF"/>
            <w:u w:val="single"/>
          </w:rPr>
          <w:t>http://reference.niem.gov/niem/specification/naming-and-design-rules/3.0/#ExtensionSchemaDocument</w:t>
        </w:r>
      </w:hyperlink>
    </w:p>
    <w:p w14:paraId="71E1712E" w14:textId="77777777" w:rsidR="001C65B1" w:rsidRDefault="001C65B1" w:rsidP="001C65B1">
      <w:pPr>
        <w:pStyle w:val="omg-body"/>
      </w:pPr>
      <w:r>
        <w:t>For NIEM-3 UML, the above formally defined conformance targets are implicitly associated with a NIEM target schema based on the defaultPurpose of an «InformationModel». Thus, the "conformanceTargets" tag need be populated only with domain-specific conformance target values.</w:t>
      </w:r>
    </w:p>
    <w:p w14:paraId="70BFD357" w14:textId="77777777" w:rsidR="001C65B1" w:rsidRPr="00D13566" w:rsidRDefault="001C65B1" w:rsidP="001C65B1">
      <w:pPr>
        <w:pStyle w:val="Heading6"/>
      </w:pPr>
      <w:r w:rsidRPr="00D13566">
        <w:t>defaultPrefix</w:t>
      </w:r>
      <w:r>
        <w:t xml:space="preserve"> : String [0..1]</w:t>
      </w:r>
    </w:p>
    <w:p w14:paraId="0A1BA486" w14:textId="77777777" w:rsidR="001C65B1" w:rsidRDefault="001C65B1" w:rsidP="001C65B1">
      <w:pPr>
        <w:pStyle w:val="omg-body"/>
      </w:pPr>
      <w:r>
        <w:t>The default prefix for the namespace, used to represent common NIEM prefixes. This prefix should be used on all XML and/or XML Schema serializations using that namespace, unless it conflicts with another XML and/or XML Schema serialization. If there is a conflict, the actual prefix used is the given default prefix with a number appended in order to make it unique.</w:t>
      </w:r>
    </w:p>
    <w:p w14:paraId="61835C27" w14:textId="77777777" w:rsidR="001C65B1" w:rsidRPr="00D13566" w:rsidRDefault="001C65B1" w:rsidP="001C65B1">
      <w:pPr>
        <w:pStyle w:val="Heading6"/>
      </w:pPr>
      <w:r w:rsidRPr="00D13566">
        <w:t>isConformant</w:t>
      </w:r>
      <w:r>
        <w:t xml:space="preserve"> : Boolean [1]</w:t>
      </w:r>
    </w:p>
    <w:p w14:paraId="07733C35" w14:textId="77777777" w:rsidR="001C65B1" w:rsidRDefault="001C65B1" w:rsidP="001C65B1">
      <w:pPr>
        <w:pStyle w:val="omg-body"/>
      </w:pPr>
      <w:r>
        <w:t>Indicates whether the namespace is NIEM-conformant.  The targets it conforms to are specified by the defaultPurpose of the related «InformationModel», and by its conformanceTargets attribute.</w:t>
      </w:r>
    </w:p>
    <w:p w14:paraId="6AD97047" w14:textId="77777777" w:rsidR="001C65B1" w:rsidRPr="00D13566" w:rsidRDefault="001C65B1" w:rsidP="001C65B1">
      <w:pPr>
        <w:pStyle w:val="Heading6"/>
      </w:pPr>
      <w:r w:rsidRPr="00D13566">
        <w:t>targetNamespace</w:t>
      </w:r>
      <w:r>
        <w:t xml:space="preserve"> : String [1]</w:t>
      </w:r>
    </w:p>
    <w:p w14:paraId="32B54862" w14:textId="77777777" w:rsidR="001C65B1" w:rsidRDefault="001C65B1" w:rsidP="001C65B1">
      <w:pPr>
        <w:pStyle w:val="omg-body"/>
      </w:pPr>
      <w:r>
        <w:t xml:space="preserve">The target namespace URI for this NIEM namespace.  It is implemented in XML Schema as the value of the targetNamespace attribute on the </w:t>
      </w:r>
      <w:r>
        <w:rPr>
          <w:rFonts w:ascii="Courier New" w:hAnsi="Courier New"/>
        </w:rPr>
        <w:t>xs:schema</w:t>
      </w:r>
      <w:r>
        <w:t xml:space="preserve"> document element. Per Rules </w:t>
      </w:r>
      <w:hyperlink r:id="rId233" w:anchor="rule_9-82" w:history="1">
        <w:r>
          <w:rPr>
            <w:color w:val="0000FF"/>
            <w:u w:val="single"/>
          </w:rPr>
          <w:t>9-82</w:t>
        </w:r>
      </w:hyperlink>
      <w:r>
        <w:t xml:space="preserve"> and </w:t>
      </w:r>
      <w:hyperlink r:id="rId234" w:anchor="rule_9-83" w:history="1">
        <w:r>
          <w:rPr>
            <w:color w:val="0000FF"/>
            <w:u w:val="single"/>
          </w:rPr>
          <w:t>9-83</w:t>
        </w:r>
      </w:hyperlink>
      <w:r>
        <w:t xml:space="preserve"> of [NIEM-NDR], the value of the targetNamespace attribute must be present and must be an absolute URI.</w:t>
      </w:r>
    </w:p>
    <w:p w14:paraId="6FA6A35A" w14:textId="77777777" w:rsidR="001C65B1" w:rsidRPr="00D13566" w:rsidRDefault="001C65B1" w:rsidP="001C65B1">
      <w:pPr>
        <w:pStyle w:val="Heading6"/>
      </w:pPr>
      <w:r w:rsidRPr="00D13566">
        <w:t>version</w:t>
      </w:r>
      <w:r>
        <w:t xml:space="preserve"> : String [1]</w:t>
      </w:r>
    </w:p>
    <w:p w14:paraId="66D5A609" w14:textId="77777777" w:rsidR="001C65B1" w:rsidRDefault="001C65B1" w:rsidP="001C65B1">
      <w:pPr>
        <w:pStyle w:val="omg-body"/>
      </w:pPr>
      <w:r>
        <w:t xml:space="preserve">The version of the NIEM namespace. It is implemented in XML Schema as the value of the version attribute on the </w:t>
      </w:r>
      <w:r>
        <w:rPr>
          <w:rFonts w:ascii="Courier New" w:hAnsi="Courier New"/>
        </w:rPr>
        <w:t>xs:schema</w:t>
      </w:r>
      <w:r>
        <w:t xml:space="preserve"> document element. Per </w:t>
      </w:r>
      <w:hyperlink r:id="rId235" w:anchor="rule_9-84" w:history="1">
        <w:r>
          <w:rPr>
            <w:color w:val="0000FF"/>
            <w:u w:val="single"/>
          </w:rPr>
          <w:t>Rule 9-84</w:t>
        </w:r>
      </w:hyperlink>
      <w:r>
        <w:t xml:space="preserve"> of [NIEM-NDR], the value of the version attribute must be present and must not be the empty string. Default is "1".</w:t>
      </w:r>
    </w:p>
    <w:p w14:paraId="2D4F884E" w14:textId="77777777" w:rsidR="001C65B1" w:rsidRDefault="001C65B1" w:rsidP="001C65B1">
      <w:pPr>
        <w:pStyle w:val="Heading5"/>
      </w:pPr>
      <w:r>
        <w:t>Constraints</w:t>
      </w:r>
    </w:p>
    <w:p w14:paraId="5F2CD46D" w14:textId="77777777" w:rsidR="001C65B1" w:rsidRPr="00056F73" w:rsidRDefault="001C65B1" w:rsidP="001C65B1">
      <w:pPr>
        <w:pStyle w:val="Heading6"/>
      </w:pPr>
      <w:r w:rsidRPr="00056F73">
        <w:t>Namespace.  Can not be contained by Namespace</w:t>
      </w:r>
    </w:p>
    <w:p w14:paraId="55DE4D5C" w14:textId="77777777" w:rsidR="001C65B1" w:rsidRDefault="001C65B1" w:rsidP="001C65B1">
      <w:pPr>
        <w:pStyle w:val="omg-body"/>
      </w:pPr>
      <w:r>
        <w:lastRenderedPageBreak/>
        <w:t>A «Namespace» package may not be contained, directly or indirectly, in any other «Namespace» package.</w:t>
      </w:r>
    </w:p>
    <w:p w14:paraId="4C4AB49D" w14:textId="77777777" w:rsidR="001C65B1" w:rsidRDefault="001C65B1" w:rsidP="001C65B1">
      <w:pPr>
        <w:pStyle w:val="omg-body"/>
        <w:rPr>
          <w:b/>
        </w:rPr>
      </w:pPr>
      <w:r w:rsidRPr="00900170">
        <w:rPr>
          <w:b/>
        </w:rPr>
        <w:t>[OCL] context</w:t>
      </w:r>
      <w:r>
        <w:t xml:space="preserve"> Namespace </w:t>
      </w:r>
      <w:r w:rsidRPr="00900170">
        <w:rPr>
          <w:b/>
        </w:rPr>
        <w:t>inv:</w:t>
      </w:r>
    </w:p>
    <w:p w14:paraId="68FFBDFB" w14:textId="77777777" w:rsidR="001C65B1" w:rsidRPr="00900170" w:rsidRDefault="001C65B1" w:rsidP="001C65B1">
      <w:pPr>
        <w:pStyle w:val="omg-body"/>
        <w:rPr>
          <w:rFonts w:ascii="Courier New" w:hAnsi="Courier New" w:cs="Courier New"/>
        </w:rPr>
      </w:pPr>
      <w:r w:rsidRPr="00900170">
        <w:rPr>
          <w:rFonts w:ascii="Courier New" w:hAnsi="Courier New" w:cs="Courier New"/>
        </w:rPr>
        <w:t>not(self.base_Package.nestingPackage.oclIsUndefined())</w:t>
      </w:r>
      <w:r w:rsidRPr="00900170">
        <w:rPr>
          <w:rFonts w:ascii="Courier New" w:hAnsi="Courier New" w:cs="Courier New"/>
        </w:rPr>
        <w:br/>
        <w:t>implies</w:t>
      </w:r>
      <w:r w:rsidRPr="00900170">
        <w:rPr>
          <w:rFonts w:ascii="Courier New" w:hAnsi="Courier New" w:cs="Courier New"/>
        </w:rPr>
        <w:br/>
        <w:t>self.base_Package.nestingPackage.nearestNiemNamespace().oclIsUndefined()</w:t>
      </w:r>
    </w:p>
    <w:p w14:paraId="362822F2" w14:textId="77777777" w:rsidR="001C65B1" w:rsidRDefault="001C65B1" w:rsidP="001C65B1">
      <w:pPr>
        <w:pStyle w:val="omg-body"/>
      </w:pPr>
    </w:p>
    <w:p w14:paraId="3CD172CF" w14:textId="77777777" w:rsidR="001C65B1" w:rsidRPr="00056F73" w:rsidRDefault="001C65B1" w:rsidP="001C65B1">
      <w:pPr>
        <w:pStyle w:val="Heading6"/>
      </w:pPr>
      <w:r w:rsidRPr="00056F73">
        <w:t>NDR3 [Rule 10-7] (REF,EXT). Import of external namespace has data definition</w:t>
      </w:r>
    </w:p>
    <w:p w14:paraId="4A2E4152" w14:textId="77777777" w:rsidR="001C65B1" w:rsidRDefault="00333F36" w:rsidP="001C65B1">
      <w:pPr>
        <w:pStyle w:val="omg-body"/>
      </w:pPr>
      <w:hyperlink r:id="rId236" w:anchor="rule_10-7" w:history="1">
        <w:r w:rsidR="001C65B1">
          <w:rPr>
            <w:color w:val="0000FF"/>
            <w:u w:val="single"/>
          </w:rPr>
          <w:t>Rule 10-7</w:t>
        </w:r>
      </w:hyperlink>
      <w:r w:rsidR="001C65B1">
        <w:t xml:space="preserve">, Import of external namespace has data definition (REF, EXT): </w:t>
      </w:r>
      <w:hyperlink r:id="rId237" w:anchor="section_10.2.3.1" w:history="1">
        <w:r w:rsidR="001C65B1">
          <w:rPr>
            <w:color w:val="0000FF"/>
            <w:u w:val="single"/>
          </w:rPr>
          <w:t>Section 10.2.3.1</w:t>
        </w:r>
      </w:hyperlink>
      <w:r w:rsidR="001C65B1">
        <w:t>, Import of external namespace. </w:t>
      </w:r>
    </w:p>
    <w:p w14:paraId="6B8CC39F" w14:textId="77777777" w:rsidR="001C65B1" w:rsidRDefault="001C65B1" w:rsidP="001C65B1">
      <w:pPr>
        <w:pStyle w:val="omg-body"/>
      </w:pPr>
      <w:r>
        <w:t>[English]</w:t>
      </w:r>
    </w:p>
    <w:p w14:paraId="1239ACFD" w14:textId="77777777" w:rsidR="001C65B1" w:rsidRPr="00D61BEF" w:rsidRDefault="001C65B1" w:rsidP="001C65B1">
      <w:pPr>
        <w:pStyle w:val="omg-body"/>
      </w:pPr>
      <w:r w:rsidRPr="00D61BEF">
        <w:t xml:space="preserve">This constraint resolved during provisioning; </w:t>
      </w:r>
      <w:r w:rsidRPr="00D61BEF">
        <w:br/>
        <w:t xml:space="preserve">in UML, all InformationModels must be documented; </w:t>
      </w:r>
      <w:r w:rsidRPr="00D61BEF">
        <w:br/>
        <w:t>an xs:import is generated if content of the InformationModel refers to another InformationModel;</w:t>
      </w:r>
      <w:r w:rsidRPr="00D61BEF">
        <w:br/>
        <w:t>generated xs:import elements from a external namespace will include xs:documentation obtained from their documented "external" InformationModels.</w:t>
      </w:r>
    </w:p>
    <w:p w14:paraId="49AE340F" w14:textId="77777777" w:rsidR="001C65B1" w:rsidRDefault="001C65B1" w:rsidP="001C65B1">
      <w:pPr>
        <w:pStyle w:val="omg-body"/>
      </w:pPr>
    </w:p>
    <w:p w14:paraId="3B100E99" w14:textId="77777777" w:rsidR="001C65B1" w:rsidRPr="00056F73" w:rsidRDefault="001C65B1" w:rsidP="001C65B1">
      <w:pPr>
        <w:pStyle w:val="Heading6"/>
      </w:pPr>
      <w:r w:rsidRPr="00056F73">
        <w:t>NDR3 [Rule 7-2] (REF,EXT,INS). Document uses XML namespaces properly</w:t>
      </w:r>
    </w:p>
    <w:p w14:paraId="720CD3AD" w14:textId="77777777" w:rsidR="001C65B1" w:rsidRDefault="00333F36" w:rsidP="001C65B1">
      <w:pPr>
        <w:pStyle w:val="omg-body"/>
      </w:pPr>
      <w:hyperlink r:id="rId238" w:anchor="rule_7-2" w:history="1">
        <w:r w:rsidR="001C65B1">
          <w:rPr>
            <w:color w:val="0000FF"/>
            <w:u w:val="single"/>
          </w:rPr>
          <w:t>Rule 7-2</w:t>
        </w:r>
      </w:hyperlink>
      <w:r w:rsidR="001C65B1">
        <w:t>, Document uses XML namespaces properly (REF, EXT, INS): </w:t>
      </w:r>
      <w:hyperlink r:id="rId239" w:anchor="section_7.2" w:history="1">
        <w:r w:rsidR="001C65B1">
          <w:rPr>
            <w:color w:val="0000FF"/>
            <w:u w:val="single"/>
          </w:rPr>
          <w:t>Section 7.2</w:t>
        </w:r>
      </w:hyperlink>
      <w:r w:rsidR="001C65B1">
        <w:t>, Conformance to XML Namespaces</w:t>
      </w:r>
    </w:p>
    <w:p w14:paraId="71219AB7" w14:textId="77777777" w:rsidR="001C65B1" w:rsidRDefault="001C65B1" w:rsidP="001C65B1">
      <w:pPr>
        <w:pStyle w:val="omg-body"/>
      </w:pPr>
      <w:r>
        <w:t> </w:t>
      </w:r>
    </w:p>
    <w:p w14:paraId="31395CE3" w14:textId="77777777" w:rsidR="001C65B1" w:rsidRDefault="001C65B1" w:rsidP="001C65B1">
      <w:pPr>
        <w:pStyle w:val="omg-body"/>
      </w:pPr>
      <w:r>
        <w:t>[English]</w:t>
      </w:r>
    </w:p>
    <w:p w14:paraId="00AD346E" w14:textId="77777777" w:rsidR="001C65B1" w:rsidRPr="00D61BEF" w:rsidRDefault="001C65B1" w:rsidP="001C65B1">
      <w:pPr>
        <w:pStyle w:val="omg-body"/>
      </w:pPr>
      <w:r w:rsidRPr="00D61BEF">
        <w:t>self.targetNamespace  is namespace-well-formed and namespace-valid.</w:t>
      </w:r>
      <w:r w:rsidRPr="00D61BEF">
        <w:br/>
      </w:r>
      <w:r w:rsidRPr="00D61BEF">
        <w:br/>
        <w:t>namespace-valid conformance is enforced during provisioning by ensuring that the production of names is conformant with NDR naming rules and XML Namespaces Specification.</w:t>
      </w:r>
      <w:r w:rsidRPr="00D61BEF">
        <w:br/>
        <w:t>namespace-well-formed conformance is enforced during provisioning by ensuring that the target xml document is well formed with respected to the XML Namespaces Specification.</w:t>
      </w:r>
      <w:r w:rsidRPr="00D61BEF">
        <w:br/>
      </w:r>
    </w:p>
    <w:p w14:paraId="0FC109C6" w14:textId="77777777" w:rsidR="001C65B1" w:rsidRDefault="001C65B1" w:rsidP="001C65B1">
      <w:pPr>
        <w:pStyle w:val="omg-body"/>
      </w:pPr>
    </w:p>
    <w:p w14:paraId="7BA0B20A" w14:textId="77777777" w:rsidR="001C65B1" w:rsidRPr="00056F73" w:rsidRDefault="001C65B1" w:rsidP="001C65B1">
      <w:pPr>
        <w:pStyle w:val="Heading6"/>
      </w:pPr>
      <w:r w:rsidRPr="00056F73">
        <w:t>NDR3 [Rule 7-3] (REF,EXT). Document is a schema document</w:t>
      </w:r>
    </w:p>
    <w:p w14:paraId="5EDB2F6A" w14:textId="77777777" w:rsidR="001C65B1" w:rsidRDefault="00333F36" w:rsidP="001C65B1">
      <w:pPr>
        <w:pStyle w:val="omg-body"/>
      </w:pPr>
      <w:hyperlink r:id="rId240" w:anchor="rule_7-3" w:history="1">
        <w:r w:rsidR="001C65B1">
          <w:rPr>
            <w:color w:val="0000FF"/>
            <w:u w:val="single"/>
          </w:rPr>
          <w:t>Rule 7-3</w:t>
        </w:r>
      </w:hyperlink>
      <w:r w:rsidR="001C65B1">
        <w:t>, Document is a schema document (REF, EXT): </w:t>
      </w:r>
      <w:hyperlink r:id="rId241" w:anchor="section_7.3" w:history="1">
        <w:r w:rsidR="001C65B1">
          <w:rPr>
            <w:color w:val="0000FF"/>
            <w:u w:val="single"/>
          </w:rPr>
          <w:t>Section 7.3</w:t>
        </w:r>
      </w:hyperlink>
      <w:r w:rsidR="001C65B1">
        <w:t>, Conformance to XML Schema</w:t>
      </w:r>
    </w:p>
    <w:p w14:paraId="19B6EED2" w14:textId="77777777" w:rsidR="001C65B1" w:rsidRDefault="001C65B1" w:rsidP="001C65B1">
      <w:pPr>
        <w:pStyle w:val="omg-body"/>
      </w:pPr>
      <w:r>
        <w:t>[English]</w:t>
      </w:r>
    </w:p>
    <w:p w14:paraId="19F4A4B1" w14:textId="77777777" w:rsidR="001C65B1" w:rsidRPr="00D61BEF" w:rsidRDefault="001C65B1" w:rsidP="001C65B1">
      <w:pPr>
        <w:pStyle w:val="omg-body"/>
      </w:pPr>
      <w:r w:rsidRPr="00D61BEF">
        <w:t>Enforced during provisioning to Schema from Namespace Package.</w:t>
      </w:r>
      <w:r w:rsidRPr="00D61BEF">
        <w:br/>
      </w:r>
    </w:p>
    <w:p w14:paraId="595EC8D4" w14:textId="77777777" w:rsidR="001C65B1" w:rsidRDefault="001C65B1" w:rsidP="001C65B1">
      <w:pPr>
        <w:pStyle w:val="omg-body"/>
      </w:pPr>
    </w:p>
    <w:p w14:paraId="244B6581" w14:textId="77777777" w:rsidR="001C65B1" w:rsidRPr="00056F73" w:rsidRDefault="001C65B1" w:rsidP="001C65B1">
      <w:pPr>
        <w:pStyle w:val="Heading6"/>
      </w:pPr>
      <w:r w:rsidRPr="00056F73">
        <w:t>NDR3 [Rule 7-4] (REF,EXT). Document element is xs:schema</w:t>
      </w:r>
    </w:p>
    <w:p w14:paraId="7B81BC55" w14:textId="77777777" w:rsidR="001C65B1" w:rsidRDefault="00333F36" w:rsidP="001C65B1">
      <w:pPr>
        <w:pStyle w:val="omg-body"/>
      </w:pPr>
      <w:hyperlink r:id="rId242" w:anchor="rule_7-4" w:history="1">
        <w:r w:rsidR="001C65B1">
          <w:rPr>
            <w:color w:val="0000FF"/>
            <w:u w:val="single"/>
          </w:rPr>
          <w:t>Rule 7-4</w:t>
        </w:r>
      </w:hyperlink>
      <w:r w:rsidR="001C65B1">
        <w:t>, Document element is </w:t>
      </w:r>
      <w:r w:rsidR="001C65B1">
        <w:rPr>
          <w:rFonts w:ascii="Courier New" w:hAnsi="Courier New"/>
        </w:rPr>
        <w:t>xs:schema</w:t>
      </w:r>
      <w:r w:rsidR="001C65B1">
        <w:t> (REF, EXT): </w:t>
      </w:r>
      <w:hyperlink r:id="rId243" w:anchor="section_7.4" w:history="1">
        <w:r w:rsidR="001C65B1">
          <w:rPr>
            <w:color w:val="0000FF"/>
            <w:u w:val="single"/>
          </w:rPr>
          <w:t>Section 7.3</w:t>
        </w:r>
      </w:hyperlink>
      <w:r w:rsidR="001C65B1">
        <w:t>, Conformance to XML Schema</w:t>
      </w:r>
    </w:p>
    <w:p w14:paraId="3B230B1B" w14:textId="77777777" w:rsidR="001C65B1" w:rsidRDefault="001C65B1" w:rsidP="001C65B1">
      <w:pPr>
        <w:pStyle w:val="omg-body"/>
      </w:pPr>
      <w:r>
        <w:t> </w:t>
      </w:r>
    </w:p>
    <w:p w14:paraId="4A6DD8F5" w14:textId="77777777" w:rsidR="001C65B1" w:rsidRDefault="001C65B1" w:rsidP="001C65B1">
      <w:pPr>
        <w:pStyle w:val="omg-body"/>
      </w:pPr>
      <w:r>
        <w:lastRenderedPageBreak/>
        <w:t>[English]</w:t>
      </w:r>
    </w:p>
    <w:p w14:paraId="73291A26" w14:textId="77777777" w:rsidR="001C65B1" w:rsidRPr="00D61BEF" w:rsidRDefault="001C65B1" w:rsidP="001C65B1">
      <w:pPr>
        <w:pStyle w:val="omg-body"/>
      </w:pPr>
      <w:r w:rsidRPr="00D61BEF">
        <w:t>Enforced during provisioning to Schema from Namespace Package.</w:t>
      </w:r>
      <w:r w:rsidRPr="00D61BEF">
        <w:br/>
      </w:r>
    </w:p>
    <w:p w14:paraId="0ADD1A45" w14:textId="77777777" w:rsidR="001C65B1" w:rsidRDefault="001C65B1" w:rsidP="001C65B1">
      <w:pPr>
        <w:pStyle w:val="omg-body"/>
      </w:pPr>
    </w:p>
    <w:p w14:paraId="5F458349" w14:textId="77777777" w:rsidR="001C65B1" w:rsidRPr="00056F73" w:rsidRDefault="001C65B1" w:rsidP="001C65B1">
      <w:pPr>
        <w:pStyle w:val="Heading6"/>
      </w:pPr>
      <w:r w:rsidRPr="00056F73">
        <w:t>NDR3 [Rule 7-5] (REF,EXT). Component name follows ISO 11179 Part 5 Annex A</w:t>
      </w:r>
    </w:p>
    <w:p w14:paraId="08CA6688" w14:textId="77777777" w:rsidR="001C65B1" w:rsidRDefault="00333F36" w:rsidP="001C65B1">
      <w:pPr>
        <w:pStyle w:val="omg-body"/>
      </w:pPr>
      <w:hyperlink r:id="rId244" w:anchor="rule_7-5" w:history="1">
        <w:r w:rsidR="001C65B1">
          <w:rPr>
            <w:color w:val="0000FF"/>
            <w:u w:val="single"/>
          </w:rPr>
          <w:t>Rule 7-5</w:t>
        </w:r>
      </w:hyperlink>
      <w:r w:rsidR="001C65B1">
        <w:t xml:space="preserve">, Component name follows ISO 11179 Part 5 Annex A (REF, EXT): </w:t>
      </w:r>
      <w:hyperlink r:id="rId245" w:anchor="section_7.5" w:history="1">
        <w:r w:rsidR="001C65B1">
          <w:rPr>
            <w:color w:val="0000FF"/>
            <w:u w:val="single"/>
          </w:rPr>
          <w:t>Section 7.5</w:t>
        </w:r>
      </w:hyperlink>
      <w:r w:rsidR="001C65B1">
        <w:t>, ISO 11179 Part 5</w:t>
      </w:r>
    </w:p>
    <w:p w14:paraId="57CC2F2B" w14:textId="77777777" w:rsidR="001C65B1" w:rsidRDefault="001C65B1" w:rsidP="001C65B1">
      <w:pPr>
        <w:pStyle w:val="omg-body"/>
      </w:pPr>
      <w:r>
        <w:t>[English]</w:t>
      </w:r>
    </w:p>
    <w:p w14:paraId="4F3A7490" w14:textId="77777777" w:rsidR="001C65B1" w:rsidRPr="00D61BEF" w:rsidRDefault="001C65B1" w:rsidP="001C65B1">
      <w:pPr>
        <w:pStyle w:val="omg-body"/>
      </w:pPr>
      <w:r w:rsidRPr="00D61BEF">
        <w:t>The default normative naming rules based on ISO 11179-5 are not easily computable, so are not represented as an executable OCL Constraint.</w:t>
      </w:r>
      <w:r w:rsidRPr="00D61BEF">
        <w:br/>
      </w:r>
    </w:p>
    <w:p w14:paraId="1096A064" w14:textId="77777777" w:rsidR="001C65B1" w:rsidRDefault="001C65B1" w:rsidP="001C65B1">
      <w:pPr>
        <w:pStyle w:val="omg-body"/>
      </w:pPr>
    </w:p>
    <w:p w14:paraId="7D93DB44" w14:textId="77777777" w:rsidR="001C65B1" w:rsidRPr="00056F73" w:rsidRDefault="001C65B1" w:rsidP="001C65B1">
      <w:pPr>
        <w:pStyle w:val="Heading6"/>
      </w:pPr>
      <w:r w:rsidRPr="00056F73">
        <w:t>NDR3 [Rule 9-10] (REF,EXT). Simple type definition is top-level</w:t>
      </w:r>
    </w:p>
    <w:p w14:paraId="2C4FAFB9" w14:textId="77777777" w:rsidR="001C65B1" w:rsidRDefault="00333F36" w:rsidP="001C65B1">
      <w:pPr>
        <w:pStyle w:val="omg-body"/>
      </w:pPr>
      <w:hyperlink r:id="rId246" w:anchor="rule_9-10" w:history="1">
        <w:r w:rsidR="001C65B1">
          <w:rPr>
            <w:color w:val="0000FF"/>
            <w:u w:val="single"/>
          </w:rPr>
          <w:t>Rule 9-10</w:t>
        </w:r>
      </w:hyperlink>
      <w:r w:rsidR="001C65B1">
        <w:t>, Simple type definition is top-level (REF, EXT): </w:t>
      </w:r>
      <w:hyperlink r:id="rId247" w:anchor="section_9.1.2" w:history="1">
        <w:r w:rsidR="001C65B1">
          <w:rPr>
            <w:color w:val="0000FF"/>
            <w:u w:val="single"/>
          </w:rPr>
          <w:t>Section 9.1.2</w:t>
        </w:r>
      </w:hyperlink>
      <w:r w:rsidR="001C65B1">
        <w:t>, Simple type definition</w:t>
      </w:r>
    </w:p>
    <w:p w14:paraId="081514F7" w14:textId="77777777" w:rsidR="001C65B1" w:rsidRDefault="001C65B1" w:rsidP="001C65B1">
      <w:pPr>
        <w:pStyle w:val="omg-body"/>
      </w:pPr>
      <w:r>
        <w:t> </w:t>
      </w:r>
    </w:p>
    <w:p w14:paraId="2BD20985" w14:textId="77777777" w:rsidR="001C65B1" w:rsidRDefault="001C65B1" w:rsidP="001C65B1">
      <w:pPr>
        <w:pStyle w:val="omg-body"/>
        <w:rPr>
          <w:b/>
        </w:rPr>
      </w:pPr>
      <w:r w:rsidRPr="00900170">
        <w:rPr>
          <w:b/>
        </w:rPr>
        <w:t>[OCL] context</w:t>
      </w:r>
      <w:r>
        <w:t xml:space="preserve"> Namespace </w:t>
      </w:r>
      <w:r w:rsidRPr="00900170">
        <w:rPr>
          <w:b/>
        </w:rPr>
        <w:t>inv:</w:t>
      </w:r>
    </w:p>
    <w:p w14:paraId="33C3F93A"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self.base_Package.ownedType-&gt;select(t|t.oclIsKindOf(Class)).oclAsType(Class).nestedClassifier-&gt;isEmpty()</w:t>
      </w:r>
      <w:r w:rsidRPr="00900170">
        <w:rPr>
          <w:rFonts w:ascii="Courier New" w:hAnsi="Courier New" w:cs="Courier New"/>
        </w:rPr>
        <w:br/>
      </w:r>
    </w:p>
    <w:p w14:paraId="003CEB9C" w14:textId="77777777" w:rsidR="001C65B1" w:rsidRDefault="001C65B1" w:rsidP="001C65B1">
      <w:pPr>
        <w:pStyle w:val="omg-body"/>
      </w:pPr>
    </w:p>
    <w:p w14:paraId="3C27625D" w14:textId="77777777" w:rsidR="001C65B1" w:rsidRPr="00056F73" w:rsidRDefault="001C65B1" w:rsidP="001C65B1">
      <w:pPr>
        <w:pStyle w:val="Heading6"/>
      </w:pPr>
      <w:r w:rsidRPr="00056F73">
        <w:t>NDR3 [Rule 9-1] (REF,EXT). No base type in the XML namespace</w:t>
      </w:r>
    </w:p>
    <w:p w14:paraId="4DF56772" w14:textId="77777777" w:rsidR="001C65B1" w:rsidRDefault="00333F36" w:rsidP="001C65B1">
      <w:pPr>
        <w:pStyle w:val="omg-body"/>
      </w:pPr>
      <w:hyperlink r:id="rId248" w:anchor="rule_9-1" w:history="1">
        <w:r w:rsidR="001C65B1">
          <w:rPr>
            <w:color w:val="0000FF"/>
            <w:u w:val="single"/>
          </w:rPr>
          <w:t>Rule 9-1</w:t>
        </w:r>
      </w:hyperlink>
      <w:r w:rsidR="001C65B1">
        <w:t>, No base type in the XML namespace (REF, EXT): </w:t>
      </w:r>
      <w:hyperlink r:id="rId249" w:anchor="section_9.1.1.1" w:history="1">
        <w:r w:rsidR="001C65B1">
          <w:rPr>
            <w:color w:val="0000FF"/>
            <w:u w:val="single"/>
          </w:rPr>
          <w:t>Section 9.1.1.1</w:t>
        </w:r>
      </w:hyperlink>
      <w:r w:rsidR="001C65B1">
        <w:t>, Types prohibited as base types</w:t>
      </w:r>
    </w:p>
    <w:p w14:paraId="5A8E6A96" w14:textId="77777777" w:rsidR="001C65B1" w:rsidRDefault="001C65B1" w:rsidP="001C65B1">
      <w:pPr>
        <w:pStyle w:val="omg-body"/>
        <w:rPr>
          <w:b/>
        </w:rPr>
      </w:pPr>
      <w:r w:rsidRPr="00900170">
        <w:rPr>
          <w:b/>
        </w:rPr>
        <w:t>[OCL] context</w:t>
      </w:r>
      <w:r>
        <w:t xml:space="preserve"> Namespace </w:t>
      </w:r>
      <w:r w:rsidRPr="00900170">
        <w:rPr>
          <w:b/>
        </w:rPr>
        <w:t>inv:</w:t>
      </w:r>
    </w:p>
    <w:p w14:paraId="249BE518"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-&gt;forAll(g|g._'package'.name&lt;&gt;'xml')</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0BB09314" w14:textId="77777777" w:rsidR="001C65B1" w:rsidRDefault="001C65B1" w:rsidP="001C65B1">
      <w:pPr>
        <w:pStyle w:val="omg-body"/>
      </w:pPr>
    </w:p>
    <w:p w14:paraId="10071313" w14:textId="77777777" w:rsidR="001C65B1" w:rsidRPr="00056F73" w:rsidRDefault="001C65B1" w:rsidP="001C65B1">
      <w:pPr>
        <w:pStyle w:val="Heading6"/>
      </w:pPr>
      <w:r w:rsidRPr="00056F73">
        <w:t>NDR3 [Rule 9-26] (REF,EXT). No mixed content on complex type</w:t>
      </w:r>
    </w:p>
    <w:p w14:paraId="7A738B34" w14:textId="77777777" w:rsidR="001C65B1" w:rsidRDefault="00333F36" w:rsidP="001C65B1">
      <w:pPr>
        <w:pStyle w:val="omg-body"/>
      </w:pPr>
      <w:hyperlink r:id="rId250" w:anchor="rule_9-26" w:history="1">
        <w:r w:rsidR="001C65B1">
          <w:rPr>
            <w:color w:val="0000FF"/>
            <w:u w:val="single"/>
          </w:rPr>
          <w:t>Rule 9-26</w:t>
        </w:r>
      </w:hyperlink>
      <w:r w:rsidR="001C65B1">
        <w:t>, No mixed content on complex type (REF, EXT): </w:t>
      </w:r>
      <w:hyperlink r:id="rId251" w:anchor="section_9.1.3.1" w:history="1">
        <w:r w:rsidR="001C65B1">
          <w:rPr>
            <w:color w:val="0000FF"/>
            <w:u w:val="single"/>
          </w:rPr>
          <w:t>Section 9.1.3.1</w:t>
        </w:r>
      </w:hyperlink>
      <w:r w:rsidR="001C65B1">
        <w:t>, No mixed content</w:t>
      </w:r>
    </w:p>
    <w:p w14:paraId="3DB038C9" w14:textId="77777777" w:rsidR="001C65B1" w:rsidRDefault="001C65B1" w:rsidP="001C65B1">
      <w:pPr>
        <w:pStyle w:val="omg-body"/>
      </w:pPr>
      <w:r>
        <w:t> </w:t>
      </w:r>
    </w:p>
    <w:p w14:paraId="2C7F4A44" w14:textId="77777777" w:rsidR="001C65B1" w:rsidRDefault="001C65B1" w:rsidP="001C65B1">
      <w:pPr>
        <w:pStyle w:val="omg-body"/>
      </w:pPr>
      <w:r>
        <w:lastRenderedPageBreak/>
        <w:t>[English]</w:t>
      </w:r>
    </w:p>
    <w:p w14:paraId="2A50E4FA" w14:textId="77777777" w:rsidR="001C65B1" w:rsidRPr="00D61BEF" w:rsidRDefault="001C65B1" w:rsidP="001C65B1">
      <w:pPr>
        <w:pStyle w:val="omg-body"/>
      </w:pPr>
      <w:r w:rsidRPr="00D61BEF">
        <w:t>There is no option in NIEM-UML to specify mixed content, consequently there is no mixed content produced during provisioning of target schemas.</w:t>
      </w:r>
    </w:p>
    <w:p w14:paraId="7C6D0F3A" w14:textId="77777777" w:rsidR="001C65B1" w:rsidRDefault="001C65B1" w:rsidP="001C65B1">
      <w:pPr>
        <w:pStyle w:val="omg-body"/>
      </w:pPr>
    </w:p>
    <w:p w14:paraId="7EEE1E0D" w14:textId="77777777" w:rsidR="001C65B1" w:rsidRPr="00056F73" w:rsidRDefault="001C65B1" w:rsidP="001C65B1">
      <w:pPr>
        <w:pStyle w:val="Heading6"/>
      </w:pPr>
      <w:r w:rsidRPr="00056F73">
        <w:t>NDR3 [Rule 9-27] (REF,EXT). No mixed content on complex content</w:t>
      </w:r>
    </w:p>
    <w:p w14:paraId="1003CDD7" w14:textId="77777777" w:rsidR="001C65B1" w:rsidRDefault="00333F36" w:rsidP="001C65B1">
      <w:pPr>
        <w:pStyle w:val="omg-body"/>
      </w:pPr>
      <w:hyperlink r:id="rId252" w:anchor="rule_9-27" w:history="1">
        <w:r w:rsidR="001C65B1">
          <w:rPr>
            <w:color w:val="0000FF"/>
            <w:u w:val="single"/>
          </w:rPr>
          <w:t>Rule 9-27</w:t>
        </w:r>
      </w:hyperlink>
      <w:r w:rsidR="001C65B1">
        <w:t>, No mixed content on complex content (REF, EXT): </w:t>
      </w:r>
      <w:hyperlink r:id="rId253" w:anchor="section_9.1.3.1" w:history="1">
        <w:r w:rsidR="001C65B1">
          <w:rPr>
            <w:color w:val="0000FF"/>
            <w:u w:val="single"/>
          </w:rPr>
          <w:t>Section 9.1.3.1</w:t>
        </w:r>
      </w:hyperlink>
      <w:r w:rsidR="001C65B1">
        <w:t>, No mixed content</w:t>
      </w:r>
    </w:p>
    <w:p w14:paraId="7CFC60FB" w14:textId="77777777" w:rsidR="001C65B1" w:rsidRDefault="001C65B1" w:rsidP="001C65B1">
      <w:pPr>
        <w:pStyle w:val="omg-body"/>
      </w:pPr>
      <w:r>
        <w:t> </w:t>
      </w:r>
    </w:p>
    <w:p w14:paraId="79218001" w14:textId="77777777" w:rsidR="001C65B1" w:rsidRDefault="001C65B1" w:rsidP="001C65B1">
      <w:pPr>
        <w:pStyle w:val="omg-body"/>
      </w:pPr>
      <w:r>
        <w:t>[English]</w:t>
      </w:r>
    </w:p>
    <w:p w14:paraId="1538AC43" w14:textId="77777777" w:rsidR="001C65B1" w:rsidRPr="00D61BEF" w:rsidRDefault="001C65B1" w:rsidP="001C65B1">
      <w:pPr>
        <w:pStyle w:val="omg-body"/>
      </w:pPr>
      <w:r w:rsidRPr="00D61BEF">
        <w:t>There is no option in NIEM-UML to specify mixed content, consequently there is no mixed content produced during provisioning of target schemas.</w:t>
      </w:r>
    </w:p>
    <w:p w14:paraId="3A355098" w14:textId="77777777" w:rsidR="001C65B1" w:rsidRDefault="001C65B1" w:rsidP="001C65B1">
      <w:pPr>
        <w:pStyle w:val="omg-body"/>
      </w:pPr>
    </w:p>
    <w:p w14:paraId="2A61B149" w14:textId="77777777" w:rsidR="001C65B1" w:rsidRPr="00056F73" w:rsidRDefault="001C65B1" w:rsidP="001C65B1">
      <w:pPr>
        <w:pStyle w:val="Heading6"/>
      </w:pPr>
      <w:r w:rsidRPr="00056F73">
        <w:t>NDR3 [Rule 9-28] (REF,EXT). Complex type content is explicitly simple or complex</w:t>
      </w:r>
    </w:p>
    <w:p w14:paraId="00DAFDBD" w14:textId="77777777" w:rsidR="001C65B1" w:rsidRDefault="00333F36" w:rsidP="001C65B1">
      <w:pPr>
        <w:pStyle w:val="omg-body"/>
      </w:pPr>
      <w:hyperlink r:id="rId254" w:anchor="rule_9-28" w:history="1">
        <w:r w:rsidR="001C65B1">
          <w:rPr>
            <w:color w:val="0000FF"/>
            <w:u w:val="single"/>
          </w:rPr>
          <w:t>Rule 9-28</w:t>
        </w:r>
      </w:hyperlink>
      <w:r w:rsidR="001C65B1">
        <w:t>, Complex type content is explicitly simple or complex (REF, EXT): </w:t>
      </w:r>
      <w:hyperlink r:id="rId255" w:anchor="section_9.1.3" w:history="1">
        <w:r w:rsidR="001C65B1">
          <w:rPr>
            <w:color w:val="0000FF"/>
            <w:u w:val="single"/>
          </w:rPr>
          <w:t>Section 9.1.3</w:t>
        </w:r>
      </w:hyperlink>
      <w:r w:rsidR="001C65B1">
        <w:t>, Complex type definition</w:t>
      </w:r>
    </w:p>
    <w:p w14:paraId="6C44E252" w14:textId="77777777" w:rsidR="001C65B1" w:rsidRDefault="001C65B1" w:rsidP="001C65B1">
      <w:pPr>
        <w:pStyle w:val="omg-body"/>
      </w:pPr>
      <w:r>
        <w:t> </w:t>
      </w:r>
    </w:p>
    <w:p w14:paraId="29AB5981" w14:textId="77777777" w:rsidR="001C65B1" w:rsidRDefault="001C65B1" w:rsidP="001C65B1">
      <w:pPr>
        <w:pStyle w:val="omg-body"/>
      </w:pPr>
      <w:r>
        <w:t>[English]</w:t>
      </w:r>
    </w:p>
    <w:p w14:paraId="2D9576AB" w14:textId="77777777" w:rsidR="001C65B1" w:rsidRPr="00D61BEF" w:rsidRDefault="001C65B1" w:rsidP="001C65B1">
      <w:pPr>
        <w:pStyle w:val="omg-body"/>
      </w:pPr>
      <w:r w:rsidRPr="00D61BEF">
        <w:t>Complex type content is always enforced to be simple or complex based on defined provisioning.</w:t>
      </w:r>
    </w:p>
    <w:p w14:paraId="59F63890" w14:textId="77777777" w:rsidR="001C65B1" w:rsidRDefault="001C65B1" w:rsidP="001C65B1">
      <w:pPr>
        <w:pStyle w:val="omg-body"/>
      </w:pPr>
    </w:p>
    <w:p w14:paraId="55E4E03A" w14:textId="77777777" w:rsidR="001C65B1" w:rsidRPr="00056F73" w:rsidRDefault="001C65B1" w:rsidP="001C65B1">
      <w:pPr>
        <w:pStyle w:val="Heading6"/>
      </w:pPr>
      <w:r w:rsidRPr="00056F73">
        <w:t>NDR3 [Rule 9-2] (REF,EXT). No base type of xs:ID</w:t>
      </w:r>
    </w:p>
    <w:p w14:paraId="487AEAD6" w14:textId="77777777" w:rsidR="001C65B1" w:rsidRDefault="00333F36" w:rsidP="001C65B1">
      <w:pPr>
        <w:pStyle w:val="omg-body"/>
      </w:pPr>
      <w:hyperlink r:id="rId256" w:anchor="rule_9-2" w:history="1">
        <w:r w:rsidR="001C65B1">
          <w:rPr>
            <w:color w:val="0000FF"/>
            <w:u w:val="single"/>
          </w:rPr>
          <w:t>Rule 9-2</w:t>
        </w:r>
      </w:hyperlink>
      <w:r w:rsidR="001C65B1">
        <w:t>, No base type of </w:t>
      </w:r>
      <w:r w:rsidR="001C65B1">
        <w:rPr>
          <w:rFonts w:ascii="Courier New" w:hAnsi="Courier New"/>
        </w:rPr>
        <w:t>xs:ID</w:t>
      </w:r>
      <w:r w:rsidR="001C65B1">
        <w:t> (REF, EXT): </w:t>
      </w:r>
      <w:hyperlink r:id="rId257" w:anchor="section_9.1.1.1" w:history="1">
        <w:r w:rsidR="001C65B1">
          <w:rPr>
            <w:color w:val="0000FF"/>
            <w:u w:val="single"/>
          </w:rPr>
          <w:t>Section 9.1.1.1</w:t>
        </w:r>
      </w:hyperlink>
      <w:r w:rsidR="001C65B1">
        <w:t>, Types prohibited as base types</w:t>
      </w:r>
    </w:p>
    <w:p w14:paraId="2E8FDE72" w14:textId="77777777" w:rsidR="001C65B1" w:rsidRDefault="001C65B1" w:rsidP="001C65B1">
      <w:pPr>
        <w:pStyle w:val="omg-body"/>
        <w:rPr>
          <w:b/>
        </w:rPr>
      </w:pPr>
      <w:r w:rsidRPr="00900170">
        <w:rPr>
          <w:b/>
        </w:rPr>
        <w:t>[OCL] context</w:t>
      </w:r>
      <w:r>
        <w:t xml:space="preserve"> Namespace </w:t>
      </w:r>
      <w:r w:rsidRPr="00900170">
        <w:rPr>
          <w:b/>
        </w:rPr>
        <w:t>inv:</w:t>
      </w:r>
    </w:p>
    <w:p w14:paraId="605598EC"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 and (t._'package'.name='XMLPrimitiveTypes'))-&gt;size()=0</w:t>
      </w:r>
      <w:r w:rsidRPr="00900170">
        <w:rPr>
          <w:rFonts w:ascii="Courier New" w:hAnsi="Courier New" w:cs="Courier New"/>
        </w:rPr>
        <w:br/>
        <w:t>)</w:t>
      </w:r>
      <w:r w:rsidRPr="00900170">
        <w:rPr>
          <w:rFonts w:ascii="Courier New" w:hAnsi="Courier New" w:cs="Courier New"/>
        </w:rPr>
        <w:br/>
      </w:r>
    </w:p>
    <w:p w14:paraId="4ED889F3" w14:textId="77777777" w:rsidR="001C65B1" w:rsidRDefault="001C65B1" w:rsidP="001C65B1">
      <w:pPr>
        <w:pStyle w:val="omg-body"/>
      </w:pPr>
    </w:p>
    <w:p w14:paraId="6430FE8D" w14:textId="77777777" w:rsidR="001C65B1" w:rsidRPr="00056F73" w:rsidRDefault="001C65B1" w:rsidP="001C65B1">
      <w:pPr>
        <w:pStyle w:val="Heading6"/>
      </w:pPr>
      <w:r w:rsidRPr="00056F73">
        <w:t>NDR3 [Rule 9-3] (REF,EXT). No base type of xs:IDREF</w:t>
      </w:r>
    </w:p>
    <w:p w14:paraId="46A247CE" w14:textId="77777777" w:rsidR="001C65B1" w:rsidRDefault="00333F36" w:rsidP="001C65B1">
      <w:pPr>
        <w:pStyle w:val="omg-body"/>
      </w:pPr>
      <w:hyperlink r:id="rId258" w:anchor="rule_9-3" w:history="1">
        <w:r w:rsidR="001C65B1">
          <w:rPr>
            <w:color w:val="0000FF"/>
            <w:u w:val="single"/>
          </w:rPr>
          <w:t>Rule 9-3</w:t>
        </w:r>
      </w:hyperlink>
      <w:r w:rsidR="001C65B1">
        <w:t>, No base type of </w:t>
      </w:r>
      <w:r w:rsidR="001C65B1">
        <w:rPr>
          <w:rFonts w:ascii="Courier New" w:hAnsi="Courier New"/>
        </w:rPr>
        <w:t>xs:IDREF</w:t>
      </w:r>
      <w:r w:rsidR="001C65B1">
        <w:t> (REF, EXT): </w:t>
      </w:r>
      <w:hyperlink r:id="rId259" w:anchor="section_9.1.1.1" w:history="1">
        <w:r w:rsidR="001C65B1">
          <w:rPr>
            <w:color w:val="0000FF"/>
            <w:u w:val="single"/>
          </w:rPr>
          <w:t>Section 9.1.1.1</w:t>
        </w:r>
      </w:hyperlink>
      <w:r w:rsidR="001C65B1">
        <w:t>, Types prohibited as base types</w:t>
      </w:r>
    </w:p>
    <w:p w14:paraId="5AA988D8" w14:textId="77777777" w:rsidR="001C65B1" w:rsidRDefault="001C65B1" w:rsidP="001C65B1">
      <w:pPr>
        <w:pStyle w:val="omg-body"/>
        <w:rPr>
          <w:b/>
        </w:rPr>
      </w:pPr>
      <w:r w:rsidRPr="00900170">
        <w:rPr>
          <w:b/>
        </w:rPr>
        <w:t>[OCL] context</w:t>
      </w:r>
      <w:r>
        <w:t xml:space="preserve"> Namespace </w:t>
      </w:r>
      <w:r w:rsidRPr="00900170">
        <w:rPr>
          <w:b/>
        </w:rPr>
        <w:t>inv:</w:t>
      </w:r>
    </w:p>
    <w:p w14:paraId="34F3AC99" w14:textId="77777777" w:rsidR="001C65B1" w:rsidRPr="00900170" w:rsidRDefault="001C65B1" w:rsidP="001C65B1">
      <w:pPr>
        <w:pStyle w:val="omg-body"/>
        <w:rPr>
          <w:rFonts w:ascii="Courier New" w:hAnsi="Courier New" w:cs="Courier New"/>
        </w:rPr>
      </w:pPr>
      <w:r w:rsidRPr="00900170">
        <w:rPr>
          <w:rFonts w:ascii="Courier New" w:hAnsi="Courier New" w:cs="Courier New"/>
        </w:rPr>
        <w:lastRenderedPageBreak/>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 and (t._'package'.name='XMLPrimitiveTypes'))-&gt;size()=0</w:t>
      </w:r>
      <w:r w:rsidRPr="00900170">
        <w:rPr>
          <w:rFonts w:ascii="Courier New" w:hAnsi="Courier New" w:cs="Courier New"/>
        </w:rPr>
        <w:br/>
        <w:t>)</w:t>
      </w:r>
      <w:r w:rsidRPr="00900170">
        <w:rPr>
          <w:rFonts w:ascii="Courier New" w:hAnsi="Courier New" w:cs="Courier New"/>
        </w:rPr>
        <w:br/>
      </w:r>
    </w:p>
    <w:p w14:paraId="0331332A" w14:textId="77777777" w:rsidR="001C65B1" w:rsidRDefault="001C65B1" w:rsidP="001C65B1">
      <w:pPr>
        <w:pStyle w:val="omg-body"/>
      </w:pPr>
    </w:p>
    <w:p w14:paraId="118493F9" w14:textId="77777777" w:rsidR="001C65B1" w:rsidRPr="00056F73" w:rsidRDefault="001C65B1" w:rsidP="001C65B1">
      <w:pPr>
        <w:pStyle w:val="Heading6"/>
      </w:pPr>
      <w:r w:rsidRPr="00056F73">
        <w:t>NDR3 [Rule 9-44] (REF,EXT). No element default value</w:t>
      </w:r>
    </w:p>
    <w:p w14:paraId="262D7667" w14:textId="77777777" w:rsidR="001C65B1" w:rsidRDefault="00333F36" w:rsidP="001C65B1">
      <w:pPr>
        <w:pStyle w:val="omg-body"/>
      </w:pPr>
      <w:hyperlink r:id="rId260" w:anchor="rule_9-44" w:history="1">
        <w:r w:rsidR="001C65B1">
          <w:rPr>
            <w:color w:val="0000FF"/>
            <w:u w:val="single"/>
          </w:rPr>
          <w:t>Rule 9-44</w:t>
        </w:r>
      </w:hyperlink>
      <w:r w:rsidR="001C65B1">
        <w:t>, No element default value (REF, EXT): </w:t>
      </w:r>
      <w:hyperlink r:id="rId261" w:anchor="section_9.2.1.1" w:history="1">
        <w:r w:rsidR="001C65B1">
          <w:rPr>
            <w:color w:val="0000FF"/>
            <w:u w:val="single"/>
          </w:rPr>
          <w:t>Section 9.2.1.1</w:t>
        </w:r>
      </w:hyperlink>
      <w:r w:rsidR="001C65B1">
        <w:t>, No element value constraints</w:t>
      </w:r>
    </w:p>
    <w:p w14:paraId="392407B7" w14:textId="77777777" w:rsidR="001C65B1" w:rsidRDefault="001C65B1" w:rsidP="001C65B1">
      <w:pPr>
        <w:pStyle w:val="omg-body"/>
      </w:pPr>
      <w:r>
        <w:t> </w:t>
      </w:r>
    </w:p>
    <w:p w14:paraId="3648B718" w14:textId="77777777" w:rsidR="001C65B1" w:rsidRDefault="001C65B1" w:rsidP="001C65B1">
      <w:pPr>
        <w:pStyle w:val="omg-body"/>
      </w:pPr>
      <w:r>
        <w:t>[English]</w:t>
      </w:r>
    </w:p>
    <w:p w14:paraId="1EA4F5BA" w14:textId="77777777" w:rsidR="001C65B1" w:rsidRPr="00D61BEF" w:rsidRDefault="001C65B1" w:rsidP="001C65B1">
      <w:pPr>
        <w:pStyle w:val="omg-body"/>
      </w:pPr>
      <w:r w:rsidRPr="00D61BEF">
        <w:t>Constraint is realized via Provisioning, which does not create any @default attributes.</w:t>
      </w:r>
    </w:p>
    <w:p w14:paraId="3973AA86" w14:textId="77777777" w:rsidR="001C65B1" w:rsidRDefault="001C65B1" w:rsidP="001C65B1">
      <w:pPr>
        <w:pStyle w:val="omg-body"/>
      </w:pPr>
    </w:p>
    <w:p w14:paraId="2561BB3C" w14:textId="77777777" w:rsidR="001C65B1" w:rsidRPr="00056F73" w:rsidRDefault="001C65B1" w:rsidP="001C65B1">
      <w:pPr>
        <w:pStyle w:val="Heading6"/>
      </w:pPr>
      <w:r w:rsidRPr="00056F73">
        <w:t>NDR3 [Rule 9-45] (REF,EXT). No element fixed value</w:t>
      </w:r>
    </w:p>
    <w:p w14:paraId="3158BD7F" w14:textId="77777777" w:rsidR="001C65B1" w:rsidRDefault="00333F36" w:rsidP="001C65B1">
      <w:pPr>
        <w:pStyle w:val="omg-body"/>
      </w:pPr>
      <w:hyperlink r:id="rId262" w:anchor="rule_9-45" w:history="1">
        <w:r w:rsidR="001C65B1">
          <w:rPr>
            <w:color w:val="0000FF"/>
            <w:u w:val="single"/>
          </w:rPr>
          <w:t>Rule 9-45</w:t>
        </w:r>
      </w:hyperlink>
      <w:r w:rsidR="001C65B1">
        <w:t>, No element fixed value (REF, EXT): </w:t>
      </w:r>
      <w:hyperlink r:id="rId263" w:anchor="section_9.2.1.1" w:history="1">
        <w:r w:rsidR="001C65B1">
          <w:rPr>
            <w:color w:val="0000FF"/>
            <w:u w:val="single"/>
          </w:rPr>
          <w:t>Section 9.2.1.1</w:t>
        </w:r>
      </w:hyperlink>
      <w:r w:rsidR="001C65B1">
        <w:t>, No element value constraints</w:t>
      </w:r>
    </w:p>
    <w:p w14:paraId="346A7CAA" w14:textId="77777777" w:rsidR="001C65B1" w:rsidRDefault="001C65B1" w:rsidP="001C65B1">
      <w:pPr>
        <w:pStyle w:val="omg-body"/>
      </w:pPr>
      <w:r>
        <w:t> </w:t>
      </w:r>
    </w:p>
    <w:p w14:paraId="743D6331" w14:textId="77777777" w:rsidR="001C65B1" w:rsidRDefault="001C65B1" w:rsidP="001C65B1">
      <w:pPr>
        <w:pStyle w:val="omg-body"/>
      </w:pPr>
      <w:r>
        <w:t>[English]</w:t>
      </w:r>
    </w:p>
    <w:p w14:paraId="72133C0B" w14:textId="77777777" w:rsidR="001C65B1" w:rsidRPr="00D61BEF" w:rsidRDefault="001C65B1" w:rsidP="001C65B1">
      <w:pPr>
        <w:pStyle w:val="omg-body"/>
      </w:pPr>
      <w:r w:rsidRPr="00D61BEF">
        <w:t>Constraint is realized via Provisioning, which does not create any @fixed attributes.</w:t>
      </w:r>
    </w:p>
    <w:p w14:paraId="66F36BE7" w14:textId="77777777" w:rsidR="001C65B1" w:rsidRDefault="001C65B1" w:rsidP="001C65B1">
      <w:pPr>
        <w:pStyle w:val="omg-body"/>
      </w:pPr>
    </w:p>
    <w:p w14:paraId="237F6B24" w14:textId="77777777" w:rsidR="001C65B1" w:rsidRPr="00056F73" w:rsidRDefault="001C65B1" w:rsidP="001C65B1">
      <w:pPr>
        <w:pStyle w:val="Heading6"/>
      </w:pPr>
      <w:r w:rsidRPr="00056F73">
        <w:t>NDR3 [Rule 9-4] (REF,EXT). No base type of xs:IDREFS</w:t>
      </w:r>
    </w:p>
    <w:p w14:paraId="6A3DFEF8" w14:textId="77777777" w:rsidR="001C65B1" w:rsidRDefault="00333F36" w:rsidP="001C65B1">
      <w:pPr>
        <w:pStyle w:val="omg-body"/>
      </w:pPr>
      <w:hyperlink r:id="rId264" w:anchor="rule_9-4" w:history="1">
        <w:r w:rsidR="001C65B1">
          <w:rPr>
            <w:color w:val="0000FF"/>
            <w:u w:val="single"/>
          </w:rPr>
          <w:t>Rule 9-4</w:t>
        </w:r>
      </w:hyperlink>
      <w:r w:rsidR="001C65B1">
        <w:t>, No base type of </w:t>
      </w:r>
      <w:r w:rsidR="001C65B1">
        <w:rPr>
          <w:rFonts w:ascii="Courier New" w:hAnsi="Courier New"/>
        </w:rPr>
        <w:t>xs:IDREFS</w:t>
      </w:r>
      <w:r w:rsidR="001C65B1">
        <w:t> (REF, EXT): </w:t>
      </w:r>
      <w:hyperlink r:id="rId265" w:anchor="section_9.1.1.1" w:history="1">
        <w:r w:rsidR="001C65B1">
          <w:rPr>
            <w:color w:val="0000FF"/>
            <w:u w:val="single"/>
          </w:rPr>
          <w:t>Section 9.1.1.1</w:t>
        </w:r>
      </w:hyperlink>
      <w:r w:rsidR="001C65B1">
        <w:t>, Types prohibited as base types</w:t>
      </w:r>
    </w:p>
    <w:p w14:paraId="676B6774" w14:textId="77777777" w:rsidR="001C65B1" w:rsidRDefault="001C65B1" w:rsidP="001C65B1">
      <w:pPr>
        <w:pStyle w:val="omg-body"/>
        <w:rPr>
          <w:b/>
        </w:rPr>
      </w:pPr>
      <w:r w:rsidRPr="00900170">
        <w:rPr>
          <w:b/>
        </w:rPr>
        <w:t>[OCL] context</w:t>
      </w:r>
      <w:r>
        <w:t xml:space="preserve"> Namespace </w:t>
      </w:r>
      <w:r w:rsidRPr="00900170">
        <w:rPr>
          <w:b/>
        </w:rPr>
        <w:t>inv:</w:t>
      </w:r>
    </w:p>
    <w:p w14:paraId="1E6CB48B"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-&gt;select(t|(t.name='IDREFS') and (t._'package'.name='XMLPrimitiveTypes'))-&gt;size()=0</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4B570572" w14:textId="77777777" w:rsidR="001C65B1" w:rsidRDefault="001C65B1" w:rsidP="001C65B1">
      <w:pPr>
        <w:pStyle w:val="omg-body"/>
      </w:pPr>
    </w:p>
    <w:p w14:paraId="6478D528" w14:textId="77777777" w:rsidR="001C65B1" w:rsidRPr="00056F73" w:rsidRDefault="001C65B1" w:rsidP="001C65B1">
      <w:pPr>
        <w:pStyle w:val="Heading6"/>
      </w:pPr>
      <w:r w:rsidRPr="00056F73">
        <w:lastRenderedPageBreak/>
        <w:t>NDR3 [Rule 9-58] (REF,EXT). No use of element xs:notation</w:t>
      </w:r>
    </w:p>
    <w:p w14:paraId="0A964B35" w14:textId="77777777" w:rsidR="001C65B1" w:rsidRDefault="00333F36" w:rsidP="001C65B1">
      <w:pPr>
        <w:pStyle w:val="omg-body"/>
      </w:pPr>
      <w:hyperlink r:id="rId266" w:anchor="rule_9-58" w:history="1">
        <w:r w:rsidR="001C65B1">
          <w:rPr>
            <w:color w:val="0000FF"/>
            <w:u w:val="single"/>
          </w:rPr>
          <w:t>Rule 9-58</w:t>
        </w:r>
      </w:hyperlink>
      <w:r w:rsidR="001C65B1">
        <w:t>, No use of element </w:t>
      </w:r>
      <w:r w:rsidR="001C65B1">
        <w:rPr>
          <w:rFonts w:ascii="Courier New" w:hAnsi="Courier New"/>
        </w:rPr>
        <w:t>xs:notation</w:t>
      </w:r>
      <w:r w:rsidR="001C65B1">
        <w:t> (REF, EXT): </w:t>
      </w:r>
      <w:hyperlink r:id="rId267" w:anchor="section_9.2.4" w:history="1">
        <w:r w:rsidR="001C65B1">
          <w:rPr>
            <w:color w:val="0000FF"/>
            <w:u w:val="single"/>
          </w:rPr>
          <w:t>Section 9.2.4</w:t>
        </w:r>
      </w:hyperlink>
      <w:r w:rsidR="001C65B1">
        <w:t>, Notation declaration</w:t>
      </w:r>
    </w:p>
    <w:p w14:paraId="42CFE467" w14:textId="77777777" w:rsidR="001C65B1" w:rsidRDefault="001C65B1" w:rsidP="001C65B1">
      <w:pPr>
        <w:pStyle w:val="omg-body"/>
      </w:pPr>
      <w:r>
        <w:t> </w:t>
      </w:r>
    </w:p>
    <w:p w14:paraId="3C7A2D71" w14:textId="77777777" w:rsidR="001C65B1" w:rsidRDefault="001C65B1" w:rsidP="001C65B1">
      <w:pPr>
        <w:pStyle w:val="omg-body"/>
      </w:pPr>
      <w:r>
        <w:t>[English]</w:t>
      </w:r>
    </w:p>
    <w:p w14:paraId="362E22B7" w14:textId="77777777" w:rsidR="001C65B1" w:rsidRPr="00D61BEF" w:rsidRDefault="001C65B1" w:rsidP="001C65B1">
      <w:pPr>
        <w:pStyle w:val="omg-body"/>
      </w:pPr>
      <w:r w:rsidRPr="00D61BEF">
        <w:t>This constraint enforced by provisioning, which does not produce any xs:notation schema components.</w:t>
      </w:r>
    </w:p>
    <w:p w14:paraId="22F69814" w14:textId="77777777" w:rsidR="001C65B1" w:rsidRDefault="001C65B1" w:rsidP="001C65B1">
      <w:pPr>
        <w:pStyle w:val="omg-body"/>
      </w:pPr>
    </w:p>
    <w:p w14:paraId="693509AF" w14:textId="77777777" w:rsidR="001C65B1" w:rsidRPr="00056F73" w:rsidRDefault="001C65B1" w:rsidP="001C65B1">
      <w:pPr>
        <w:pStyle w:val="Heading6"/>
      </w:pPr>
      <w:r w:rsidRPr="00056F73">
        <w:t>NDR3 [Rule 9-59] (EXT). Model group does not affect meaning</w:t>
      </w:r>
    </w:p>
    <w:p w14:paraId="32C17749" w14:textId="77777777" w:rsidR="001C65B1" w:rsidRDefault="00333F36" w:rsidP="001C65B1">
      <w:pPr>
        <w:pStyle w:val="omg-body"/>
      </w:pPr>
      <w:hyperlink r:id="rId268" w:anchor="rule_9-59" w:history="1">
        <w:r w:rsidR="001C65B1">
          <w:rPr>
            <w:color w:val="0000FF"/>
            <w:u w:val="single"/>
          </w:rPr>
          <w:t>Rule 9-59</w:t>
        </w:r>
      </w:hyperlink>
      <w:r w:rsidR="001C65B1">
        <w:t>, Model group does not affect meaning (EXT): </w:t>
      </w:r>
      <w:hyperlink r:id="rId269" w:anchor="section_9.3.1" w:history="1">
        <w:r w:rsidR="001C65B1">
          <w:rPr>
            <w:color w:val="0000FF"/>
            <w:u w:val="single"/>
          </w:rPr>
          <w:t>Section 9.3.1</w:t>
        </w:r>
      </w:hyperlink>
      <w:r w:rsidR="001C65B1">
        <w:t>, Model group</w:t>
      </w:r>
    </w:p>
    <w:p w14:paraId="4309F6E6" w14:textId="77777777" w:rsidR="001C65B1" w:rsidRDefault="001C65B1" w:rsidP="001C65B1">
      <w:pPr>
        <w:pStyle w:val="omg-body"/>
      </w:pPr>
      <w:r>
        <w:t> </w:t>
      </w:r>
    </w:p>
    <w:p w14:paraId="7051A50D" w14:textId="77777777" w:rsidR="001C65B1" w:rsidRDefault="001C65B1" w:rsidP="001C65B1">
      <w:pPr>
        <w:pStyle w:val="omg-body"/>
      </w:pPr>
      <w:r>
        <w:t>[English]</w:t>
      </w:r>
    </w:p>
    <w:p w14:paraId="0735D937" w14:textId="77777777" w:rsidR="001C65B1" w:rsidRPr="00D61BEF" w:rsidRDefault="001C65B1" w:rsidP="001C65B1">
      <w:pPr>
        <w:pStyle w:val="omg-body"/>
      </w:pPr>
      <w:r w:rsidRPr="00D61BEF">
        <w:t>This constraint is not computable.</w:t>
      </w:r>
    </w:p>
    <w:p w14:paraId="37DABF44" w14:textId="77777777" w:rsidR="001C65B1" w:rsidRDefault="001C65B1" w:rsidP="001C65B1">
      <w:pPr>
        <w:pStyle w:val="omg-body"/>
      </w:pPr>
    </w:p>
    <w:p w14:paraId="5DE85497" w14:textId="77777777" w:rsidR="001C65B1" w:rsidRPr="00056F73" w:rsidRDefault="001C65B1" w:rsidP="001C65B1">
      <w:pPr>
        <w:pStyle w:val="Heading6"/>
      </w:pPr>
      <w:r w:rsidRPr="00056F73">
        <w:t>NDR3 [Rule 9-5] (REF,EXT). No base type of xs:anyType</w:t>
      </w:r>
    </w:p>
    <w:p w14:paraId="35020A3C" w14:textId="77777777" w:rsidR="001C65B1" w:rsidRDefault="00333F36" w:rsidP="001C65B1">
      <w:pPr>
        <w:pStyle w:val="omg-body"/>
      </w:pPr>
      <w:hyperlink r:id="rId270" w:anchor="rule_9-5" w:history="1">
        <w:r w:rsidR="001C65B1">
          <w:rPr>
            <w:color w:val="0000FF"/>
            <w:u w:val="single"/>
          </w:rPr>
          <w:t>Rule 9-5</w:t>
        </w:r>
      </w:hyperlink>
      <w:r w:rsidR="001C65B1">
        <w:t>, No base type of </w:t>
      </w:r>
      <w:r w:rsidR="001C65B1">
        <w:rPr>
          <w:rFonts w:ascii="Courier New" w:hAnsi="Courier New"/>
        </w:rPr>
        <w:t>xs:anyType</w:t>
      </w:r>
      <w:r w:rsidR="001C65B1">
        <w:t> (REF, EXT): </w:t>
      </w:r>
      <w:hyperlink r:id="rId271" w:anchor="section_9.1.1.1" w:history="1">
        <w:r w:rsidR="001C65B1">
          <w:rPr>
            <w:color w:val="0000FF"/>
            <w:u w:val="single"/>
          </w:rPr>
          <w:t>Section 9.1.1.1</w:t>
        </w:r>
      </w:hyperlink>
      <w:r w:rsidR="001C65B1">
        <w:t>, Types prohibited as base types</w:t>
      </w:r>
    </w:p>
    <w:p w14:paraId="2A4F706C" w14:textId="77777777" w:rsidR="001C65B1" w:rsidRDefault="001C65B1" w:rsidP="001C65B1">
      <w:pPr>
        <w:pStyle w:val="omg-body"/>
        <w:rPr>
          <w:b/>
        </w:rPr>
      </w:pPr>
      <w:r w:rsidRPr="00900170">
        <w:rPr>
          <w:b/>
        </w:rPr>
        <w:t>[OCL] context</w:t>
      </w:r>
      <w:r>
        <w:t xml:space="preserve"> Namespace </w:t>
      </w:r>
      <w:r w:rsidRPr="00900170">
        <w:rPr>
          <w:b/>
        </w:rPr>
        <w:t>inv:</w:t>
      </w:r>
    </w:p>
    <w:p w14:paraId="4498A3CB"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-&gt;select(t|(t.name='anyType') and (t._'package'.name='XMLPrimitiveTypes'))-&gt;size()=0</w:t>
      </w:r>
      <w:r w:rsidRPr="00900170">
        <w:rPr>
          <w:rFonts w:ascii="Courier New" w:hAnsi="Courier New" w:cs="Courier New"/>
        </w:rPr>
        <w:br/>
        <w:t>)</w:t>
      </w:r>
      <w:r w:rsidRPr="00900170">
        <w:rPr>
          <w:rFonts w:ascii="Courier New" w:hAnsi="Courier New" w:cs="Courier New"/>
        </w:rPr>
        <w:br/>
      </w:r>
    </w:p>
    <w:p w14:paraId="2ED0844E" w14:textId="77777777" w:rsidR="001C65B1" w:rsidRDefault="001C65B1" w:rsidP="001C65B1">
      <w:pPr>
        <w:pStyle w:val="omg-body"/>
      </w:pPr>
    </w:p>
    <w:p w14:paraId="10706AD9" w14:textId="77777777" w:rsidR="001C65B1" w:rsidRPr="00056F73" w:rsidRDefault="001C65B1" w:rsidP="001C65B1">
      <w:pPr>
        <w:pStyle w:val="Heading6"/>
      </w:pPr>
      <w:r w:rsidRPr="00056F73">
        <w:t>NDR3 [Rule 9-60] (REF,EXT). No xs:all</w:t>
      </w:r>
    </w:p>
    <w:p w14:paraId="43BFB763" w14:textId="77777777" w:rsidR="001C65B1" w:rsidRDefault="00333F36" w:rsidP="001C65B1">
      <w:pPr>
        <w:pStyle w:val="omg-body"/>
      </w:pPr>
      <w:hyperlink r:id="rId272" w:anchor="rule_9-60" w:history="1">
        <w:r w:rsidR="001C65B1">
          <w:rPr>
            <w:color w:val="0000FF"/>
            <w:u w:val="single"/>
          </w:rPr>
          <w:t>Rule 9-60</w:t>
        </w:r>
      </w:hyperlink>
      <w:r w:rsidR="001C65B1">
        <w:t>, No </w:t>
      </w:r>
      <w:r w:rsidR="001C65B1">
        <w:rPr>
          <w:rFonts w:ascii="Courier New" w:hAnsi="Courier New"/>
        </w:rPr>
        <w:t>xs:all</w:t>
      </w:r>
      <w:r w:rsidR="001C65B1">
        <w:t> (REF, EXT): </w:t>
      </w:r>
      <w:hyperlink r:id="rId273" w:anchor="section_9.3.1" w:history="1">
        <w:r w:rsidR="001C65B1">
          <w:rPr>
            <w:color w:val="0000FF"/>
            <w:u w:val="single"/>
          </w:rPr>
          <w:t>Section 9.3.1</w:t>
        </w:r>
      </w:hyperlink>
      <w:r w:rsidR="001C65B1">
        <w:t>, Model group</w:t>
      </w:r>
    </w:p>
    <w:p w14:paraId="2CEB1F6B" w14:textId="77777777" w:rsidR="001C65B1" w:rsidRDefault="001C65B1" w:rsidP="001C65B1">
      <w:pPr>
        <w:pStyle w:val="omg-body"/>
      </w:pPr>
      <w:r>
        <w:t> </w:t>
      </w:r>
    </w:p>
    <w:p w14:paraId="5321062A" w14:textId="77777777" w:rsidR="001C65B1" w:rsidRDefault="001C65B1" w:rsidP="001C65B1">
      <w:pPr>
        <w:pStyle w:val="omg-body"/>
      </w:pPr>
      <w:r>
        <w:t>[English]</w:t>
      </w:r>
    </w:p>
    <w:p w14:paraId="34F65F3C" w14:textId="77777777" w:rsidR="001C65B1" w:rsidRPr="00D61BEF" w:rsidRDefault="001C65B1" w:rsidP="001C65B1">
      <w:pPr>
        <w:pStyle w:val="omg-body"/>
      </w:pPr>
      <w:r w:rsidRPr="00D61BEF">
        <w:t>This constraint enforced by provisioning, there is not model representation for xs:all and no production of an xs:all model group.</w:t>
      </w:r>
    </w:p>
    <w:p w14:paraId="6AB062CD" w14:textId="77777777" w:rsidR="001C65B1" w:rsidRDefault="001C65B1" w:rsidP="001C65B1">
      <w:pPr>
        <w:pStyle w:val="omg-body"/>
      </w:pPr>
    </w:p>
    <w:p w14:paraId="0BCB42CB" w14:textId="77777777" w:rsidR="001C65B1" w:rsidRPr="00056F73" w:rsidRDefault="001C65B1" w:rsidP="001C65B1">
      <w:pPr>
        <w:pStyle w:val="Heading6"/>
      </w:pPr>
      <w:r w:rsidRPr="00056F73">
        <w:t>NDR3 [Rule 9-6] (REF,EXT). No base type of xs:anySimpleType</w:t>
      </w:r>
    </w:p>
    <w:p w14:paraId="0FCE23F1" w14:textId="77777777" w:rsidR="001C65B1" w:rsidRDefault="00333F36" w:rsidP="001C65B1">
      <w:pPr>
        <w:pStyle w:val="omg-body"/>
      </w:pPr>
      <w:hyperlink r:id="rId274" w:anchor="rule_9-6" w:history="1">
        <w:r w:rsidR="001C65B1">
          <w:rPr>
            <w:color w:val="0000FF"/>
            <w:u w:val="single"/>
          </w:rPr>
          <w:t>Rule 9-6</w:t>
        </w:r>
      </w:hyperlink>
      <w:r w:rsidR="001C65B1">
        <w:t>, No base type of </w:t>
      </w:r>
      <w:r w:rsidR="001C65B1">
        <w:rPr>
          <w:rFonts w:ascii="Courier New" w:hAnsi="Courier New"/>
        </w:rPr>
        <w:t>xs:anySimpleType</w:t>
      </w:r>
      <w:r w:rsidR="001C65B1">
        <w:t> (REF, EXT): </w:t>
      </w:r>
      <w:hyperlink r:id="rId275" w:anchor="section_9.1.1.1" w:history="1">
        <w:r w:rsidR="001C65B1">
          <w:rPr>
            <w:color w:val="0000FF"/>
            <w:u w:val="single"/>
          </w:rPr>
          <w:t>Section 9.1.1.1</w:t>
        </w:r>
      </w:hyperlink>
      <w:r w:rsidR="001C65B1">
        <w:t>, Types prohibited as base types</w:t>
      </w:r>
    </w:p>
    <w:p w14:paraId="72457EE2" w14:textId="77777777" w:rsidR="001C65B1" w:rsidRDefault="001C65B1" w:rsidP="001C65B1">
      <w:pPr>
        <w:pStyle w:val="omg-body"/>
      </w:pPr>
      <w:r>
        <w:lastRenderedPageBreak/>
        <w:t> </w:t>
      </w:r>
    </w:p>
    <w:p w14:paraId="6F2195FD" w14:textId="77777777" w:rsidR="001C65B1" w:rsidRDefault="001C65B1" w:rsidP="001C65B1">
      <w:pPr>
        <w:pStyle w:val="omg-body"/>
        <w:rPr>
          <w:b/>
        </w:rPr>
      </w:pPr>
      <w:r w:rsidRPr="00900170">
        <w:rPr>
          <w:b/>
        </w:rPr>
        <w:t>[OCL] context</w:t>
      </w:r>
      <w:r>
        <w:t xml:space="preserve"> Namespace </w:t>
      </w:r>
      <w:r w:rsidRPr="00900170">
        <w:rPr>
          <w:b/>
        </w:rPr>
        <w:t>inv:</w:t>
      </w:r>
    </w:p>
    <w:p w14:paraId="76840EB5"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-&gt;select(t|(t.name='anySimpleType') and (t._'package'.name='XMLPrimitiveTypes'))-&gt;size()=0</w:t>
      </w:r>
      <w:r w:rsidRPr="00900170">
        <w:rPr>
          <w:rFonts w:ascii="Courier New" w:hAnsi="Courier New" w:cs="Courier New"/>
        </w:rPr>
        <w:br/>
        <w:t>)</w:t>
      </w:r>
      <w:r w:rsidRPr="00900170">
        <w:rPr>
          <w:rFonts w:ascii="Courier New" w:hAnsi="Courier New" w:cs="Courier New"/>
        </w:rPr>
        <w:br/>
      </w:r>
    </w:p>
    <w:p w14:paraId="43352313" w14:textId="77777777" w:rsidR="001C65B1" w:rsidRDefault="001C65B1" w:rsidP="001C65B1">
      <w:pPr>
        <w:pStyle w:val="omg-body"/>
      </w:pPr>
    </w:p>
    <w:p w14:paraId="688F6A57" w14:textId="77777777" w:rsidR="001C65B1" w:rsidRPr="00056F73" w:rsidRDefault="001C65B1" w:rsidP="001C65B1">
      <w:pPr>
        <w:pStyle w:val="Heading6"/>
      </w:pPr>
      <w:r w:rsidRPr="00056F73">
        <w:t>NDR3 [Rule 9-7] (REF,EXT). No base type of xs:NOTATION</w:t>
      </w:r>
    </w:p>
    <w:p w14:paraId="60EF6EA9" w14:textId="77777777" w:rsidR="001C65B1" w:rsidRDefault="00333F36" w:rsidP="001C65B1">
      <w:pPr>
        <w:pStyle w:val="omg-body"/>
      </w:pPr>
      <w:hyperlink r:id="rId276" w:anchor="rule_9-7" w:history="1">
        <w:r w:rsidR="001C65B1">
          <w:rPr>
            <w:color w:val="0000FF"/>
            <w:u w:val="single"/>
          </w:rPr>
          <w:t>Rule 9-7</w:t>
        </w:r>
      </w:hyperlink>
      <w:r w:rsidR="001C65B1">
        <w:t>, No base type of </w:t>
      </w:r>
      <w:r w:rsidR="001C65B1">
        <w:rPr>
          <w:rFonts w:ascii="Courier New" w:hAnsi="Courier New"/>
        </w:rPr>
        <w:t>xs:NOTATION</w:t>
      </w:r>
      <w:r w:rsidR="001C65B1">
        <w:t> (REF, EXT): </w:t>
      </w:r>
      <w:hyperlink r:id="rId277" w:anchor="section_9.1.1.1" w:history="1">
        <w:r w:rsidR="001C65B1">
          <w:rPr>
            <w:color w:val="0000FF"/>
            <w:u w:val="single"/>
          </w:rPr>
          <w:t>Section 9.1.1.1,</w:t>
        </w:r>
      </w:hyperlink>
      <w:r w:rsidR="001C65B1">
        <w:t> Types prohibited as base types</w:t>
      </w:r>
    </w:p>
    <w:p w14:paraId="5C75282D" w14:textId="77777777" w:rsidR="001C65B1" w:rsidRDefault="001C65B1" w:rsidP="001C65B1">
      <w:pPr>
        <w:pStyle w:val="omg-body"/>
      </w:pPr>
      <w:r>
        <w:t> </w:t>
      </w:r>
    </w:p>
    <w:p w14:paraId="15933DF0" w14:textId="77777777" w:rsidR="001C65B1" w:rsidRDefault="001C65B1" w:rsidP="001C65B1">
      <w:pPr>
        <w:pStyle w:val="omg-body"/>
        <w:rPr>
          <w:b/>
        </w:rPr>
      </w:pPr>
      <w:r w:rsidRPr="00900170">
        <w:rPr>
          <w:b/>
        </w:rPr>
        <w:t>[OCL] context</w:t>
      </w:r>
      <w:r>
        <w:t xml:space="preserve"> Namespace </w:t>
      </w:r>
      <w:r w:rsidRPr="00900170">
        <w:rPr>
          <w:b/>
        </w:rPr>
        <w:t>inv:</w:t>
      </w:r>
    </w:p>
    <w:p w14:paraId="4CBBCFC4"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-&gt;select(t|(t.name='NOTATION') and (t._'package'.name='XMLPrimitiveTypes'))-&gt;size()=0</w:t>
      </w:r>
      <w:r w:rsidRPr="00900170">
        <w:rPr>
          <w:rFonts w:ascii="Courier New" w:hAnsi="Courier New" w:cs="Courier New"/>
        </w:rPr>
        <w:br/>
        <w:t>)</w:t>
      </w:r>
      <w:r w:rsidRPr="00900170">
        <w:rPr>
          <w:rFonts w:ascii="Courier New" w:hAnsi="Courier New" w:cs="Courier New"/>
        </w:rPr>
        <w:br/>
      </w:r>
    </w:p>
    <w:p w14:paraId="5C1E7927" w14:textId="77777777" w:rsidR="001C65B1" w:rsidRDefault="001C65B1" w:rsidP="001C65B1">
      <w:pPr>
        <w:pStyle w:val="omg-body"/>
      </w:pPr>
    </w:p>
    <w:p w14:paraId="181ABD0A" w14:textId="77777777" w:rsidR="001C65B1" w:rsidRPr="00056F73" w:rsidRDefault="001C65B1" w:rsidP="001C65B1">
      <w:pPr>
        <w:pStyle w:val="Heading6"/>
      </w:pPr>
      <w:r w:rsidRPr="00056F73">
        <w:t>NDR3 [Rule 9-82] (REF,EXT). Schema document defines target namespace</w:t>
      </w:r>
    </w:p>
    <w:p w14:paraId="54D2E360" w14:textId="77777777" w:rsidR="001C65B1" w:rsidRDefault="00333F36" w:rsidP="001C65B1">
      <w:pPr>
        <w:pStyle w:val="omg-body"/>
      </w:pPr>
      <w:hyperlink r:id="rId278" w:anchor="rule_9-82" w:history="1">
        <w:r w:rsidR="001C65B1">
          <w:rPr>
            <w:color w:val="0000FF"/>
            <w:u w:val="single"/>
          </w:rPr>
          <w:t>Rule 9-82</w:t>
        </w:r>
      </w:hyperlink>
      <w:r w:rsidR="001C65B1">
        <w:t xml:space="preserve">, Schema document defines target namespace (REF, EXT): </w:t>
      </w:r>
      <w:hyperlink r:id="rId279" w:anchor="section_9.7" w:history="1">
        <w:r w:rsidR="001C65B1">
          <w:rPr>
            <w:color w:val="0000FF"/>
            <w:u w:val="single"/>
          </w:rPr>
          <w:t>Section 9.7</w:t>
        </w:r>
      </w:hyperlink>
      <w:r w:rsidR="001C65B1">
        <w:t>, Schema as a whole</w:t>
      </w:r>
    </w:p>
    <w:p w14:paraId="3969C34D" w14:textId="77777777" w:rsidR="001C65B1" w:rsidRDefault="001C65B1" w:rsidP="001C65B1">
      <w:pPr>
        <w:pStyle w:val="omg-body"/>
        <w:rPr>
          <w:b/>
        </w:rPr>
      </w:pPr>
      <w:r w:rsidRPr="00900170">
        <w:rPr>
          <w:b/>
        </w:rPr>
        <w:t>[OCL] context</w:t>
      </w:r>
      <w:r>
        <w:t xml:space="preserve"> Namespace </w:t>
      </w:r>
      <w:r w:rsidRPr="00900170">
        <w:rPr>
          <w:b/>
        </w:rPr>
        <w:t>inv:</w:t>
      </w:r>
    </w:p>
    <w:p w14:paraId="29762A41"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not(self.targetNamespace.oclIsUndefined()) and</w:t>
      </w:r>
      <w:r w:rsidRPr="00900170">
        <w:rPr>
          <w:rFonts w:ascii="Courier New" w:hAnsi="Courier New" w:cs="Courier New"/>
        </w:rPr>
        <w:br/>
        <w:t xml:space="preserve">                (self.targetNamespace&lt;&gt;'')</w:t>
      </w:r>
      <w:r w:rsidRPr="00900170">
        <w:rPr>
          <w:rFonts w:ascii="Courier New" w:hAnsi="Courier New" w:cs="Courier New"/>
        </w:rPr>
        <w:br/>
        <w:t xml:space="preserve">)                  </w:t>
      </w:r>
    </w:p>
    <w:p w14:paraId="353FCBD1" w14:textId="77777777" w:rsidR="001C65B1" w:rsidRDefault="001C65B1" w:rsidP="001C65B1">
      <w:pPr>
        <w:pStyle w:val="omg-body"/>
      </w:pPr>
    </w:p>
    <w:p w14:paraId="6B7AE059" w14:textId="77777777" w:rsidR="001C65B1" w:rsidRPr="00056F73" w:rsidRDefault="001C65B1" w:rsidP="001C65B1">
      <w:pPr>
        <w:pStyle w:val="Heading6"/>
      </w:pPr>
      <w:r w:rsidRPr="00056F73">
        <w:t>NDR3 [Rule 9-83] (REF,EXT). Target namespace is absolute URI</w:t>
      </w:r>
    </w:p>
    <w:p w14:paraId="63FDA4D9" w14:textId="77777777" w:rsidR="001C65B1" w:rsidRDefault="00333F36" w:rsidP="001C65B1">
      <w:pPr>
        <w:pStyle w:val="omg-body"/>
      </w:pPr>
      <w:hyperlink r:id="rId280" w:anchor="rule_9-83" w:history="1">
        <w:r w:rsidR="001C65B1">
          <w:rPr>
            <w:color w:val="0000FF"/>
            <w:u w:val="single"/>
          </w:rPr>
          <w:t>Rule 9-83</w:t>
        </w:r>
      </w:hyperlink>
      <w:r w:rsidR="001C65B1">
        <w:t xml:space="preserve">, Target namespace is absolute URI (REF, EXT): </w:t>
      </w:r>
      <w:hyperlink r:id="rId281" w:anchor="section_9.7" w:history="1">
        <w:r w:rsidR="001C65B1">
          <w:rPr>
            <w:color w:val="0000FF"/>
            <w:u w:val="single"/>
          </w:rPr>
          <w:t>Section 9.7</w:t>
        </w:r>
      </w:hyperlink>
      <w:r w:rsidR="001C65B1">
        <w:t>, Schema as a whole</w:t>
      </w:r>
    </w:p>
    <w:p w14:paraId="14AA160A" w14:textId="77777777" w:rsidR="001C65B1" w:rsidRDefault="001C65B1" w:rsidP="001C65B1">
      <w:pPr>
        <w:pStyle w:val="omg-body"/>
      </w:pPr>
      <w:r>
        <w:lastRenderedPageBreak/>
        <w:t>[English]</w:t>
      </w:r>
    </w:p>
    <w:p w14:paraId="5C1C451D" w14:textId="77777777" w:rsidR="001C65B1" w:rsidRPr="00D61BEF" w:rsidRDefault="001C65B1" w:rsidP="001C65B1">
      <w:pPr>
        <w:pStyle w:val="omg-body"/>
      </w:pPr>
      <w:r w:rsidRPr="00D61BEF">
        <w:t>Specification of this constraint in OCL has been deferred.</w:t>
      </w:r>
    </w:p>
    <w:p w14:paraId="43944E50" w14:textId="77777777" w:rsidR="001C65B1" w:rsidRDefault="001C65B1" w:rsidP="001C65B1">
      <w:pPr>
        <w:pStyle w:val="omg-body"/>
      </w:pPr>
    </w:p>
    <w:p w14:paraId="2B8D38AB" w14:textId="77777777" w:rsidR="001C65B1" w:rsidRPr="00056F73" w:rsidRDefault="001C65B1" w:rsidP="001C65B1">
      <w:pPr>
        <w:pStyle w:val="Heading6"/>
      </w:pPr>
      <w:r w:rsidRPr="00056F73">
        <w:t>NDR3 [Rule 9-84] (REF,EXT). Schema has version</w:t>
      </w:r>
    </w:p>
    <w:p w14:paraId="63C3B749" w14:textId="77777777" w:rsidR="001C65B1" w:rsidRDefault="00333F36" w:rsidP="001C65B1">
      <w:pPr>
        <w:pStyle w:val="omg-body"/>
      </w:pPr>
      <w:hyperlink r:id="rId282" w:anchor="rule_9-84" w:history="1">
        <w:r w:rsidR="001C65B1">
          <w:rPr>
            <w:color w:val="0000FF"/>
            <w:u w:val="single"/>
          </w:rPr>
          <w:t>Rule 9-84</w:t>
        </w:r>
      </w:hyperlink>
      <w:r w:rsidR="001C65B1">
        <w:t xml:space="preserve">, Schema has version (REF, EXT): </w:t>
      </w:r>
      <w:hyperlink r:id="rId283" w:anchor="section_9.7" w:history="1">
        <w:r w:rsidR="001C65B1">
          <w:rPr>
            <w:color w:val="0000FF"/>
            <w:u w:val="single"/>
          </w:rPr>
          <w:t>Section 9.7</w:t>
        </w:r>
      </w:hyperlink>
      <w:r w:rsidR="001C65B1">
        <w:t>, Schema as a whole</w:t>
      </w:r>
    </w:p>
    <w:p w14:paraId="665B4A14" w14:textId="77777777" w:rsidR="001C65B1" w:rsidRDefault="001C65B1" w:rsidP="001C65B1">
      <w:pPr>
        <w:pStyle w:val="omg-body"/>
        <w:rPr>
          <w:b/>
        </w:rPr>
      </w:pPr>
      <w:r w:rsidRPr="00900170">
        <w:rPr>
          <w:b/>
        </w:rPr>
        <w:t>[OCL] context</w:t>
      </w:r>
      <w:r>
        <w:t xml:space="preserve"> Namespace </w:t>
      </w:r>
      <w:r w:rsidRPr="00900170">
        <w:rPr>
          <w:b/>
        </w:rPr>
        <w:t>inv:</w:t>
      </w:r>
    </w:p>
    <w:p w14:paraId="5735C3F2"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not(self.version.oclIsUndefined())                                                                   </w:t>
      </w:r>
      <w:r w:rsidRPr="00900170">
        <w:rPr>
          <w:rFonts w:ascii="Courier New" w:hAnsi="Courier New" w:cs="Courier New"/>
        </w:rPr>
        <w:br/>
        <w:t>and</w:t>
      </w:r>
      <w:r w:rsidRPr="00900170">
        <w:rPr>
          <w:rFonts w:ascii="Courier New" w:hAnsi="Courier New" w:cs="Courier New"/>
        </w:rPr>
        <w:br/>
        <w:t>self.version&lt;&gt;''</w:t>
      </w:r>
      <w:r w:rsidRPr="00900170">
        <w:rPr>
          <w:rFonts w:ascii="Courier New" w:hAnsi="Courier New" w:cs="Courier New"/>
        </w:rPr>
        <w:br/>
        <w:t>)</w:t>
      </w:r>
    </w:p>
    <w:p w14:paraId="44AAFD38" w14:textId="77777777" w:rsidR="001C65B1" w:rsidRDefault="001C65B1" w:rsidP="001C65B1">
      <w:pPr>
        <w:pStyle w:val="omg-body"/>
      </w:pPr>
    </w:p>
    <w:p w14:paraId="6EC1332B" w14:textId="77777777" w:rsidR="001C65B1" w:rsidRPr="00056F73" w:rsidRDefault="001C65B1" w:rsidP="001C65B1">
      <w:pPr>
        <w:pStyle w:val="Heading6"/>
      </w:pPr>
      <w:r w:rsidRPr="00056F73">
        <w:t>NDR3 [Rule 9-89] (REF,EXT). xs:import must have namespace</w:t>
      </w:r>
    </w:p>
    <w:p w14:paraId="04D4F30F" w14:textId="77777777" w:rsidR="001C65B1" w:rsidRDefault="00333F36" w:rsidP="001C65B1">
      <w:pPr>
        <w:pStyle w:val="omg-body"/>
      </w:pPr>
      <w:hyperlink r:id="rId284" w:anchor="rule_9-89" w:history="1">
        <w:r w:rsidR="001C65B1">
          <w:rPr>
            <w:color w:val="0000FF"/>
            <w:u w:val="single"/>
          </w:rPr>
          <w:t>Rule 9-89</w:t>
        </w:r>
      </w:hyperlink>
      <w:r w:rsidR="001C65B1">
        <w:t>, </w:t>
      </w:r>
      <w:r w:rsidR="001C65B1">
        <w:rPr>
          <w:rFonts w:ascii="Courier New" w:hAnsi="Courier New"/>
        </w:rPr>
        <w:t>xs:import</w:t>
      </w:r>
      <w:r w:rsidR="001C65B1">
        <w:t> must have namespace (REF, EXT): </w:t>
      </w:r>
      <w:hyperlink r:id="rId285" w:anchor="section_9.8" w:history="1">
        <w:r w:rsidR="001C65B1">
          <w:rPr>
            <w:color w:val="0000FF"/>
            <w:u w:val="single"/>
          </w:rPr>
          <w:t>Section 9.8</w:t>
        </w:r>
      </w:hyperlink>
      <w:r w:rsidR="001C65B1">
        <w:t>, Schema assembly</w:t>
      </w:r>
    </w:p>
    <w:p w14:paraId="787D326E" w14:textId="77777777" w:rsidR="001C65B1" w:rsidRDefault="001C65B1" w:rsidP="001C65B1">
      <w:pPr>
        <w:pStyle w:val="omg-body"/>
      </w:pPr>
      <w:r>
        <w:t> </w:t>
      </w:r>
    </w:p>
    <w:p w14:paraId="760497B3" w14:textId="77777777" w:rsidR="001C65B1" w:rsidRDefault="001C65B1" w:rsidP="001C65B1">
      <w:pPr>
        <w:pStyle w:val="omg-body"/>
      </w:pPr>
      <w:r>
        <w:t>[English]</w:t>
      </w:r>
    </w:p>
    <w:p w14:paraId="293CA40B" w14:textId="77777777" w:rsidR="001C65B1" w:rsidRPr="00D61BEF" w:rsidRDefault="001C65B1" w:rsidP="001C65B1">
      <w:pPr>
        <w:pStyle w:val="omg-body"/>
      </w:pPr>
      <w:r w:rsidRPr="00D61BEF">
        <w:t>This constraint resolved during provisioning; all xs:import declarations are implicitly specified by the relationships between Information Model elements and will include the namespace specified in the targetNamespace of the referenced Information Model.</w:t>
      </w:r>
    </w:p>
    <w:p w14:paraId="166DF0C6" w14:textId="77777777" w:rsidR="001C65B1" w:rsidRDefault="001C65B1" w:rsidP="001C65B1">
      <w:pPr>
        <w:pStyle w:val="omg-body"/>
      </w:pPr>
    </w:p>
    <w:p w14:paraId="12BA86F1" w14:textId="77777777" w:rsidR="001C65B1" w:rsidRPr="00056F73" w:rsidRDefault="001C65B1" w:rsidP="001C65B1">
      <w:pPr>
        <w:pStyle w:val="Heading6"/>
      </w:pPr>
      <w:r w:rsidRPr="00056F73">
        <w:t>NDR3 [Rule 9-8] (REF,EXT). No base type of xs:ENTITY</w:t>
      </w:r>
    </w:p>
    <w:p w14:paraId="18D78912" w14:textId="77777777" w:rsidR="001C65B1" w:rsidRDefault="00333F36" w:rsidP="001C65B1">
      <w:pPr>
        <w:pStyle w:val="omg-body"/>
      </w:pPr>
      <w:hyperlink r:id="rId286" w:anchor="rule_9-8" w:history="1">
        <w:r w:rsidR="001C65B1">
          <w:rPr>
            <w:color w:val="0000FF"/>
            <w:u w:val="single"/>
          </w:rPr>
          <w:t>Rule 9-8</w:t>
        </w:r>
      </w:hyperlink>
      <w:r w:rsidR="001C65B1">
        <w:t>, No base type of </w:t>
      </w:r>
      <w:r w:rsidR="001C65B1">
        <w:rPr>
          <w:rFonts w:ascii="Courier New" w:hAnsi="Courier New"/>
        </w:rPr>
        <w:t>xs:ENTITY</w:t>
      </w:r>
      <w:r w:rsidR="001C65B1">
        <w:t> (REF, EXT): </w:t>
      </w:r>
      <w:hyperlink r:id="rId287" w:anchor="section_9.1.1.1" w:history="1">
        <w:r w:rsidR="001C65B1">
          <w:rPr>
            <w:color w:val="0000FF"/>
            <w:u w:val="single"/>
          </w:rPr>
          <w:t>Section 9.1.1.1</w:t>
        </w:r>
      </w:hyperlink>
      <w:r w:rsidR="001C65B1">
        <w:t>, Types prohibited as base types</w:t>
      </w:r>
    </w:p>
    <w:p w14:paraId="1FB22FE3" w14:textId="77777777" w:rsidR="001C65B1" w:rsidRDefault="001C65B1" w:rsidP="001C65B1">
      <w:pPr>
        <w:pStyle w:val="omg-body"/>
        <w:rPr>
          <w:b/>
        </w:rPr>
      </w:pPr>
      <w:r w:rsidRPr="00900170">
        <w:rPr>
          <w:b/>
        </w:rPr>
        <w:t>[OCL] context</w:t>
      </w:r>
      <w:r>
        <w:t xml:space="preserve"> Namespace </w:t>
      </w:r>
      <w:r w:rsidRPr="00900170">
        <w:rPr>
          <w:b/>
        </w:rPr>
        <w:t>inv:</w:t>
      </w:r>
    </w:p>
    <w:p w14:paraId="11E3E1B9"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-&gt;select(t|(t.name='ENTITY') and (t._'package'.name='XMLPrimitiveTypes'))-&gt;size()=0</w:t>
      </w:r>
      <w:r w:rsidRPr="00900170">
        <w:rPr>
          <w:rFonts w:ascii="Courier New" w:hAnsi="Courier New" w:cs="Courier New"/>
        </w:rPr>
        <w:br/>
        <w:t>)</w:t>
      </w:r>
      <w:r w:rsidRPr="00900170">
        <w:rPr>
          <w:rFonts w:ascii="Courier New" w:hAnsi="Courier New" w:cs="Courier New"/>
        </w:rPr>
        <w:br/>
      </w:r>
    </w:p>
    <w:p w14:paraId="6E5729E8" w14:textId="77777777" w:rsidR="001C65B1" w:rsidRDefault="001C65B1" w:rsidP="001C65B1">
      <w:pPr>
        <w:pStyle w:val="omg-body"/>
      </w:pPr>
    </w:p>
    <w:p w14:paraId="20EF8FDC" w14:textId="77777777" w:rsidR="001C65B1" w:rsidRPr="00056F73" w:rsidRDefault="001C65B1" w:rsidP="001C65B1">
      <w:pPr>
        <w:pStyle w:val="Heading6"/>
      </w:pPr>
      <w:r w:rsidRPr="00056F73">
        <w:t>NDR3 [Rule 9-90] (SET). XML Schema document set must be complete</w:t>
      </w:r>
    </w:p>
    <w:p w14:paraId="216EB806" w14:textId="77777777" w:rsidR="001C65B1" w:rsidRDefault="00333F36" w:rsidP="001C65B1">
      <w:pPr>
        <w:pStyle w:val="omg-body"/>
      </w:pPr>
      <w:hyperlink r:id="rId288" w:anchor="rule_9-90" w:history="1">
        <w:r w:rsidR="001C65B1">
          <w:rPr>
            <w:color w:val="0000FF"/>
            <w:u w:val="single"/>
          </w:rPr>
          <w:t>Rule 9-90</w:t>
        </w:r>
      </w:hyperlink>
      <w:r w:rsidR="001C65B1">
        <w:t>, XML Schema document set must be complete (SET): </w:t>
      </w:r>
      <w:hyperlink r:id="rId289" w:anchor="section_9.8" w:history="1">
        <w:r w:rsidR="001C65B1">
          <w:rPr>
            <w:color w:val="0000FF"/>
            <w:u w:val="single"/>
          </w:rPr>
          <w:t>Section 9.8</w:t>
        </w:r>
      </w:hyperlink>
      <w:r w:rsidR="001C65B1">
        <w:t>, Schema assembly</w:t>
      </w:r>
    </w:p>
    <w:p w14:paraId="2F969480" w14:textId="77777777" w:rsidR="001C65B1" w:rsidRDefault="001C65B1" w:rsidP="001C65B1">
      <w:pPr>
        <w:pStyle w:val="omg-body"/>
      </w:pPr>
      <w:r>
        <w:lastRenderedPageBreak/>
        <w:t>[English]</w:t>
      </w:r>
    </w:p>
    <w:p w14:paraId="3ECBAF91"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271B28F1" w14:textId="77777777" w:rsidR="001C65B1" w:rsidRDefault="001C65B1" w:rsidP="001C65B1">
      <w:pPr>
        <w:pStyle w:val="omg-body"/>
      </w:pPr>
    </w:p>
    <w:p w14:paraId="57FE622B" w14:textId="77777777" w:rsidR="001C65B1" w:rsidRPr="00056F73" w:rsidRDefault="001C65B1" w:rsidP="001C65B1">
      <w:pPr>
        <w:pStyle w:val="Heading6"/>
      </w:pPr>
      <w:r w:rsidRPr="00056F73">
        <w:t>NDR3 [Rule 9-91] (REF,EXT). Namespace referenced by attribute type is imported</w:t>
      </w:r>
    </w:p>
    <w:p w14:paraId="5508E370" w14:textId="77777777" w:rsidR="001C65B1" w:rsidRDefault="00333F36" w:rsidP="001C65B1">
      <w:pPr>
        <w:pStyle w:val="omg-body"/>
      </w:pPr>
      <w:hyperlink r:id="rId290" w:anchor="rule_9-91" w:history="1">
        <w:r w:rsidR="001C65B1">
          <w:rPr>
            <w:color w:val="0000FF"/>
            <w:u w:val="single"/>
          </w:rPr>
          <w:t>Rule 9-91</w:t>
        </w:r>
      </w:hyperlink>
      <w:r w:rsidR="001C65B1">
        <w:t>, Namespace referenced by attribute type is imported (REF, EXT): </w:t>
      </w:r>
      <w:hyperlink r:id="rId291" w:anchor="section_9.8.1" w:history="1">
        <w:r w:rsidR="001C65B1">
          <w:rPr>
            <w:color w:val="0000FF"/>
            <w:u w:val="single"/>
          </w:rPr>
          <w:t>Section 9.8.1</w:t>
        </w:r>
      </w:hyperlink>
      <w:r w:rsidR="001C65B1">
        <w:t>, Namespaces for referenced components are imported</w:t>
      </w:r>
    </w:p>
    <w:p w14:paraId="510A1508" w14:textId="77777777" w:rsidR="001C65B1" w:rsidRDefault="001C65B1" w:rsidP="001C65B1">
      <w:pPr>
        <w:pStyle w:val="omg-body"/>
      </w:pPr>
      <w:r>
        <w:t> </w:t>
      </w:r>
    </w:p>
    <w:p w14:paraId="0AD5A97A" w14:textId="77777777" w:rsidR="001C65B1" w:rsidRDefault="001C65B1" w:rsidP="001C65B1">
      <w:pPr>
        <w:pStyle w:val="omg-body"/>
      </w:pPr>
      <w:r>
        <w:t>[English]</w:t>
      </w:r>
    </w:p>
    <w:p w14:paraId="41D3716E"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67B36712" w14:textId="77777777" w:rsidR="001C65B1" w:rsidRDefault="001C65B1" w:rsidP="001C65B1">
      <w:pPr>
        <w:pStyle w:val="omg-body"/>
      </w:pPr>
    </w:p>
    <w:p w14:paraId="6885FCC5" w14:textId="77777777" w:rsidR="001C65B1" w:rsidRPr="00056F73" w:rsidRDefault="001C65B1" w:rsidP="001C65B1">
      <w:pPr>
        <w:pStyle w:val="Heading6"/>
      </w:pPr>
      <w:r w:rsidRPr="00056F73">
        <w:t>NDR3 [Rule 9-92] (REF,EXT). Namespace referenced by attribute base is imported</w:t>
      </w:r>
    </w:p>
    <w:p w14:paraId="773F0C98" w14:textId="77777777" w:rsidR="001C65B1" w:rsidRDefault="00333F36" w:rsidP="001C65B1">
      <w:pPr>
        <w:pStyle w:val="omg-body"/>
      </w:pPr>
      <w:hyperlink r:id="rId292" w:anchor="rule_9-92" w:history="1">
        <w:r w:rsidR="001C65B1">
          <w:rPr>
            <w:color w:val="0000FF"/>
            <w:u w:val="single"/>
          </w:rPr>
          <w:t>Rule 9-92</w:t>
        </w:r>
      </w:hyperlink>
      <w:r w:rsidR="001C65B1">
        <w:t>, Namespace referenced by attribute base is imported (REF, EXT): </w:t>
      </w:r>
      <w:hyperlink r:id="rId293" w:anchor="section_9.8.1" w:history="1">
        <w:r w:rsidR="001C65B1">
          <w:rPr>
            <w:color w:val="0000FF"/>
            <w:u w:val="single"/>
          </w:rPr>
          <w:t>Section 9.8.1</w:t>
        </w:r>
      </w:hyperlink>
      <w:r w:rsidR="001C65B1">
        <w:t>, Namespaces for referenced components are imported</w:t>
      </w:r>
    </w:p>
    <w:p w14:paraId="48D32D29" w14:textId="77777777" w:rsidR="001C65B1" w:rsidRDefault="001C65B1" w:rsidP="001C65B1">
      <w:pPr>
        <w:pStyle w:val="omg-body"/>
      </w:pPr>
      <w:r>
        <w:t> </w:t>
      </w:r>
    </w:p>
    <w:p w14:paraId="6878672B" w14:textId="77777777" w:rsidR="001C65B1" w:rsidRDefault="001C65B1" w:rsidP="001C65B1">
      <w:pPr>
        <w:pStyle w:val="omg-body"/>
      </w:pPr>
      <w:r>
        <w:t>[English]</w:t>
      </w:r>
    </w:p>
    <w:p w14:paraId="6E1ABE53"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130470F6" w14:textId="77777777" w:rsidR="001C65B1" w:rsidRDefault="001C65B1" w:rsidP="001C65B1">
      <w:pPr>
        <w:pStyle w:val="omg-body"/>
      </w:pPr>
    </w:p>
    <w:p w14:paraId="2C6E5C1E" w14:textId="77777777" w:rsidR="001C65B1" w:rsidRPr="00056F73" w:rsidRDefault="001C65B1" w:rsidP="001C65B1">
      <w:pPr>
        <w:pStyle w:val="Heading6"/>
      </w:pPr>
      <w:r w:rsidRPr="00056F73">
        <w:t>NDR3 [Rule 9-93] (REF,EXT). Namespace referenced by attribute itemType is imported</w:t>
      </w:r>
    </w:p>
    <w:p w14:paraId="20D0C111" w14:textId="77777777" w:rsidR="001C65B1" w:rsidRDefault="00333F36" w:rsidP="001C65B1">
      <w:pPr>
        <w:pStyle w:val="omg-body"/>
      </w:pPr>
      <w:hyperlink r:id="rId294" w:anchor="rule_9-93" w:history="1">
        <w:r w:rsidR="001C65B1">
          <w:rPr>
            <w:color w:val="0000FF"/>
            <w:u w:val="single"/>
          </w:rPr>
          <w:t>Rule 9-93</w:t>
        </w:r>
      </w:hyperlink>
      <w:r w:rsidR="001C65B1">
        <w:t>, Namespace referenced by attribute </w:t>
      </w:r>
      <w:r w:rsidR="001C65B1">
        <w:rPr>
          <w:rFonts w:ascii="Courier New" w:hAnsi="Courier New"/>
        </w:rPr>
        <w:t>itemType</w:t>
      </w:r>
      <w:r w:rsidR="001C65B1">
        <w:t> is imported (REF, EXT): </w:t>
      </w:r>
      <w:hyperlink r:id="rId295" w:anchor="section_9.8.1" w:history="1">
        <w:r w:rsidR="001C65B1">
          <w:rPr>
            <w:color w:val="0000FF"/>
            <w:u w:val="single"/>
          </w:rPr>
          <w:t>Section 9.8.1</w:t>
        </w:r>
      </w:hyperlink>
      <w:r w:rsidR="001C65B1">
        <w:t>, Namespaces for referenced components are imported</w:t>
      </w:r>
    </w:p>
    <w:p w14:paraId="038B7EAC" w14:textId="77777777" w:rsidR="001C65B1" w:rsidRDefault="001C65B1" w:rsidP="001C65B1">
      <w:pPr>
        <w:pStyle w:val="omg-body"/>
      </w:pPr>
      <w:r>
        <w:t> </w:t>
      </w:r>
    </w:p>
    <w:p w14:paraId="198749A1" w14:textId="77777777" w:rsidR="001C65B1" w:rsidRDefault="001C65B1" w:rsidP="001C65B1">
      <w:pPr>
        <w:pStyle w:val="omg-body"/>
      </w:pPr>
      <w:r>
        <w:t>[English]</w:t>
      </w:r>
    </w:p>
    <w:p w14:paraId="7620615A"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5343BEEB" w14:textId="77777777" w:rsidR="001C65B1" w:rsidRDefault="001C65B1" w:rsidP="001C65B1">
      <w:pPr>
        <w:pStyle w:val="omg-body"/>
      </w:pPr>
    </w:p>
    <w:p w14:paraId="690015B6" w14:textId="77777777" w:rsidR="001C65B1" w:rsidRPr="00056F73" w:rsidRDefault="001C65B1" w:rsidP="001C65B1">
      <w:pPr>
        <w:pStyle w:val="Heading6"/>
      </w:pPr>
      <w:r w:rsidRPr="00056F73">
        <w:t>NDR3 [Rule 9-94] (REF,EXT). Namespaces referenced by attribute memberTypes is imported</w:t>
      </w:r>
    </w:p>
    <w:p w14:paraId="434DC6E0" w14:textId="77777777" w:rsidR="001C65B1" w:rsidRDefault="00333F36" w:rsidP="001C65B1">
      <w:pPr>
        <w:pStyle w:val="omg-body"/>
      </w:pPr>
      <w:hyperlink r:id="rId296" w:anchor="rule_9-94" w:history="1">
        <w:r w:rsidR="001C65B1">
          <w:rPr>
            <w:color w:val="0000FF"/>
            <w:u w:val="single"/>
          </w:rPr>
          <w:t>Rule 9-94</w:t>
        </w:r>
      </w:hyperlink>
      <w:r w:rsidR="001C65B1">
        <w:t>, Namespaces referenced by attribute </w:t>
      </w:r>
      <w:r w:rsidR="001C65B1">
        <w:rPr>
          <w:rFonts w:ascii="Courier New" w:hAnsi="Courier New"/>
        </w:rPr>
        <w:t>memberTypes</w:t>
      </w:r>
      <w:r w:rsidR="001C65B1">
        <w:t> is imported (REF, EXT): </w:t>
      </w:r>
      <w:hyperlink r:id="rId297" w:anchor="section_9.8.1" w:history="1">
        <w:r w:rsidR="001C65B1">
          <w:rPr>
            <w:color w:val="0000FF"/>
            <w:u w:val="single"/>
          </w:rPr>
          <w:t>Section 9.8.1</w:t>
        </w:r>
      </w:hyperlink>
      <w:r w:rsidR="001C65B1">
        <w:t>, Namespaces for referenced components are imported</w:t>
      </w:r>
    </w:p>
    <w:p w14:paraId="19D35E76" w14:textId="77777777" w:rsidR="001C65B1" w:rsidRDefault="001C65B1" w:rsidP="001C65B1">
      <w:pPr>
        <w:pStyle w:val="omg-body"/>
      </w:pPr>
      <w:r>
        <w:t> </w:t>
      </w:r>
    </w:p>
    <w:p w14:paraId="5CDB9B99" w14:textId="77777777" w:rsidR="001C65B1" w:rsidRDefault="001C65B1" w:rsidP="001C65B1">
      <w:pPr>
        <w:pStyle w:val="omg-body"/>
      </w:pPr>
      <w:r>
        <w:t>[English]</w:t>
      </w:r>
    </w:p>
    <w:p w14:paraId="6FED2867"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7833DFDD" w14:textId="77777777" w:rsidR="001C65B1" w:rsidRDefault="001C65B1" w:rsidP="001C65B1">
      <w:pPr>
        <w:pStyle w:val="omg-body"/>
      </w:pPr>
    </w:p>
    <w:p w14:paraId="79202994" w14:textId="77777777" w:rsidR="001C65B1" w:rsidRPr="00056F73" w:rsidRDefault="001C65B1" w:rsidP="001C65B1">
      <w:pPr>
        <w:pStyle w:val="Heading6"/>
      </w:pPr>
      <w:r w:rsidRPr="00056F73">
        <w:lastRenderedPageBreak/>
        <w:t>NDR3 [Rule 9-95] (REF,EXT). Namespace referenced by attribute ref is imported</w:t>
      </w:r>
    </w:p>
    <w:p w14:paraId="61E7FC30" w14:textId="77777777" w:rsidR="001C65B1" w:rsidRDefault="00333F36" w:rsidP="001C65B1">
      <w:pPr>
        <w:pStyle w:val="omg-body"/>
      </w:pPr>
      <w:hyperlink r:id="rId298" w:anchor="rule_9-95" w:history="1">
        <w:r w:rsidR="001C65B1">
          <w:rPr>
            <w:color w:val="0000FF"/>
            <w:u w:val="single"/>
          </w:rPr>
          <w:t>Rule 9-95</w:t>
        </w:r>
      </w:hyperlink>
      <w:r w:rsidR="001C65B1">
        <w:t>, Namespace referenced by attribute </w:t>
      </w:r>
      <w:r w:rsidR="001C65B1">
        <w:rPr>
          <w:rFonts w:ascii="Courier New" w:hAnsi="Courier New"/>
        </w:rPr>
        <w:t>ref</w:t>
      </w:r>
      <w:r w:rsidR="001C65B1">
        <w:t> is imported (REF, EXT): </w:t>
      </w:r>
      <w:hyperlink r:id="rId299" w:anchor="section_9.8.1" w:history="1">
        <w:r w:rsidR="001C65B1">
          <w:rPr>
            <w:color w:val="0000FF"/>
            <w:u w:val="single"/>
          </w:rPr>
          <w:t>Section 9.8.1</w:t>
        </w:r>
      </w:hyperlink>
      <w:r w:rsidR="001C65B1">
        <w:t>, Namespaces for referenced components are imported</w:t>
      </w:r>
    </w:p>
    <w:p w14:paraId="1BC2AD28" w14:textId="77777777" w:rsidR="001C65B1" w:rsidRDefault="001C65B1" w:rsidP="001C65B1">
      <w:pPr>
        <w:pStyle w:val="omg-body"/>
      </w:pPr>
      <w:r>
        <w:t> </w:t>
      </w:r>
    </w:p>
    <w:p w14:paraId="1679AAB4" w14:textId="77777777" w:rsidR="001C65B1" w:rsidRDefault="001C65B1" w:rsidP="001C65B1">
      <w:pPr>
        <w:pStyle w:val="omg-body"/>
      </w:pPr>
      <w:r>
        <w:t>[English]</w:t>
      </w:r>
    </w:p>
    <w:p w14:paraId="549686B1"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2DBA2332" w14:textId="77777777" w:rsidR="001C65B1" w:rsidRDefault="001C65B1" w:rsidP="001C65B1">
      <w:pPr>
        <w:pStyle w:val="omg-body"/>
      </w:pPr>
    </w:p>
    <w:p w14:paraId="58E50868" w14:textId="77777777" w:rsidR="001C65B1" w:rsidRPr="00056F73" w:rsidRDefault="001C65B1" w:rsidP="001C65B1">
      <w:pPr>
        <w:pStyle w:val="Heading6"/>
      </w:pPr>
      <w:r w:rsidRPr="00056F73">
        <w:t>NDR3 [Rule 9-96] (REF,EXT). Namespace referenced by attribute substitutionGroup is imported</w:t>
      </w:r>
    </w:p>
    <w:p w14:paraId="6580766A" w14:textId="77777777" w:rsidR="001C65B1" w:rsidRDefault="00333F36" w:rsidP="001C65B1">
      <w:pPr>
        <w:pStyle w:val="omg-body"/>
      </w:pPr>
      <w:hyperlink r:id="rId300" w:anchor="rule_9-96" w:history="1">
        <w:r w:rsidR="001C65B1">
          <w:rPr>
            <w:color w:val="0000FF"/>
            <w:u w:val="single"/>
          </w:rPr>
          <w:t>Rule 9-96</w:t>
        </w:r>
      </w:hyperlink>
      <w:r w:rsidR="001C65B1">
        <w:t>, Namespace referenced by attribute </w:t>
      </w:r>
      <w:r w:rsidR="001C65B1">
        <w:rPr>
          <w:rFonts w:ascii="Courier New" w:hAnsi="Courier New"/>
        </w:rPr>
        <w:t>substitutionGroup</w:t>
      </w:r>
      <w:r w:rsidR="001C65B1">
        <w:t> is imported (REF, EXT): </w:t>
      </w:r>
      <w:hyperlink r:id="rId301" w:anchor="section_9.8.1" w:history="1">
        <w:r w:rsidR="001C65B1">
          <w:rPr>
            <w:color w:val="0000FF"/>
            <w:u w:val="single"/>
          </w:rPr>
          <w:t>Section 9.8.1</w:t>
        </w:r>
      </w:hyperlink>
      <w:r w:rsidR="001C65B1">
        <w:t>, Namespaces for referenced components are imported</w:t>
      </w:r>
    </w:p>
    <w:p w14:paraId="0C4BAB49" w14:textId="77777777" w:rsidR="001C65B1" w:rsidRDefault="001C65B1" w:rsidP="001C65B1">
      <w:pPr>
        <w:pStyle w:val="omg-body"/>
      </w:pPr>
      <w:r>
        <w:t> </w:t>
      </w:r>
    </w:p>
    <w:p w14:paraId="4DF6BCC7" w14:textId="77777777" w:rsidR="001C65B1" w:rsidRDefault="001C65B1" w:rsidP="001C65B1">
      <w:pPr>
        <w:pStyle w:val="omg-body"/>
      </w:pPr>
      <w:r>
        <w:t>[English]</w:t>
      </w:r>
    </w:p>
    <w:p w14:paraId="0DB4ED0C"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70F69529" w14:textId="77777777" w:rsidR="001C65B1" w:rsidRDefault="001C65B1" w:rsidP="001C65B1">
      <w:pPr>
        <w:pStyle w:val="omg-body"/>
      </w:pPr>
    </w:p>
    <w:p w14:paraId="3EC541C0" w14:textId="77777777" w:rsidR="001C65B1" w:rsidRPr="00056F73" w:rsidRDefault="001C65B1" w:rsidP="001C65B1">
      <w:pPr>
        <w:pStyle w:val="Heading6"/>
      </w:pPr>
      <w:r w:rsidRPr="00056F73">
        <w:t>NDR3 [Rule 9-9] (REF,EXT). No base type of xs:ENTITIES</w:t>
      </w:r>
    </w:p>
    <w:p w14:paraId="30784655" w14:textId="77777777" w:rsidR="001C65B1" w:rsidRDefault="00333F36" w:rsidP="001C65B1">
      <w:pPr>
        <w:pStyle w:val="omg-body"/>
      </w:pPr>
      <w:hyperlink r:id="rId302" w:anchor="rule_9-9" w:history="1">
        <w:r w:rsidR="001C65B1">
          <w:rPr>
            <w:color w:val="0000FF"/>
            <w:u w:val="single"/>
          </w:rPr>
          <w:t>Rule 9-9</w:t>
        </w:r>
      </w:hyperlink>
      <w:r w:rsidR="001C65B1">
        <w:t>, No base type of </w:t>
      </w:r>
      <w:r w:rsidR="001C65B1">
        <w:rPr>
          <w:rFonts w:ascii="Courier New" w:hAnsi="Courier New"/>
        </w:rPr>
        <w:t>xs:ENTITIES</w:t>
      </w:r>
      <w:r w:rsidR="001C65B1">
        <w:t> (REF, EXT): </w:t>
      </w:r>
      <w:hyperlink r:id="rId303" w:anchor="section_9.1.1.1" w:history="1">
        <w:r w:rsidR="001C65B1">
          <w:rPr>
            <w:color w:val="0000FF"/>
            <w:u w:val="single"/>
          </w:rPr>
          <w:t>Section 9.1.1.1</w:t>
        </w:r>
      </w:hyperlink>
      <w:r w:rsidR="001C65B1">
        <w:t>, Types prohibited as base types</w:t>
      </w:r>
    </w:p>
    <w:p w14:paraId="112EEDB8" w14:textId="77777777" w:rsidR="001C65B1" w:rsidRDefault="001C65B1" w:rsidP="001C65B1">
      <w:pPr>
        <w:pStyle w:val="omg-body"/>
      </w:pPr>
      <w:r>
        <w:t> </w:t>
      </w:r>
    </w:p>
    <w:p w14:paraId="50626038" w14:textId="77777777" w:rsidR="001C65B1" w:rsidRDefault="001C65B1" w:rsidP="001C65B1">
      <w:pPr>
        <w:pStyle w:val="omg-body"/>
        <w:rPr>
          <w:b/>
        </w:rPr>
      </w:pPr>
      <w:r w:rsidRPr="00900170">
        <w:rPr>
          <w:b/>
        </w:rPr>
        <w:t>[OCL] context</w:t>
      </w:r>
      <w:r>
        <w:t xml:space="preserve"> Namespace </w:t>
      </w:r>
      <w:r w:rsidRPr="00900170">
        <w:rPr>
          <w:b/>
        </w:rPr>
        <w:t>inv:</w:t>
      </w:r>
    </w:p>
    <w:p w14:paraId="69121CE8"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-&gt;select(t|(t.name='ENTITIES') and (t._'package'.name='XMLPrimitiveTypes'))-&gt;size()=0</w:t>
      </w:r>
      <w:r w:rsidRPr="00900170">
        <w:rPr>
          <w:rFonts w:ascii="Courier New" w:hAnsi="Courier New" w:cs="Courier New"/>
        </w:rPr>
        <w:br/>
        <w:t>)</w:t>
      </w:r>
      <w:r w:rsidRPr="00900170">
        <w:rPr>
          <w:rFonts w:ascii="Courier New" w:hAnsi="Courier New" w:cs="Courier New"/>
        </w:rPr>
        <w:br/>
      </w:r>
    </w:p>
    <w:p w14:paraId="76EBE4F1" w14:textId="77777777" w:rsidR="001C65B1" w:rsidRDefault="001C65B1" w:rsidP="001C65B1">
      <w:pPr>
        <w:pStyle w:val="omg-body"/>
      </w:pPr>
    </w:p>
    <w:p w14:paraId="52BAEAA2" w14:textId="77777777" w:rsidR="001C65B1" w:rsidRPr="00792921" w:rsidRDefault="001C65B1" w:rsidP="001C65B1">
      <w:pPr>
        <w:pStyle w:val="Heading3"/>
      </w:pPr>
      <w:bookmarkStart w:id="478" w:name="_Toc426452260"/>
      <w:r w:rsidRPr="00792921">
        <w:t xml:space="preserve">&lt;Stereotype&gt; </w:t>
      </w:r>
      <w:bookmarkStart w:id="479" w:name="_cddcf0aa38f9fb92183a65a83b2b548f"/>
      <w:r w:rsidRPr="00792921">
        <w:t>NIEMType</w:t>
      </w:r>
      <w:bookmarkEnd w:id="478"/>
      <w:bookmarkEnd w:id="479"/>
    </w:p>
    <w:p w14:paraId="67C83712" w14:textId="77777777" w:rsidR="001C65B1" w:rsidRPr="00F21036" w:rsidRDefault="001C65B1" w:rsidP="001C65B1">
      <w:pPr>
        <w:pStyle w:val="Heading5"/>
      </w:pPr>
      <w:r>
        <w:t>Description</w:t>
      </w:r>
    </w:p>
    <w:p w14:paraId="06F58ECD" w14:textId="77777777" w:rsidR="001C65B1" w:rsidRDefault="001C65B1" w:rsidP="001C65B1">
      <w:pPr>
        <w:pStyle w:val="omg-body"/>
      </w:pPr>
      <w:r>
        <w:t>A NIEMType is a Class that represents one of the specific semantic kinds of NIEM complex types (i.e., types that may have attributive structure). NIEMType is abstract.</w:t>
      </w:r>
    </w:p>
    <w:p w14:paraId="1573F91C"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D286836" w14:textId="77777777" w:rsidR="001C65B1" w:rsidRDefault="001C65B1" w:rsidP="001C65B1">
      <w:pPr>
        <w:pStyle w:val="omg-body"/>
      </w:pPr>
      <w:r>
        <w:rPr>
          <w:rStyle w:val="BodyTextChar"/>
        </w:rPr>
        <w:t>UML::</w:t>
      </w:r>
      <w:r w:rsidRPr="00D61BEF">
        <w:rPr>
          <w:bCs/>
          <w:iCs/>
        </w:rPr>
        <w:t>Class</w:t>
      </w:r>
    </w:p>
    <w:p w14:paraId="3232AC92" w14:textId="77777777" w:rsidR="001C65B1" w:rsidRDefault="001C65B1" w:rsidP="001C65B1">
      <w:pPr>
        <w:pStyle w:val="Heading5"/>
      </w:pPr>
      <w:r>
        <w:lastRenderedPageBreak/>
        <w:t>Constraints</w:t>
      </w:r>
    </w:p>
    <w:p w14:paraId="5D13256B" w14:textId="77777777" w:rsidR="001C65B1" w:rsidRPr="00056F73" w:rsidRDefault="001C65B1" w:rsidP="001C65B1">
      <w:pPr>
        <w:pStyle w:val="Heading6"/>
      </w:pPr>
      <w:r w:rsidRPr="00056F73">
        <w:t>NDR3 [Rule 10-48] (REF,EXT). Name of schema component other than attribute begins with upper case letter</w:t>
      </w:r>
    </w:p>
    <w:p w14:paraId="428F658B" w14:textId="77777777" w:rsidR="001C65B1" w:rsidRDefault="00333F36" w:rsidP="001C65B1">
      <w:pPr>
        <w:pStyle w:val="omg-body"/>
      </w:pPr>
      <w:hyperlink r:id="rId304" w:anchor="rule_10-48" w:history="1">
        <w:r w:rsidR="001C65B1">
          <w:rPr>
            <w:color w:val="0000FF"/>
            <w:u w:val="single"/>
          </w:rPr>
          <w:t>Rule 10-48</w:t>
        </w:r>
      </w:hyperlink>
      <w:r w:rsidR="001C65B1">
        <w:t xml:space="preserve">, Name of schema component other than attribute begins with upper case letter (REF, EXT): </w:t>
      </w:r>
      <w:hyperlink r:id="rId305" w:anchor="section_10.8.1" w:history="1">
        <w:r w:rsidR="001C65B1">
          <w:rPr>
            <w:color w:val="0000FF"/>
            <w:u w:val="single"/>
          </w:rPr>
          <w:t>Section 10.8.1</w:t>
        </w:r>
      </w:hyperlink>
      <w:r w:rsidR="001C65B1">
        <w:t>, Character case</w:t>
      </w:r>
    </w:p>
    <w:p w14:paraId="12376003" w14:textId="77777777" w:rsidR="001C65B1" w:rsidRDefault="001C65B1" w:rsidP="001C65B1">
      <w:pPr>
        <w:pStyle w:val="omg-body"/>
        <w:rPr>
          <w:b/>
        </w:rPr>
      </w:pPr>
      <w:r w:rsidRPr="00900170">
        <w:rPr>
          <w:b/>
        </w:rPr>
        <w:t>[OCL] context</w:t>
      </w:r>
      <w:r>
        <w:t xml:space="preserve"> NIEMType </w:t>
      </w:r>
      <w:r w:rsidRPr="00900170">
        <w:rPr>
          <w:b/>
        </w:rPr>
        <w:t>inv:</w:t>
      </w:r>
    </w:p>
    <w:p w14:paraId="716B16BF"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not(self.oclAsType(Classifier).name.oclIsUndefined()or (self.oclAsType(Classifier).niemName()=''))</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t xml:space="preserve">    and not(self.oclAsType(Classifier).namespace.oclIsUndefined())</w:t>
      </w:r>
      <w:r w:rsidRPr="00900170">
        <w:rPr>
          <w:rFonts w:ascii="Courier New" w:hAnsi="Courier New" w:cs="Courier New"/>
        </w:rPr>
        <w:br/>
        <w:t xml:space="preserve">    and   self.oclAsType(Classifier).namespace.stereotypedBy('Namespace')</w:t>
      </w:r>
      <w:r w:rsidRPr="00900170">
        <w:rPr>
          <w:rFonts w:ascii="Courier New" w:hAnsi="Courier New" w:cs="Courier New"/>
        </w:rPr>
        <w:br/>
        <w:t xml:space="preserve">    and  not( self.oclAsType(Classifier).stereotypedBy('PropertyHolder') or self.oclAsType(Classifier).stereotypedBy('LocalVocabulary'))</w:t>
      </w:r>
      <w:r w:rsidRPr="00900170">
        <w:rPr>
          <w:rFonts w:ascii="Courier New" w:hAnsi="Courier New" w:cs="Courier New"/>
        </w:rPr>
        <w:br/>
        <w:t xml:space="preserve">    and   self.oclAsType(Classifier).namespace.appliedStereotype('Namespace').oclAsType(NIEM_UML_Profile::NIEM_Common_Profile::Namespace).isConformant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(self.oclAsType(Classifier).niemName().firstToUpper()=self.oclAsType(Classifier).niemName())</w:t>
      </w:r>
      <w:r w:rsidRPr="00900170">
        <w:rPr>
          <w:rFonts w:ascii="Courier New" w:hAnsi="Courier New" w:cs="Courier New"/>
        </w:rPr>
        <w:br/>
      </w:r>
    </w:p>
    <w:p w14:paraId="34549E6A" w14:textId="77777777" w:rsidR="001C65B1" w:rsidRDefault="001C65B1" w:rsidP="001C65B1">
      <w:pPr>
        <w:pStyle w:val="omg-body"/>
      </w:pPr>
    </w:p>
    <w:p w14:paraId="2D4E1A42" w14:textId="77777777" w:rsidR="001C65B1" w:rsidRPr="00056F73" w:rsidRDefault="001C65B1" w:rsidP="001C65B1">
      <w:pPr>
        <w:pStyle w:val="Heading6"/>
      </w:pPr>
      <w:r w:rsidRPr="00056F73">
        <w:t>NDR3 [Rule 10-49] (REF,EXT). Names use common abbreviations</w:t>
      </w:r>
    </w:p>
    <w:p w14:paraId="28520FF9" w14:textId="77777777" w:rsidR="001C65B1" w:rsidRDefault="00333F36" w:rsidP="001C65B1">
      <w:pPr>
        <w:pStyle w:val="omg-body"/>
      </w:pPr>
      <w:hyperlink r:id="rId306" w:anchor="rule_10-49" w:history="1">
        <w:r w:rsidR="001C65B1">
          <w:rPr>
            <w:color w:val="0000FF"/>
            <w:u w:val="single"/>
          </w:rPr>
          <w:t>Rule 10-49</w:t>
        </w:r>
      </w:hyperlink>
      <w:r w:rsidR="001C65B1">
        <w:t xml:space="preserve">, Names use common abbreviations (REF, EXT): </w:t>
      </w:r>
      <w:hyperlink r:id="rId307" w:anchor="section_10.8.2" w:history="1">
        <w:r w:rsidR="001C65B1">
          <w:rPr>
            <w:color w:val="0000FF"/>
            <w:u w:val="single"/>
          </w:rPr>
          <w:t>Section 10.8.2</w:t>
        </w:r>
      </w:hyperlink>
      <w:r w:rsidR="001C65B1">
        <w:t>, Use of acronyms and abbreviations</w:t>
      </w:r>
    </w:p>
    <w:p w14:paraId="6F3B8D8F" w14:textId="77777777" w:rsidR="001C65B1" w:rsidRDefault="001C65B1" w:rsidP="001C65B1">
      <w:pPr>
        <w:pStyle w:val="omg-body"/>
        <w:rPr>
          <w:b/>
        </w:rPr>
      </w:pPr>
      <w:r w:rsidRPr="00900170">
        <w:rPr>
          <w:b/>
        </w:rPr>
        <w:t>[OCL] context</w:t>
      </w:r>
      <w:r>
        <w:t xml:space="preserve"> NIEMType </w:t>
      </w:r>
      <w:r w:rsidRPr="00900170">
        <w:rPr>
          <w:b/>
        </w:rPr>
        <w:t>inv:</w:t>
      </w:r>
    </w:p>
    <w:p w14:paraId="5AB29970"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not(self.oclAsType(Classifier).name.oclIsUndefined() or self.oclAsType(Classifier).namespace.oclIsUndefined())</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t xml:space="preserve">    and self.oclAsType(Classifier).namespace.stereotypedBy('Namespace')        </w:t>
      </w:r>
      <w:r w:rsidRPr="00900170">
        <w:rPr>
          <w:rFonts w:ascii="Courier New" w:hAnsi="Courier New" w:cs="Courier New"/>
        </w:rPr>
        <w:br/>
        <w:t xml:space="preserve">    and   self.oclAsType(Classifier).namespace.appliedStereotype('Namespace').oclAsType(NIEM_UML_Profile::NIEM_Common_Profile::Namespace).isConformant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 not(self.oclAsType(Classifier).stereotypedBy('PropertyHolder'))</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not(self.oclAsType(Classifier).niemName().match('.*Identifier.*')or self.oclAsType(Classifier).niemName().match('.*UniformResourceIdentifier.*')) </w:t>
      </w:r>
      <w:r w:rsidRPr="00900170">
        <w:rPr>
          <w:rFonts w:ascii="Courier New" w:hAnsi="Courier New" w:cs="Courier New"/>
        </w:rPr>
        <w:br/>
      </w:r>
    </w:p>
    <w:p w14:paraId="10B54C82" w14:textId="77777777" w:rsidR="001C65B1" w:rsidRDefault="001C65B1" w:rsidP="001C65B1">
      <w:pPr>
        <w:pStyle w:val="omg-body"/>
      </w:pPr>
    </w:p>
    <w:p w14:paraId="1644E382" w14:textId="77777777" w:rsidR="001C65B1" w:rsidRPr="00056F73" w:rsidRDefault="001C65B1" w:rsidP="001C65B1">
      <w:pPr>
        <w:pStyle w:val="Heading6"/>
      </w:pPr>
      <w:r w:rsidRPr="00056F73">
        <w:t>NDR3 [Rule 11-36] (SET). Reference schema imports reference schema</w:t>
      </w:r>
    </w:p>
    <w:p w14:paraId="6BD8A241" w14:textId="77777777" w:rsidR="001C65B1" w:rsidRDefault="00333F36" w:rsidP="001C65B1">
      <w:pPr>
        <w:pStyle w:val="omg-body"/>
      </w:pPr>
      <w:hyperlink r:id="rId308" w:anchor="rule_11-36" w:history="1">
        <w:r w:rsidR="001C65B1">
          <w:rPr>
            <w:color w:val="0000FF"/>
            <w:u w:val="single"/>
          </w:rPr>
          <w:t>Rule 11-36</w:t>
        </w:r>
      </w:hyperlink>
      <w:r w:rsidR="001C65B1">
        <w:t>, Reference schema imports reference schema (SET): </w:t>
      </w:r>
      <w:hyperlink r:id="rId309" w:anchor="section_11.8" w:history="1">
        <w:r w:rsidR="001C65B1">
          <w:rPr>
            <w:color w:val="0000FF"/>
            <w:u w:val="single"/>
          </w:rPr>
          <w:t>Section 11.8</w:t>
        </w:r>
      </w:hyperlink>
      <w:r w:rsidR="001C65B1">
        <w:t>, Schema assembly</w:t>
      </w:r>
    </w:p>
    <w:p w14:paraId="70D58202" w14:textId="77777777" w:rsidR="001C65B1" w:rsidRDefault="001C65B1" w:rsidP="001C65B1">
      <w:pPr>
        <w:pStyle w:val="omg-body"/>
      </w:pPr>
      <w:r>
        <w:t> </w:t>
      </w:r>
    </w:p>
    <w:p w14:paraId="49E9843B" w14:textId="77777777" w:rsidR="001C65B1" w:rsidRDefault="001C65B1" w:rsidP="001C65B1">
      <w:pPr>
        <w:pStyle w:val="omg-body"/>
        <w:rPr>
          <w:b/>
        </w:rPr>
      </w:pPr>
      <w:r w:rsidRPr="00900170">
        <w:rPr>
          <w:b/>
        </w:rPr>
        <w:lastRenderedPageBreak/>
        <w:t>[OCL] context</w:t>
      </w:r>
      <w:r>
        <w:t xml:space="preserve"> NIEMType </w:t>
      </w:r>
      <w:r w:rsidRPr="00900170">
        <w:rPr>
          <w:b/>
        </w:rPr>
        <w:t>inv:</w:t>
      </w:r>
    </w:p>
    <w:p w14:paraId="1E82AEDE"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and self.namespace.appliedStereotype('InformationModel').oclAsType(NIEM_UML_Profile::NIEM_PIM_Profile::InformationModel).defaultPurpose-&gt;exists(purpose|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self.oclAsType(Classifier).general.namespace.oclAsType(NamedElement)-&gt;asSet()</w:t>
      </w:r>
      <w:r w:rsidRPr="00900170">
        <w:rPr>
          <w:rFonts w:ascii="Courier New" w:hAnsi="Courier New" w:cs="Courier New"/>
        </w:rPr>
        <w:br/>
        <w:t xml:space="preserve">    -&gt;union(self.clientDependency-&gt;select(d|d.stereotypedBy('Restriction')).supplier-&gt;select(s|s.oclIsKindOf(Classifier)).namespace.oclAsType(NamedElement)-&gt;asSet()) </w:t>
      </w:r>
      <w:r w:rsidRPr="00900170">
        <w:rPr>
          <w:rFonts w:ascii="Courier New" w:hAnsi="Courier New" w:cs="Courier New"/>
        </w:rPr>
        <w:br/>
        <w:t xml:space="preserve">    -&gt;forAll(p|</w:t>
      </w:r>
      <w:r w:rsidRPr="00900170">
        <w:rPr>
          <w:rFonts w:ascii="Courier New" w:hAnsi="Courier New" w:cs="Courier New"/>
        </w:rPr>
        <w:br/>
        <w:t xml:space="preserve">            (p.stereotypedBy('InformationModel') </w:t>
      </w:r>
      <w:r w:rsidRPr="00900170">
        <w:rPr>
          <w:rFonts w:ascii="Courier New" w:hAnsi="Courier New" w:cs="Courier New"/>
        </w:rPr>
        <w:br/>
        <w:t xml:space="preserve">                    and p.appliedStereotype('InformationModel').oclAsType(NIEM_UML_Profile::NIEM_PIM_Profile::InformationModel).defaultPurpose-&gt;exists(purpose|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 xml:space="preserve">           or (p.name='XMLPrimitiveTypes')</w:t>
      </w:r>
      <w:r w:rsidRPr="00900170">
        <w:rPr>
          <w:rFonts w:ascii="Courier New" w:hAnsi="Courier New" w:cs="Courier New"/>
        </w:rPr>
        <w:br/>
        <w:t xml:space="preserve">     )</w:t>
      </w:r>
      <w:r w:rsidRPr="00900170">
        <w:rPr>
          <w:rFonts w:ascii="Courier New" w:hAnsi="Courier New" w:cs="Courier New"/>
        </w:rPr>
        <w:br/>
      </w:r>
    </w:p>
    <w:p w14:paraId="167B2F8D" w14:textId="77777777" w:rsidR="001C65B1" w:rsidRDefault="001C65B1" w:rsidP="001C65B1">
      <w:pPr>
        <w:pStyle w:val="omg-body"/>
      </w:pPr>
    </w:p>
    <w:p w14:paraId="0EDBF0D8" w14:textId="77777777" w:rsidR="001C65B1" w:rsidRPr="00056F73" w:rsidRDefault="001C65B1" w:rsidP="001C65B1">
      <w:pPr>
        <w:pStyle w:val="Heading6"/>
      </w:pPr>
      <w:r w:rsidRPr="00056F73">
        <w:t>NDR3 [Rule 9-25] (REF,EXT). Complex type has data definition</w:t>
      </w:r>
    </w:p>
    <w:p w14:paraId="26B33FEC" w14:textId="77777777" w:rsidR="001C65B1" w:rsidRDefault="00333F36" w:rsidP="001C65B1">
      <w:pPr>
        <w:pStyle w:val="omg-body"/>
      </w:pPr>
      <w:hyperlink r:id="rId310" w:anchor="rule_9-25" w:history="1">
        <w:r w:rsidR="001C65B1">
          <w:rPr>
            <w:color w:val="0000FF"/>
            <w:u w:val="single"/>
          </w:rPr>
          <w:t>Rule 9-25</w:t>
        </w:r>
      </w:hyperlink>
      <w:r w:rsidR="001C65B1">
        <w:t>, Complex type has data definition (REF, EXT): </w:t>
      </w:r>
      <w:hyperlink r:id="rId311" w:anchor="section_9.1.3" w:history="1">
        <w:r w:rsidR="001C65B1">
          <w:rPr>
            <w:color w:val="0000FF"/>
            <w:u w:val="single"/>
          </w:rPr>
          <w:t>Section 9.1.3</w:t>
        </w:r>
      </w:hyperlink>
      <w:r w:rsidR="001C65B1">
        <w:t>, Complex type definition</w:t>
      </w:r>
    </w:p>
    <w:p w14:paraId="45A81614" w14:textId="77777777" w:rsidR="001C65B1" w:rsidRDefault="001C65B1" w:rsidP="001C65B1">
      <w:pPr>
        <w:pStyle w:val="omg-body"/>
      </w:pPr>
      <w:r>
        <w:t> </w:t>
      </w:r>
    </w:p>
    <w:p w14:paraId="5C63D2D5" w14:textId="77777777" w:rsidR="001C65B1" w:rsidRDefault="001C65B1" w:rsidP="001C65B1">
      <w:pPr>
        <w:pStyle w:val="omg-body"/>
        <w:rPr>
          <w:b/>
        </w:rPr>
      </w:pPr>
      <w:r w:rsidRPr="00900170">
        <w:rPr>
          <w:b/>
        </w:rPr>
        <w:t>[OCL] context</w:t>
      </w:r>
      <w:r>
        <w:t xml:space="preserve"> NIEMType </w:t>
      </w:r>
      <w:r w:rsidRPr="00900170">
        <w:rPr>
          <w:b/>
        </w:rPr>
        <w:t>inv:</w:t>
      </w:r>
    </w:p>
    <w:p w14:paraId="7C9C1FD9"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and not(self.stereotypedBy('PropertyHolder'))</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t xml:space="preserve">    self.ownedComment-&gt;exists(c|not(c._'body'.oclIsUndefined()) and (c._'body'&lt;&gt;''))</w:t>
      </w:r>
      <w:r w:rsidRPr="00900170">
        <w:rPr>
          <w:rFonts w:ascii="Courier New" w:hAnsi="Courier New" w:cs="Courier New"/>
        </w:rPr>
        <w:br/>
      </w:r>
    </w:p>
    <w:p w14:paraId="0C7ECC4F" w14:textId="77777777" w:rsidR="001C65B1" w:rsidRDefault="001C65B1" w:rsidP="001C65B1">
      <w:pPr>
        <w:pStyle w:val="omg-body"/>
      </w:pPr>
    </w:p>
    <w:p w14:paraId="7770AB91" w14:textId="77777777" w:rsidR="001C65B1" w:rsidRPr="00056F73" w:rsidRDefault="001C65B1" w:rsidP="001C65B1">
      <w:pPr>
        <w:pStyle w:val="Heading6"/>
      </w:pPr>
      <w:r w:rsidRPr="00056F73">
        <w:t>NDR3 [Rule 9-29] (REF). Complex content uses extension</w:t>
      </w:r>
    </w:p>
    <w:p w14:paraId="3872D4B5" w14:textId="77777777" w:rsidR="001C65B1" w:rsidRDefault="00333F36" w:rsidP="001C65B1">
      <w:pPr>
        <w:pStyle w:val="omg-body"/>
      </w:pPr>
      <w:hyperlink r:id="rId312" w:anchor="rule_9-29" w:history="1">
        <w:r w:rsidR="001C65B1">
          <w:rPr>
            <w:color w:val="0000FF"/>
            <w:u w:val="single"/>
          </w:rPr>
          <w:t>Rule 9-29</w:t>
        </w:r>
      </w:hyperlink>
      <w:r w:rsidR="001C65B1">
        <w:t>, Complex content uses extension (REF): </w:t>
      </w:r>
      <w:hyperlink r:id="rId313" w:anchor="section_9.1.3.2" w:history="1">
        <w:r w:rsidR="001C65B1">
          <w:rPr>
            <w:color w:val="0000FF"/>
            <w:u w:val="single"/>
          </w:rPr>
          <w:t>Section 9.1.3.2</w:t>
        </w:r>
      </w:hyperlink>
      <w:r w:rsidR="001C65B1">
        <w:t>, Complex content</w:t>
      </w:r>
    </w:p>
    <w:p w14:paraId="2857077C" w14:textId="77777777" w:rsidR="001C65B1" w:rsidRDefault="001C65B1" w:rsidP="001C65B1">
      <w:pPr>
        <w:pStyle w:val="omg-body"/>
      </w:pPr>
      <w:r>
        <w:t> </w:t>
      </w:r>
    </w:p>
    <w:p w14:paraId="2DC6F0D2" w14:textId="77777777" w:rsidR="001C65B1" w:rsidRDefault="001C65B1" w:rsidP="001C65B1">
      <w:pPr>
        <w:pStyle w:val="omg-body"/>
        <w:rPr>
          <w:b/>
        </w:rPr>
      </w:pPr>
      <w:r w:rsidRPr="00900170">
        <w:rPr>
          <w:b/>
        </w:rPr>
        <w:t>[OCL] context</w:t>
      </w:r>
      <w:r>
        <w:t xml:space="preserve"> NIEMType </w:t>
      </w:r>
      <w:r w:rsidRPr="00900170">
        <w:rPr>
          <w:b/>
        </w:rPr>
        <w:t>inv:</w:t>
      </w:r>
    </w:p>
    <w:p w14:paraId="44117AC9"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self.namespace.stereotypedBy('InformationModel')        </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w:t>
      </w:r>
      <w:r w:rsidRPr="00900170">
        <w:rPr>
          <w:rFonts w:ascii="Courier New" w:hAnsi="Courier New" w:cs="Courier New"/>
        </w:rPr>
        <w:br/>
        <w:t xml:space="preserve">    and self.namespace.appliedStereotype('InformationModel').oclAsType(NIEM_UML_Profile::NIEM_PIM_Profile::InformationModel).defaultPurpose-&gt;exists(purpose|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((purpose=NIEM_UML_Profile::NIEM_PIM_Profile::DefaultPurposeCode::reference)or(purpose=NIEM_UML_Profile::NIEM_PIM_Profile::DefaultPurposeCode::subset))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and not(self.oclIsKindOf(Enumeration) and self.oclAsType(Enumeration).ownedLiteral-&gt;notEmpty())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self.oclAsType(Classifier).clientDependency-&gt;select(d|d.stereotypedBy('Restriction'))-&gt;isEmpty()</w:t>
      </w:r>
      <w:r w:rsidRPr="00900170">
        <w:rPr>
          <w:rFonts w:ascii="Courier New" w:hAnsi="Courier New" w:cs="Courier New"/>
        </w:rPr>
        <w:br/>
      </w:r>
      <w:r w:rsidRPr="00900170">
        <w:rPr>
          <w:rFonts w:ascii="Courier New" w:hAnsi="Courier New" w:cs="Courier New"/>
        </w:rPr>
        <w:br/>
      </w:r>
    </w:p>
    <w:p w14:paraId="6DA04A55" w14:textId="77777777" w:rsidR="001C65B1" w:rsidRDefault="001C65B1" w:rsidP="001C65B1">
      <w:pPr>
        <w:pStyle w:val="omg-body"/>
      </w:pPr>
    </w:p>
    <w:p w14:paraId="39508C80" w14:textId="77777777" w:rsidR="001C65B1" w:rsidRPr="00056F73" w:rsidRDefault="001C65B1" w:rsidP="001C65B1">
      <w:pPr>
        <w:pStyle w:val="Heading6"/>
      </w:pPr>
      <w:r w:rsidRPr="00056F73">
        <w:t>NDR3 [Rule 9-32] (REF). Simple content uses extension</w:t>
      </w:r>
    </w:p>
    <w:p w14:paraId="622ADA72" w14:textId="77777777" w:rsidR="001C65B1" w:rsidRDefault="00333F36" w:rsidP="001C65B1">
      <w:pPr>
        <w:pStyle w:val="omg-body"/>
      </w:pPr>
      <w:hyperlink r:id="rId314" w:anchor="rule_9-32" w:history="1">
        <w:r w:rsidR="001C65B1">
          <w:rPr>
            <w:color w:val="0000FF"/>
            <w:u w:val="single"/>
          </w:rPr>
          <w:t>Rule 9-32</w:t>
        </w:r>
      </w:hyperlink>
      <w:r w:rsidR="001C65B1">
        <w:t>, Simple content uses extension (REF): </w:t>
      </w:r>
      <w:hyperlink r:id="rId315" w:anchor="section_9.1.3.3" w:history="1">
        <w:r w:rsidR="001C65B1">
          <w:rPr>
            <w:color w:val="0000FF"/>
            <w:u w:val="single"/>
          </w:rPr>
          <w:t>Section 9.1.3.3</w:t>
        </w:r>
      </w:hyperlink>
      <w:r w:rsidR="001C65B1">
        <w:t>, Simple content</w:t>
      </w:r>
    </w:p>
    <w:p w14:paraId="210B405A" w14:textId="77777777" w:rsidR="001C65B1" w:rsidRDefault="001C65B1" w:rsidP="001C65B1">
      <w:pPr>
        <w:pStyle w:val="omg-body"/>
      </w:pPr>
      <w:r>
        <w:t> </w:t>
      </w:r>
    </w:p>
    <w:p w14:paraId="47B0769D" w14:textId="77777777" w:rsidR="001C65B1" w:rsidRDefault="001C65B1" w:rsidP="001C65B1">
      <w:pPr>
        <w:pStyle w:val="omg-body"/>
        <w:rPr>
          <w:b/>
        </w:rPr>
      </w:pPr>
      <w:r w:rsidRPr="00900170">
        <w:rPr>
          <w:b/>
        </w:rPr>
        <w:t>[OCL] context</w:t>
      </w:r>
      <w:r>
        <w:t xml:space="preserve"> NIEMType </w:t>
      </w:r>
      <w:r w:rsidRPr="00900170">
        <w:rPr>
          <w:b/>
        </w:rPr>
        <w:t>inv:</w:t>
      </w:r>
    </w:p>
    <w:p w14:paraId="57C34E88"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not(self.oclAsType(Classifier).namespace.oclIsUndefined()) </w:t>
      </w:r>
      <w:r w:rsidRPr="00900170">
        <w:rPr>
          <w:rFonts w:ascii="Courier New" w:hAnsi="Courier New" w:cs="Courier New"/>
        </w:rPr>
        <w:br/>
        <w:t xml:space="preserve">    and self.oclAsType(Classifier).namespace.stereotypedBy('InformationModel')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and self.oclAsType(Classifier).namespace.appliedStereotype('InformationModel').oclAsType(NIEM_UML_Profile::NIEM_PIM_Profile::InformationModel).defaultPurpose-&gt;exists(purpose| </w:t>
      </w:r>
      <w:r w:rsidRPr="00900170">
        <w:rPr>
          <w:rFonts w:ascii="Courier New" w:hAnsi="Courier New" w:cs="Courier New"/>
        </w:rPr>
        <w:br/>
        <w:t xml:space="preserve">         </w:t>
      </w:r>
      <w:r w:rsidRPr="00900170">
        <w:rPr>
          <w:rFonts w:ascii="Courier New" w:hAnsi="Courier New" w:cs="Courier New"/>
        </w:rPr>
        <w:lastRenderedPageBreak/>
        <w:t>(purpose=NIEM_UML_Profile::NIEM_PIM_Profile::DefaultPurposeCode::reference)or(purpose=NIEM_UML_Profile::NIEM_PIM_Profile::DefaultPurposeCode::subset)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and not(self.oclIsKindOf(Enumeration) and self.oclAsType(Enumeration).ownedLiteral-&gt;notEmpty())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self.oclAsType(Classifier).clientDependency-&gt;select(d|d.stereotypedBy('Restriction'))-&gt;isEmpty()                  </w:t>
      </w:r>
      <w:r w:rsidRPr="00900170">
        <w:rPr>
          <w:rFonts w:ascii="Courier New" w:hAnsi="Courier New" w:cs="Courier New"/>
        </w:rPr>
        <w:br/>
      </w:r>
    </w:p>
    <w:p w14:paraId="7AA8AE04" w14:textId="77777777" w:rsidR="001C65B1" w:rsidRDefault="001C65B1" w:rsidP="001C65B1">
      <w:pPr>
        <w:pStyle w:val="omg-body"/>
      </w:pPr>
    </w:p>
    <w:p w14:paraId="3428BDE6" w14:textId="77777777" w:rsidR="001C65B1" w:rsidRPr="00792921" w:rsidRDefault="001C65B1" w:rsidP="001C65B1">
      <w:pPr>
        <w:pStyle w:val="Heading3"/>
      </w:pPr>
      <w:bookmarkStart w:id="480" w:name="_Toc426452261"/>
      <w:r w:rsidRPr="00792921">
        <w:t xml:space="preserve">&lt;Stereotype&gt; </w:t>
      </w:r>
      <w:bookmarkStart w:id="481" w:name="_30b3ae28677385d6d198eae570b7a23a"/>
      <w:r w:rsidRPr="00792921">
        <w:t>ObjectType</w:t>
      </w:r>
      <w:bookmarkEnd w:id="480"/>
      <w:bookmarkEnd w:id="481"/>
    </w:p>
    <w:p w14:paraId="1A09F081" w14:textId="77777777" w:rsidR="001C65B1" w:rsidRPr="00F21036" w:rsidRDefault="001C65B1" w:rsidP="001C65B1">
      <w:pPr>
        <w:pStyle w:val="Heading5"/>
      </w:pPr>
      <w:r>
        <w:t>Description</w:t>
      </w:r>
    </w:p>
    <w:p w14:paraId="0A5C5770" w14:textId="77777777" w:rsidR="001C65B1" w:rsidRDefault="001C65B1" w:rsidP="001C65B1">
      <w:pPr>
        <w:pStyle w:val="omg-body"/>
      </w:pPr>
      <w:r>
        <w:t xml:space="preserve">ObjectType is a NIEMType Class that represents a NIEM object type. A NIEM object type represents some kind of object: a thing with its own lifespan that has some existence. The object may or may not be a physical object. It may be a conceptual object.  ObjectType is implemented in XML Schema as a complex type definition. Section 3.4 of </w:t>
      </w:r>
      <w:hyperlink r:id="rId316" w:history="1">
        <w:r>
          <w:rPr>
            <w:color w:val="0000FF"/>
            <w:u w:val="single"/>
          </w:rPr>
          <w:t>XML Schema Structures</w:t>
        </w:r>
      </w:hyperlink>
      <w:r>
        <w:t xml:space="preserve"> addresses complex type definitions in XML Schema. See [NIEM-NDR] </w:t>
      </w:r>
      <w:hyperlink r:id="rId317" w:anchor="section_10.2.1" w:history="1">
        <w:r>
          <w:rPr>
            <w:color w:val="0000FF"/>
            <w:u w:val="single"/>
          </w:rPr>
          <w:t>Section 10.2.1</w:t>
        </w:r>
      </w:hyperlink>
      <w:r>
        <w:t xml:space="preserve">, </w:t>
      </w:r>
      <w:r>
        <w:rPr>
          <w:i/>
        </w:rPr>
        <w:t>General object types</w:t>
      </w:r>
      <w:r>
        <w:t>.</w:t>
      </w:r>
    </w:p>
    <w:p w14:paraId="13931D9C" w14:textId="77777777" w:rsidR="001C65B1" w:rsidRDefault="001C65B1" w:rsidP="001C65B1">
      <w:pPr>
        <w:pStyle w:val="Heading5"/>
      </w:pPr>
      <w:r>
        <w:t>Generalization</w:t>
      </w:r>
    </w:p>
    <w:p w14:paraId="0DE3ACD0" w14:textId="77777777" w:rsidR="001C65B1" w:rsidRDefault="00333F36" w:rsidP="001C65B1">
      <w:pPr>
        <w:pStyle w:val="omg-body"/>
      </w:pPr>
      <w:hyperlink w:anchor="_cddcf0aa38f9fb92183a65a83b2b548f" w:history="1">
        <w:r w:rsidR="001C65B1" w:rsidRPr="00C253B8">
          <w:rPr>
            <w:color w:val="0000FF"/>
            <w:u w:val="single"/>
          </w:rPr>
          <w:t>NIEMType</w:t>
        </w:r>
      </w:hyperlink>
      <w:r w:rsidR="001C65B1">
        <w:rPr>
          <w:color w:val="0000FF"/>
        </w:rPr>
        <w:t xml:space="preserve">  </w:t>
      </w:r>
    </w:p>
    <w:p w14:paraId="72695172" w14:textId="77777777" w:rsidR="001C65B1" w:rsidRDefault="001C65B1" w:rsidP="001C65B1">
      <w:pPr>
        <w:pStyle w:val="Heading5"/>
      </w:pPr>
      <w:r>
        <w:t>Constraints</w:t>
      </w:r>
    </w:p>
    <w:p w14:paraId="4D6670DC" w14:textId="77777777" w:rsidR="001C65B1" w:rsidRPr="00056F73" w:rsidRDefault="001C65B1" w:rsidP="001C65B1">
      <w:pPr>
        <w:pStyle w:val="Heading6"/>
      </w:pPr>
      <w:r w:rsidRPr="00056F73">
        <w:t>NDR3 [Rule 10-18] (REF,EXT). Proxy type has designated structure</w:t>
      </w:r>
    </w:p>
    <w:p w14:paraId="6E0477DE" w14:textId="77777777" w:rsidR="001C65B1" w:rsidRDefault="00333F36" w:rsidP="001C65B1">
      <w:pPr>
        <w:pStyle w:val="omg-body"/>
      </w:pPr>
      <w:hyperlink r:id="rId318" w:anchor="rule_10-18" w:history="1">
        <w:r w:rsidR="001C65B1">
          <w:rPr>
            <w:color w:val="0000FF"/>
            <w:u w:val="single"/>
          </w:rPr>
          <w:t>Rule 10-18</w:t>
        </w:r>
      </w:hyperlink>
      <w:r w:rsidR="001C65B1">
        <w:t>, Proxy type has designated structure (REF, EXT): </w:t>
      </w:r>
      <w:hyperlink r:id="rId319" w:anchor="section_10.2.5" w:history="1">
        <w:r w:rsidR="001C65B1">
          <w:rPr>
            <w:color w:val="0000FF"/>
            <w:u w:val="single"/>
          </w:rPr>
          <w:t>Section 10.2.5</w:t>
        </w:r>
      </w:hyperlink>
      <w:r w:rsidR="001C65B1">
        <w:t>, Proxy types</w:t>
      </w:r>
    </w:p>
    <w:p w14:paraId="3C777895" w14:textId="77777777" w:rsidR="001C65B1" w:rsidRDefault="001C65B1" w:rsidP="001C65B1">
      <w:pPr>
        <w:pStyle w:val="omg-body"/>
      </w:pPr>
      <w:r>
        <w:t> </w:t>
      </w:r>
    </w:p>
    <w:p w14:paraId="4E59CC90" w14:textId="77777777" w:rsidR="001C65B1" w:rsidRDefault="001C65B1" w:rsidP="001C65B1">
      <w:pPr>
        <w:pStyle w:val="omg-body"/>
        <w:rPr>
          <w:b/>
        </w:rPr>
      </w:pPr>
      <w:r w:rsidRPr="00900170">
        <w:rPr>
          <w:b/>
        </w:rPr>
        <w:t>[OCL] context</w:t>
      </w:r>
      <w:r>
        <w:t xml:space="preserve"> ObjectType </w:t>
      </w:r>
      <w:r w:rsidRPr="00900170">
        <w:rPr>
          <w:b/>
        </w:rPr>
        <w:t>inv:</w:t>
      </w:r>
    </w:p>
    <w:p w14:paraId="66098162"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r>
      <w:r w:rsidRPr="00900170">
        <w:rPr>
          <w:rFonts w:ascii="Courier New" w:hAnsi="Courier New" w:cs="Courier New"/>
        </w:rPr>
        <w:tab/>
        <w:t>self.general-&gt;exists(g|(g.namespace.name='XMLPrimitiveTypes')and(g.name=self.name))</w:t>
      </w:r>
      <w:r w:rsidRPr="00900170">
        <w:rPr>
          <w:rFonts w:ascii="Courier New" w:hAnsi="Courier New" w:cs="Courier New"/>
        </w:rPr>
        <w:br/>
      </w:r>
      <w:r w:rsidRPr="00900170">
        <w:rPr>
          <w:rFonts w:ascii="Courier New" w:hAnsi="Courier New" w:cs="Courier New"/>
        </w:rPr>
        <w:tab/>
        <w:t>or</w:t>
      </w:r>
      <w:r w:rsidRPr="00900170">
        <w:rPr>
          <w:rFonts w:ascii="Courier New" w:hAnsi="Courier New" w:cs="Courier New"/>
        </w:rPr>
        <w:br/>
      </w:r>
      <w:r w:rsidRPr="00900170">
        <w:rPr>
          <w:rFonts w:ascii="Courier New" w:hAnsi="Courier New" w:cs="Courier New"/>
        </w:rPr>
        <w:tab/>
        <w:t>self.clientDependency-&gt;select(d|d.stereotypedBy('XSDSimpleContent')).supplier</w:t>
      </w:r>
      <w:r w:rsidRPr="00900170">
        <w:rPr>
          <w:rFonts w:ascii="Courier New" w:hAnsi="Courier New" w:cs="Courier New"/>
        </w:rPr>
        <w:br/>
      </w:r>
      <w:r w:rsidRPr="00900170">
        <w:rPr>
          <w:rFonts w:ascii="Courier New" w:hAnsi="Courier New" w:cs="Courier New"/>
        </w:rPr>
        <w:tab/>
        <w:t xml:space="preserve">       -&gt;select(s|s.oclIsKindOf(Classifier)).oclAsType(Classifier)</w:t>
      </w:r>
      <w:r w:rsidRPr="00900170">
        <w:rPr>
          <w:rFonts w:ascii="Courier New" w:hAnsi="Courier New" w:cs="Courier New"/>
        </w:rPr>
        <w:br/>
      </w:r>
      <w:r w:rsidRPr="00900170">
        <w:rPr>
          <w:rFonts w:ascii="Courier New" w:hAnsi="Courier New" w:cs="Courier New"/>
        </w:rPr>
        <w:tab/>
        <w:t xml:space="preserve">       -&gt;exists(g|(g.namespace.name='XMLPrimitiveTypes')and(g.name=self.name))</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self.attribute-&gt;isEmpty()</w:t>
      </w:r>
    </w:p>
    <w:p w14:paraId="15B57AF9" w14:textId="77777777" w:rsidR="001C65B1" w:rsidRDefault="001C65B1" w:rsidP="001C65B1">
      <w:pPr>
        <w:pStyle w:val="omg-body"/>
      </w:pPr>
    </w:p>
    <w:p w14:paraId="6E3B6B49" w14:textId="77777777" w:rsidR="001C65B1" w:rsidRPr="00056F73" w:rsidRDefault="001C65B1" w:rsidP="001C65B1">
      <w:pPr>
        <w:pStyle w:val="Heading6"/>
      </w:pPr>
      <w:r w:rsidRPr="00056F73">
        <w:t>NDR3 [Rule 10-21] (REF). Augmentable type has augmentation point element</w:t>
      </w:r>
    </w:p>
    <w:p w14:paraId="788FBEA3" w14:textId="77777777" w:rsidR="001C65B1" w:rsidRDefault="00333F36" w:rsidP="001C65B1">
      <w:pPr>
        <w:pStyle w:val="omg-body"/>
      </w:pPr>
      <w:hyperlink r:id="rId320" w:anchor="rule_10-21" w:history="1">
        <w:r w:rsidR="001C65B1">
          <w:rPr>
            <w:color w:val="0000FF"/>
            <w:u w:val="single"/>
          </w:rPr>
          <w:t>Rule 10-21</w:t>
        </w:r>
      </w:hyperlink>
      <w:r w:rsidR="001C65B1">
        <w:t xml:space="preserve">, Augmentable type has augmentation point element (REF): </w:t>
      </w:r>
      <w:hyperlink r:id="rId321" w:anchor="section_10.4.1" w:history="1">
        <w:r w:rsidR="001C65B1">
          <w:rPr>
            <w:color w:val="0000FF"/>
            <w:u w:val="single"/>
          </w:rPr>
          <w:t>Section 10.4.1</w:t>
        </w:r>
      </w:hyperlink>
      <w:r w:rsidR="001C65B1">
        <w:t>, Augmentable types</w:t>
      </w:r>
    </w:p>
    <w:p w14:paraId="3D915B71" w14:textId="77777777" w:rsidR="001C65B1" w:rsidRDefault="001C65B1" w:rsidP="001C65B1">
      <w:pPr>
        <w:pStyle w:val="omg-body"/>
      </w:pPr>
      <w:r>
        <w:t>[English]</w:t>
      </w:r>
    </w:p>
    <w:p w14:paraId="0C6DCB01" w14:textId="77777777" w:rsidR="001C65B1" w:rsidRPr="00D61BEF" w:rsidRDefault="001C65B1" w:rsidP="001C65B1">
      <w:pPr>
        <w:pStyle w:val="omg-body"/>
      </w:pPr>
      <w:r w:rsidRPr="00D61BEF">
        <w:lastRenderedPageBreak/>
        <w:t>The constraint is enforced by provisioning; if an AugmentationPoint is not defined in the model, then it is created</w:t>
      </w:r>
    </w:p>
    <w:p w14:paraId="6B11ADBE" w14:textId="77777777" w:rsidR="001C65B1" w:rsidRDefault="001C65B1" w:rsidP="001C65B1">
      <w:pPr>
        <w:pStyle w:val="omg-body"/>
      </w:pPr>
    </w:p>
    <w:p w14:paraId="20433DB3" w14:textId="77777777" w:rsidR="001C65B1" w:rsidRPr="00056F73" w:rsidRDefault="001C65B1" w:rsidP="001C65B1">
      <w:pPr>
        <w:pStyle w:val="Heading6"/>
      </w:pPr>
      <w:r w:rsidRPr="00056F73">
        <w:t>NDR3 [Rule 10-22] (REF,EXT). Augmentable type has at most one augmentation point element</w:t>
      </w:r>
    </w:p>
    <w:p w14:paraId="4EA2B040" w14:textId="77777777" w:rsidR="001C65B1" w:rsidRDefault="00333F36" w:rsidP="001C65B1">
      <w:pPr>
        <w:pStyle w:val="omg-body"/>
      </w:pPr>
      <w:hyperlink r:id="rId322" w:anchor="rule_10-22" w:history="1">
        <w:r w:rsidR="001C65B1">
          <w:rPr>
            <w:color w:val="0000FF"/>
            <w:u w:val="single"/>
          </w:rPr>
          <w:t>Rule 10-22</w:t>
        </w:r>
      </w:hyperlink>
      <w:r w:rsidR="001C65B1">
        <w:t xml:space="preserve">, Augmentable type has at most one augmentation point element (REF, EXT): </w:t>
      </w:r>
      <w:hyperlink r:id="rId323" w:anchor="section_10.4.1" w:history="1">
        <w:r w:rsidR="001C65B1">
          <w:rPr>
            <w:color w:val="0000FF"/>
            <w:u w:val="single"/>
          </w:rPr>
          <w:t>Section 10.4.1</w:t>
        </w:r>
      </w:hyperlink>
      <w:r w:rsidR="001C65B1">
        <w:t>, Augmentable types</w:t>
      </w:r>
    </w:p>
    <w:p w14:paraId="5250783E" w14:textId="77777777" w:rsidR="001C65B1" w:rsidRDefault="001C65B1" w:rsidP="001C65B1">
      <w:pPr>
        <w:pStyle w:val="omg-body"/>
        <w:rPr>
          <w:b/>
        </w:rPr>
      </w:pPr>
      <w:r w:rsidRPr="00900170">
        <w:rPr>
          <w:b/>
        </w:rPr>
        <w:t>[OCL] context</w:t>
      </w:r>
      <w:r>
        <w:t xml:space="preserve"> ObjectType </w:t>
      </w:r>
      <w:r w:rsidRPr="00900170">
        <w:rPr>
          <w:b/>
        </w:rPr>
        <w:t>inv:</w:t>
      </w:r>
    </w:p>
    <w:p w14:paraId="7421B910"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self.attribute-&gt;select(a|self.niemName().replace('Type','AugmentationPoint')=a.niemName())-&gt;size()&lt;=1</w:t>
      </w:r>
    </w:p>
    <w:p w14:paraId="4CC59326" w14:textId="77777777" w:rsidR="001C65B1" w:rsidRDefault="001C65B1" w:rsidP="001C65B1">
      <w:pPr>
        <w:pStyle w:val="omg-body"/>
      </w:pPr>
    </w:p>
    <w:p w14:paraId="52AAE7DA" w14:textId="77777777" w:rsidR="001C65B1" w:rsidRPr="00056F73" w:rsidRDefault="001C65B1" w:rsidP="001C65B1">
      <w:pPr>
        <w:pStyle w:val="Heading6"/>
      </w:pPr>
      <w:r w:rsidRPr="00056F73">
        <w:t>NDR3 [Rule 10-23] (REF,EXT). Augmentation point corresponds to augmentable type</w:t>
      </w:r>
    </w:p>
    <w:p w14:paraId="018D883E" w14:textId="77777777" w:rsidR="001C65B1" w:rsidRDefault="00333F36" w:rsidP="001C65B1">
      <w:pPr>
        <w:pStyle w:val="omg-body"/>
      </w:pPr>
      <w:hyperlink r:id="rId324" w:anchor="rule_10-23" w:history="1">
        <w:r w:rsidR="001C65B1">
          <w:rPr>
            <w:color w:val="0000FF"/>
            <w:u w:val="single"/>
          </w:rPr>
          <w:t>Rule 10-23</w:t>
        </w:r>
      </w:hyperlink>
      <w:r w:rsidR="001C65B1">
        <w:t xml:space="preserve">, Augmentation point corresponds to augmentable type (REF, EXT): </w:t>
      </w:r>
      <w:hyperlink r:id="rId325" w:anchor="section_10.4.2" w:history="1">
        <w:r w:rsidR="001C65B1">
          <w:rPr>
            <w:color w:val="0000FF"/>
            <w:u w:val="single"/>
          </w:rPr>
          <w:t>Section 10.4.2</w:t>
        </w:r>
      </w:hyperlink>
      <w:r w:rsidR="001C65B1">
        <w:t>, Augmentation point element declarations</w:t>
      </w:r>
    </w:p>
    <w:p w14:paraId="2DB0512C" w14:textId="77777777" w:rsidR="001C65B1" w:rsidRDefault="001C65B1" w:rsidP="001C65B1">
      <w:pPr>
        <w:pStyle w:val="omg-body"/>
        <w:rPr>
          <w:b/>
        </w:rPr>
      </w:pPr>
      <w:r w:rsidRPr="00900170">
        <w:rPr>
          <w:b/>
        </w:rPr>
        <w:t>[OCL] context</w:t>
      </w:r>
      <w:r>
        <w:t xml:space="preserve"> ObjectType </w:t>
      </w:r>
      <w:r w:rsidRPr="00900170">
        <w:rPr>
          <w:b/>
        </w:rPr>
        <w:t>inv:</w:t>
      </w:r>
    </w:p>
    <w:p w14:paraId="6026C3A0"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-&gt;forAll(a|self._'package'.ownedType.niemName()-&gt;exists(n|n.replace('Type','AugmentationPoint')=a.niemName()))</w:t>
      </w:r>
      <w:r w:rsidRPr="00900170">
        <w:rPr>
          <w:rFonts w:ascii="Courier New" w:hAnsi="Courier New" w:cs="Courier New"/>
        </w:rPr>
        <w:br/>
      </w:r>
    </w:p>
    <w:p w14:paraId="4A2BB0C5" w14:textId="77777777" w:rsidR="001C65B1" w:rsidRDefault="001C65B1" w:rsidP="001C65B1">
      <w:pPr>
        <w:pStyle w:val="omg-body"/>
      </w:pPr>
    </w:p>
    <w:p w14:paraId="09295D6C" w14:textId="77777777" w:rsidR="001C65B1" w:rsidRPr="00056F73" w:rsidRDefault="001C65B1" w:rsidP="001C65B1">
      <w:pPr>
        <w:pStyle w:val="Heading6"/>
      </w:pPr>
      <w:r w:rsidRPr="00056F73">
        <w:t>NDR3 [Rule 10-24] (REF,EXT). An augmentation point has no type</w:t>
      </w:r>
    </w:p>
    <w:p w14:paraId="12F1A246" w14:textId="77777777" w:rsidR="001C65B1" w:rsidRDefault="00333F36" w:rsidP="001C65B1">
      <w:pPr>
        <w:pStyle w:val="omg-body"/>
      </w:pPr>
      <w:hyperlink r:id="rId326" w:anchor="rule_10-24" w:history="1">
        <w:r w:rsidR="001C65B1">
          <w:rPr>
            <w:color w:val="0000FF"/>
            <w:u w:val="single"/>
          </w:rPr>
          <w:t>Rule 10-24</w:t>
        </w:r>
      </w:hyperlink>
      <w:r w:rsidR="001C65B1">
        <w:t xml:space="preserve">, An augmentation point has no type (REF, EXT): </w:t>
      </w:r>
      <w:hyperlink r:id="rId327" w:anchor="section_10.4.2" w:history="1">
        <w:r w:rsidR="001C65B1">
          <w:rPr>
            <w:color w:val="0000FF"/>
            <w:u w:val="single"/>
          </w:rPr>
          <w:t>Section 10.4.2</w:t>
        </w:r>
      </w:hyperlink>
      <w:r w:rsidR="001C65B1">
        <w:t>, Augmentation point element declarations</w:t>
      </w:r>
    </w:p>
    <w:p w14:paraId="5AEB0715" w14:textId="77777777" w:rsidR="001C65B1" w:rsidRDefault="001C65B1" w:rsidP="001C65B1">
      <w:pPr>
        <w:pStyle w:val="omg-body"/>
        <w:rPr>
          <w:b/>
        </w:rPr>
      </w:pPr>
      <w:r w:rsidRPr="00900170">
        <w:rPr>
          <w:b/>
        </w:rPr>
        <w:t>[OCL] context</w:t>
      </w:r>
      <w:r>
        <w:t xml:space="preserve"> ObjectType </w:t>
      </w:r>
      <w:r w:rsidRPr="00900170">
        <w:rPr>
          <w:b/>
        </w:rPr>
        <w:t>inv:</w:t>
      </w:r>
    </w:p>
    <w:p w14:paraId="057B9E8D"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-&gt;forAll(a|a.type.oclIsUndefined())</w:t>
      </w:r>
      <w:r w:rsidRPr="00900170">
        <w:rPr>
          <w:rFonts w:ascii="Courier New" w:hAnsi="Courier New" w:cs="Courier New"/>
        </w:rPr>
        <w:br/>
      </w:r>
    </w:p>
    <w:p w14:paraId="727E4C9A" w14:textId="77777777" w:rsidR="001C65B1" w:rsidRDefault="001C65B1" w:rsidP="001C65B1">
      <w:pPr>
        <w:pStyle w:val="omg-body"/>
      </w:pPr>
    </w:p>
    <w:p w14:paraId="724DB7CA" w14:textId="77777777" w:rsidR="001C65B1" w:rsidRPr="00056F73" w:rsidRDefault="001C65B1" w:rsidP="001C65B1">
      <w:pPr>
        <w:pStyle w:val="Heading6"/>
      </w:pPr>
      <w:r w:rsidRPr="00056F73">
        <w:t>NDR3 [Rule 10-25] (REF,EXT). An augmentation point has no substitution group</w:t>
      </w:r>
    </w:p>
    <w:p w14:paraId="2A90A65D" w14:textId="77777777" w:rsidR="001C65B1" w:rsidRDefault="00333F36" w:rsidP="001C65B1">
      <w:pPr>
        <w:pStyle w:val="omg-body"/>
      </w:pPr>
      <w:hyperlink r:id="rId328" w:anchor="rule_10-25" w:history="1">
        <w:r w:rsidR="001C65B1">
          <w:rPr>
            <w:color w:val="0000FF"/>
            <w:u w:val="single"/>
          </w:rPr>
          <w:t>Rule 10-25</w:t>
        </w:r>
      </w:hyperlink>
      <w:r w:rsidR="001C65B1">
        <w:t xml:space="preserve">, An augmentation point has no substitution group (REF, EXT): </w:t>
      </w:r>
      <w:hyperlink r:id="rId329" w:anchor="section_10.4.2" w:history="1">
        <w:r w:rsidR="001C65B1">
          <w:rPr>
            <w:color w:val="0000FF"/>
            <w:u w:val="single"/>
          </w:rPr>
          <w:t>Section 10.4.2</w:t>
        </w:r>
      </w:hyperlink>
      <w:r w:rsidR="001C65B1">
        <w:t>, Augmentation point element declarations </w:t>
      </w:r>
    </w:p>
    <w:p w14:paraId="0A4AF982" w14:textId="77777777" w:rsidR="001C65B1" w:rsidRDefault="001C65B1" w:rsidP="001C65B1">
      <w:pPr>
        <w:pStyle w:val="omg-body"/>
        <w:rPr>
          <w:b/>
        </w:rPr>
      </w:pPr>
      <w:r w:rsidRPr="00900170">
        <w:rPr>
          <w:b/>
        </w:rPr>
        <w:t>[OCL] context</w:t>
      </w:r>
      <w:r>
        <w:t xml:space="preserve"> ObjectType </w:t>
      </w:r>
      <w:r w:rsidRPr="00900170">
        <w:rPr>
          <w:b/>
        </w:rPr>
        <w:t>inv:</w:t>
      </w:r>
    </w:p>
    <w:p w14:paraId="79529AC8"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-&gt;forAll(a|a.subsettedProperty-&gt;isEmpty())</w:t>
      </w:r>
      <w:r w:rsidRPr="00900170">
        <w:rPr>
          <w:rFonts w:ascii="Courier New" w:hAnsi="Courier New" w:cs="Courier New"/>
        </w:rPr>
        <w:br/>
      </w:r>
    </w:p>
    <w:p w14:paraId="7108F173" w14:textId="77777777" w:rsidR="001C65B1" w:rsidRDefault="001C65B1" w:rsidP="001C65B1">
      <w:pPr>
        <w:pStyle w:val="omg-body"/>
      </w:pPr>
    </w:p>
    <w:p w14:paraId="7F23C049" w14:textId="77777777" w:rsidR="001C65B1" w:rsidRPr="00056F73" w:rsidRDefault="001C65B1" w:rsidP="001C65B1">
      <w:pPr>
        <w:pStyle w:val="Heading6"/>
      </w:pPr>
      <w:r w:rsidRPr="00056F73">
        <w:t>NDR3 [Rule 10-26] (REF,EXT). Augmentation point element may only be referenced by its type</w:t>
      </w:r>
    </w:p>
    <w:p w14:paraId="1994A5EF" w14:textId="77777777" w:rsidR="001C65B1" w:rsidRDefault="00333F36" w:rsidP="001C65B1">
      <w:pPr>
        <w:pStyle w:val="omg-body"/>
      </w:pPr>
      <w:hyperlink r:id="rId330" w:anchor="rule_10-26" w:history="1">
        <w:r w:rsidR="001C65B1">
          <w:rPr>
            <w:color w:val="0000FF"/>
            <w:u w:val="single"/>
          </w:rPr>
          <w:t>Rule 10-26</w:t>
        </w:r>
      </w:hyperlink>
      <w:r w:rsidR="001C65B1">
        <w:t xml:space="preserve">, Augmentation point element may only be referenced by its type (REF, EXT): </w:t>
      </w:r>
      <w:hyperlink r:id="rId331" w:anchor="section_10.4.3" w:history="1">
        <w:r w:rsidR="001C65B1">
          <w:rPr>
            <w:color w:val="0000FF"/>
            <w:u w:val="single"/>
          </w:rPr>
          <w:t>Section 10.4.3</w:t>
        </w:r>
      </w:hyperlink>
      <w:r w:rsidR="001C65B1">
        <w:t>, Augmentation point element use </w:t>
      </w:r>
    </w:p>
    <w:p w14:paraId="76AE8D93" w14:textId="77777777" w:rsidR="001C65B1" w:rsidRDefault="001C65B1" w:rsidP="001C65B1">
      <w:pPr>
        <w:pStyle w:val="omg-body"/>
        <w:rPr>
          <w:b/>
        </w:rPr>
      </w:pPr>
      <w:r w:rsidRPr="00900170">
        <w:rPr>
          <w:b/>
        </w:rPr>
        <w:lastRenderedPageBreak/>
        <w:t>[OCL] context</w:t>
      </w:r>
      <w:r>
        <w:t xml:space="preserve"> ObjectType </w:t>
      </w:r>
      <w:r w:rsidRPr="00900170">
        <w:rPr>
          <w:b/>
        </w:rPr>
        <w:t>inv:</w:t>
      </w:r>
    </w:p>
    <w:p w14:paraId="217A32BF" w14:textId="77777777" w:rsidR="001C65B1" w:rsidRPr="00900170" w:rsidRDefault="001C65B1" w:rsidP="001C65B1">
      <w:pPr>
        <w:pStyle w:val="omg-body"/>
        <w:rPr>
          <w:rFonts w:ascii="Courier New" w:hAnsi="Courier New" w:cs="Courier New"/>
        </w:rPr>
      </w:pPr>
      <w:r w:rsidRPr="00900170">
        <w:rPr>
          <w:rFonts w:ascii="Courier New" w:hAnsi="Courier New" w:cs="Courier New"/>
        </w:rPr>
        <w:t>not(self.stereotypedBy('PropertyHolder'))</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-&gt;forAll(a|a.niemName().replace('AugmentationPoint','Type')=self.niemName())</w:t>
      </w:r>
      <w:r w:rsidRPr="00900170">
        <w:rPr>
          <w:rFonts w:ascii="Courier New" w:hAnsi="Courier New" w:cs="Courier New"/>
        </w:rPr>
        <w:br/>
      </w:r>
    </w:p>
    <w:p w14:paraId="67F9840E" w14:textId="77777777" w:rsidR="001C65B1" w:rsidRDefault="001C65B1" w:rsidP="001C65B1">
      <w:pPr>
        <w:pStyle w:val="omg-body"/>
      </w:pPr>
    </w:p>
    <w:p w14:paraId="6A4BEF8A" w14:textId="77777777" w:rsidR="001C65B1" w:rsidRPr="00056F73" w:rsidRDefault="001C65B1" w:rsidP="001C65B1">
      <w:pPr>
        <w:pStyle w:val="Heading6"/>
      </w:pPr>
      <w:r w:rsidRPr="00056F73">
        <w:t>NDR3 [Rule 10-27] (REF). Augmentation point reference is optional</w:t>
      </w:r>
    </w:p>
    <w:p w14:paraId="7E3174E5" w14:textId="77777777" w:rsidR="001C65B1" w:rsidRDefault="00333F36" w:rsidP="001C65B1">
      <w:pPr>
        <w:pStyle w:val="omg-body"/>
      </w:pPr>
      <w:hyperlink r:id="rId332" w:anchor="rule_10-27" w:history="1">
        <w:r w:rsidR="001C65B1">
          <w:rPr>
            <w:color w:val="0000FF"/>
            <w:u w:val="single"/>
          </w:rPr>
          <w:t>Rule 10-27</w:t>
        </w:r>
      </w:hyperlink>
      <w:r w:rsidR="001C65B1">
        <w:t xml:space="preserve">, Augmentation point reference is optional (REF): </w:t>
      </w:r>
      <w:hyperlink r:id="rId333" w:anchor="section_10.4.3" w:history="1">
        <w:r w:rsidR="001C65B1">
          <w:rPr>
            <w:color w:val="0000FF"/>
            <w:u w:val="single"/>
          </w:rPr>
          <w:t>Section 10.4.3</w:t>
        </w:r>
      </w:hyperlink>
      <w:r w:rsidR="001C65B1">
        <w:t>, Augmentation point element use </w:t>
      </w:r>
    </w:p>
    <w:p w14:paraId="4A5E6762" w14:textId="77777777" w:rsidR="001C65B1" w:rsidRDefault="001C65B1" w:rsidP="001C65B1">
      <w:pPr>
        <w:pStyle w:val="omg-body"/>
        <w:rPr>
          <w:b/>
        </w:rPr>
      </w:pPr>
      <w:r w:rsidRPr="00900170">
        <w:rPr>
          <w:b/>
        </w:rPr>
        <w:t>[OCL] context</w:t>
      </w:r>
      <w:r>
        <w:t xml:space="preserve"> ObjectType </w:t>
      </w:r>
      <w:r w:rsidRPr="00900170">
        <w:rPr>
          <w:b/>
        </w:rPr>
        <w:t>inv:</w:t>
      </w:r>
    </w:p>
    <w:p w14:paraId="22B0ED8D"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-&gt;forAll(a|a.lower=0)</w:t>
      </w:r>
      <w:r w:rsidRPr="00900170">
        <w:rPr>
          <w:rFonts w:ascii="Courier New" w:hAnsi="Courier New" w:cs="Courier New"/>
        </w:rPr>
        <w:br/>
      </w:r>
    </w:p>
    <w:p w14:paraId="7895F09E" w14:textId="77777777" w:rsidR="001C65B1" w:rsidRDefault="001C65B1" w:rsidP="001C65B1">
      <w:pPr>
        <w:pStyle w:val="omg-body"/>
      </w:pPr>
    </w:p>
    <w:p w14:paraId="2B3CD8A8" w14:textId="77777777" w:rsidR="001C65B1" w:rsidRPr="00056F73" w:rsidRDefault="001C65B1" w:rsidP="001C65B1">
      <w:pPr>
        <w:pStyle w:val="Heading6"/>
      </w:pPr>
      <w:r w:rsidRPr="00056F73">
        <w:t>NDR3 [Rule 10-28] (REF). Augmentation point reference is unbounded</w:t>
      </w:r>
    </w:p>
    <w:p w14:paraId="5850773A" w14:textId="77777777" w:rsidR="001C65B1" w:rsidRDefault="00333F36" w:rsidP="001C65B1">
      <w:pPr>
        <w:pStyle w:val="omg-body"/>
      </w:pPr>
      <w:hyperlink r:id="rId334" w:anchor="rule_10-28" w:history="1">
        <w:r w:rsidR="001C65B1">
          <w:rPr>
            <w:color w:val="0000FF"/>
            <w:u w:val="single"/>
          </w:rPr>
          <w:t>Rule 10-28</w:t>
        </w:r>
      </w:hyperlink>
      <w:r w:rsidR="001C65B1">
        <w:t xml:space="preserve">, Augmentation point reference is unbounded (REF): </w:t>
      </w:r>
      <w:hyperlink r:id="rId335" w:anchor="section_10.4.3" w:history="1">
        <w:r w:rsidR="001C65B1">
          <w:rPr>
            <w:color w:val="0000FF"/>
            <w:u w:val="single"/>
          </w:rPr>
          <w:t>Section 10.4.3</w:t>
        </w:r>
      </w:hyperlink>
      <w:r w:rsidR="001C65B1">
        <w:t>, Augmentation point element use </w:t>
      </w:r>
    </w:p>
    <w:p w14:paraId="21FACFE1" w14:textId="77777777" w:rsidR="001C65B1" w:rsidRDefault="001C65B1" w:rsidP="001C65B1">
      <w:pPr>
        <w:pStyle w:val="omg-body"/>
        <w:rPr>
          <w:b/>
        </w:rPr>
      </w:pPr>
      <w:r w:rsidRPr="00900170">
        <w:rPr>
          <w:b/>
        </w:rPr>
        <w:t>[OCL] context</w:t>
      </w:r>
      <w:r>
        <w:t xml:space="preserve"> ObjectType </w:t>
      </w:r>
      <w:r w:rsidRPr="00900170">
        <w:rPr>
          <w:b/>
        </w:rPr>
        <w:t>inv:</w:t>
      </w:r>
    </w:p>
    <w:p w14:paraId="2E059C1E"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t>self.attribute-&gt;select(a|a.niemName().endsWith('AugmentationPoint'))</w:t>
      </w:r>
      <w:r w:rsidRPr="00900170">
        <w:rPr>
          <w:rFonts w:ascii="Courier New" w:hAnsi="Courier New" w:cs="Courier New"/>
        </w:rPr>
        <w:br/>
        <w:t>-&gt;forAll(a|a.upper&lt;0)</w:t>
      </w:r>
      <w:r w:rsidRPr="00900170">
        <w:rPr>
          <w:rFonts w:ascii="Courier New" w:hAnsi="Courier New" w:cs="Courier New"/>
        </w:rPr>
        <w:br/>
      </w:r>
    </w:p>
    <w:p w14:paraId="2842F946" w14:textId="77777777" w:rsidR="001C65B1" w:rsidRDefault="001C65B1" w:rsidP="001C65B1">
      <w:pPr>
        <w:pStyle w:val="omg-body"/>
      </w:pPr>
    </w:p>
    <w:p w14:paraId="2C61CC1F" w14:textId="77777777" w:rsidR="001C65B1" w:rsidRPr="00056F73" w:rsidRDefault="001C65B1" w:rsidP="001C65B1">
      <w:pPr>
        <w:pStyle w:val="Heading6"/>
      </w:pPr>
      <w:r w:rsidRPr="00056F73">
        <w:t>NDR3 [Rule 10-29] (REF). Augmentation point reference must be last particle</w:t>
      </w:r>
    </w:p>
    <w:p w14:paraId="3EE084FF" w14:textId="77777777" w:rsidR="001C65B1" w:rsidRDefault="00333F36" w:rsidP="001C65B1">
      <w:pPr>
        <w:pStyle w:val="omg-body"/>
      </w:pPr>
      <w:hyperlink r:id="rId336" w:anchor="rule_10-29" w:history="1">
        <w:r w:rsidR="001C65B1">
          <w:rPr>
            <w:color w:val="0000FF"/>
            <w:u w:val="single"/>
          </w:rPr>
          <w:t>Rule 10-29</w:t>
        </w:r>
      </w:hyperlink>
      <w:r w:rsidR="001C65B1">
        <w:t xml:space="preserve">, Augmentation point reference must be last particle (REF, EXT): </w:t>
      </w:r>
      <w:hyperlink r:id="rId337" w:anchor="section_10.4.3" w:history="1">
        <w:r w:rsidR="001C65B1">
          <w:rPr>
            <w:color w:val="0000FF"/>
            <w:u w:val="single"/>
          </w:rPr>
          <w:t>Section 10.4.3</w:t>
        </w:r>
      </w:hyperlink>
      <w:r w:rsidR="001C65B1">
        <w:t>, Augmentation point element use </w:t>
      </w:r>
    </w:p>
    <w:p w14:paraId="465B0C45" w14:textId="77777777" w:rsidR="001C65B1" w:rsidRDefault="001C65B1" w:rsidP="001C65B1">
      <w:pPr>
        <w:pStyle w:val="omg-body"/>
        <w:rPr>
          <w:b/>
        </w:rPr>
      </w:pPr>
      <w:r w:rsidRPr="00900170">
        <w:rPr>
          <w:b/>
        </w:rPr>
        <w:t>[OCL] context</w:t>
      </w:r>
      <w:r>
        <w:t xml:space="preserve"> ObjectType </w:t>
      </w:r>
      <w:r w:rsidRPr="00900170">
        <w:rPr>
          <w:b/>
        </w:rPr>
        <w:t>inv:</w:t>
      </w:r>
    </w:p>
    <w:p w14:paraId="2DF2808B"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 </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-&gt;forAll(a|self.attribute-&gt;last()=a)</w:t>
      </w:r>
      <w:r w:rsidRPr="00900170">
        <w:rPr>
          <w:rFonts w:ascii="Courier New" w:hAnsi="Courier New" w:cs="Courier New"/>
        </w:rPr>
        <w:br/>
      </w:r>
    </w:p>
    <w:p w14:paraId="4B3A274B" w14:textId="77777777" w:rsidR="001C65B1" w:rsidRDefault="001C65B1" w:rsidP="001C65B1">
      <w:pPr>
        <w:pStyle w:val="omg-body"/>
      </w:pPr>
    </w:p>
    <w:p w14:paraId="11023713" w14:textId="77777777" w:rsidR="001C65B1" w:rsidRPr="00056F73" w:rsidRDefault="001C65B1" w:rsidP="001C65B1">
      <w:pPr>
        <w:pStyle w:val="Heading6"/>
      </w:pPr>
      <w:r w:rsidRPr="00056F73">
        <w:t>NDR3 [Rule 11-11] (REF,EXT). Complex type with simple content has structures:SimpleObjectAttributeGroup</w:t>
      </w:r>
    </w:p>
    <w:p w14:paraId="1D078AAD" w14:textId="77777777" w:rsidR="001C65B1" w:rsidRDefault="00333F36" w:rsidP="001C65B1">
      <w:pPr>
        <w:pStyle w:val="omg-body"/>
      </w:pPr>
      <w:hyperlink r:id="rId338" w:anchor="rule_11-11" w:history="1">
        <w:r w:rsidR="001C65B1">
          <w:rPr>
            <w:color w:val="0000FF"/>
            <w:u w:val="single"/>
          </w:rPr>
          <w:t>Rule 11-11</w:t>
        </w:r>
      </w:hyperlink>
      <w:r w:rsidR="001C65B1">
        <w:t xml:space="preserve">, Complex type with simple content has structures:SimpleObjectAttributeGroup (REF, EXT): </w:t>
      </w:r>
      <w:hyperlink r:id="rId339" w:anchor="section_11.1.3" w:history="1">
        <w:r w:rsidR="001C65B1">
          <w:rPr>
            <w:color w:val="0000FF"/>
            <w:u w:val="single"/>
          </w:rPr>
          <w:t>Section 11.1.3</w:t>
        </w:r>
      </w:hyperlink>
      <w:r w:rsidR="001C65B1">
        <w:t>, Complex type definition</w:t>
      </w:r>
    </w:p>
    <w:p w14:paraId="455FE038" w14:textId="77777777" w:rsidR="001C65B1" w:rsidRDefault="001C65B1" w:rsidP="001C65B1">
      <w:pPr>
        <w:pStyle w:val="omg-body"/>
      </w:pPr>
      <w:r>
        <w:t>[English]</w:t>
      </w:r>
    </w:p>
    <w:p w14:paraId="0A29A83A" w14:textId="77777777" w:rsidR="001C65B1" w:rsidRPr="00D61BEF" w:rsidRDefault="001C65B1" w:rsidP="001C65B1">
      <w:pPr>
        <w:pStyle w:val="omg-body"/>
      </w:pPr>
      <w:r w:rsidRPr="00D61BEF">
        <w:t>This constraint realized during provisioning;</w:t>
      </w:r>
      <w:r w:rsidRPr="00D61BEF">
        <w:br/>
        <w:t>The structures:SimpleObjectAttributeGroup is not in the UML-NIEM model, it is produced as required during construction of a complex type with simple content</w:t>
      </w:r>
    </w:p>
    <w:p w14:paraId="7B27716A" w14:textId="77777777" w:rsidR="001C65B1" w:rsidRDefault="001C65B1" w:rsidP="001C65B1">
      <w:pPr>
        <w:pStyle w:val="omg-body"/>
      </w:pPr>
    </w:p>
    <w:p w14:paraId="3336E020" w14:textId="77777777" w:rsidR="001C65B1" w:rsidRPr="00056F73" w:rsidRDefault="001C65B1" w:rsidP="001C65B1">
      <w:pPr>
        <w:pStyle w:val="Heading6"/>
      </w:pPr>
      <w:r w:rsidRPr="00056F73">
        <w:t>NDR3 [Rule 11-1] (REF,EXT). Name of type ends in "Type"</w:t>
      </w:r>
    </w:p>
    <w:p w14:paraId="5B4105C3" w14:textId="77777777" w:rsidR="001C65B1" w:rsidRDefault="00333F36" w:rsidP="001C65B1">
      <w:pPr>
        <w:pStyle w:val="omg-body"/>
      </w:pPr>
      <w:hyperlink r:id="rId340" w:anchor="rule_11-1" w:history="1">
        <w:r w:rsidR="001C65B1">
          <w:rPr>
            <w:color w:val="0000FF"/>
            <w:u w:val="single"/>
          </w:rPr>
          <w:t>Rule 11-1</w:t>
        </w:r>
      </w:hyperlink>
      <w:r w:rsidR="001C65B1">
        <w:t xml:space="preserve">, Name of type ends in Type (REF, EXT): </w:t>
      </w:r>
      <w:hyperlink r:id="rId341" w:anchor="section_11.1" w:history="1">
        <w:r w:rsidR="001C65B1">
          <w:rPr>
            <w:color w:val="0000FF"/>
            <w:u w:val="single"/>
          </w:rPr>
          <w:t>Section 11.1</w:t>
        </w:r>
      </w:hyperlink>
      <w:r w:rsidR="001C65B1">
        <w:t>, Type definition components</w:t>
      </w:r>
    </w:p>
    <w:p w14:paraId="6886F762" w14:textId="77777777" w:rsidR="001C65B1" w:rsidRDefault="001C65B1" w:rsidP="001C65B1">
      <w:pPr>
        <w:pStyle w:val="omg-body"/>
        <w:rPr>
          <w:b/>
        </w:rPr>
      </w:pPr>
      <w:r w:rsidRPr="00900170">
        <w:rPr>
          <w:b/>
        </w:rPr>
        <w:t>[OCL] context</w:t>
      </w:r>
      <w:r>
        <w:t xml:space="preserve"> ObjectType </w:t>
      </w:r>
      <w:r w:rsidRPr="00900170">
        <w:rPr>
          <w:b/>
        </w:rPr>
        <w:t>inv:</w:t>
      </w:r>
    </w:p>
    <w:p w14:paraId="1CCD59DF"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r>
      <w:r w:rsidRPr="00900170">
        <w:rPr>
          <w:rFonts w:ascii="Courier New" w:hAnsi="Courier New" w:cs="Courier New"/>
        </w:rPr>
        <w:lastRenderedPageBreak/>
        <w:t xml:space="preserve">    and self.namespace.appliedStereotype('Namespace').oclAsType(NIEM_UML_Profile::NIEM_Common_Profile::Namespace).isConformant</w:t>
      </w:r>
      <w:r w:rsidRPr="00900170">
        <w:rPr>
          <w:rFonts w:ascii="Courier New" w:hAnsi="Courier New" w:cs="Courier New"/>
        </w:rPr>
        <w:br/>
        <w:t xml:space="preserve">     and not(self.stereotypedBy('PropertyHolder'))</w:t>
      </w:r>
      <w:r w:rsidRPr="00900170">
        <w:rPr>
          <w:rFonts w:ascii="Courier New" w:hAnsi="Courier New" w:cs="Courier New"/>
        </w:rPr>
        <w:br/>
        <w:t xml:space="preserve">     and not(self.stereotypedBy('LocalVocabulary'))      </w:t>
      </w:r>
      <w:r w:rsidRPr="00900170">
        <w:rPr>
          <w:rFonts w:ascii="Courier New" w:hAnsi="Courier New" w:cs="Courier New"/>
        </w:rPr>
        <w:br/>
        <w:t xml:space="preserve">     and  self.general-&gt;select(g|(g.name=self.name)and(g.namespace.name='XMLPrimitiveTypes'))-&gt;isEmpty()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self.niemName().endsWith('Type')        </w:t>
      </w:r>
      <w:r w:rsidRPr="00900170">
        <w:rPr>
          <w:rFonts w:ascii="Courier New" w:hAnsi="Courier New" w:cs="Courier New"/>
        </w:rPr>
        <w:br/>
      </w:r>
    </w:p>
    <w:p w14:paraId="0CFD8FBD" w14:textId="77777777" w:rsidR="001C65B1" w:rsidRDefault="001C65B1" w:rsidP="001C65B1">
      <w:pPr>
        <w:pStyle w:val="omg-body"/>
      </w:pPr>
    </w:p>
    <w:p w14:paraId="76800353" w14:textId="77777777" w:rsidR="001C65B1" w:rsidRPr="00056F73" w:rsidRDefault="001C65B1" w:rsidP="001C65B1">
      <w:pPr>
        <w:pStyle w:val="Heading6"/>
      </w:pPr>
      <w:r w:rsidRPr="00056F73">
        <w:t>NDR3 [Rule 11-2] (REF,EXT). Name of type other than proxy type is in upper camel case</w:t>
      </w:r>
    </w:p>
    <w:p w14:paraId="280C73CD" w14:textId="77777777" w:rsidR="001C65B1" w:rsidRDefault="00333F36" w:rsidP="001C65B1">
      <w:pPr>
        <w:pStyle w:val="omg-body"/>
      </w:pPr>
      <w:hyperlink r:id="rId342" w:anchor="rule_11-2" w:history="1">
        <w:r w:rsidR="001C65B1">
          <w:rPr>
            <w:color w:val="0000FF"/>
            <w:u w:val="single"/>
          </w:rPr>
          <w:t>Rule 11-2</w:t>
        </w:r>
      </w:hyperlink>
      <w:r w:rsidR="001C65B1">
        <w:t xml:space="preserve">, Name of type other than proxy type is in upper camel case (REF, EXT): </w:t>
      </w:r>
      <w:hyperlink r:id="rId343" w:anchor="section_11.1" w:history="1">
        <w:r w:rsidR="001C65B1">
          <w:rPr>
            <w:color w:val="0000FF"/>
            <w:u w:val="single"/>
          </w:rPr>
          <w:t>Section 11.1</w:t>
        </w:r>
      </w:hyperlink>
      <w:r w:rsidR="001C65B1">
        <w:t>, Type definition components</w:t>
      </w:r>
    </w:p>
    <w:p w14:paraId="00C341A3" w14:textId="77777777" w:rsidR="001C65B1" w:rsidRDefault="001C65B1" w:rsidP="001C65B1">
      <w:pPr>
        <w:pStyle w:val="omg-body"/>
        <w:rPr>
          <w:b/>
        </w:rPr>
      </w:pPr>
      <w:r w:rsidRPr="00900170">
        <w:rPr>
          <w:b/>
        </w:rPr>
        <w:t>[OCL] context</w:t>
      </w:r>
      <w:r>
        <w:t xml:space="preserve"> ObjectType </w:t>
      </w:r>
      <w:r w:rsidRPr="00900170">
        <w:rPr>
          <w:b/>
        </w:rPr>
        <w:t>inv:</w:t>
      </w:r>
    </w:p>
    <w:p w14:paraId="5DB9CC9A"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not(self.stereotypedBy('PropertyHolder'))</w:t>
      </w:r>
      <w:r w:rsidRPr="00900170">
        <w:rPr>
          <w:rFonts w:ascii="Courier New" w:hAnsi="Courier New" w:cs="Courier New"/>
        </w:rPr>
        <w:br/>
        <w:t xml:space="preserve">     and not(self.stereotypedBy('LocalVocabulary'))      </w:t>
      </w:r>
      <w:r w:rsidRPr="00900170">
        <w:rPr>
          <w:rFonts w:ascii="Courier New" w:hAnsi="Courier New" w:cs="Courier New"/>
        </w:rPr>
        <w:br/>
        <w:t xml:space="preserve">     and self.general-&gt;select(g|(g.name=self.name)and(g.namespace.name='XMLPrimitiveTypes'))-&gt;isEmpty()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self.niemName().match('^([A-Z][A-Za-z0-9\\-]*)+$')        </w:t>
      </w:r>
      <w:r w:rsidRPr="00900170">
        <w:rPr>
          <w:rFonts w:ascii="Courier New" w:hAnsi="Courier New" w:cs="Courier New"/>
        </w:rPr>
        <w:br/>
      </w:r>
    </w:p>
    <w:p w14:paraId="3BEB073D" w14:textId="77777777" w:rsidR="001C65B1" w:rsidRDefault="001C65B1" w:rsidP="001C65B1">
      <w:pPr>
        <w:pStyle w:val="omg-body"/>
      </w:pPr>
    </w:p>
    <w:p w14:paraId="4281858D" w14:textId="77777777" w:rsidR="001C65B1" w:rsidRPr="00056F73" w:rsidRDefault="001C65B1" w:rsidP="001C65B1">
      <w:pPr>
        <w:pStyle w:val="Heading6"/>
      </w:pPr>
      <w:r w:rsidRPr="00056F73">
        <w:t>NDR3 [Rule 11-32] (REF,EXT). Standard opening phrase for complex type</w:t>
      </w:r>
    </w:p>
    <w:p w14:paraId="7DED5C9E" w14:textId="77777777" w:rsidR="001C65B1" w:rsidRDefault="00333F36" w:rsidP="001C65B1">
      <w:pPr>
        <w:pStyle w:val="omg-body"/>
      </w:pPr>
      <w:hyperlink r:id="rId344" w:anchor="rule_11-32" w:history="1">
        <w:r w:rsidR="001C65B1">
          <w:rPr>
            <w:color w:val="0000FF"/>
            <w:u w:val="single"/>
          </w:rPr>
          <w:t>Rule 11-32</w:t>
        </w:r>
      </w:hyperlink>
      <w:r w:rsidR="001C65B1">
        <w:t>, Standard opening phrase for complex type (REF, EXT): </w:t>
      </w:r>
      <w:hyperlink r:id="rId345" w:anchor="section_11.6.1.1" w:history="1">
        <w:r w:rsidR="001C65B1">
          <w:rPr>
            <w:color w:val="0000FF"/>
            <w:u w:val="single"/>
          </w:rPr>
          <w:t>Section 11.6.1.1</w:t>
        </w:r>
      </w:hyperlink>
      <w:r w:rsidR="001C65B1">
        <w:t>, Data definition opening phrases</w:t>
      </w:r>
    </w:p>
    <w:p w14:paraId="160716E8" w14:textId="77777777" w:rsidR="001C65B1" w:rsidRDefault="001C65B1" w:rsidP="001C65B1">
      <w:pPr>
        <w:pStyle w:val="omg-body"/>
      </w:pPr>
      <w:r>
        <w:t> </w:t>
      </w:r>
    </w:p>
    <w:p w14:paraId="29067F59" w14:textId="77777777" w:rsidR="001C65B1" w:rsidRDefault="001C65B1" w:rsidP="001C65B1">
      <w:pPr>
        <w:pStyle w:val="omg-body"/>
        <w:rPr>
          <w:b/>
        </w:rPr>
      </w:pPr>
      <w:r w:rsidRPr="00900170">
        <w:rPr>
          <w:b/>
        </w:rPr>
        <w:t>[OCL] context</w:t>
      </w:r>
      <w:r>
        <w:t xml:space="preserve"> ObjectType </w:t>
      </w:r>
      <w:r w:rsidRPr="00900170">
        <w:rPr>
          <w:b/>
        </w:rPr>
        <w:t>inv:</w:t>
      </w:r>
    </w:p>
    <w:p w14:paraId="79505497"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w:t>
      </w:r>
      <w:r w:rsidRPr="00900170">
        <w:rPr>
          <w:rFonts w:ascii="Courier New" w:hAnsi="Courier New" w:cs="Courier New"/>
        </w:rPr>
        <w:br/>
        <w:t xml:space="preserve">     not(self.stereotypedBy('PropertyHolder'))          </w:t>
      </w:r>
      <w:r w:rsidRPr="00900170">
        <w:rPr>
          <w:rFonts w:ascii="Courier New" w:hAnsi="Courier New" w:cs="Courier New"/>
        </w:rPr>
        <w:br/>
        <w:t xml:space="preserve">     and not(self.name.oclIsUndefined())             </w:t>
      </w:r>
      <w:r w:rsidRPr="00900170">
        <w:rPr>
          <w:rFonts w:ascii="Courier New" w:hAnsi="Courier New" w:cs="Courier New"/>
        </w:rPr>
        <w:br/>
        <w:t xml:space="preserve">     and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r>
      <w:r w:rsidRPr="00900170">
        <w:rPr>
          <w:rFonts w:ascii="Courier New" w:hAnsi="Courier New" w:cs="Courier New"/>
        </w:rPr>
        <w:lastRenderedPageBreak/>
        <w:t xml:space="preserve">implies           </w:t>
      </w:r>
      <w:r w:rsidRPr="00900170">
        <w:rPr>
          <w:rFonts w:ascii="Courier New" w:hAnsi="Courier New" w:cs="Courier New"/>
        </w:rPr>
        <w:br/>
        <w:t xml:space="preserve">if (self.niemName().endsWith('AssociationType')) then  self.ownedComment._'body'.toLower().normalizeSpace()-&gt;exists(b|b.match('a data type for (a relationship|an association).*'))  </w:t>
      </w:r>
      <w:r w:rsidRPr="00900170">
        <w:rPr>
          <w:rFonts w:ascii="Courier New" w:hAnsi="Courier New" w:cs="Courier New"/>
        </w:rPr>
        <w:br/>
        <w:t xml:space="preserve">   else if  (self.niemName().endsWith('AugmentationType'))  then  self.ownedComment._'body'.toLower().normalizeSpace()-&gt;exists(b|b.match('a data type (that supplements|for additional information about).*'))  </w:t>
      </w:r>
      <w:r w:rsidRPr="00900170">
        <w:rPr>
          <w:rFonts w:ascii="Courier New" w:hAnsi="Courier New" w:cs="Courier New"/>
        </w:rPr>
        <w:br/>
        <w:t xml:space="preserve">        else if (self.niemName().endsWith('MetadataType'))  then  self.ownedComment._'body'.toLower().normalizeSpace()-&gt;exists(b|b.match('a data type for (metadata about|information that further qualifies).*'))  </w:t>
      </w:r>
      <w:r w:rsidRPr="00900170">
        <w:rPr>
          <w:rFonts w:ascii="Courier New" w:hAnsi="Courier New" w:cs="Courier New"/>
        </w:rPr>
        <w:br/>
        <w:t xml:space="preserve">            else self.ownedComment._'body'.toLower().normalizeSpace()-&gt;exists(b|b.match('a data type.*'))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p>
    <w:p w14:paraId="19CA2E34" w14:textId="77777777" w:rsidR="001C65B1" w:rsidRDefault="001C65B1" w:rsidP="001C65B1">
      <w:pPr>
        <w:pStyle w:val="omg-body"/>
      </w:pPr>
    </w:p>
    <w:p w14:paraId="7C5B326A" w14:textId="77777777" w:rsidR="001C65B1" w:rsidRPr="00056F73" w:rsidRDefault="001C65B1" w:rsidP="001C65B1">
      <w:pPr>
        <w:pStyle w:val="Heading6"/>
      </w:pPr>
      <w:r w:rsidRPr="00056F73">
        <w:t>NDR3 [Rule 11-3] REF,EXT. Base type definition defined by conformant schema</w:t>
      </w:r>
    </w:p>
    <w:p w14:paraId="51AA0F2F" w14:textId="77777777" w:rsidR="001C65B1" w:rsidRDefault="00333F36" w:rsidP="001C65B1">
      <w:pPr>
        <w:pStyle w:val="omg-body"/>
      </w:pPr>
      <w:hyperlink r:id="rId346" w:anchor="rule_11-3" w:history="1">
        <w:r w:rsidR="001C65B1">
          <w:rPr>
            <w:color w:val="0000FF"/>
            <w:u w:val="single"/>
          </w:rPr>
          <w:t>Rule 11-3</w:t>
        </w:r>
      </w:hyperlink>
      <w:r w:rsidR="001C65B1">
        <w:t xml:space="preserve">, Base type definition defined by conformant schema (REF, EXT): </w:t>
      </w:r>
      <w:hyperlink r:id="rId347" w:anchor="section_11.1.1" w:history="1">
        <w:r w:rsidR="001C65B1">
          <w:rPr>
            <w:color w:val="0000FF"/>
            <w:u w:val="single"/>
          </w:rPr>
          <w:t>Section 11.1.1</w:t>
        </w:r>
      </w:hyperlink>
      <w:r w:rsidR="001C65B1">
        <w:t>, Type definition hierarchy </w:t>
      </w:r>
    </w:p>
    <w:p w14:paraId="04154F86" w14:textId="77777777" w:rsidR="001C65B1" w:rsidRDefault="001C65B1" w:rsidP="001C65B1">
      <w:pPr>
        <w:pStyle w:val="omg-body"/>
        <w:rPr>
          <w:b/>
        </w:rPr>
      </w:pPr>
      <w:r w:rsidRPr="00900170">
        <w:rPr>
          <w:b/>
        </w:rPr>
        <w:t>[OCL] context</w:t>
      </w:r>
      <w:r>
        <w:t xml:space="preserve"> ObjectType </w:t>
      </w:r>
      <w:r w:rsidRPr="00900170">
        <w:rPr>
          <w:b/>
        </w:rPr>
        <w:t>inv:</w:t>
      </w:r>
    </w:p>
    <w:p w14:paraId="40988C2A"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self.generalization-&gt;select(x|not(x.stereotypedBy('RolePlayedBy') or x.stereotypedBy('Augments'))).general</w:t>
      </w:r>
      <w:r w:rsidRPr="00900170">
        <w:rPr>
          <w:rFonts w:ascii="Courier New" w:hAnsi="Courier New" w:cs="Courier New"/>
        </w:rPr>
        <w:br/>
        <w:t>-&gt;union(self.clientDependency-&gt;select(d|d.stereotypedBy('Restriction') or d.stereotypedBy('XSDSimpleContent')).supplier-&gt;select(s|s.oclIsKindOf(Classifier)).oclAsType(Classifier))</w:t>
      </w:r>
      <w:r w:rsidRPr="00900170">
        <w:rPr>
          <w:rFonts w:ascii="Courier New" w:hAnsi="Courier New" w:cs="Courier New"/>
        </w:rPr>
        <w:br/>
        <w:t>-&gt;select(g|not(g.namespace.oclIsUndefined())and not(g.namespace.name='XMLPrimitiveTypes')).namespace</w:t>
      </w:r>
      <w:r w:rsidRPr="00900170">
        <w:rPr>
          <w:rFonts w:ascii="Courier New" w:hAnsi="Courier New" w:cs="Courier New"/>
        </w:rPr>
        <w:br/>
        <w:t>-&gt;forAll(g|</w:t>
      </w:r>
      <w:r w:rsidRPr="00900170">
        <w:rPr>
          <w:rFonts w:ascii="Courier New" w:hAnsi="Courier New" w:cs="Courier New"/>
        </w:rPr>
        <w:br/>
        <w:t xml:space="preserve">        g.stereotypedBy('Namespace')</w:t>
      </w:r>
      <w:r w:rsidRPr="00900170">
        <w:rPr>
          <w:rFonts w:ascii="Courier New" w:hAnsi="Courier New" w:cs="Courier New"/>
        </w:rPr>
        <w:br/>
        <w:t xml:space="preserve">        and(g.appliedStereotype('Namespace').oclAsType(NIEM_UML_Profile::NIEM_Common_Profile::Namespace).isConformant)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r>
    </w:p>
    <w:p w14:paraId="374601D9" w14:textId="77777777" w:rsidR="001C65B1" w:rsidRDefault="001C65B1" w:rsidP="001C65B1">
      <w:pPr>
        <w:pStyle w:val="omg-body"/>
      </w:pPr>
    </w:p>
    <w:p w14:paraId="13C1AC77" w14:textId="77777777" w:rsidR="001C65B1" w:rsidRPr="00056F73" w:rsidRDefault="001C65B1" w:rsidP="001C65B1">
      <w:pPr>
        <w:pStyle w:val="Heading6"/>
      </w:pPr>
      <w:r w:rsidRPr="00056F73">
        <w:t>NDR3 [Rule 11-4] (REF,EXT). Name of simple type ends in "SimpleType"</w:t>
      </w:r>
    </w:p>
    <w:p w14:paraId="0802016A" w14:textId="77777777" w:rsidR="001C65B1" w:rsidRDefault="00333F36" w:rsidP="001C65B1">
      <w:pPr>
        <w:pStyle w:val="omg-body"/>
      </w:pPr>
      <w:hyperlink r:id="rId348" w:anchor="rule_11-4" w:history="1">
        <w:r w:rsidR="001C65B1">
          <w:rPr>
            <w:color w:val="0000FF"/>
            <w:u w:val="single"/>
          </w:rPr>
          <w:t>Rule 11-4</w:t>
        </w:r>
      </w:hyperlink>
      <w:r w:rsidR="001C65B1">
        <w:t xml:space="preserve">, Name of simple type ends in SimpleType (REF, EXT): </w:t>
      </w:r>
      <w:hyperlink r:id="rId349" w:anchor="section_11.1.2" w:history="1">
        <w:r w:rsidR="001C65B1">
          <w:rPr>
            <w:color w:val="0000FF"/>
            <w:u w:val="single"/>
          </w:rPr>
          <w:t>Section 11.1.2</w:t>
        </w:r>
      </w:hyperlink>
      <w:r w:rsidR="001C65B1">
        <w:t>, Simple type definition</w:t>
      </w:r>
    </w:p>
    <w:p w14:paraId="4FFCEB1E" w14:textId="77777777" w:rsidR="001C65B1" w:rsidRDefault="001C65B1" w:rsidP="001C65B1">
      <w:pPr>
        <w:pStyle w:val="omg-body"/>
        <w:rPr>
          <w:b/>
        </w:rPr>
      </w:pPr>
      <w:r w:rsidRPr="00900170">
        <w:rPr>
          <w:b/>
        </w:rPr>
        <w:t>[OCL] context</w:t>
      </w:r>
      <w:r>
        <w:t xml:space="preserve"> ObjectType </w:t>
      </w:r>
      <w:r w:rsidRPr="00900170">
        <w:rPr>
          <w:b/>
        </w:rPr>
        <w:t>inv:</w:t>
      </w:r>
    </w:p>
    <w:p w14:paraId="34D4ACCD" w14:textId="77777777" w:rsidR="001C65B1" w:rsidRPr="00900170" w:rsidRDefault="001C65B1" w:rsidP="001C65B1">
      <w:pPr>
        <w:pStyle w:val="omg-body"/>
        <w:rPr>
          <w:rFonts w:ascii="Courier New" w:hAnsi="Courier New" w:cs="Courier New"/>
        </w:rPr>
      </w:pPr>
      <w:r w:rsidRPr="00900170">
        <w:rPr>
          <w:rFonts w:ascii="Courier New" w:hAnsi="Courier New" w:cs="Courier New"/>
        </w:rPr>
        <w:lastRenderedPageBreak/>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(self.oclIsKindOf(Enumeration)and self.oclAsType (Enumeration).ownedLiteral-&gt;notEmpty() and self._directedRelationshipOfTarget-&gt;select(d|d.oclIsKindOf(Generalization))-&gt;notEmpty())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self.niemName().endsWith('SimpleType')</w:t>
      </w:r>
      <w:r w:rsidRPr="00900170">
        <w:rPr>
          <w:rFonts w:ascii="Courier New" w:hAnsi="Courier New" w:cs="Courier New"/>
        </w:rPr>
        <w:br/>
      </w:r>
    </w:p>
    <w:p w14:paraId="5DF5F236" w14:textId="77777777" w:rsidR="001C65B1" w:rsidRDefault="001C65B1" w:rsidP="001C65B1">
      <w:pPr>
        <w:pStyle w:val="omg-body"/>
      </w:pPr>
    </w:p>
    <w:p w14:paraId="3F59F53B" w14:textId="77777777" w:rsidR="001C65B1" w:rsidRPr="00056F73" w:rsidRDefault="001C65B1" w:rsidP="001C65B1">
      <w:pPr>
        <w:pStyle w:val="Heading6"/>
      </w:pPr>
      <w:r w:rsidRPr="00056F73">
        <w:t>NDR3 [Rule 11-5] (REF,EXT). Name of simple type is upper camel case</w:t>
      </w:r>
    </w:p>
    <w:p w14:paraId="7921BCAF" w14:textId="77777777" w:rsidR="001C65B1" w:rsidRDefault="00333F36" w:rsidP="001C65B1">
      <w:pPr>
        <w:pStyle w:val="omg-body"/>
      </w:pPr>
      <w:hyperlink r:id="rId350" w:anchor="rule_11-5" w:history="1">
        <w:r w:rsidR="001C65B1">
          <w:rPr>
            <w:color w:val="0000FF"/>
            <w:u w:val="single"/>
          </w:rPr>
          <w:t>Rule 11-5</w:t>
        </w:r>
      </w:hyperlink>
      <w:r w:rsidR="001C65B1">
        <w:t xml:space="preserve">, Name of simple type is upper camel case (REF, EXT): </w:t>
      </w:r>
      <w:hyperlink r:id="rId351" w:anchor="section_11.1.2" w:history="1">
        <w:r w:rsidR="001C65B1">
          <w:rPr>
            <w:color w:val="0000FF"/>
            <w:u w:val="single"/>
          </w:rPr>
          <w:t>Section 11.1.2</w:t>
        </w:r>
      </w:hyperlink>
      <w:r w:rsidR="001C65B1">
        <w:t>, Simple type definition.</w:t>
      </w:r>
    </w:p>
    <w:p w14:paraId="1E508721" w14:textId="77777777" w:rsidR="001C65B1" w:rsidRDefault="001C65B1" w:rsidP="001C65B1">
      <w:pPr>
        <w:pStyle w:val="omg-body"/>
        <w:rPr>
          <w:b/>
        </w:rPr>
      </w:pPr>
      <w:r w:rsidRPr="00900170">
        <w:rPr>
          <w:b/>
        </w:rPr>
        <w:t>[OCL] context</w:t>
      </w:r>
      <w:r>
        <w:t xml:space="preserve"> ObjectType </w:t>
      </w:r>
      <w:r w:rsidRPr="00900170">
        <w:rPr>
          <w:b/>
        </w:rPr>
        <w:t>inv:</w:t>
      </w:r>
    </w:p>
    <w:p w14:paraId="125CB2B7"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(self.oclIsKindOf(Enumeration)and self.oclAsType (Enumeration).ownedLiteral-&gt;notEmpty())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lastRenderedPageBreak/>
        <w:t>implies</w:t>
      </w:r>
      <w:r w:rsidRPr="00900170">
        <w:rPr>
          <w:rFonts w:ascii="Courier New" w:hAnsi="Courier New" w:cs="Courier New"/>
        </w:rPr>
        <w:br/>
        <w:t>self.niemName().match('^([A-Z][A-Za-z0-9\\-]*)+$')</w:t>
      </w:r>
      <w:r w:rsidRPr="00900170">
        <w:rPr>
          <w:rFonts w:ascii="Courier New" w:hAnsi="Courier New" w:cs="Courier New"/>
        </w:rPr>
        <w:br/>
      </w:r>
    </w:p>
    <w:p w14:paraId="0940D307" w14:textId="77777777" w:rsidR="001C65B1" w:rsidRDefault="001C65B1" w:rsidP="001C65B1">
      <w:pPr>
        <w:pStyle w:val="omg-body"/>
      </w:pPr>
    </w:p>
    <w:p w14:paraId="16EC5E08" w14:textId="77777777" w:rsidR="001C65B1" w:rsidRPr="00056F73" w:rsidRDefault="001C65B1" w:rsidP="001C65B1">
      <w:pPr>
        <w:pStyle w:val="Heading6"/>
      </w:pPr>
      <w:r w:rsidRPr="00056F73">
        <w:t>NDR3 [Rule 9-24] (REF,EXT). Complex type definitions is top-level</w:t>
      </w:r>
    </w:p>
    <w:p w14:paraId="04E00C03" w14:textId="77777777" w:rsidR="001C65B1" w:rsidRDefault="00333F36" w:rsidP="001C65B1">
      <w:pPr>
        <w:pStyle w:val="omg-body"/>
      </w:pPr>
      <w:hyperlink r:id="rId352" w:anchor="rule_9-24" w:history="1">
        <w:r w:rsidR="001C65B1">
          <w:rPr>
            <w:color w:val="0000FF"/>
            <w:u w:val="single"/>
          </w:rPr>
          <w:t>Rule 9-24</w:t>
        </w:r>
      </w:hyperlink>
      <w:r w:rsidR="001C65B1">
        <w:t>, Complex type definitions is top-level (REF, EXT): </w:t>
      </w:r>
      <w:hyperlink r:id="rId353" w:anchor="section_9.1.3" w:history="1">
        <w:r w:rsidR="001C65B1">
          <w:rPr>
            <w:color w:val="0000FF"/>
            <w:u w:val="single"/>
          </w:rPr>
          <w:t>Section 9.1.3</w:t>
        </w:r>
      </w:hyperlink>
      <w:r w:rsidR="001C65B1">
        <w:t>, Complex type definition</w:t>
      </w:r>
    </w:p>
    <w:p w14:paraId="22397DEC" w14:textId="77777777" w:rsidR="001C65B1" w:rsidRDefault="001C65B1" w:rsidP="001C65B1">
      <w:pPr>
        <w:pStyle w:val="omg-body"/>
      </w:pPr>
      <w:r>
        <w:t> </w:t>
      </w:r>
    </w:p>
    <w:p w14:paraId="12A08E5E" w14:textId="77777777" w:rsidR="001C65B1" w:rsidRDefault="001C65B1" w:rsidP="001C65B1">
      <w:pPr>
        <w:pStyle w:val="omg-body"/>
        <w:rPr>
          <w:b/>
        </w:rPr>
      </w:pPr>
      <w:r w:rsidRPr="00900170">
        <w:rPr>
          <w:b/>
        </w:rPr>
        <w:t>[OCL] context</w:t>
      </w:r>
      <w:r>
        <w:t xml:space="preserve"> ObjectType </w:t>
      </w:r>
      <w:r w:rsidRPr="00900170">
        <w:rPr>
          <w:b/>
        </w:rPr>
        <w:t>inv:</w:t>
      </w:r>
    </w:p>
    <w:p w14:paraId="34827880"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not(self.nearestNiemNamespace().oclIsUndefined())</w:t>
      </w:r>
      <w:r w:rsidRPr="00900170">
        <w:rPr>
          <w:rFonts w:ascii="Courier New" w:hAnsi="Courier New" w:cs="Courier New"/>
        </w:rPr>
        <w:br/>
        <w:t xml:space="preserve">    and self.nearestNiemNamespace().appliedStereotype('Namespace').oclAsType(NIEM_UML_Profile::NIEM_Common_Profile::Namespace).isConformant          </w:t>
      </w:r>
      <w:r w:rsidRPr="00900170">
        <w:rPr>
          <w:rFonts w:ascii="Courier New" w:hAnsi="Courier New" w:cs="Courier New"/>
        </w:rPr>
        <w:br/>
        <w:t xml:space="preserve">    and (self.oclIsKindOf(Class) or self.oclIsKindOf(DataType))</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0C55A3DD" w14:textId="77777777" w:rsidR="001C65B1" w:rsidRDefault="001C65B1" w:rsidP="001C65B1">
      <w:pPr>
        <w:pStyle w:val="omg-body"/>
      </w:pPr>
    </w:p>
    <w:p w14:paraId="4C7C1533" w14:textId="77777777" w:rsidR="001C65B1" w:rsidRPr="00056F73" w:rsidRDefault="001C65B1" w:rsidP="001C65B1">
      <w:pPr>
        <w:pStyle w:val="Heading6"/>
      </w:pPr>
      <w:r w:rsidRPr="00056F73">
        <w:t>ObjectType type name unique in namespace</w:t>
      </w:r>
    </w:p>
    <w:p w14:paraId="4F461D0B" w14:textId="77777777" w:rsidR="001C65B1" w:rsidRDefault="001C65B1" w:rsidP="001C65B1">
      <w:pPr>
        <w:pStyle w:val="omg-body"/>
      </w:pPr>
      <w:r>
        <w:t>Each type name must be unique within the schema type symbol space.</w:t>
      </w:r>
    </w:p>
    <w:p w14:paraId="4FD50ED4" w14:textId="77777777" w:rsidR="001C65B1" w:rsidRDefault="001C65B1" w:rsidP="001C65B1">
      <w:pPr>
        <w:pStyle w:val="omg-body"/>
      </w:pPr>
      <w:r>
        <w:t> </w:t>
      </w:r>
    </w:p>
    <w:p w14:paraId="3BA6C112" w14:textId="77777777" w:rsidR="001C65B1" w:rsidRDefault="001C65B1" w:rsidP="001C65B1">
      <w:pPr>
        <w:pStyle w:val="omg-body"/>
        <w:rPr>
          <w:b/>
        </w:rPr>
      </w:pPr>
      <w:r w:rsidRPr="00900170">
        <w:rPr>
          <w:b/>
        </w:rPr>
        <w:t>[OCL] context</w:t>
      </w:r>
      <w:r>
        <w:t xml:space="preserve"> ObjectType </w:t>
      </w:r>
      <w:r w:rsidRPr="00900170">
        <w:rPr>
          <w:b/>
        </w:rPr>
        <w:t>inv:</w:t>
      </w:r>
    </w:p>
    <w:p w14:paraId="07499227"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  not(self.stereotypedBy('PropertyHolder'))          </w:t>
      </w:r>
      <w:r w:rsidRPr="00900170">
        <w:rPr>
          <w:rFonts w:ascii="Courier New" w:hAnsi="Courier New" w:cs="Courier New"/>
        </w:rPr>
        <w:br/>
        <w:t xml:space="preserve">     and not(self.name.oclIsUndefined())             </w:t>
      </w:r>
      <w:r w:rsidRPr="00900170">
        <w:rPr>
          <w:rFonts w:ascii="Courier New" w:hAnsi="Courier New" w:cs="Courier New"/>
        </w:rPr>
        <w:br/>
        <w:t xml:space="preserve">     and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implies</w:t>
      </w:r>
      <w:r w:rsidRPr="00900170">
        <w:rPr>
          <w:rFonts w:ascii="Courier New" w:hAnsi="Courier New" w:cs="Courier New"/>
        </w:rPr>
        <w:br/>
        <w:t xml:space="preserve">    self.namespace.oclAsType(Package).ownedType</w:t>
      </w:r>
      <w:r w:rsidRPr="00900170">
        <w:rPr>
          <w:rFonts w:ascii="Courier New" w:hAnsi="Courier New" w:cs="Courier New"/>
        </w:rPr>
        <w:br/>
        <w:t xml:space="preserve">    -&gt;select(t|(t&lt;&gt;self) and   not(self.stereotypedBy('LocalVocabulary'))  and  not(self.stereotypedBy('PropertyHolder')))</w:t>
      </w:r>
      <w:r w:rsidRPr="00900170">
        <w:rPr>
          <w:rFonts w:ascii="Courier New" w:hAnsi="Courier New" w:cs="Courier New"/>
        </w:rPr>
        <w:br/>
        <w:t xml:space="preserve">    -&gt;forAll(t|self.niemName()&lt;&gt;t.niemName())          </w:t>
      </w:r>
      <w:r w:rsidRPr="00900170">
        <w:rPr>
          <w:rFonts w:ascii="Courier New" w:hAnsi="Courier New" w:cs="Courier New"/>
        </w:rPr>
        <w:br/>
        <w:t xml:space="preserve">                         </w:t>
      </w:r>
    </w:p>
    <w:p w14:paraId="2C78A801" w14:textId="77777777" w:rsidR="001C65B1" w:rsidRDefault="001C65B1" w:rsidP="001C65B1">
      <w:pPr>
        <w:pStyle w:val="omg-body"/>
      </w:pPr>
    </w:p>
    <w:p w14:paraId="2BD1ECEE" w14:textId="77777777" w:rsidR="001C65B1" w:rsidRPr="00792921" w:rsidRDefault="001C65B1" w:rsidP="001C65B1">
      <w:pPr>
        <w:pStyle w:val="Heading3"/>
      </w:pPr>
      <w:bookmarkStart w:id="482" w:name="_Toc426452262"/>
      <w:r w:rsidRPr="00792921">
        <w:lastRenderedPageBreak/>
        <w:t xml:space="preserve">&lt;Stereotype&gt; </w:t>
      </w:r>
      <w:bookmarkStart w:id="483" w:name="_1b6d271c15434199db0d11d815b96d97"/>
      <w:r w:rsidRPr="00792921">
        <w:t>PropertyHolder</w:t>
      </w:r>
      <w:bookmarkEnd w:id="482"/>
      <w:bookmarkEnd w:id="483"/>
    </w:p>
    <w:p w14:paraId="2F7B33A3" w14:textId="77777777" w:rsidR="001C65B1" w:rsidRPr="00F21036" w:rsidRDefault="001C65B1" w:rsidP="001C65B1">
      <w:pPr>
        <w:pStyle w:val="Heading5"/>
      </w:pPr>
      <w:r>
        <w:t>Description</w:t>
      </w:r>
    </w:p>
    <w:p w14:paraId="2478D181" w14:textId="77777777" w:rsidR="001C65B1" w:rsidRDefault="001C65B1" w:rsidP="001C65B1">
      <w:pPr>
        <w:pStyle w:val="omg-body"/>
      </w:pPr>
      <w:r>
        <w:t xml:space="preserve">PropertyHolder is a Class holding global Properties that are not the subject of any specific NIEM type. A Property of a NIEM type may then be defined by reference to a Property of a PropertyHolder by using a References realization with the Property in the PropertyHolder as the supplier. Note that the multiplicity of Properties in a PropertyHolder is immaterial -- the multiplicities are established by Properties in the corresponding References client. The target namespace of Properties in a PropertyHolder is the target namespace of the Namespace Package that contains the PropertyHolder (which may be different than the target namespace of NIEM types that use the Properties in the PropertyHolder). PropertyHolder does not represent any NIEM concept; it exists to permit the user to define a NIEM property that is not the subject of any NIEM type. There are significant differences between the UML representation and XML Schema implementation of a NIEM property. Sections </w:t>
      </w:r>
      <w:hyperlink r:id="rId354" w:anchor="section_9.2.1" w:history="1">
        <w:r>
          <w:rPr>
            <w:color w:val="0000FF"/>
            <w:u w:val="single"/>
          </w:rPr>
          <w:t>9.2.1</w:t>
        </w:r>
      </w:hyperlink>
      <w:r>
        <w:t xml:space="preserve"> and </w:t>
      </w:r>
      <w:hyperlink r:id="rId355" w:anchor="section_9.2.3" w:history="1">
        <w:r>
          <w:rPr>
            <w:color w:val="0000FF"/>
            <w:u w:val="single"/>
          </w:rPr>
          <w:t>9.2.3</w:t>
        </w:r>
      </w:hyperlink>
      <w:r>
        <w:t xml:space="preserve"> of [NIEM-NDR], Rule </w:t>
      </w:r>
      <w:hyperlink r:id="rId356" w:anchor="rule_9-35" w:history="1">
        <w:r>
          <w:rPr>
            <w:color w:val="0000FF"/>
            <w:u w:val="single"/>
          </w:rPr>
          <w:t>9-35</w:t>
        </w:r>
      </w:hyperlink>
      <w:r>
        <w:t xml:space="preserve"> and Rule </w:t>
      </w:r>
      <w:hyperlink r:id="rId357" w:anchor="rule_9-47/" w:history="1">
        <w:r>
          <w:rPr>
            <w:color w:val="0000FF"/>
            <w:u w:val="single"/>
          </w:rPr>
          <w:t>9-47</w:t>
        </w:r>
      </w:hyperlink>
      <w:r>
        <w:t>, require that an attribute or element declaration be a top-level declaration, but [NIEM-NDR] does not require a corresponding attribute use or element particle; however, Section 7.3.44 of [UML] requires that a Property be the ownedAttribute of a Classifier. Thus in the UML representation, the declaration and use of a Property are not distinct, and the declaration of a Property requires its use. In the XML Schema implementation, the declaration and use are distinct, and the declaration does not require a corresponding use. To resolve this difference, any Property within a PropertyHolder shall represent an attribute or element declaration without a corresponding attribute use or element particle. PropertyHolders may be used to hold the properties of a substitution group. Where a PropertyHolder is used to define a substitution group an extension of that substitution group shall be a subclass of the substitution group PropertyHolder.</w:t>
      </w:r>
    </w:p>
    <w:p w14:paraId="4A09FACF"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BE7B2D5" w14:textId="77777777" w:rsidR="001C65B1" w:rsidRDefault="001C65B1" w:rsidP="001C65B1">
      <w:pPr>
        <w:pStyle w:val="omg-body"/>
      </w:pPr>
      <w:r>
        <w:rPr>
          <w:rStyle w:val="BodyTextChar"/>
        </w:rPr>
        <w:t>UML::</w:t>
      </w:r>
      <w:r w:rsidRPr="00D61BEF">
        <w:rPr>
          <w:bCs/>
          <w:iCs/>
        </w:rPr>
        <w:t>Class</w:t>
      </w:r>
    </w:p>
    <w:p w14:paraId="02C49B34" w14:textId="77777777" w:rsidR="001C65B1" w:rsidRPr="00792921" w:rsidRDefault="001C65B1" w:rsidP="001C65B1">
      <w:pPr>
        <w:pStyle w:val="Heading3"/>
      </w:pPr>
      <w:bookmarkStart w:id="484" w:name="_Toc426452263"/>
      <w:r w:rsidRPr="00792921">
        <w:t xml:space="preserve">&lt;Stereotype&gt; </w:t>
      </w:r>
      <w:bookmarkStart w:id="485" w:name="_c7b8a68ef50d3d361f495647dd4876ec"/>
      <w:r w:rsidRPr="00792921">
        <w:t>References</w:t>
      </w:r>
      <w:bookmarkEnd w:id="484"/>
      <w:bookmarkEnd w:id="485"/>
    </w:p>
    <w:p w14:paraId="4B82DD40" w14:textId="77777777" w:rsidR="001C65B1" w:rsidRPr="00F21036" w:rsidRDefault="001C65B1" w:rsidP="001C65B1">
      <w:pPr>
        <w:pStyle w:val="Heading5"/>
      </w:pPr>
      <w:r>
        <w:t>Description</w:t>
      </w:r>
    </w:p>
    <w:p w14:paraId="766EC567" w14:textId="77777777" w:rsidR="001C65B1" w:rsidRDefault="001C65B1" w:rsidP="001C65B1">
      <w:pPr>
        <w:pStyle w:val="omg-body"/>
      </w:pPr>
      <w:r>
        <w:t>The References Stereotype applies to a Realization between Properties, Classes or Packages. It allows for Properties in one Class to be defined by reference to Properties in another class. A References Realization between two classes is defined to be equivalent to having References Realizations between matching Properties of the Classes where matching is determined by identical NIEM names. A References Realization between two packages is defined to be equivalent to having References Realizations between matching Classes contained in the Packages where matching is determined by having identical NIEM names. Matching is based on the NIEMName of the elements, either as derived implicitly or as set explicitly using the ReferenceName stereotype. If a Property is the client of a References Realization, then it represents a NIEM property defined by reference to the NIEM property declaration represented by the supplier of the Realization. It is implemented in XSD schema as an attribute use or element particle that references the attribute or element declaration that implements the supplier of the Realization. Note that the supplier Property may be in a different Namespace than the client property, in which case the attribute or element declaration represented by the supplier will be in a different target namespace than the use represented by the client.</w:t>
      </w:r>
    </w:p>
    <w:p w14:paraId="1297F981"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B4B91B8" w14:textId="77777777" w:rsidR="001C65B1" w:rsidRDefault="001C65B1" w:rsidP="001C65B1">
      <w:pPr>
        <w:pStyle w:val="omg-body"/>
      </w:pPr>
      <w:r>
        <w:rPr>
          <w:rStyle w:val="BodyTextChar"/>
        </w:rPr>
        <w:t>UML::</w:t>
      </w:r>
      <w:r w:rsidRPr="00D61BEF">
        <w:rPr>
          <w:bCs/>
          <w:iCs/>
        </w:rPr>
        <w:t>Realization</w:t>
      </w:r>
    </w:p>
    <w:p w14:paraId="4D22211A" w14:textId="77777777" w:rsidR="001C65B1" w:rsidRDefault="001C65B1" w:rsidP="001C65B1">
      <w:pPr>
        <w:pStyle w:val="Heading5"/>
      </w:pPr>
      <w:r>
        <w:t>Constraints</w:t>
      </w:r>
    </w:p>
    <w:p w14:paraId="315CB398" w14:textId="77777777" w:rsidR="001C65B1" w:rsidRPr="00056F73" w:rsidRDefault="001C65B1" w:rsidP="001C65B1">
      <w:pPr>
        <w:pStyle w:val="Heading6"/>
      </w:pPr>
      <w:r w:rsidRPr="00056F73">
        <w:t>References</w:t>
      </w:r>
    </w:p>
    <w:p w14:paraId="4C629D31" w14:textId="77777777" w:rsidR="001C65B1" w:rsidRDefault="001C65B1" w:rsidP="001C65B1">
      <w:pPr>
        <w:pStyle w:val="omg-body"/>
      </w:pPr>
      <w:r>
        <w:t>References may only be between packages, classifiers or properties and the metatype of the client must be the same as the metatype of the supplier.</w:t>
      </w:r>
    </w:p>
    <w:p w14:paraId="7E354BDF" w14:textId="77777777" w:rsidR="001C65B1" w:rsidRDefault="001C65B1" w:rsidP="001C65B1">
      <w:pPr>
        <w:pStyle w:val="omg-body"/>
      </w:pPr>
      <w:r>
        <w:lastRenderedPageBreak/>
        <w:t>NIEM subsets may omit elements with zero cardinality and adjust the cardinality of elements in reference schemas from which they are derived, as long as the subset property is maintained.</w:t>
      </w:r>
    </w:p>
    <w:p w14:paraId="5DAC9981" w14:textId="77777777" w:rsidR="001C65B1" w:rsidRDefault="001C65B1" w:rsidP="001C65B1">
      <w:pPr>
        <w:pStyle w:val="omg-body"/>
        <w:rPr>
          <w:b/>
        </w:rPr>
      </w:pPr>
      <w:r w:rsidRPr="00900170">
        <w:rPr>
          <w:b/>
        </w:rPr>
        <w:t>[OCL] context</w:t>
      </w:r>
      <w:r>
        <w:t xml:space="preserve"> References </w:t>
      </w:r>
      <w:r w:rsidRPr="00900170">
        <w:rPr>
          <w:b/>
        </w:rPr>
        <w:t>inv:</w:t>
      </w:r>
    </w:p>
    <w:p w14:paraId="4189CE7E"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self.base_Realization.client-&gt;forAll(c|self.base_Realization.supplier-&gt;forAll(s|s.oclType()=c.oclType()))</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 self.base_Realization.client-&gt;size()=1) </w:t>
      </w:r>
      <w:r w:rsidRPr="00900170">
        <w:rPr>
          <w:rFonts w:ascii="Courier New" w:hAnsi="Courier New" w:cs="Courier New"/>
        </w:rPr>
        <w:br/>
        <w:t xml:space="preserve">    and ( self.base_Realization.supplier-&gt;size()=1) </w:t>
      </w:r>
      <w:r w:rsidRPr="00900170">
        <w:rPr>
          <w:rFonts w:ascii="Courier New" w:hAnsi="Courier New" w:cs="Courier New"/>
        </w:rPr>
        <w:br/>
        <w:t xml:space="preserve">    and  self.base_Realization.client-&gt;forAll(client|client.oclIsKindOf(Classifier))</w:t>
      </w:r>
      <w:r w:rsidRPr="00900170">
        <w:rPr>
          <w:rFonts w:ascii="Courier New" w:hAnsi="Courier New" w:cs="Courier New"/>
        </w:rPr>
        <w:br/>
        <w:t xml:space="preserve">    and self.base_Realization.supplier-&gt;forAll(supplier|supplier.oclIsKindOf(Classifier)and not(supplier.stereotypedBy('PropertyHolder')) )</w:t>
      </w:r>
      <w:r w:rsidRPr="00900170">
        <w:rPr>
          <w:rFonts w:ascii="Courier New" w:hAnsi="Courier New" w:cs="Courier New"/>
        </w:rPr>
        <w:br/>
        <w:t xml:space="preserve"> ) implies ( </w:t>
      </w:r>
      <w:r w:rsidRPr="00900170">
        <w:rPr>
          <w:rFonts w:ascii="Courier New" w:hAnsi="Courier New" w:cs="Courier New"/>
        </w:rPr>
        <w:br/>
        <w:t xml:space="preserve">     (</w:t>
      </w:r>
      <w:r w:rsidRPr="00900170">
        <w:rPr>
          <w:rFonts w:ascii="Courier New" w:hAnsi="Courier New" w:cs="Courier New"/>
        </w:rPr>
        <w:br/>
        <w:t xml:space="preserve">    self.base_Realization.client.oclAsType(Classifier).attribute</w:t>
      </w:r>
      <w:r w:rsidRPr="00900170">
        <w:rPr>
          <w:rFonts w:ascii="Courier New" w:hAnsi="Courier New" w:cs="Courier New"/>
        </w:rPr>
        <w:br/>
        <w:t xml:space="preserve">        -&gt;forAll(clientAttribute| self.base_Realization.supplier.oclAsType(Classifier).attribute</w:t>
      </w:r>
      <w:r w:rsidRPr="00900170">
        <w:rPr>
          <w:rFonts w:ascii="Courier New" w:hAnsi="Courier New" w:cs="Courier New"/>
        </w:rPr>
        <w:br/>
        <w:t xml:space="preserve">                -&gt;forAll(supplierAttribute|</w:t>
      </w:r>
      <w:r w:rsidRPr="00900170">
        <w:rPr>
          <w:rFonts w:ascii="Courier New" w:hAnsi="Courier New" w:cs="Courier New"/>
        </w:rPr>
        <w:br/>
        <w:t xml:space="preserve">                                 (clientAttribute.niemName()=supplierAttribute.niemName())</w:t>
      </w:r>
      <w:r w:rsidRPr="00900170">
        <w:rPr>
          <w:rFonts w:ascii="Courier New" w:hAnsi="Courier New" w:cs="Courier New"/>
        </w:rPr>
        <w:br/>
        <w:t xml:space="preserve">                                implies </w:t>
      </w:r>
      <w:r w:rsidRPr="00900170">
        <w:rPr>
          <w:rFonts w:ascii="Courier New" w:hAnsi="Courier New" w:cs="Courier New"/>
        </w:rPr>
        <w:br/>
        <w:t xml:space="preserve">                                ( </w:t>
      </w:r>
      <w:r w:rsidRPr="00900170">
        <w:rPr>
          <w:rFonts w:ascii="Courier New" w:hAnsi="Courier New" w:cs="Courier New"/>
        </w:rPr>
        <w:br/>
        <w:t xml:space="preserve">                                    (clientAttribute.lower&gt;=supplierAttribute.lower) </w:t>
      </w:r>
      <w:r w:rsidRPr="00900170">
        <w:rPr>
          <w:rFonts w:ascii="Courier New" w:hAnsi="Courier New" w:cs="Courier New"/>
        </w:rPr>
        <w:br/>
        <w:t xml:space="preserve">                                    and </w:t>
      </w:r>
      <w:r w:rsidRPr="00900170">
        <w:rPr>
          <w:rFonts w:ascii="Courier New" w:hAnsi="Courier New" w:cs="Courier New"/>
        </w:rPr>
        <w:br/>
        <w:t xml:space="preserve">                                    ( (supplierAttribute.upper=-1) or  (clientAttribute.upper&lt;=supplierAttribute.upper) ) </w:t>
      </w:r>
      <w:r w:rsidRPr="00900170">
        <w:rPr>
          <w:rFonts w:ascii="Courier New" w:hAnsi="Courier New" w:cs="Courier New"/>
        </w:rPr>
        <w:br/>
        <w:t xml:space="preserve">                                    and ( (clientAttribute.upper=-1) or (clientAttribute.lower&lt;=clientAttribute.upper)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 self.base_Realization.supplier.oclAsType(Classifier).attribute-&gt;select(a|a.lower&gt;0)</w:t>
      </w:r>
      <w:r w:rsidRPr="00900170">
        <w:rPr>
          <w:rFonts w:ascii="Courier New" w:hAnsi="Courier New" w:cs="Courier New"/>
        </w:rPr>
        <w:br/>
        <w:t xml:space="preserve">                 -&gt;forAll(supplierAttribute| self.base_Realization.client.oclAsType(Classifier).attribute-&gt;exists(clientAttribute|clientAttribute.niemName()=supplierAttribute.niemName()) )</w:t>
      </w:r>
      <w:r w:rsidRPr="00900170">
        <w:rPr>
          <w:rFonts w:ascii="Courier New" w:hAnsi="Courier New" w:cs="Courier New"/>
        </w:rPr>
        <w:br/>
        <w:t xml:space="preserve">        ) </w:t>
      </w:r>
      <w:r w:rsidRPr="00900170">
        <w:rPr>
          <w:rFonts w:ascii="Courier New" w:hAnsi="Courier New" w:cs="Courier New"/>
        </w:rPr>
        <w:br/>
        <w:t>)</w:t>
      </w:r>
    </w:p>
    <w:p w14:paraId="5EC38F70" w14:textId="77777777" w:rsidR="001C65B1" w:rsidRDefault="001C65B1" w:rsidP="001C65B1">
      <w:pPr>
        <w:pStyle w:val="omg-body"/>
      </w:pPr>
    </w:p>
    <w:p w14:paraId="0F62A976" w14:textId="77777777" w:rsidR="001C65B1" w:rsidRPr="00792921" w:rsidRDefault="001C65B1" w:rsidP="001C65B1">
      <w:pPr>
        <w:pStyle w:val="Heading3"/>
      </w:pPr>
      <w:bookmarkStart w:id="486" w:name="_Toc426452264"/>
      <w:r w:rsidRPr="00792921">
        <w:t xml:space="preserve">&lt;Stereotype&gt; </w:t>
      </w:r>
      <w:bookmarkStart w:id="487" w:name="_d6f498351d650cdf2cbfc200d54cec79"/>
      <w:r w:rsidRPr="00792921">
        <w:t>Representation</w:t>
      </w:r>
      <w:bookmarkEnd w:id="486"/>
      <w:bookmarkEnd w:id="487"/>
    </w:p>
    <w:p w14:paraId="570BCB50" w14:textId="77777777" w:rsidR="001C65B1" w:rsidRPr="00F21036" w:rsidRDefault="001C65B1" w:rsidP="001C65B1">
      <w:pPr>
        <w:pStyle w:val="Heading5"/>
      </w:pPr>
      <w:r>
        <w:t>Description</w:t>
      </w:r>
    </w:p>
    <w:p w14:paraId="7A83A5C8" w14:textId="77777777" w:rsidR="001C65B1" w:rsidRDefault="001C65B1" w:rsidP="001C65B1">
      <w:pPr>
        <w:pStyle w:val="omg-body"/>
      </w:pPr>
      <w:r>
        <w:t xml:space="preserve">One need frequently faced by schema developers is for multiple representations for a single concept. To handle this need, NIEM has adopted the Representation pattern, in which a type may contain a representation element, and the various representations for that element type are in the substitution group for that representation element. In NIEM-3 UML, the Representation concept may be expressed as an abstract type-less Property whose name has a suffix of </w:t>
      </w:r>
      <w:r>
        <w:lastRenderedPageBreak/>
        <w:t xml:space="preserve">"Representation".  Alternatively, an abstract type-less Property Stereotyped by «Representation» may be used to represent the Representation concept, in which case the NIEM naming rule for Representation elements will be implicitly applied during transformation to the target schema element.  See [NIEM-NDR] </w:t>
      </w:r>
      <w:hyperlink r:id="rId358" w:anchor="section_10.7" w:history="1">
        <w:r>
          <w:rPr>
            <w:color w:val="0000FF"/>
            <w:u w:val="single"/>
          </w:rPr>
          <w:t>Section 10.7</w:t>
        </w:r>
      </w:hyperlink>
      <w:r>
        <w:t xml:space="preserve">, </w:t>
      </w:r>
      <w:r>
        <w:rPr>
          <w:i/>
        </w:rPr>
        <w:t xml:space="preserve">The </w:t>
      </w:r>
      <w:r>
        <w:t>"</w:t>
      </w:r>
      <w:r>
        <w:rPr>
          <w:i/>
        </w:rPr>
        <w:t>Representation</w:t>
      </w:r>
      <w:r>
        <w:t>"</w:t>
      </w:r>
      <w:r>
        <w:rPr>
          <w:i/>
        </w:rPr>
        <w:t xml:space="preserve"> pattern</w:t>
      </w:r>
      <w:r>
        <w:t>.</w:t>
      </w:r>
    </w:p>
    <w:p w14:paraId="277BF52D"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9797B37" w14:textId="77777777" w:rsidR="001C65B1" w:rsidRDefault="001C65B1" w:rsidP="001C65B1">
      <w:pPr>
        <w:pStyle w:val="omg-body"/>
      </w:pPr>
      <w:r>
        <w:rPr>
          <w:rStyle w:val="BodyTextChar"/>
        </w:rPr>
        <w:t>UML::</w:t>
      </w:r>
      <w:r w:rsidRPr="00D61BEF">
        <w:rPr>
          <w:bCs/>
          <w:iCs/>
        </w:rPr>
        <w:t>Property</w:t>
      </w:r>
    </w:p>
    <w:p w14:paraId="2478CBD7" w14:textId="77777777" w:rsidR="001C65B1" w:rsidRDefault="001C65B1" w:rsidP="001C65B1">
      <w:pPr>
        <w:pStyle w:val="Heading5"/>
      </w:pPr>
      <w:r>
        <w:t>Constraints</w:t>
      </w:r>
    </w:p>
    <w:p w14:paraId="4930CF4C" w14:textId="77777777" w:rsidR="001C65B1" w:rsidRPr="00056F73" w:rsidRDefault="001C65B1" w:rsidP="001C65B1">
      <w:pPr>
        <w:pStyle w:val="Heading6"/>
      </w:pPr>
      <w:r w:rsidRPr="00056F73">
        <w:t>NDR3 [Rule 10-41] (REF,EXT). Name of element that ends in "Representation" is abstract</w:t>
      </w:r>
    </w:p>
    <w:p w14:paraId="708D686E" w14:textId="77777777" w:rsidR="001C65B1" w:rsidRDefault="00333F36" w:rsidP="001C65B1">
      <w:pPr>
        <w:pStyle w:val="omg-body"/>
      </w:pPr>
      <w:hyperlink r:id="rId359" w:anchor="rule_10-41" w:history="1">
        <w:r w:rsidR="001C65B1">
          <w:rPr>
            <w:color w:val="0000FF"/>
            <w:u w:val="single"/>
          </w:rPr>
          <w:t>Rule 10-41</w:t>
        </w:r>
      </w:hyperlink>
      <w:r w:rsidR="001C65B1">
        <w:t xml:space="preserve">, Name of element that ends in Representation is abstract (REF, EXT): </w:t>
      </w:r>
      <w:hyperlink r:id="rId360" w:anchor="section_10.7" w:history="1">
        <w:r w:rsidR="001C65B1">
          <w:rPr>
            <w:color w:val="0000FF"/>
            <w:u w:val="single"/>
          </w:rPr>
          <w:t>Section 10.7</w:t>
        </w:r>
      </w:hyperlink>
      <w:r w:rsidR="001C65B1">
        <w:t>, The Representation pattern</w:t>
      </w:r>
    </w:p>
    <w:p w14:paraId="7BEC2B49" w14:textId="77777777" w:rsidR="001C65B1" w:rsidRDefault="001C65B1" w:rsidP="001C65B1">
      <w:pPr>
        <w:pStyle w:val="omg-body"/>
        <w:rPr>
          <w:b/>
        </w:rPr>
      </w:pPr>
      <w:r w:rsidRPr="00900170">
        <w:rPr>
          <w:b/>
        </w:rPr>
        <w:t>[OCL] context</w:t>
      </w:r>
      <w:r>
        <w:t xml:space="preserve"> Representation </w:t>
      </w:r>
      <w:r w:rsidRPr="00900170">
        <w:rPr>
          <w:b/>
        </w:rPr>
        <w:t>inv:</w:t>
      </w:r>
    </w:p>
    <w:p w14:paraId="2E457BF1"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 </w:t>
      </w:r>
      <w:r w:rsidRPr="00900170">
        <w:rPr>
          <w:rFonts w:ascii="Courier New" w:hAnsi="Courier New" w:cs="Courier New"/>
        </w:rPr>
        <w:br/>
        <w:t xml:space="preserve">    and self.niemName().endsWith('Representation')</w:t>
      </w:r>
      <w:r w:rsidRPr="00900170">
        <w:rPr>
          <w:rFonts w:ascii="Courier New" w:hAnsi="Courier New" w:cs="Courier New"/>
        </w:rPr>
        <w:br/>
        <w:t xml:space="preserve">    ) </w:t>
      </w:r>
      <w:r w:rsidRPr="00900170">
        <w:rPr>
          <w:rFonts w:ascii="Courier New" w:hAnsi="Courier New" w:cs="Courier New"/>
        </w:rPr>
        <w:br/>
        <w:t xml:space="preserve">    implies </w:t>
      </w:r>
      <w:r w:rsidRPr="00900170">
        <w:rPr>
          <w:rFonts w:ascii="Courier New" w:hAnsi="Courier New" w:cs="Courier New"/>
        </w:rPr>
        <w:br/>
        <w:t xml:space="preserve">    self.stereotypedBy('Representation')</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self.stereotypedBy('Representation')</w:t>
      </w:r>
      <w:r w:rsidRPr="00900170">
        <w:rPr>
          <w:rFonts w:ascii="Courier New" w:hAnsi="Courier New" w:cs="Courier New"/>
        </w:rPr>
        <w:br/>
        <w:t xml:space="preserve">    implies</w:t>
      </w:r>
      <w:r w:rsidRPr="00900170">
        <w:rPr>
          <w:rFonts w:ascii="Courier New" w:hAnsi="Courier New" w:cs="Courier New"/>
        </w:rPr>
        <w:br/>
        <w:t xml:space="preserve">    self.type.oclIsUndefined()</w:t>
      </w:r>
      <w:r w:rsidRPr="00900170">
        <w:rPr>
          <w:rFonts w:ascii="Courier New" w:hAnsi="Courier New" w:cs="Courier New"/>
        </w:rPr>
        <w:br/>
        <w:t>)</w:t>
      </w:r>
    </w:p>
    <w:p w14:paraId="3AB0A019" w14:textId="77777777" w:rsidR="001C65B1" w:rsidRDefault="001C65B1" w:rsidP="001C65B1">
      <w:pPr>
        <w:pStyle w:val="omg-body"/>
      </w:pPr>
    </w:p>
    <w:p w14:paraId="24FAA6DE" w14:textId="77777777" w:rsidR="001C65B1" w:rsidRPr="00056F73" w:rsidRDefault="001C65B1" w:rsidP="001C65B1">
      <w:pPr>
        <w:pStyle w:val="Heading6"/>
      </w:pPr>
      <w:r w:rsidRPr="00056F73">
        <w:t>NDR3 [Rule 10-42] (REF,EXT). A substitution for a representation element declaration is a value for a type</w:t>
      </w:r>
    </w:p>
    <w:p w14:paraId="3EE04693" w14:textId="77777777" w:rsidR="001C65B1" w:rsidRDefault="00333F36" w:rsidP="001C65B1">
      <w:pPr>
        <w:pStyle w:val="omg-body"/>
      </w:pPr>
      <w:hyperlink r:id="rId361" w:anchor="rule_10-42" w:history="1">
        <w:r w:rsidR="001C65B1">
          <w:rPr>
            <w:color w:val="0000FF"/>
            <w:u w:val="single"/>
          </w:rPr>
          <w:t>Rule 10-42</w:t>
        </w:r>
      </w:hyperlink>
      <w:r w:rsidR="001C65B1">
        <w:t xml:space="preserve">, A substitution for a representation element declaration is a value for a type (REF, EXT): </w:t>
      </w:r>
      <w:hyperlink r:id="rId362" w:anchor="section_10" w:history="1">
        <w:r w:rsidR="001C65B1">
          <w:rPr>
            <w:color w:val="0000FF"/>
            <w:u w:val="single"/>
          </w:rPr>
          <w:t>Section 10</w:t>
        </w:r>
      </w:hyperlink>
      <w:r w:rsidR="001C65B1">
        <w:t>, Rules for NIEM modeling, by NIEM concept</w:t>
      </w:r>
    </w:p>
    <w:p w14:paraId="3D004A85" w14:textId="77777777" w:rsidR="001C65B1" w:rsidRDefault="001C65B1" w:rsidP="001C65B1">
      <w:pPr>
        <w:pStyle w:val="omg-body"/>
      </w:pPr>
      <w:r>
        <w:t>[English]</w:t>
      </w:r>
    </w:p>
    <w:p w14:paraId="4F37B758" w14:textId="77777777" w:rsidR="001C65B1" w:rsidRPr="00D61BEF" w:rsidRDefault="001C65B1" w:rsidP="001C65B1">
      <w:pPr>
        <w:pStyle w:val="omg-body"/>
      </w:pPr>
      <w:r w:rsidRPr="00D61BEF">
        <w:t>Rule is definitional.</w:t>
      </w:r>
    </w:p>
    <w:p w14:paraId="27817B72" w14:textId="77777777" w:rsidR="001C65B1" w:rsidRDefault="001C65B1" w:rsidP="001C65B1">
      <w:pPr>
        <w:pStyle w:val="omg-body"/>
      </w:pPr>
    </w:p>
    <w:p w14:paraId="2D697B0A" w14:textId="77777777" w:rsidR="001C65B1" w:rsidRPr="00792921" w:rsidRDefault="001C65B1" w:rsidP="001C65B1">
      <w:pPr>
        <w:pStyle w:val="Heading3"/>
      </w:pPr>
      <w:bookmarkStart w:id="488" w:name="_Toc426452265"/>
      <w:r w:rsidRPr="00792921">
        <w:lastRenderedPageBreak/>
        <w:t xml:space="preserve">&lt;Stereotype&gt; </w:t>
      </w:r>
      <w:bookmarkStart w:id="489" w:name="_5168057aef57b6169e0750b82ef3bdf8"/>
      <w:r w:rsidRPr="00792921">
        <w:t>Restriction</w:t>
      </w:r>
      <w:bookmarkEnd w:id="488"/>
      <w:bookmarkEnd w:id="489"/>
    </w:p>
    <w:p w14:paraId="42A1F212" w14:textId="77777777" w:rsidR="001C65B1" w:rsidRPr="00F21036" w:rsidRDefault="001C65B1" w:rsidP="001C65B1">
      <w:pPr>
        <w:pStyle w:val="Heading5"/>
      </w:pPr>
      <w:r>
        <w:t>Description</w:t>
      </w:r>
    </w:p>
    <w:p w14:paraId="59D0624C" w14:textId="77777777" w:rsidR="001C65B1" w:rsidRDefault="001C65B1" w:rsidP="001C65B1">
      <w:pPr>
        <w:pStyle w:val="omg-body"/>
      </w:pPr>
      <w:r>
        <w:t xml:space="preserve">A Restriction Realization represents a relationship between two type definitions: the first is derived by restriction from the second. The two types must either both be NIEMType Classes or both be DataTypes. If the two types are Classes, then the attributes of the client class must be a subset of the attributes of the supplier class and omitted attributes must have a multiplicity lower bound of zero. if the two classes are DataTypes, then the client type is considered to have a value space that is a subset of that of the supplier, as may be further specified using a ValueRestriction stereotype on the client.  This relationship is implemented in XML Schema through the base attribute on the </w:t>
      </w:r>
      <w:r>
        <w:rPr>
          <w:rFonts w:ascii="Courier New" w:hAnsi="Courier New"/>
        </w:rPr>
        <w:t>xs:restriction</w:t>
      </w:r>
      <w:r>
        <w:t xml:space="preserve"> element of the first type definition, the actual value of which resolves to the second type definition. If a type is a ValueRestriction the generalization owned by that type is implicitly an XSDRestriction. NIEM does not support the use of complex type restriction in reference schemas, because the use of restriction in a reference schema would reduce the ability for that schema to be reused. Restriction may be used in extension schemas.  Section 3.4 and 3.14 of </w:t>
      </w:r>
      <w:hyperlink r:id="rId363" w:history="1">
        <w:r>
          <w:rPr>
            <w:color w:val="0000FF"/>
            <w:u w:val="single"/>
          </w:rPr>
          <w:t>XML Schema Structures</w:t>
        </w:r>
      </w:hyperlink>
      <w:r>
        <w:t xml:space="preserve"> addresses the use of restriction in XML Schema.</w:t>
      </w:r>
    </w:p>
    <w:p w14:paraId="2A57DB92"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78F4157" w14:textId="77777777" w:rsidR="001C65B1" w:rsidRDefault="001C65B1" w:rsidP="001C65B1">
      <w:pPr>
        <w:pStyle w:val="omg-body"/>
      </w:pPr>
      <w:r>
        <w:rPr>
          <w:rStyle w:val="BodyTextChar"/>
        </w:rPr>
        <w:t>UML::</w:t>
      </w:r>
      <w:r w:rsidRPr="00D61BEF">
        <w:rPr>
          <w:bCs/>
          <w:iCs/>
        </w:rPr>
        <w:t>Realization</w:t>
      </w:r>
    </w:p>
    <w:p w14:paraId="1DCA5D28" w14:textId="77777777" w:rsidR="001C65B1" w:rsidRDefault="001C65B1" w:rsidP="001C65B1">
      <w:pPr>
        <w:pStyle w:val="Heading5"/>
      </w:pPr>
      <w:r>
        <w:t>Constraints</w:t>
      </w:r>
    </w:p>
    <w:p w14:paraId="776483FF" w14:textId="77777777" w:rsidR="001C65B1" w:rsidRPr="00056F73" w:rsidRDefault="001C65B1" w:rsidP="001C65B1">
      <w:pPr>
        <w:pStyle w:val="Heading6"/>
      </w:pPr>
      <w:r w:rsidRPr="00056F73">
        <w:t>Restriction</w:t>
      </w:r>
    </w:p>
    <w:p w14:paraId="6628BDE1" w14:textId="77777777" w:rsidR="001C65B1" w:rsidRDefault="001C65B1" w:rsidP="001C65B1">
      <w:pPr>
        <w:pStyle w:val="omg-body"/>
      </w:pPr>
      <w:r>
        <w:t>If the general Classifier is a DataType, the specific Classifier must be a DataType.</w:t>
      </w:r>
    </w:p>
    <w:p w14:paraId="44093E79" w14:textId="77777777" w:rsidR="001C65B1" w:rsidRDefault="001C65B1" w:rsidP="001C65B1">
      <w:pPr>
        <w:pStyle w:val="omg-body"/>
      </w:pPr>
      <w:r>
        <w:t>If the general Classifier is a NIEMType that is not the client of an «XSDSimpleContent» Realization, the specific Classifier must be a NIEMType that is not the client of an «XSDSimpleContent» Realization.</w:t>
      </w:r>
    </w:p>
    <w:p w14:paraId="31AE8AB7" w14:textId="77777777" w:rsidR="001C65B1" w:rsidRDefault="001C65B1" w:rsidP="001C65B1">
      <w:pPr>
        <w:pStyle w:val="omg-body"/>
      </w:pPr>
      <w:r>
        <w:t>If the general Classifier is a NIEMType that is the client of an «XSDSimpleContent» Realization, the specific Classifier must be a NIEMType that is the client of a «XSDSimpleContent» Realization.</w:t>
      </w:r>
    </w:p>
    <w:p w14:paraId="100C5165" w14:textId="77777777" w:rsidR="001C65B1" w:rsidRDefault="001C65B1" w:rsidP="001C65B1">
      <w:pPr>
        <w:pStyle w:val="omg-body"/>
        <w:rPr>
          <w:b/>
        </w:rPr>
      </w:pPr>
      <w:r w:rsidRPr="00900170">
        <w:rPr>
          <w:b/>
        </w:rPr>
        <w:t>[OCL] context</w:t>
      </w:r>
      <w:r>
        <w:t xml:space="preserve"> Restriction </w:t>
      </w:r>
      <w:r w:rsidRPr="00900170">
        <w:rPr>
          <w:b/>
        </w:rPr>
        <w:t>inv:</w:t>
      </w:r>
    </w:p>
    <w:p w14:paraId="439B4B09"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(self.base_Realization.supplier-&gt;forAll(o|o.oclIsKindOf(DataType)) implies  self.base_Realization.client-&gt;forAll(o|o.oclIsKindOf(DataType)))         </w:t>
      </w:r>
      <w:r w:rsidRPr="00900170">
        <w:rPr>
          <w:rFonts w:ascii="Courier New" w:hAnsi="Courier New" w:cs="Courier New"/>
        </w:rPr>
        <w:br/>
        <w:t xml:space="preserve">and (                                                                                                              </w:t>
      </w:r>
      <w:r w:rsidRPr="00900170">
        <w:rPr>
          <w:rFonts w:ascii="Courier New" w:hAnsi="Courier New" w:cs="Courier New"/>
        </w:rPr>
        <w:br/>
        <w:t xml:space="preserve">    self.base_Realization.supplier.clientDependency-&gt;select(d|d.stereotypedBy('NIEMSimpleContent'))-&gt;isEmpty()        </w:t>
      </w:r>
      <w:r w:rsidRPr="00900170">
        <w:rPr>
          <w:rFonts w:ascii="Courier New" w:hAnsi="Courier New" w:cs="Courier New"/>
        </w:rPr>
        <w:br/>
        <w:t xml:space="preserve">    =self.base_Realization.client.clientDependency-&gt;select(d|d.stereotypedBy('NIEMSimpleContent'))-&gt;isEmpty()</w:t>
      </w:r>
      <w:r w:rsidRPr="00900170">
        <w:rPr>
          <w:rFonts w:ascii="Courier New" w:hAnsi="Courier New" w:cs="Courier New"/>
        </w:rPr>
        <w:br/>
        <w:t>)</w:t>
      </w:r>
      <w:r w:rsidRPr="00900170">
        <w:rPr>
          <w:rFonts w:ascii="Courier New" w:hAnsi="Courier New" w:cs="Courier New"/>
        </w:rPr>
        <w:br/>
      </w:r>
    </w:p>
    <w:p w14:paraId="379A6CB7" w14:textId="77777777" w:rsidR="001C65B1" w:rsidRDefault="001C65B1" w:rsidP="001C65B1">
      <w:pPr>
        <w:pStyle w:val="omg-body"/>
      </w:pPr>
    </w:p>
    <w:p w14:paraId="3A497728" w14:textId="77777777" w:rsidR="001C65B1" w:rsidRPr="00792921" w:rsidRDefault="001C65B1" w:rsidP="001C65B1">
      <w:pPr>
        <w:pStyle w:val="Heading3"/>
      </w:pPr>
      <w:bookmarkStart w:id="490" w:name="_Toc426452266"/>
      <w:r w:rsidRPr="00792921">
        <w:t xml:space="preserve">&lt;Stereotype&gt; </w:t>
      </w:r>
      <w:bookmarkStart w:id="491" w:name="_f70f8892e25db199be6f3858b52a6adf"/>
      <w:r w:rsidRPr="00792921">
        <w:t>Union</w:t>
      </w:r>
      <w:bookmarkEnd w:id="490"/>
      <w:bookmarkEnd w:id="491"/>
    </w:p>
    <w:p w14:paraId="2F6D08BB" w14:textId="77777777" w:rsidR="001C65B1" w:rsidRPr="00F21036" w:rsidRDefault="001C65B1" w:rsidP="001C65B1">
      <w:pPr>
        <w:pStyle w:val="Heading5"/>
      </w:pPr>
      <w:r>
        <w:t>Description</w:t>
      </w:r>
    </w:p>
    <w:p w14:paraId="04F4C78D" w14:textId="77777777" w:rsidR="001C65B1" w:rsidRDefault="001C65B1" w:rsidP="001C65B1">
      <w:pPr>
        <w:pStyle w:val="omg-body"/>
      </w:pPr>
      <w:r>
        <w:t xml:space="preserve">A Union is a DataType whose value space is the union of one or more other DataTypes, which are the member types of the Union. The member types are specified using UnionOf Usage dependencies. A Union DataType is implemented in XML Schema as a union simple type definition. Each UnionOf dependency of which the Union is the client represents a relationship between two type definitions: the first is a union simple type definition whose member type definition is the second. This relationship is implemented in XML Schema through the memberTypes </w:t>
      </w:r>
      <w:r>
        <w:lastRenderedPageBreak/>
        <w:t xml:space="preserve">attribute on the </w:t>
      </w:r>
      <w:r>
        <w:rPr>
          <w:rFonts w:ascii="Courier New" w:hAnsi="Courier New"/>
        </w:rPr>
        <w:t>xs:union</w:t>
      </w:r>
      <w:r>
        <w:t xml:space="preserve"> element of the union simple type definition, the actual value of which resolves to the second type definition. Section 3.14 of </w:t>
      </w:r>
      <w:hyperlink r:id="rId364" w:history="1">
        <w:r>
          <w:rPr>
            <w:color w:val="0000FF"/>
            <w:u w:val="single"/>
          </w:rPr>
          <w:t>XML Schema Structures</w:t>
        </w:r>
      </w:hyperlink>
      <w:r>
        <w:t xml:space="preserve"> addresses union simple type definitions in XML Schema.</w:t>
      </w:r>
    </w:p>
    <w:p w14:paraId="3D9828FD"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16957AA" w14:textId="77777777" w:rsidR="001C65B1" w:rsidRDefault="001C65B1" w:rsidP="001C65B1">
      <w:pPr>
        <w:pStyle w:val="omg-body"/>
      </w:pPr>
      <w:r>
        <w:rPr>
          <w:rStyle w:val="BodyTextChar"/>
        </w:rPr>
        <w:t>UML::</w:t>
      </w:r>
      <w:r w:rsidRPr="00D61BEF">
        <w:rPr>
          <w:bCs/>
          <w:iCs/>
        </w:rPr>
        <w:t>DataType</w:t>
      </w:r>
    </w:p>
    <w:p w14:paraId="1154E1DD" w14:textId="77777777" w:rsidR="001C65B1" w:rsidRDefault="001C65B1" w:rsidP="001C65B1">
      <w:pPr>
        <w:pStyle w:val="Heading5"/>
      </w:pPr>
      <w:r>
        <w:t>Constraints</w:t>
      </w:r>
    </w:p>
    <w:p w14:paraId="00698B3E" w14:textId="77777777" w:rsidR="001C65B1" w:rsidRPr="00056F73" w:rsidRDefault="001C65B1" w:rsidP="001C65B1">
      <w:pPr>
        <w:pStyle w:val="Heading6"/>
      </w:pPr>
      <w:r w:rsidRPr="00056F73">
        <w:t>NDR3 [Rule 11-8] (REF,EXT). Union member types defined by conformant schemas</w:t>
      </w:r>
    </w:p>
    <w:p w14:paraId="6C0F8696" w14:textId="77777777" w:rsidR="001C65B1" w:rsidRDefault="00333F36" w:rsidP="001C65B1">
      <w:pPr>
        <w:pStyle w:val="omg-body"/>
      </w:pPr>
      <w:hyperlink r:id="rId365" w:anchor="rule_11-8" w:history="1">
        <w:r w:rsidR="001C65B1">
          <w:rPr>
            <w:color w:val="0000FF"/>
            <w:u w:val="single"/>
          </w:rPr>
          <w:t>Rule 11-8</w:t>
        </w:r>
      </w:hyperlink>
      <w:r w:rsidR="001C65B1">
        <w:t xml:space="preserve">, Union member types defined by conformant schemas (REF, EXT): </w:t>
      </w:r>
      <w:hyperlink r:id="rId366" w:anchor="section_11.1.2.2" w:history="1">
        <w:r w:rsidR="001C65B1">
          <w:rPr>
            <w:color w:val="0000FF"/>
            <w:u w:val="single"/>
          </w:rPr>
          <w:t>Section 11.1.2.2</w:t>
        </w:r>
      </w:hyperlink>
      <w:r w:rsidR="001C65B1">
        <w:t>, Derivation by union </w:t>
      </w:r>
    </w:p>
    <w:p w14:paraId="2AAB2A1F" w14:textId="77777777" w:rsidR="001C65B1" w:rsidRDefault="001C65B1" w:rsidP="001C65B1">
      <w:pPr>
        <w:pStyle w:val="omg-body"/>
        <w:rPr>
          <w:b/>
        </w:rPr>
      </w:pPr>
      <w:r w:rsidRPr="00900170">
        <w:rPr>
          <w:b/>
        </w:rPr>
        <w:t>[OCL] context</w:t>
      </w:r>
      <w:r>
        <w:t xml:space="preserve"> Union </w:t>
      </w:r>
      <w:r w:rsidRPr="00900170">
        <w:rPr>
          <w:b/>
        </w:rPr>
        <w:t>inv:</w:t>
      </w:r>
    </w:p>
    <w:p w14:paraId="037BB245"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self.base_DataType.clientDependency-&gt;select(d|d.stereotypedBy('UnionOf')).supplier-&gt;select(s|s.oclIsKindOf(Classifier)).oclAsType(Classifier)</w:t>
      </w:r>
      <w:r w:rsidRPr="00900170">
        <w:rPr>
          <w:rFonts w:ascii="Courier New" w:hAnsi="Courier New" w:cs="Courier New"/>
        </w:rPr>
        <w:br/>
        <w:t xml:space="preserve"> -&gt;forAll(t|(t._'package'.name='XMLPrimitiveTypes')or(t._'package'.appliedStereotype('Namespace').oclAsType(NIEM_UML_Profile::NIEM_Common_Profile::Namespace).isConformant))</w:t>
      </w:r>
      <w:r w:rsidRPr="00900170">
        <w:rPr>
          <w:rFonts w:ascii="Courier New" w:hAnsi="Courier New" w:cs="Courier New"/>
        </w:rPr>
        <w:br/>
        <w:t xml:space="preserve">              </w:t>
      </w:r>
    </w:p>
    <w:p w14:paraId="3B72ADB9" w14:textId="77777777" w:rsidR="001C65B1" w:rsidRDefault="001C65B1" w:rsidP="001C65B1">
      <w:pPr>
        <w:pStyle w:val="omg-body"/>
      </w:pPr>
    </w:p>
    <w:p w14:paraId="397F75F0" w14:textId="77777777" w:rsidR="001C65B1" w:rsidRPr="00056F73" w:rsidRDefault="001C65B1" w:rsidP="001C65B1">
      <w:pPr>
        <w:pStyle w:val="Heading6"/>
      </w:pPr>
      <w:r w:rsidRPr="00056F73">
        <w:t>NDR3 [Rule 9-17] (REF,EXT). No union member types of xs:ID</w:t>
      </w:r>
    </w:p>
    <w:p w14:paraId="69DC48F5" w14:textId="77777777" w:rsidR="001C65B1" w:rsidRDefault="00333F36" w:rsidP="001C65B1">
      <w:pPr>
        <w:pStyle w:val="omg-body"/>
      </w:pPr>
      <w:hyperlink r:id="rId367" w:anchor="rule_9-17" w:history="1">
        <w:r w:rsidR="001C65B1">
          <w:rPr>
            <w:color w:val="0000FF"/>
            <w:u w:val="single"/>
          </w:rPr>
          <w:t>Rule 9-17</w:t>
        </w:r>
      </w:hyperlink>
      <w:r w:rsidR="001C65B1">
        <w:t>, No union member types of </w:t>
      </w:r>
      <w:r w:rsidR="001C65B1">
        <w:rPr>
          <w:rFonts w:ascii="Courier New" w:hAnsi="Courier New"/>
        </w:rPr>
        <w:t>xs:ID</w:t>
      </w:r>
      <w:r w:rsidR="001C65B1">
        <w:t> (REF, EXT): </w:t>
      </w:r>
      <w:hyperlink r:id="rId368" w:anchor="section_9.1.2.2" w:history="1">
        <w:r w:rsidR="001C65B1">
          <w:rPr>
            <w:color w:val="0000FF"/>
            <w:u w:val="single"/>
          </w:rPr>
          <w:t>Section 9.1.2.2</w:t>
        </w:r>
      </w:hyperlink>
      <w:r w:rsidR="001C65B1">
        <w:t>, Simple types prohibited as union member types</w:t>
      </w:r>
    </w:p>
    <w:p w14:paraId="42E7D7DD" w14:textId="77777777" w:rsidR="001C65B1" w:rsidRDefault="001C65B1" w:rsidP="001C65B1">
      <w:pPr>
        <w:pStyle w:val="omg-body"/>
      </w:pPr>
      <w:r>
        <w:t> </w:t>
      </w:r>
    </w:p>
    <w:p w14:paraId="53511299" w14:textId="77777777" w:rsidR="001C65B1" w:rsidRDefault="001C65B1" w:rsidP="001C65B1">
      <w:pPr>
        <w:pStyle w:val="omg-body"/>
        <w:rPr>
          <w:b/>
        </w:rPr>
      </w:pPr>
      <w:r w:rsidRPr="00900170">
        <w:rPr>
          <w:b/>
        </w:rPr>
        <w:t>[OCL] context</w:t>
      </w:r>
      <w:r>
        <w:t xml:space="preserve"> Union </w:t>
      </w:r>
      <w:r w:rsidRPr="00900170">
        <w:rPr>
          <w:b/>
        </w:rPr>
        <w:t>inv:</w:t>
      </w:r>
    </w:p>
    <w:p w14:paraId="68436533"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 xml:space="preserve">    -&gt;forAll(t|(t.name&lt;&gt;'ID')and(t._'package'.name&lt;&gt;'XMLPrimitiveTypes'))</w:t>
      </w:r>
      <w:r w:rsidRPr="00900170">
        <w:rPr>
          <w:rFonts w:ascii="Courier New" w:hAnsi="Courier New" w:cs="Courier New"/>
        </w:rPr>
        <w:br/>
        <w:t xml:space="preserve">              </w:t>
      </w:r>
    </w:p>
    <w:p w14:paraId="7C8E4BC3" w14:textId="77777777" w:rsidR="001C65B1" w:rsidRDefault="001C65B1" w:rsidP="001C65B1">
      <w:pPr>
        <w:pStyle w:val="omg-body"/>
      </w:pPr>
    </w:p>
    <w:p w14:paraId="79FD69CD" w14:textId="77777777" w:rsidR="001C65B1" w:rsidRPr="00056F73" w:rsidRDefault="001C65B1" w:rsidP="001C65B1">
      <w:pPr>
        <w:pStyle w:val="Heading6"/>
      </w:pPr>
      <w:r w:rsidRPr="00056F73">
        <w:t>NDR3 [Rule 9-18] (REF,EXT). No union member types of xs:IDREF</w:t>
      </w:r>
    </w:p>
    <w:p w14:paraId="09D0E852" w14:textId="77777777" w:rsidR="001C65B1" w:rsidRDefault="00333F36" w:rsidP="001C65B1">
      <w:pPr>
        <w:pStyle w:val="omg-body"/>
      </w:pPr>
      <w:hyperlink r:id="rId369" w:anchor="rule_9-18" w:history="1">
        <w:r w:rsidR="001C65B1">
          <w:rPr>
            <w:color w:val="0000FF"/>
            <w:u w:val="single"/>
          </w:rPr>
          <w:t>Rule 9-18</w:t>
        </w:r>
      </w:hyperlink>
      <w:r w:rsidR="001C65B1">
        <w:t>, No union member types of </w:t>
      </w:r>
      <w:r w:rsidR="001C65B1">
        <w:rPr>
          <w:rFonts w:ascii="Courier New" w:hAnsi="Courier New"/>
        </w:rPr>
        <w:t>xs:IDREF</w:t>
      </w:r>
      <w:r w:rsidR="001C65B1">
        <w:t> (REF, EXT): </w:t>
      </w:r>
      <w:hyperlink r:id="rId370" w:anchor="section_9.1.2.2" w:history="1">
        <w:r w:rsidR="001C65B1">
          <w:rPr>
            <w:color w:val="0000FF"/>
            <w:u w:val="single"/>
          </w:rPr>
          <w:t>Section 9.1.2.2</w:t>
        </w:r>
      </w:hyperlink>
      <w:r w:rsidR="001C65B1">
        <w:t>, Simple types prohibited as union member types</w:t>
      </w:r>
    </w:p>
    <w:p w14:paraId="2E6D353B" w14:textId="77777777" w:rsidR="001C65B1" w:rsidRDefault="001C65B1" w:rsidP="001C65B1">
      <w:pPr>
        <w:pStyle w:val="omg-body"/>
      </w:pPr>
      <w:r>
        <w:t> </w:t>
      </w:r>
    </w:p>
    <w:p w14:paraId="2E9FEF0D" w14:textId="77777777" w:rsidR="001C65B1" w:rsidRDefault="001C65B1" w:rsidP="001C65B1">
      <w:pPr>
        <w:pStyle w:val="omg-body"/>
        <w:rPr>
          <w:b/>
        </w:rPr>
      </w:pPr>
      <w:r w:rsidRPr="00900170">
        <w:rPr>
          <w:b/>
        </w:rPr>
        <w:t>[OCL] context</w:t>
      </w:r>
      <w:r>
        <w:t xml:space="preserve"> Union </w:t>
      </w:r>
      <w:r w:rsidRPr="00900170">
        <w:rPr>
          <w:b/>
        </w:rPr>
        <w:t>inv:</w:t>
      </w:r>
    </w:p>
    <w:p w14:paraId="48A29EAA"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-&gt;forAll(t|(t.name&lt;&gt;'IDREF')and(t._'package'.name&lt;&gt;'XMLPrimitiveTypes'))</w:t>
      </w:r>
      <w:r w:rsidRPr="00900170">
        <w:rPr>
          <w:rFonts w:ascii="Courier New" w:hAnsi="Courier New" w:cs="Courier New"/>
        </w:rPr>
        <w:br/>
        <w:t xml:space="preserve">              </w:t>
      </w:r>
    </w:p>
    <w:p w14:paraId="21ADAA8A" w14:textId="77777777" w:rsidR="001C65B1" w:rsidRDefault="001C65B1" w:rsidP="001C65B1">
      <w:pPr>
        <w:pStyle w:val="omg-body"/>
      </w:pPr>
    </w:p>
    <w:p w14:paraId="1E742E40" w14:textId="77777777" w:rsidR="001C65B1" w:rsidRPr="00056F73" w:rsidRDefault="001C65B1" w:rsidP="001C65B1">
      <w:pPr>
        <w:pStyle w:val="Heading6"/>
      </w:pPr>
      <w:r w:rsidRPr="00056F73">
        <w:t>NDR3 [Rule 9-19] (REF,EXT). No union member types of xs:IDREFS</w:t>
      </w:r>
    </w:p>
    <w:p w14:paraId="6A1F16FA" w14:textId="77777777" w:rsidR="001C65B1" w:rsidRDefault="00333F36" w:rsidP="001C65B1">
      <w:pPr>
        <w:pStyle w:val="omg-body"/>
      </w:pPr>
      <w:hyperlink r:id="rId371" w:anchor="rule_9-19" w:history="1">
        <w:r w:rsidR="001C65B1">
          <w:rPr>
            <w:color w:val="0000FF"/>
            <w:u w:val="single"/>
          </w:rPr>
          <w:t>Rule 9-19</w:t>
        </w:r>
      </w:hyperlink>
      <w:r w:rsidR="001C65B1">
        <w:t>, No union member types of </w:t>
      </w:r>
      <w:r w:rsidR="001C65B1">
        <w:rPr>
          <w:rFonts w:ascii="Courier New" w:hAnsi="Courier New"/>
        </w:rPr>
        <w:t>xs:IDREFS</w:t>
      </w:r>
      <w:r w:rsidR="001C65B1">
        <w:t> (REF, EXT): </w:t>
      </w:r>
      <w:hyperlink r:id="rId372" w:anchor="section_9.1.2.2" w:history="1">
        <w:r w:rsidR="001C65B1">
          <w:rPr>
            <w:color w:val="0000FF"/>
            <w:u w:val="single"/>
          </w:rPr>
          <w:t>Section 9.1.2.2</w:t>
        </w:r>
      </w:hyperlink>
      <w:r w:rsidR="001C65B1">
        <w:t>, Simple types prohibited as union member types</w:t>
      </w:r>
    </w:p>
    <w:p w14:paraId="45C16AD5" w14:textId="77777777" w:rsidR="001C65B1" w:rsidRDefault="001C65B1" w:rsidP="001C65B1">
      <w:pPr>
        <w:pStyle w:val="omg-body"/>
      </w:pPr>
      <w:r>
        <w:t> </w:t>
      </w:r>
    </w:p>
    <w:p w14:paraId="282C4A71" w14:textId="77777777" w:rsidR="001C65B1" w:rsidRDefault="001C65B1" w:rsidP="001C65B1">
      <w:pPr>
        <w:pStyle w:val="omg-body"/>
        <w:rPr>
          <w:b/>
        </w:rPr>
      </w:pPr>
      <w:r w:rsidRPr="00900170">
        <w:rPr>
          <w:b/>
        </w:rPr>
        <w:t>[OCL] context</w:t>
      </w:r>
      <w:r>
        <w:t xml:space="preserve"> Union </w:t>
      </w:r>
      <w:r w:rsidRPr="00900170">
        <w:rPr>
          <w:b/>
        </w:rPr>
        <w:t>inv:</w:t>
      </w:r>
    </w:p>
    <w:p w14:paraId="46309B74"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-&gt;forAll(t|(t.name&lt;&gt;'IDREFS')and(t._'package'.name&lt;&gt;'XMLPrimitiveTypes'))</w:t>
      </w:r>
      <w:r w:rsidRPr="00900170">
        <w:rPr>
          <w:rFonts w:ascii="Courier New" w:hAnsi="Courier New" w:cs="Courier New"/>
        </w:rPr>
        <w:br/>
        <w:t xml:space="preserve">              </w:t>
      </w:r>
    </w:p>
    <w:p w14:paraId="51C89924" w14:textId="77777777" w:rsidR="001C65B1" w:rsidRDefault="001C65B1" w:rsidP="001C65B1">
      <w:pPr>
        <w:pStyle w:val="omg-body"/>
      </w:pPr>
    </w:p>
    <w:p w14:paraId="17A7D86A" w14:textId="77777777" w:rsidR="001C65B1" w:rsidRPr="00056F73" w:rsidRDefault="001C65B1" w:rsidP="001C65B1">
      <w:pPr>
        <w:pStyle w:val="Heading6"/>
      </w:pPr>
      <w:r w:rsidRPr="00056F73">
        <w:t>NDR3 [Rule 9-20] (REF,EXT). No union member types of xs:anySimpleType</w:t>
      </w:r>
    </w:p>
    <w:p w14:paraId="1D262849" w14:textId="77777777" w:rsidR="001C65B1" w:rsidRDefault="00333F36" w:rsidP="001C65B1">
      <w:pPr>
        <w:pStyle w:val="omg-body"/>
      </w:pPr>
      <w:hyperlink r:id="rId373" w:anchor="rule_9-20" w:history="1">
        <w:r w:rsidR="001C65B1">
          <w:rPr>
            <w:color w:val="0000FF"/>
            <w:u w:val="single"/>
          </w:rPr>
          <w:t>Rule 9-20</w:t>
        </w:r>
      </w:hyperlink>
      <w:r w:rsidR="001C65B1">
        <w:t>, No union member types of </w:t>
      </w:r>
      <w:r w:rsidR="001C65B1">
        <w:rPr>
          <w:rFonts w:ascii="Courier New" w:hAnsi="Courier New"/>
        </w:rPr>
        <w:t>xs:anySimpleType</w:t>
      </w:r>
      <w:r w:rsidR="001C65B1">
        <w:t> (REF, EXT): </w:t>
      </w:r>
      <w:hyperlink r:id="rId374" w:anchor="section_9.1.2.2" w:history="1">
        <w:r w:rsidR="001C65B1">
          <w:rPr>
            <w:color w:val="0000FF"/>
            <w:u w:val="single"/>
          </w:rPr>
          <w:t>Section 9.1.2.2</w:t>
        </w:r>
      </w:hyperlink>
      <w:r w:rsidR="001C65B1">
        <w:t>, Simple types prohibited as union member types</w:t>
      </w:r>
    </w:p>
    <w:p w14:paraId="5BE440D3" w14:textId="77777777" w:rsidR="001C65B1" w:rsidRDefault="001C65B1" w:rsidP="001C65B1">
      <w:pPr>
        <w:pStyle w:val="omg-body"/>
      </w:pPr>
      <w:r>
        <w:t> </w:t>
      </w:r>
    </w:p>
    <w:p w14:paraId="5E97C35B" w14:textId="77777777" w:rsidR="001C65B1" w:rsidRDefault="001C65B1" w:rsidP="001C65B1">
      <w:pPr>
        <w:pStyle w:val="omg-body"/>
        <w:rPr>
          <w:b/>
        </w:rPr>
      </w:pPr>
      <w:r w:rsidRPr="00900170">
        <w:rPr>
          <w:b/>
        </w:rPr>
        <w:t>[OCL] context</w:t>
      </w:r>
      <w:r>
        <w:t xml:space="preserve"> Union </w:t>
      </w:r>
      <w:r w:rsidRPr="00900170">
        <w:rPr>
          <w:b/>
        </w:rPr>
        <w:t>inv:</w:t>
      </w:r>
    </w:p>
    <w:p w14:paraId="7F2E58B1" w14:textId="77777777" w:rsidR="001C65B1" w:rsidRPr="00900170" w:rsidRDefault="001C65B1" w:rsidP="001C65B1">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-&gt;forAll(t|(t.name&lt;&gt;'anySimpleType')and(t._'package'.name&lt;&gt;'XMLPrimitiveTypes'))</w:t>
      </w:r>
      <w:r w:rsidRPr="00900170">
        <w:rPr>
          <w:rFonts w:ascii="Courier New" w:hAnsi="Courier New" w:cs="Courier New"/>
        </w:rPr>
        <w:br/>
        <w:t xml:space="preserve">              </w:t>
      </w:r>
    </w:p>
    <w:p w14:paraId="300D67F3" w14:textId="77777777" w:rsidR="001C65B1" w:rsidRDefault="001C65B1" w:rsidP="001C65B1">
      <w:pPr>
        <w:pStyle w:val="omg-body"/>
      </w:pPr>
    </w:p>
    <w:p w14:paraId="0D59B39E" w14:textId="77777777" w:rsidR="001C65B1" w:rsidRPr="00056F73" w:rsidRDefault="001C65B1" w:rsidP="001C65B1">
      <w:pPr>
        <w:pStyle w:val="Heading6"/>
      </w:pPr>
      <w:r w:rsidRPr="00056F73">
        <w:t>NDR3 [Rule 9-21] (REF,EXT). No union member types of xs:ENTITY</w:t>
      </w:r>
    </w:p>
    <w:p w14:paraId="454C5BD0" w14:textId="77777777" w:rsidR="001C65B1" w:rsidRDefault="00333F36" w:rsidP="001C65B1">
      <w:pPr>
        <w:pStyle w:val="omg-body"/>
      </w:pPr>
      <w:hyperlink r:id="rId375" w:anchor="rule_9-21" w:history="1">
        <w:r w:rsidR="001C65B1">
          <w:rPr>
            <w:color w:val="0000FF"/>
            <w:u w:val="single"/>
          </w:rPr>
          <w:t>Rule 9-21</w:t>
        </w:r>
      </w:hyperlink>
      <w:r w:rsidR="001C65B1">
        <w:t>, No union member types of </w:t>
      </w:r>
      <w:r w:rsidR="001C65B1">
        <w:rPr>
          <w:rFonts w:ascii="Courier New" w:hAnsi="Courier New"/>
        </w:rPr>
        <w:t>xs:ENTITY</w:t>
      </w:r>
      <w:r w:rsidR="001C65B1">
        <w:t> (REF, EXT): </w:t>
      </w:r>
      <w:hyperlink r:id="rId376" w:anchor="section_9.1.2.2" w:history="1">
        <w:r w:rsidR="001C65B1">
          <w:rPr>
            <w:color w:val="0000FF"/>
            <w:u w:val="single"/>
          </w:rPr>
          <w:t>Section 9.1.2.2</w:t>
        </w:r>
      </w:hyperlink>
      <w:r w:rsidR="001C65B1">
        <w:t>, Simple types prohibited as union member types</w:t>
      </w:r>
    </w:p>
    <w:p w14:paraId="1D6B02DF" w14:textId="77777777" w:rsidR="001C65B1" w:rsidRDefault="001C65B1" w:rsidP="001C65B1">
      <w:pPr>
        <w:pStyle w:val="omg-body"/>
      </w:pPr>
      <w:r>
        <w:t> </w:t>
      </w:r>
    </w:p>
    <w:p w14:paraId="2D59E35B" w14:textId="77777777" w:rsidR="001C65B1" w:rsidRDefault="001C65B1" w:rsidP="001C65B1">
      <w:pPr>
        <w:pStyle w:val="omg-body"/>
        <w:rPr>
          <w:b/>
        </w:rPr>
      </w:pPr>
      <w:r w:rsidRPr="00900170">
        <w:rPr>
          <w:b/>
        </w:rPr>
        <w:t>[OCL] context</w:t>
      </w:r>
      <w:r>
        <w:t xml:space="preserve"> Union </w:t>
      </w:r>
      <w:r w:rsidRPr="00900170">
        <w:rPr>
          <w:b/>
        </w:rPr>
        <w:t>inv:</w:t>
      </w:r>
    </w:p>
    <w:p w14:paraId="6C73D254"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-&gt;forAll(t|(t.name&lt;&gt;'ENTITY')and(t._'package'.name&lt;&gt;'XMLPrimitiveTypes'))</w:t>
      </w:r>
      <w:r w:rsidRPr="00900170">
        <w:rPr>
          <w:rFonts w:ascii="Courier New" w:hAnsi="Courier New" w:cs="Courier New"/>
        </w:rPr>
        <w:br/>
        <w:t xml:space="preserve">              </w:t>
      </w:r>
    </w:p>
    <w:p w14:paraId="3258CA2A" w14:textId="77777777" w:rsidR="001C65B1" w:rsidRDefault="001C65B1" w:rsidP="001C65B1">
      <w:pPr>
        <w:pStyle w:val="omg-body"/>
      </w:pPr>
    </w:p>
    <w:p w14:paraId="13508B98" w14:textId="77777777" w:rsidR="001C65B1" w:rsidRPr="00056F73" w:rsidRDefault="001C65B1" w:rsidP="001C65B1">
      <w:pPr>
        <w:pStyle w:val="Heading6"/>
      </w:pPr>
      <w:r w:rsidRPr="00056F73">
        <w:t>NDR3 [Rule 9-22] (REF,EXT). No union member types of xs:ENTITIES</w:t>
      </w:r>
    </w:p>
    <w:p w14:paraId="140813FF" w14:textId="77777777" w:rsidR="001C65B1" w:rsidRDefault="00333F36" w:rsidP="001C65B1">
      <w:pPr>
        <w:pStyle w:val="omg-body"/>
      </w:pPr>
      <w:hyperlink r:id="rId377" w:anchor="rule_9-22" w:history="1">
        <w:r w:rsidR="001C65B1">
          <w:rPr>
            <w:color w:val="0000FF"/>
            <w:u w:val="single"/>
          </w:rPr>
          <w:t>Rule 9-22</w:t>
        </w:r>
      </w:hyperlink>
      <w:r w:rsidR="001C65B1">
        <w:t>, No union member types of </w:t>
      </w:r>
      <w:r w:rsidR="001C65B1">
        <w:rPr>
          <w:rFonts w:ascii="Courier New" w:hAnsi="Courier New"/>
        </w:rPr>
        <w:t>xs:ENTITIES</w:t>
      </w:r>
      <w:r w:rsidR="001C65B1">
        <w:t> (REF, EXT): </w:t>
      </w:r>
      <w:hyperlink r:id="rId378" w:anchor="section_9.1.2.2" w:history="1">
        <w:r w:rsidR="001C65B1">
          <w:rPr>
            <w:color w:val="0000FF"/>
            <w:u w:val="single"/>
          </w:rPr>
          <w:t>Section 9.1.2.2</w:t>
        </w:r>
      </w:hyperlink>
      <w:r w:rsidR="001C65B1">
        <w:t>, Simple types prohibited as union member types</w:t>
      </w:r>
    </w:p>
    <w:p w14:paraId="14F3E5F2" w14:textId="77777777" w:rsidR="001C65B1" w:rsidRDefault="001C65B1" w:rsidP="001C65B1">
      <w:pPr>
        <w:pStyle w:val="omg-body"/>
      </w:pPr>
      <w:r>
        <w:t> </w:t>
      </w:r>
    </w:p>
    <w:p w14:paraId="6BC93341" w14:textId="77777777" w:rsidR="001C65B1" w:rsidRDefault="001C65B1" w:rsidP="001C65B1">
      <w:pPr>
        <w:pStyle w:val="omg-body"/>
        <w:rPr>
          <w:b/>
        </w:rPr>
      </w:pPr>
      <w:r w:rsidRPr="00900170">
        <w:rPr>
          <w:b/>
        </w:rPr>
        <w:t>[OCL] context</w:t>
      </w:r>
      <w:r>
        <w:t xml:space="preserve"> Union </w:t>
      </w:r>
      <w:r w:rsidRPr="00900170">
        <w:rPr>
          <w:b/>
        </w:rPr>
        <w:t>inv:</w:t>
      </w:r>
    </w:p>
    <w:p w14:paraId="20C02340"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lastRenderedPageBreak/>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-&gt;forAll(t|(t.name&lt;&gt;'ENTITIES')and(t._'package'.name&lt;&gt;'XMLPrimitiveTypes'))</w:t>
      </w:r>
      <w:r w:rsidRPr="00900170">
        <w:rPr>
          <w:rFonts w:ascii="Courier New" w:hAnsi="Courier New" w:cs="Courier New"/>
        </w:rPr>
        <w:br/>
        <w:t xml:space="preserve">              </w:t>
      </w:r>
    </w:p>
    <w:p w14:paraId="0615119D" w14:textId="77777777" w:rsidR="001C65B1" w:rsidRDefault="001C65B1" w:rsidP="001C65B1">
      <w:pPr>
        <w:pStyle w:val="omg-body"/>
      </w:pPr>
    </w:p>
    <w:p w14:paraId="715172D3" w14:textId="77777777" w:rsidR="001C65B1" w:rsidRPr="00056F73" w:rsidRDefault="001C65B1" w:rsidP="001C65B1">
      <w:pPr>
        <w:pStyle w:val="Heading6"/>
      </w:pPr>
      <w:r w:rsidRPr="00056F73">
        <w:t>Union</w:t>
      </w:r>
    </w:p>
    <w:p w14:paraId="5CAEEABB" w14:textId="77777777" w:rsidR="001C65B1" w:rsidRDefault="001C65B1" w:rsidP="001C65B1">
      <w:pPr>
        <w:pStyle w:val="omg-body"/>
      </w:pPr>
      <w:r>
        <w:t>A Union shall not have any ownedAttributes.  A Union shall not have any generalizations.</w:t>
      </w:r>
    </w:p>
    <w:p w14:paraId="3D6FFF4B" w14:textId="77777777" w:rsidR="001C65B1" w:rsidRDefault="001C65B1" w:rsidP="001C65B1">
      <w:pPr>
        <w:pStyle w:val="omg-body"/>
        <w:rPr>
          <w:b/>
        </w:rPr>
      </w:pPr>
      <w:r w:rsidRPr="00900170">
        <w:rPr>
          <w:b/>
        </w:rPr>
        <w:t>[OCL] context</w:t>
      </w:r>
      <w:r>
        <w:t xml:space="preserve"> Union </w:t>
      </w:r>
      <w:r w:rsidRPr="00900170">
        <w:rPr>
          <w:b/>
        </w:rPr>
        <w:t>inv:</w:t>
      </w:r>
    </w:p>
    <w:p w14:paraId="0CA1C7A7"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self.base_DataType.attribute-&gt;isEmpty()                 </w:t>
      </w:r>
      <w:r w:rsidRPr="00900170">
        <w:rPr>
          <w:rFonts w:ascii="Courier New" w:hAnsi="Courier New" w:cs="Courier New"/>
        </w:rPr>
        <w:br/>
        <w:t>and</w:t>
      </w:r>
      <w:r w:rsidRPr="00900170">
        <w:rPr>
          <w:rFonts w:ascii="Courier New" w:hAnsi="Courier New" w:cs="Courier New"/>
        </w:rPr>
        <w:br/>
        <w:t xml:space="preserve">self.base_DataType.generalization-&gt;isEmpty() </w:t>
      </w:r>
    </w:p>
    <w:p w14:paraId="3574F842" w14:textId="77777777" w:rsidR="001C65B1" w:rsidRDefault="001C65B1" w:rsidP="001C65B1">
      <w:pPr>
        <w:pStyle w:val="omg-body"/>
      </w:pPr>
    </w:p>
    <w:p w14:paraId="6364C45B" w14:textId="77777777" w:rsidR="001C65B1" w:rsidRPr="00792921" w:rsidRDefault="001C65B1" w:rsidP="001C65B1">
      <w:pPr>
        <w:pStyle w:val="Heading3"/>
      </w:pPr>
      <w:bookmarkStart w:id="492" w:name="_Toc426452267"/>
      <w:r w:rsidRPr="00792921">
        <w:t xml:space="preserve">&lt;Stereotype&gt; </w:t>
      </w:r>
      <w:bookmarkStart w:id="493" w:name="_13919d689991d7b275167f98a0cd7bdd"/>
      <w:r w:rsidRPr="00792921">
        <w:t>UnionOf</w:t>
      </w:r>
      <w:bookmarkEnd w:id="492"/>
      <w:bookmarkEnd w:id="493"/>
    </w:p>
    <w:p w14:paraId="2BCDC2BB" w14:textId="77777777" w:rsidR="001C65B1" w:rsidRPr="00F21036" w:rsidRDefault="001C65B1" w:rsidP="001C65B1">
      <w:pPr>
        <w:pStyle w:val="Heading5"/>
      </w:pPr>
      <w:r>
        <w:t>Description</w:t>
      </w:r>
    </w:p>
    <w:p w14:paraId="0FB45A73" w14:textId="77777777" w:rsidR="001C65B1" w:rsidRDefault="001C65B1" w:rsidP="001C65B1">
      <w:pPr>
        <w:pStyle w:val="omg-body"/>
      </w:pPr>
      <w:r>
        <w:t>The UnionOf stereotype is applied to a Usage dependency, the client of which must be a Union DataType and the supplier of which must be a DataType that represents a legal union member type. A UnionOf dependency specifies that the supplier DataType is a member type of the client Union.</w:t>
      </w:r>
    </w:p>
    <w:p w14:paraId="14FEB171"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9E9F05B" w14:textId="77777777" w:rsidR="001C65B1" w:rsidRDefault="001C65B1" w:rsidP="001C65B1">
      <w:pPr>
        <w:pStyle w:val="omg-body"/>
      </w:pPr>
      <w:r>
        <w:rPr>
          <w:rStyle w:val="BodyTextChar"/>
        </w:rPr>
        <w:t>UML::</w:t>
      </w:r>
      <w:r w:rsidRPr="00D61BEF">
        <w:rPr>
          <w:bCs/>
          <w:iCs/>
        </w:rPr>
        <w:t>Usage</w:t>
      </w:r>
    </w:p>
    <w:p w14:paraId="6EB67E4A" w14:textId="77777777" w:rsidR="001C65B1" w:rsidRDefault="001C65B1" w:rsidP="001C65B1">
      <w:pPr>
        <w:pStyle w:val="Heading5"/>
      </w:pPr>
      <w:r>
        <w:t>Constraints</w:t>
      </w:r>
    </w:p>
    <w:p w14:paraId="6A17D5AA" w14:textId="77777777" w:rsidR="001C65B1" w:rsidRPr="00056F73" w:rsidRDefault="001C65B1" w:rsidP="001C65B1">
      <w:pPr>
        <w:pStyle w:val="Heading6"/>
      </w:pPr>
      <w:r w:rsidRPr="00056F73">
        <w:t>UnionOf</w:t>
      </w:r>
    </w:p>
    <w:p w14:paraId="2F6CD378" w14:textId="77777777" w:rsidR="001C65B1" w:rsidRDefault="001C65B1" w:rsidP="001C65B1">
      <w:pPr>
        <w:pStyle w:val="omg-body"/>
      </w:pPr>
      <w:r>
        <w:t>The supplier must be a DataType that represents a legal union member type. The client must be a union DataType.</w:t>
      </w:r>
    </w:p>
    <w:p w14:paraId="7CF96DF8" w14:textId="77777777" w:rsidR="001C65B1" w:rsidRDefault="001C65B1" w:rsidP="001C65B1">
      <w:pPr>
        <w:pStyle w:val="omg-body"/>
        <w:rPr>
          <w:b/>
        </w:rPr>
      </w:pPr>
      <w:r w:rsidRPr="00900170">
        <w:rPr>
          <w:b/>
        </w:rPr>
        <w:t>[OCL] context</w:t>
      </w:r>
      <w:r>
        <w:t xml:space="preserve"> UnionOf </w:t>
      </w:r>
      <w:r w:rsidRPr="00900170">
        <w:rPr>
          <w:b/>
        </w:rPr>
        <w:t>inv:</w:t>
      </w:r>
    </w:p>
    <w:p w14:paraId="05505E35" w14:textId="3F5679EE" w:rsidR="001C65B1" w:rsidRPr="001C65B1" w:rsidRDefault="001C65B1" w:rsidP="001C65B1">
      <w:pPr>
        <w:pStyle w:val="omg-body"/>
        <w:rPr>
          <w:rFonts w:ascii="Courier New" w:hAnsi="Courier New" w:cs="Courier New"/>
        </w:rPr>
      </w:pPr>
      <w:r w:rsidRPr="00900170">
        <w:rPr>
          <w:rFonts w:ascii="Courier New" w:hAnsi="Courier New" w:cs="Courier New"/>
        </w:rPr>
        <w:t xml:space="preserve">self.base_Usage.supplier-&gt;forAll(s|s.oclIsKindOf(DataType))                </w:t>
      </w:r>
      <w:r w:rsidRPr="00900170">
        <w:rPr>
          <w:rFonts w:ascii="Courier New" w:hAnsi="Courier New" w:cs="Courier New"/>
        </w:rPr>
        <w:br/>
        <w:t>and</w:t>
      </w:r>
      <w:r w:rsidRPr="00900170">
        <w:rPr>
          <w:rFonts w:ascii="Courier New" w:hAnsi="Courier New" w:cs="Courier New"/>
        </w:rPr>
        <w:br/>
        <w:t>self.base_Usage.client-&gt;for</w:t>
      </w:r>
      <w:r>
        <w:rPr>
          <w:rFonts w:ascii="Courier New" w:hAnsi="Courier New" w:cs="Courier New"/>
        </w:rPr>
        <w:t>All(c|c.stereotypedBy('Union'))</w:t>
      </w:r>
    </w:p>
    <w:p w14:paraId="0C450990" w14:textId="77777777" w:rsidR="001C65B1" w:rsidRPr="008147D4" w:rsidRDefault="001C65B1" w:rsidP="001964A3">
      <w:pPr>
        <w:pStyle w:val="Heading2"/>
        <w:pageBreakBefore/>
        <w:ind w:left="578" w:hanging="578"/>
      </w:pPr>
      <w:bookmarkStart w:id="494" w:name="_Ref411852818"/>
      <w:bookmarkStart w:id="495" w:name="_Toc426452268"/>
      <w:r>
        <w:lastRenderedPageBreak/>
        <w:t>Profile : NIEM_PIM_Profile</w:t>
      </w:r>
      <w:bookmarkEnd w:id="494"/>
      <w:bookmarkEnd w:id="495"/>
      <w:r>
        <w:t xml:space="preserve"> </w:t>
      </w:r>
    </w:p>
    <w:p w14:paraId="4F8C861E" w14:textId="77777777" w:rsidR="001C65B1" w:rsidRDefault="001C65B1" w:rsidP="001C65B1">
      <w:pPr>
        <w:pStyle w:val="Heading3"/>
      </w:pPr>
      <w:bookmarkStart w:id="496" w:name="_Toc426452269"/>
      <w:r>
        <w:t>Overview</w:t>
      </w:r>
      <w:bookmarkEnd w:id="496"/>
    </w:p>
    <w:p w14:paraId="5D021E90" w14:textId="77777777" w:rsidR="001C65B1" w:rsidRDefault="001C65B1" w:rsidP="001C65B1">
      <w:pPr>
        <w:pStyle w:val="omg-body"/>
      </w:pPr>
      <w:r w:rsidRPr="00942248">
        <w:t>The NIEM PIM Profile comprises stereotypes that are used in NIEM PIMs but not NIEM PSMs. Further, the NIEM PIM Profile imports the NIEM Common Profile and, therefore, includes all the stereotypes and metaclasses covered by that profile. In addition, the UML metamodel subset covered by the NIEM PIM Profile also includes the metaclasses Association and AssociationClass, even though they are not specifically extended by any stereotypes in the profile.</w:t>
      </w:r>
    </w:p>
    <w:p w14:paraId="5E611496" w14:textId="5D67375F" w:rsidR="001964A3" w:rsidRDefault="00E75E2B" w:rsidP="001964A3">
      <w:pPr>
        <w:pStyle w:val="omg-body"/>
        <w:keepNext/>
      </w:pPr>
      <w:r>
        <w:rPr>
          <w:noProof/>
          <w:lang w:val="en-GB" w:eastAsia="en-GB"/>
        </w:rPr>
        <w:drawing>
          <wp:inline distT="0" distB="0" distL="0" distR="0" wp14:anchorId="5BC42F3F" wp14:editId="0B515B68">
            <wp:extent cx="5943600" cy="43586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4358640"/>
                    </a:xfrm>
                    <a:prstGeom prst="rect">
                      <a:avLst/>
                    </a:prstGeom>
                  </pic:spPr>
                </pic:pic>
              </a:graphicData>
            </a:graphic>
          </wp:inline>
        </w:drawing>
      </w:r>
    </w:p>
    <w:p w14:paraId="355B6935" w14:textId="60A0C550" w:rsidR="001C65B1" w:rsidRPr="00942248" w:rsidRDefault="001964A3" w:rsidP="001964A3">
      <w:pPr>
        <w:pStyle w:val="Caption"/>
      </w:pPr>
      <w:r>
        <w:t xml:space="preserve">Figure </w:t>
      </w:r>
      <w:r w:rsidR="00333F36">
        <w:fldChar w:fldCharType="begin"/>
      </w:r>
      <w:r w:rsidR="00333F36">
        <w:instrText xml:space="preserve"> STYLEREF 1 \s </w:instrText>
      </w:r>
      <w:r w:rsidR="00333F36">
        <w:fldChar w:fldCharType="separate"/>
      </w:r>
      <w:r w:rsidR="00B81ED7">
        <w:rPr>
          <w:noProof/>
        </w:rPr>
        <w:t>8</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3</w:t>
      </w:r>
      <w:r w:rsidR="00333F36">
        <w:rPr>
          <w:noProof/>
        </w:rPr>
        <w:fldChar w:fldCharType="end"/>
      </w:r>
      <w:r>
        <w:t xml:space="preserve"> NIEM PIM Profile</w:t>
      </w:r>
    </w:p>
    <w:p w14:paraId="0EDFE981" w14:textId="77777777" w:rsidR="001C65B1" w:rsidRPr="00792921" w:rsidRDefault="001C65B1" w:rsidP="001C65B1">
      <w:pPr>
        <w:pStyle w:val="Heading3"/>
      </w:pPr>
      <w:bookmarkStart w:id="497" w:name="_Toc426452270"/>
      <w:r w:rsidRPr="00792921">
        <w:t xml:space="preserve">&lt;Stereotype&gt; </w:t>
      </w:r>
      <w:bookmarkStart w:id="498" w:name="_2937b2c47cb1edf3656df071be47a7bc"/>
      <w:r w:rsidRPr="00792921">
        <w:t>Augments</w:t>
      </w:r>
      <w:bookmarkEnd w:id="497"/>
      <w:bookmarkEnd w:id="498"/>
    </w:p>
    <w:p w14:paraId="3F0DA5C6" w14:textId="77777777" w:rsidR="001C65B1" w:rsidRPr="00F21036" w:rsidRDefault="001C65B1" w:rsidP="001C65B1">
      <w:pPr>
        <w:pStyle w:val="Heading5"/>
      </w:pPr>
      <w:r>
        <w:t>Description</w:t>
      </w:r>
    </w:p>
    <w:p w14:paraId="099D6158" w14:textId="77777777" w:rsidR="001C65B1" w:rsidRDefault="001C65B1" w:rsidP="001C65B1">
      <w:pPr>
        <w:pStyle w:val="omg-body"/>
      </w:pPr>
      <w:r>
        <w:t>An Augments Realization specifies that the client Class is augmented by the supplier Class, which may or may not be an «AugmentationType».   The «Augments» Realization corresponds to an XSD Element and is the equivalent of an explicitly specified augmentation element.  If there exists an explicitly specified augmentation element, it may be used to override characteristics of the «Augments» Realization.  The «Augments» Realization may optionally be used to specify implementation detail as follows:</w:t>
      </w:r>
    </w:p>
    <w:p w14:paraId="75AC1A39" w14:textId="77777777" w:rsidR="001C65B1" w:rsidRDefault="001C65B1" w:rsidP="00562269">
      <w:pPr>
        <w:pStyle w:val="omg-body"/>
        <w:numPr>
          <w:ilvl w:val="0"/>
          <w:numId w:val="45"/>
        </w:numPr>
      </w:pPr>
      <w:r>
        <w:t xml:space="preserve">The name.  NDR rules and conventions are used to produce a default name.  If the target type is an «AugmentationType», then the name will be the same as the «AugmentationType», less the "Type" </w:t>
      </w:r>
      <w:r>
        <w:lastRenderedPageBreak/>
        <w:t>suffix.  In general, the name will be the same as the name of the Type, less the "Type" suffix.  If the default name is not the desired name of the element, the UML name of the «Augments» Realization may be set to override the default.</w:t>
      </w:r>
    </w:p>
    <w:p w14:paraId="6676F1D1" w14:textId="77777777" w:rsidR="001C65B1" w:rsidRDefault="001C65B1" w:rsidP="00562269">
      <w:pPr>
        <w:pStyle w:val="omg-body"/>
        <w:numPr>
          <w:ilvl w:val="0"/>
          <w:numId w:val="45"/>
        </w:numPr>
      </w:pPr>
      <w:r>
        <w:t>Documentation.  By default, the ownedComment is used to create documentation associated with the provisioned element.  If unspecified, an NDR-compliant documentation will be provisioned for the target XSD Element.</w:t>
      </w:r>
    </w:p>
    <w:p w14:paraId="7C27DB87" w14:textId="77777777" w:rsidR="001C65B1" w:rsidRDefault="001C65B1" w:rsidP="00562269">
      <w:pPr>
        <w:pStyle w:val="omg-body"/>
        <w:numPr>
          <w:ilvl w:val="0"/>
          <w:numId w:val="45"/>
        </w:numPr>
      </w:pPr>
      <w:r>
        <w:t>The namespace of the XSD Element is the «InformationModel» which owns the «Augments» Realization.  This enables easy and direct re-use of Reference Model Types by an Extension Model, with minimal modeling overhead.</w:t>
      </w:r>
    </w:p>
    <w:p w14:paraId="201DCCDF" w14:textId="77777777" w:rsidR="001C65B1" w:rsidRDefault="001C65B1" w:rsidP="001C65B1">
      <w:pPr>
        <w:pStyle w:val="omg-body"/>
      </w:pPr>
      <w:r>
        <w:t>An explicit declaration of an augmentation element and/or the *AugmentationPoint element may be used to extend/override the characteristics of an «Augments» Realization.   The declaration extends the default behavior of the «Augments» Realization with the additional capabilities:</w:t>
      </w:r>
    </w:p>
    <w:p w14:paraId="3249402F" w14:textId="77777777" w:rsidR="001C65B1" w:rsidRDefault="001C65B1" w:rsidP="00562269">
      <w:pPr>
        <w:pStyle w:val="omg-body"/>
        <w:numPr>
          <w:ilvl w:val="1"/>
          <w:numId w:val="45"/>
        </w:numPr>
      </w:pPr>
      <w:r>
        <w:t>The element may be used explicitly in the particle decomposition/redefinition of an *AugmentationPoint.  This enables the same level of particle decomposition for an *AugmentationPoint which exists for any other element. </w:t>
      </w:r>
    </w:p>
    <w:p w14:paraId="3F301541" w14:textId="77777777" w:rsidR="001C65B1" w:rsidRDefault="001C65B1" w:rsidP="00562269">
      <w:pPr>
        <w:pStyle w:val="omg-body"/>
        <w:numPr>
          <w:ilvl w:val="1"/>
          <w:numId w:val="45"/>
        </w:numPr>
      </w:pPr>
      <w:r>
        <w:t>An explicit element enables specification/override of the default 0..* cardinality.</w:t>
      </w:r>
    </w:p>
    <w:p w14:paraId="32AC31B6" w14:textId="77777777" w:rsidR="001C65B1" w:rsidRDefault="001C65B1" w:rsidP="00562269">
      <w:pPr>
        <w:pStyle w:val="omg-body"/>
        <w:numPr>
          <w:ilvl w:val="1"/>
          <w:numId w:val="45"/>
        </w:numPr>
      </w:pPr>
      <w:r>
        <w:t>An explicit element enables reuse of the element by other types within an extension schema, independent of the augmentation pattern.</w:t>
      </w:r>
    </w:p>
    <w:p w14:paraId="12FBD774" w14:textId="77777777" w:rsidR="001C65B1" w:rsidRDefault="001C65B1" w:rsidP="00562269">
      <w:pPr>
        <w:pStyle w:val="omg-body"/>
        <w:numPr>
          <w:ilvl w:val="1"/>
          <w:numId w:val="45"/>
        </w:numPr>
      </w:pPr>
      <w:r>
        <w:t>An explicit element is required if the augmentation element declaration is intended to be abstract.  An abstract element in the *AugmentationPoint substitutionGroup hierarchy provides additional flexibility in organizing element constraints.</w:t>
      </w:r>
    </w:p>
    <w:p w14:paraId="628549CA" w14:textId="77777777" w:rsidR="001C65B1" w:rsidRDefault="001C65B1" w:rsidP="001C65B1">
      <w:pPr>
        <w:pStyle w:val="omg-body"/>
      </w:pPr>
      <w:r>
        <w:t> </w:t>
      </w:r>
    </w:p>
    <w:p w14:paraId="2E6CC39E"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D995A32" w14:textId="77777777" w:rsidR="001C65B1" w:rsidRDefault="001C65B1" w:rsidP="001C65B1">
      <w:pPr>
        <w:pStyle w:val="omg-body"/>
      </w:pPr>
      <w:r>
        <w:rPr>
          <w:rStyle w:val="BodyTextChar"/>
        </w:rPr>
        <w:t>UML::</w:t>
      </w:r>
      <w:r w:rsidRPr="00D61BEF">
        <w:rPr>
          <w:bCs/>
          <w:iCs/>
        </w:rPr>
        <w:t>Realization</w:t>
      </w:r>
    </w:p>
    <w:p w14:paraId="1F25E2D1" w14:textId="77777777" w:rsidR="001C65B1" w:rsidRPr="00792921" w:rsidRDefault="001C65B1" w:rsidP="001C65B1">
      <w:pPr>
        <w:pStyle w:val="Heading3"/>
      </w:pPr>
      <w:bookmarkStart w:id="499" w:name="_Toc426452271"/>
      <w:r w:rsidRPr="00792921">
        <w:t xml:space="preserve">&lt;Stereotype&gt; </w:t>
      </w:r>
      <w:bookmarkStart w:id="500" w:name="_1498be86b30971330c90f909c07d3938"/>
      <w:r w:rsidRPr="00792921">
        <w:t>InformationModel</w:t>
      </w:r>
      <w:bookmarkEnd w:id="499"/>
      <w:bookmarkEnd w:id="500"/>
    </w:p>
    <w:p w14:paraId="0B7B3DAD" w14:textId="77777777" w:rsidR="001C65B1" w:rsidRPr="00F21036" w:rsidRDefault="001C65B1" w:rsidP="001C65B1">
      <w:pPr>
        <w:pStyle w:val="Heading5"/>
      </w:pPr>
      <w:r>
        <w:t>Description</w:t>
      </w:r>
    </w:p>
    <w:p w14:paraId="11F9CFD8" w14:textId="77777777" w:rsidR="001C65B1" w:rsidRDefault="001C65B1" w:rsidP="001C65B1">
      <w:pPr>
        <w:pStyle w:val="omg-body"/>
      </w:pPr>
      <w:r>
        <w:t>The contents of an InformationModel Package provide a platform-independent perspective on the structure of information to be exchanged in NIEM messages. Such a model is always taken to represent a NIEM namespace, but it may also be given a default purpose as modeled, independent of the implementation of that namespace. This allows a modeler to identify the intended purposes (e.g., reference, subset, exchange, etc.) of various information models within a set, without having to create a complete MPD model for the set.</w:t>
      </w:r>
    </w:p>
    <w:p w14:paraId="37A75B93" w14:textId="77777777" w:rsidR="001C65B1" w:rsidRDefault="001C65B1" w:rsidP="001C65B1">
      <w:pPr>
        <w:pStyle w:val="Heading5"/>
      </w:pPr>
      <w:r>
        <w:t>Generalization</w:t>
      </w:r>
    </w:p>
    <w:p w14:paraId="2A70E288" w14:textId="77777777" w:rsidR="001C65B1" w:rsidRDefault="00333F36" w:rsidP="001C65B1">
      <w:pPr>
        <w:pStyle w:val="omg-body"/>
      </w:pPr>
      <w:hyperlink w:anchor="_a3b43d75feafe90b105d1a836eb3d6a2" w:history="1">
        <w:r w:rsidR="001C65B1" w:rsidRPr="00C253B8">
          <w:rPr>
            <w:color w:val="0000FF"/>
            <w:u w:val="single"/>
          </w:rPr>
          <w:t>Namespace</w:t>
        </w:r>
      </w:hyperlink>
      <w:r w:rsidR="001C65B1">
        <w:rPr>
          <w:color w:val="0000FF"/>
        </w:rPr>
        <w:t xml:space="preserve">  </w:t>
      </w:r>
    </w:p>
    <w:p w14:paraId="47AF43DD" w14:textId="77777777" w:rsidR="001C65B1" w:rsidRPr="00D13566" w:rsidRDefault="001C65B1" w:rsidP="001C65B1">
      <w:pPr>
        <w:pStyle w:val="Heading5"/>
      </w:pPr>
      <w:r w:rsidRPr="00D13566">
        <w:t>Properties</w:t>
      </w:r>
    </w:p>
    <w:p w14:paraId="29CB4190" w14:textId="77777777" w:rsidR="001C65B1" w:rsidRPr="00D13566" w:rsidRDefault="001C65B1" w:rsidP="001C65B1">
      <w:pPr>
        <w:pStyle w:val="Heading6"/>
      </w:pPr>
      <w:r w:rsidRPr="00D13566">
        <w:t>defaultPurpose</w:t>
      </w:r>
      <w:r>
        <w:t xml:space="preserve"> : DefaultPurposeCode [0..1]</w:t>
      </w:r>
    </w:p>
    <w:p w14:paraId="759F07B4" w14:textId="77777777" w:rsidR="001C65B1" w:rsidRDefault="001C65B1" w:rsidP="001C65B1">
      <w:pPr>
        <w:pStyle w:val="omg-body"/>
      </w:pPr>
      <w:r>
        <w:t>The default purpose for which an information model is intended. If an InformationModel Package is modeled as being included as an artifact in an MPD, then, unless otherwise specified, the purpose of the artifact is by default taken to be the schema purpose code corresponding to the value of the defaultPurpose attribute.</w:t>
      </w:r>
    </w:p>
    <w:p w14:paraId="70F76EC9" w14:textId="77777777" w:rsidR="001C65B1" w:rsidRDefault="001C65B1" w:rsidP="001C65B1">
      <w:pPr>
        <w:pStyle w:val="Heading5"/>
      </w:pPr>
      <w:r>
        <w:lastRenderedPageBreak/>
        <w:t>Constraints</w:t>
      </w:r>
    </w:p>
    <w:p w14:paraId="5F621286" w14:textId="77777777" w:rsidR="001C65B1" w:rsidRPr="00056F73" w:rsidRDefault="001C65B1" w:rsidP="001C65B1">
      <w:pPr>
        <w:pStyle w:val="Heading6"/>
      </w:pPr>
      <w:r w:rsidRPr="00056F73">
        <w:t>NDR3 [Rule 10-1] (REF,EXT). Complex type has a category</w:t>
      </w:r>
    </w:p>
    <w:p w14:paraId="506D821C" w14:textId="77777777" w:rsidR="001C65B1" w:rsidRDefault="00333F36" w:rsidP="001C65B1">
      <w:pPr>
        <w:pStyle w:val="omg-body"/>
      </w:pPr>
      <w:hyperlink r:id="rId380" w:anchor="rule_10-1" w:history="1">
        <w:r w:rsidR="001C65B1">
          <w:rPr>
            <w:color w:val="0000FF"/>
            <w:u w:val="single"/>
          </w:rPr>
          <w:t>Rule 10-1</w:t>
        </w:r>
      </w:hyperlink>
      <w:r w:rsidR="001C65B1">
        <w:t xml:space="preserve">, Complex type has a category (REF, EXT): </w:t>
      </w:r>
      <w:hyperlink r:id="rId381" w:anchor="section_10.1" w:history="1">
        <w:r w:rsidR="001C65B1">
          <w:rPr>
            <w:color w:val="0000FF"/>
            <w:u w:val="single"/>
          </w:rPr>
          <w:t>Section 10.1</w:t>
        </w:r>
      </w:hyperlink>
      <w:r w:rsidR="001C65B1">
        <w:t>, Categories of NIEM type definitions</w:t>
      </w:r>
    </w:p>
    <w:p w14:paraId="14254770" w14:textId="77777777" w:rsidR="001C65B1" w:rsidRDefault="001C65B1" w:rsidP="001C65B1">
      <w:pPr>
        <w:pStyle w:val="omg-body"/>
      </w:pPr>
      <w:r>
        <w:t>[English]</w:t>
      </w:r>
    </w:p>
    <w:p w14:paraId="7532504D" w14:textId="77777777" w:rsidR="001C65B1" w:rsidRPr="00D61BEF" w:rsidRDefault="001C65B1" w:rsidP="001C65B1">
      <w:pPr>
        <w:pStyle w:val="omg-body"/>
      </w:pPr>
      <w:r w:rsidRPr="00D61BEF">
        <w:t>The constraint is satisfied during provisioning, which produce one of the NDR defined complex type categories based on explicit or implicit model specifications.</w:t>
      </w:r>
    </w:p>
    <w:p w14:paraId="263F9827" w14:textId="77777777" w:rsidR="001C65B1" w:rsidRDefault="001C65B1" w:rsidP="001C65B1">
      <w:pPr>
        <w:pStyle w:val="omg-body"/>
      </w:pPr>
    </w:p>
    <w:p w14:paraId="70BCE582" w14:textId="77777777" w:rsidR="001C65B1" w:rsidRPr="00056F73" w:rsidRDefault="001C65B1" w:rsidP="001C65B1">
      <w:pPr>
        <w:pStyle w:val="Heading6"/>
      </w:pPr>
      <w:r w:rsidRPr="00056F73">
        <w:t>NDR3 [Rule 10-2] (REF,EXT). Object type with complex content is derived from object type</w:t>
      </w:r>
    </w:p>
    <w:p w14:paraId="19BDA829" w14:textId="77777777" w:rsidR="001C65B1" w:rsidRDefault="00333F36" w:rsidP="001C65B1">
      <w:pPr>
        <w:pStyle w:val="omg-body"/>
      </w:pPr>
      <w:hyperlink r:id="rId382" w:anchor="rule_10-2" w:history="1">
        <w:r w:rsidR="001C65B1">
          <w:rPr>
            <w:color w:val="0000FF"/>
            <w:u w:val="single"/>
          </w:rPr>
          <w:t>Rule 10-2</w:t>
        </w:r>
      </w:hyperlink>
      <w:r w:rsidR="001C65B1">
        <w:t xml:space="preserve">, Object type with complex content is derived from object type (REF, EXT): </w:t>
      </w:r>
      <w:hyperlink r:id="rId383" w:anchor="section_10.2.1.1" w:history="1">
        <w:r w:rsidR="001C65B1">
          <w:rPr>
            <w:color w:val="0000FF"/>
            <w:u w:val="single"/>
          </w:rPr>
          <w:t>Section 10.2.1.1</w:t>
        </w:r>
      </w:hyperlink>
      <w:r w:rsidR="001C65B1">
        <w:t>, Object types with complex content</w:t>
      </w:r>
    </w:p>
    <w:p w14:paraId="1BE8F128" w14:textId="77777777" w:rsidR="001C65B1" w:rsidRDefault="001C65B1" w:rsidP="001C65B1">
      <w:pPr>
        <w:pStyle w:val="omg-body"/>
      </w:pPr>
      <w:r>
        <w:t>[English]</w:t>
      </w:r>
    </w:p>
    <w:p w14:paraId="52785137" w14:textId="77777777" w:rsidR="001C65B1" w:rsidRPr="00D61BEF" w:rsidRDefault="001C65B1" w:rsidP="001C65B1">
      <w:pPr>
        <w:pStyle w:val="omg-body"/>
      </w:pPr>
      <w:r w:rsidRPr="00D61BEF">
        <w:t>The constraint is satisfied during provisioning, which produce derivation of each Object Type from another Object Type or, if not modeled explicitly, from structures:ObjectType.</w:t>
      </w:r>
    </w:p>
    <w:p w14:paraId="6CD081F8" w14:textId="77777777" w:rsidR="001C65B1" w:rsidRDefault="001C65B1" w:rsidP="001C65B1">
      <w:pPr>
        <w:pStyle w:val="omg-body"/>
      </w:pPr>
    </w:p>
    <w:p w14:paraId="161702E1" w14:textId="77777777" w:rsidR="001C65B1" w:rsidRPr="00056F73" w:rsidRDefault="001C65B1" w:rsidP="001C65B1">
      <w:pPr>
        <w:pStyle w:val="Heading6"/>
      </w:pPr>
      <w:r w:rsidRPr="00056F73">
        <w:t>NDR3 [Rule 10-43] (REF,EXT). Schema component name composed of English words</w:t>
      </w:r>
    </w:p>
    <w:p w14:paraId="0BD627EA" w14:textId="77777777" w:rsidR="001C65B1" w:rsidRDefault="00333F36" w:rsidP="001C65B1">
      <w:pPr>
        <w:pStyle w:val="omg-body"/>
      </w:pPr>
      <w:hyperlink r:id="rId384" w:anchor="rule_10-43" w:history="1">
        <w:r w:rsidR="001C65B1">
          <w:rPr>
            <w:color w:val="0000FF"/>
            <w:u w:val="single"/>
          </w:rPr>
          <w:t>Rule 10-43</w:t>
        </w:r>
      </w:hyperlink>
      <w:r w:rsidR="001C65B1">
        <w:t xml:space="preserve">, Schema component name composed of English words (REF, EXT): </w:t>
      </w:r>
      <w:hyperlink r:id="rId385" w:anchor="section_10.8" w:history="1">
        <w:r w:rsidR="001C65B1">
          <w:rPr>
            <w:color w:val="0000FF"/>
            <w:u w:val="single"/>
          </w:rPr>
          <w:t>Section 10.8</w:t>
        </w:r>
      </w:hyperlink>
      <w:r w:rsidR="001C65B1">
        <w:t>, Naming rules</w:t>
      </w:r>
    </w:p>
    <w:p w14:paraId="31C5FBFF" w14:textId="77777777" w:rsidR="001C65B1" w:rsidRDefault="001C65B1" w:rsidP="001C65B1">
      <w:pPr>
        <w:pStyle w:val="omg-body"/>
      </w:pPr>
      <w:r>
        <w:t>[English]</w:t>
      </w:r>
    </w:p>
    <w:p w14:paraId="13614420" w14:textId="77777777" w:rsidR="001C65B1" w:rsidRPr="00D61BEF" w:rsidRDefault="001C65B1" w:rsidP="001C65B1">
      <w:pPr>
        <w:pStyle w:val="omg-body"/>
      </w:pPr>
      <w:r w:rsidRPr="00D61BEF">
        <w:t>This rule is not readily computational.</w:t>
      </w:r>
    </w:p>
    <w:p w14:paraId="157F34FA" w14:textId="77777777" w:rsidR="001C65B1" w:rsidRDefault="001C65B1" w:rsidP="001C65B1">
      <w:pPr>
        <w:pStyle w:val="omg-body"/>
      </w:pPr>
    </w:p>
    <w:p w14:paraId="4C201AE2" w14:textId="77777777" w:rsidR="001C65B1" w:rsidRPr="00056F73" w:rsidRDefault="001C65B1" w:rsidP="001C65B1">
      <w:pPr>
        <w:pStyle w:val="Heading6"/>
      </w:pPr>
      <w:r w:rsidRPr="00056F73">
        <w:t>NDR3 [Rule 10-44] (REF,EXT). Schema component names have only specific characters</w:t>
      </w:r>
    </w:p>
    <w:p w14:paraId="06B4358F" w14:textId="77777777" w:rsidR="001C65B1" w:rsidRDefault="00333F36" w:rsidP="001C65B1">
      <w:pPr>
        <w:pStyle w:val="omg-body"/>
      </w:pPr>
      <w:hyperlink r:id="rId386" w:anchor="rule_10-44" w:history="1">
        <w:r w:rsidR="001C65B1">
          <w:rPr>
            <w:color w:val="0000FF"/>
            <w:u w:val="single"/>
          </w:rPr>
          <w:t>Rule 10-44</w:t>
        </w:r>
      </w:hyperlink>
      <w:r w:rsidR="001C65B1">
        <w:t xml:space="preserve">, Schema component names have only specific characters (REF, EXT): </w:t>
      </w:r>
      <w:hyperlink r:id="rId387" w:anchor="section_10.8" w:history="1">
        <w:r w:rsidR="001C65B1">
          <w:rPr>
            <w:color w:val="0000FF"/>
            <w:u w:val="single"/>
          </w:rPr>
          <w:t>Section 10.8</w:t>
        </w:r>
      </w:hyperlink>
      <w:r w:rsidR="001C65B1">
        <w:t>, Naming rules</w:t>
      </w:r>
    </w:p>
    <w:p w14:paraId="4A77602D" w14:textId="77777777" w:rsidR="001C65B1" w:rsidRDefault="001C65B1" w:rsidP="001C65B1">
      <w:pPr>
        <w:pStyle w:val="omg-body"/>
        <w:rPr>
          <w:b/>
        </w:rPr>
      </w:pPr>
      <w:r w:rsidRPr="00900170">
        <w:rPr>
          <w:b/>
        </w:rPr>
        <w:t>[OCL] context</w:t>
      </w:r>
      <w:r>
        <w:t xml:space="preserve"> InformationModel </w:t>
      </w:r>
      <w:r w:rsidRPr="00900170">
        <w:rPr>
          <w:b/>
        </w:rPr>
        <w:t>inv:</w:t>
      </w:r>
    </w:p>
    <w:p w14:paraId="60B18526"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self.isConformant</w:t>
      </w:r>
      <w:r w:rsidRPr="00900170">
        <w:rPr>
          <w:rFonts w:ascii="Courier New" w:hAnsi="Courier New" w:cs="Courier New"/>
        </w:rPr>
        <w:br/>
        <w:t>implies(</w:t>
      </w:r>
      <w:r w:rsidRPr="00900170">
        <w:rPr>
          <w:rFonts w:ascii="Courier New" w:hAnsi="Courier New" w:cs="Courier New"/>
        </w:rPr>
        <w:br/>
        <w:t xml:space="preserve">    self.base_Package.ownedType</w:t>
      </w:r>
      <w:r w:rsidRPr="00900170">
        <w:rPr>
          <w:rFonts w:ascii="Courier New" w:hAnsi="Courier New" w:cs="Courier New"/>
        </w:rPr>
        <w:br/>
        <w:t xml:space="preserve">                 -&gt;select(t|not(t.stereotypedBy('PropertyHolder')or t.stereotypedBy('LocalVocabulary') or (t.oclIsKindOf(Association)and not(t.oclIsKindOf(Class)))))</w:t>
      </w:r>
      <w:r w:rsidRPr="00900170">
        <w:rPr>
          <w:rFonts w:ascii="Courier New" w:hAnsi="Courier New" w:cs="Courier New"/>
        </w:rPr>
        <w:br/>
        <w:t xml:space="preserve">                -&gt;forAll(schemaComponent|schemaComponent.niemName().match('[\\w|\\-]*')) </w:t>
      </w:r>
      <w:r w:rsidRPr="00900170">
        <w:rPr>
          <w:rFonts w:ascii="Courier New" w:hAnsi="Courier New" w:cs="Courier New"/>
        </w:rPr>
        <w:br/>
        <w:t xml:space="preserve">    and </w:t>
      </w:r>
      <w:r w:rsidRPr="00900170">
        <w:rPr>
          <w:rFonts w:ascii="Courier New" w:hAnsi="Courier New" w:cs="Courier New"/>
        </w:rPr>
        <w:br/>
        <w:t xml:space="preserve">    self.base_Package.ownedType -&gt;select(t|t.oclIsKindOf(Classifier)).oclAsType(Classifier).attribute</w:t>
      </w:r>
      <w:r w:rsidRPr="00900170">
        <w:rPr>
          <w:rFonts w:ascii="Courier New" w:hAnsi="Courier New" w:cs="Courier New"/>
        </w:rPr>
        <w:br/>
        <w:t xml:space="preserve">                -&gt;forAll(schemaComponent|schemaComponent.niemName().match('[\\w|\\-]*')) </w:t>
      </w:r>
      <w:r w:rsidRPr="00900170">
        <w:rPr>
          <w:rFonts w:ascii="Courier New" w:hAnsi="Courier New" w:cs="Courier New"/>
        </w:rPr>
        <w:br/>
        <w:t xml:space="preserve">)               </w:t>
      </w:r>
    </w:p>
    <w:p w14:paraId="154DE4BD" w14:textId="77777777" w:rsidR="001C65B1" w:rsidRDefault="001C65B1" w:rsidP="001C65B1">
      <w:pPr>
        <w:pStyle w:val="omg-body"/>
      </w:pPr>
    </w:p>
    <w:p w14:paraId="684CE9A5" w14:textId="77777777" w:rsidR="001C65B1" w:rsidRPr="00056F73" w:rsidRDefault="001C65B1" w:rsidP="001C65B1">
      <w:pPr>
        <w:pStyle w:val="Heading6"/>
      </w:pPr>
      <w:r w:rsidRPr="00056F73">
        <w:t>NDR3 [Rule 10-45] (REF,EXT). Hyphen in component name is a separator</w:t>
      </w:r>
    </w:p>
    <w:p w14:paraId="69AC479D" w14:textId="77777777" w:rsidR="001C65B1" w:rsidRDefault="00333F36" w:rsidP="001C65B1">
      <w:pPr>
        <w:pStyle w:val="omg-body"/>
      </w:pPr>
      <w:hyperlink r:id="rId388" w:anchor="rule_10-45" w:history="1">
        <w:r w:rsidR="001C65B1">
          <w:rPr>
            <w:color w:val="0000FF"/>
            <w:u w:val="single"/>
          </w:rPr>
          <w:t>Rule 10-45</w:t>
        </w:r>
      </w:hyperlink>
      <w:r w:rsidR="001C65B1">
        <w:t xml:space="preserve">, Hyphen in component name is a separator (REF, EXT): </w:t>
      </w:r>
      <w:hyperlink r:id="rId389" w:anchor="section_10.8" w:history="1">
        <w:r w:rsidR="001C65B1">
          <w:rPr>
            <w:color w:val="0000FF"/>
            <w:u w:val="single"/>
          </w:rPr>
          <w:t>Section 10.8</w:t>
        </w:r>
      </w:hyperlink>
      <w:r w:rsidR="001C65B1">
        <w:t>, Naming rules</w:t>
      </w:r>
    </w:p>
    <w:p w14:paraId="114448BA" w14:textId="77777777" w:rsidR="001C65B1" w:rsidRDefault="001C65B1" w:rsidP="001C65B1">
      <w:pPr>
        <w:pStyle w:val="omg-body"/>
      </w:pPr>
      <w:r>
        <w:t>[English]</w:t>
      </w:r>
    </w:p>
    <w:p w14:paraId="03A6B043" w14:textId="77777777" w:rsidR="001C65B1" w:rsidRPr="00D61BEF" w:rsidRDefault="001C65B1" w:rsidP="001C65B1">
      <w:pPr>
        <w:pStyle w:val="omg-body"/>
      </w:pPr>
      <w:r w:rsidRPr="00D61BEF">
        <w:t>Rule is definitional.</w:t>
      </w:r>
    </w:p>
    <w:p w14:paraId="2CC49FA8" w14:textId="77777777" w:rsidR="001C65B1" w:rsidRDefault="001C65B1" w:rsidP="001C65B1">
      <w:pPr>
        <w:pStyle w:val="omg-body"/>
      </w:pPr>
    </w:p>
    <w:p w14:paraId="0E2DB50B" w14:textId="77777777" w:rsidR="001C65B1" w:rsidRPr="00056F73" w:rsidRDefault="001C65B1" w:rsidP="001C65B1">
      <w:pPr>
        <w:pStyle w:val="Heading6"/>
      </w:pPr>
      <w:r w:rsidRPr="00056F73">
        <w:t>NDR3 [Rule 10-46](REF,EXT). Names use camel case</w:t>
      </w:r>
    </w:p>
    <w:p w14:paraId="0A8725A4" w14:textId="77777777" w:rsidR="001C65B1" w:rsidRDefault="00333F36" w:rsidP="001C65B1">
      <w:pPr>
        <w:pStyle w:val="omg-body"/>
      </w:pPr>
      <w:hyperlink r:id="rId390" w:anchor="rule_10-46" w:history="1">
        <w:r w:rsidR="001C65B1">
          <w:rPr>
            <w:color w:val="0000FF"/>
            <w:u w:val="single"/>
          </w:rPr>
          <w:t>Rule 10-46</w:t>
        </w:r>
      </w:hyperlink>
      <w:r w:rsidR="001C65B1">
        <w:t xml:space="preserve">, Names use camel case (REF, EXT): </w:t>
      </w:r>
      <w:hyperlink r:id="rId391" w:anchor="section_10.8.1" w:history="1">
        <w:r w:rsidR="001C65B1">
          <w:rPr>
            <w:color w:val="0000FF"/>
            <w:u w:val="single"/>
          </w:rPr>
          <w:t>Section 10.8.1</w:t>
        </w:r>
      </w:hyperlink>
      <w:r w:rsidR="001C65B1">
        <w:t>, Character case</w:t>
      </w:r>
    </w:p>
    <w:p w14:paraId="7DBBB25B" w14:textId="77777777" w:rsidR="001C65B1" w:rsidRDefault="001C65B1" w:rsidP="001C65B1">
      <w:pPr>
        <w:pStyle w:val="omg-body"/>
      </w:pPr>
      <w:r>
        <w:t>[English]</w:t>
      </w:r>
    </w:p>
    <w:p w14:paraId="24B64C97" w14:textId="77777777" w:rsidR="001C65B1" w:rsidRPr="00D61BEF" w:rsidRDefault="001C65B1" w:rsidP="001C65B1">
      <w:pPr>
        <w:pStyle w:val="omg-body"/>
      </w:pPr>
      <w:r w:rsidRPr="00D61BEF">
        <w:t>Rule is not reliably computational.</w:t>
      </w:r>
    </w:p>
    <w:p w14:paraId="00A4F654" w14:textId="77777777" w:rsidR="001C65B1" w:rsidRDefault="001C65B1" w:rsidP="001C65B1">
      <w:pPr>
        <w:pStyle w:val="omg-body"/>
      </w:pPr>
    </w:p>
    <w:p w14:paraId="538AB434" w14:textId="77777777" w:rsidR="001C65B1" w:rsidRPr="00056F73" w:rsidRDefault="001C65B1" w:rsidP="001C65B1">
      <w:pPr>
        <w:pStyle w:val="Heading6"/>
      </w:pPr>
      <w:r w:rsidRPr="00056F73">
        <w:t>NDR3 [Rule 10-4] (REF,EXT). Only object type has RoleOf element</w:t>
      </w:r>
    </w:p>
    <w:p w14:paraId="0B3017DF" w14:textId="77777777" w:rsidR="001C65B1" w:rsidRDefault="00333F36" w:rsidP="001C65B1">
      <w:pPr>
        <w:pStyle w:val="omg-body"/>
      </w:pPr>
      <w:hyperlink r:id="rId392" w:anchor="rule_10-4" w:history="1">
        <w:r w:rsidR="001C65B1">
          <w:rPr>
            <w:color w:val="0000FF"/>
            <w:u w:val="single"/>
          </w:rPr>
          <w:t>Rule 10-4</w:t>
        </w:r>
      </w:hyperlink>
      <w:r w:rsidR="001C65B1">
        <w:t xml:space="preserve">, Only object type has RoleOf element (REF, EXT): </w:t>
      </w:r>
      <w:hyperlink r:id="rId393" w:anchor="section_10.2.2" w:history="1">
        <w:r w:rsidR="001C65B1">
          <w:rPr>
            <w:color w:val="0000FF"/>
            <w:u w:val="single"/>
          </w:rPr>
          <w:t>Section 10.2.2</w:t>
        </w:r>
      </w:hyperlink>
      <w:r w:rsidR="001C65B1">
        <w:t>, Role types and roles</w:t>
      </w:r>
    </w:p>
    <w:p w14:paraId="4F1070F2" w14:textId="77777777" w:rsidR="001C65B1" w:rsidRDefault="001C65B1" w:rsidP="001C65B1">
      <w:pPr>
        <w:pStyle w:val="omg-body"/>
        <w:rPr>
          <w:b/>
        </w:rPr>
      </w:pPr>
      <w:r w:rsidRPr="00900170">
        <w:rPr>
          <w:b/>
        </w:rPr>
        <w:t>[OCL] context</w:t>
      </w:r>
      <w:r>
        <w:t xml:space="preserve"> InformationModel </w:t>
      </w:r>
      <w:r w:rsidRPr="00900170">
        <w:rPr>
          <w:b/>
        </w:rPr>
        <w:t>inv:</w:t>
      </w:r>
    </w:p>
    <w:p w14:paraId="44C9D0D3"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w:t>
      </w:r>
      <w:r w:rsidRPr="00900170">
        <w:rPr>
          <w:rFonts w:ascii="Courier New" w:hAnsi="Courier New" w:cs="Courier New"/>
        </w:rPr>
        <w:br/>
        <w:t xml:space="preserve">    -&gt;select(t|t.stereotypedBy('MetadataType')or t.stereotypedBy('AssociationType')or t.stereotypedBy('AugmentationType') or t.oclIsKindOf(AssociationClass)).attribute</w:t>
      </w:r>
      <w:r w:rsidRPr="00900170">
        <w:rPr>
          <w:rFonts w:ascii="Courier New" w:hAnsi="Courier New" w:cs="Courier New"/>
        </w:rPr>
        <w:br/>
        <w:t xml:space="preserve">    -&gt;forAll(a|not(a.stereotypedBy('RoleOf') or a.niemName().startsWith('RoleOf')))</w:t>
      </w:r>
      <w:r w:rsidRPr="00900170">
        <w:rPr>
          <w:rFonts w:ascii="Courier New" w:hAnsi="Courier New" w:cs="Courier New"/>
        </w:rPr>
        <w:br/>
      </w:r>
    </w:p>
    <w:p w14:paraId="0D5D117C" w14:textId="77777777" w:rsidR="001C65B1" w:rsidRDefault="001C65B1" w:rsidP="001C65B1">
      <w:pPr>
        <w:pStyle w:val="omg-body"/>
      </w:pPr>
    </w:p>
    <w:p w14:paraId="46748BED" w14:textId="77777777" w:rsidR="001C65B1" w:rsidRPr="00056F73" w:rsidRDefault="001C65B1" w:rsidP="001C65B1">
      <w:pPr>
        <w:pStyle w:val="Heading6"/>
      </w:pPr>
      <w:r w:rsidRPr="00056F73">
        <w:t>NDR3 [Rule 10-50] (REF,EXT). Local term declaration is local to its schema document</w:t>
      </w:r>
    </w:p>
    <w:p w14:paraId="0028E0B0" w14:textId="77777777" w:rsidR="001C65B1" w:rsidRDefault="00333F36" w:rsidP="001C65B1">
      <w:pPr>
        <w:pStyle w:val="omg-body"/>
      </w:pPr>
      <w:hyperlink r:id="rId394" w:anchor="rule_10-50" w:history="1">
        <w:r w:rsidR="001C65B1">
          <w:rPr>
            <w:color w:val="0000FF"/>
            <w:u w:val="single"/>
          </w:rPr>
          <w:t>Rule 10-50</w:t>
        </w:r>
      </w:hyperlink>
      <w:r w:rsidR="001C65B1">
        <w:t xml:space="preserve">, Local term declaration is local to its schema document (REF, EXT): </w:t>
      </w:r>
      <w:hyperlink r:id="rId395" w:anchor="section_10.8.2.1" w:history="1">
        <w:r w:rsidR="001C65B1">
          <w:rPr>
            <w:color w:val="0000FF"/>
            <w:u w:val="single"/>
          </w:rPr>
          <w:t>Section 10.8.2.1</w:t>
        </w:r>
      </w:hyperlink>
      <w:r w:rsidR="001C65B1">
        <w:t>, Use of Acronyms, Initialisms, Abbreviations, and Jargon</w:t>
      </w:r>
    </w:p>
    <w:p w14:paraId="3B406E65" w14:textId="77777777" w:rsidR="001C65B1" w:rsidRDefault="001C65B1" w:rsidP="001C65B1">
      <w:pPr>
        <w:pStyle w:val="omg-body"/>
      </w:pPr>
      <w:r>
        <w:t>[English]</w:t>
      </w:r>
    </w:p>
    <w:p w14:paraId="31D7E3D9" w14:textId="77777777" w:rsidR="001C65B1" w:rsidRPr="00D61BEF" w:rsidRDefault="001C65B1" w:rsidP="001C65B1">
      <w:pPr>
        <w:pStyle w:val="omg-body"/>
      </w:pPr>
      <w:r w:rsidRPr="00D61BEF">
        <w:t>Rule is definitional.</w:t>
      </w:r>
    </w:p>
    <w:p w14:paraId="424CC4D0" w14:textId="77777777" w:rsidR="001C65B1" w:rsidRDefault="001C65B1" w:rsidP="001C65B1">
      <w:pPr>
        <w:pStyle w:val="omg-body"/>
      </w:pPr>
    </w:p>
    <w:p w14:paraId="16273642" w14:textId="77777777" w:rsidR="001C65B1" w:rsidRPr="00056F73" w:rsidRDefault="001C65B1" w:rsidP="001C65B1">
      <w:pPr>
        <w:pStyle w:val="Heading6"/>
      </w:pPr>
      <w:r w:rsidRPr="00056F73">
        <w:t>NDR3 [Rule 10-51] (REF,EXT). Local terminology interpretation</w:t>
      </w:r>
    </w:p>
    <w:p w14:paraId="79593B85" w14:textId="77777777" w:rsidR="001C65B1" w:rsidRDefault="00333F36" w:rsidP="001C65B1">
      <w:pPr>
        <w:pStyle w:val="omg-body"/>
      </w:pPr>
      <w:hyperlink r:id="rId396" w:anchor="rule_10-51" w:history="1">
        <w:r w:rsidR="001C65B1">
          <w:rPr>
            <w:color w:val="0000FF"/>
            <w:u w:val="single"/>
          </w:rPr>
          <w:t>Rule 10-51</w:t>
        </w:r>
      </w:hyperlink>
      <w:r w:rsidR="001C65B1">
        <w:t xml:space="preserve">, Local terminology interpretation (REF, EXT): </w:t>
      </w:r>
      <w:hyperlink r:id="rId397" w:anchor="section_10.8.2.1" w:history="1">
        <w:r w:rsidR="001C65B1">
          <w:rPr>
            <w:color w:val="0000FF"/>
            <w:u w:val="single"/>
          </w:rPr>
          <w:t>Section 10.8.2.1</w:t>
        </w:r>
      </w:hyperlink>
      <w:r w:rsidR="001C65B1">
        <w:t>, Use of Acronyms, Initialisms, Abbreviations, and Jargon</w:t>
      </w:r>
    </w:p>
    <w:p w14:paraId="6F4D4A56" w14:textId="77777777" w:rsidR="001C65B1" w:rsidRDefault="001C65B1" w:rsidP="001C65B1">
      <w:pPr>
        <w:pStyle w:val="omg-body"/>
      </w:pPr>
      <w:r>
        <w:t>[English]</w:t>
      </w:r>
    </w:p>
    <w:p w14:paraId="0329AA2D" w14:textId="77777777" w:rsidR="001C65B1" w:rsidRPr="00D61BEF" w:rsidRDefault="001C65B1" w:rsidP="001C65B1">
      <w:pPr>
        <w:pStyle w:val="omg-body"/>
      </w:pPr>
      <w:r w:rsidRPr="00D61BEF">
        <w:t>Rule is definitional.</w:t>
      </w:r>
    </w:p>
    <w:p w14:paraId="7072273C" w14:textId="77777777" w:rsidR="001C65B1" w:rsidRDefault="001C65B1" w:rsidP="001C65B1">
      <w:pPr>
        <w:pStyle w:val="omg-body"/>
      </w:pPr>
    </w:p>
    <w:p w14:paraId="66580D0D" w14:textId="77777777" w:rsidR="001C65B1" w:rsidRPr="00056F73" w:rsidRDefault="001C65B1" w:rsidP="001C65B1">
      <w:pPr>
        <w:pStyle w:val="Heading6"/>
      </w:pPr>
      <w:r w:rsidRPr="00056F73">
        <w:t>NDR3 [Rule 10-52] (REF,EXT). Singular form is preferred in name</w:t>
      </w:r>
    </w:p>
    <w:p w14:paraId="5AF99DFD" w14:textId="77777777" w:rsidR="001C65B1" w:rsidRDefault="00333F36" w:rsidP="001C65B1">
      <w:pPr>
        <w:pStyle w:val="omg-body"/>
      </w:pPr>
      <w:hyperlink r:id="rId398" w:anchor="rule_10-52" w:history="1">
        <w:r w:rsidR="001C65B1">
          <w:rPr>
            <w:color w:val="0000FF"/>
            <w:u w:val="single"/>
          </w:rPr>
          <w:t>Rule 10-52</w:t>
        </w:r>
      </w:hyperlink>
      <w:r w:rsidR="001C65B1">
        <w:t xml:space="preserve">, Singular form is preferred in name (REF, EXT): </w:t>
      </w:r>
      <w:hyperlink r:id="rId399" w:anchor="section_10.8.3" w:history="1">
        <w:r w:rsidR="001C65B1">
          <w:rPr>
            <w:color w:val="0000FF"/>
            <w:u w:val="single"/>
          </w:rPr>
          <w:t>Section 10.8.3</w:t>
        </w:r>
      </w:hyperlink>
      <w:r w:rsidR="001C65B1">
        <w:t>, Word forms </w:t>
      </w:r>
    </w:p>
    <w:p w14:paraId="352ECCD3" w14:textId="77777777" w:rsidR="001C65B1" w:rsidRDefault="001C65B1" w:rsidP="001C65B1">
      <w:pPr>
        <w:pStyle w:val="omg-body"/>
      </w:pPr>
      <w:r>
        <w:t>[English]</w:t>
      </w:r>
    </w:p>
    <w:p w14:paraId="5F74934A" w14:textId="77777777" w:rsidR="001C65B1" w:rsidRPr="00D61BEF" w:rsidRDefault="001C65B1" w:rsidP="001C65B1">
      <w:pPr>
        <w:pStyle w:val="omg-body"/>
      </w:pPr>
      <w:r w:rsidRPr="00D61BEF">
        <w:t>Rule is definitional.</w:t>
      </w:r>
    </w:p>
    <w:p w14:paraId="16437984" w14:textId="77777777" w:rsidR="001C65B1" w:rsidRDefault="001C65B1" w:rsidP="001C65B1">
      <w:pPr>
        <w:pStyle w:val="omg-body"/>
      </w:pPr>
    </w:p>
    <w:p w14:paraId="35998B8E" w14:textId="77777777" w:rsidR="001C65B1" w:rsidRPr="00056F73" w:rsidRDefault="001C65B1" w:rsidP="001C65B1">
      <w:pPr>
        <w:pStyle w:val="Heading6"/>
      </w:pPr>
      <w:r w:rsidRPr="00056F73">
        <w:t>NDR3 [Rule 10-53] (REF,EXT). Present tense is preferred in name</w:t>
      </w:r>
    </w:p>
    <w:p w14:paraId="5E8B8ED1" w14:textId="77777777" w:rsidR="001C65B1" w:rsidRDefault="00333F36" w:rsidP="001C65B1">
      <w:pPr>
        <w:pStyle w:val="omg-body"/>
      </w:pPr>
      <w:hyperlink r:id="rId400" w:anchor="rule_10-53" w:history="1">
        <w:r w:rsidR="001C65B1">
          <w:rPr>
            <w:color w:val="0000FF"/>
            <w:u w:val="single"/>
          </w:rPr>
          <w:t>Rule 10-53</w:t>
        </w:r>
      </w:hyperlink>
      <w:r w:rsidR="001C65B1">
        <w:t xml:space="preserve">, Present tense is preferred in name (REF, EXT): </w:t>
      </w:r>
      <w:hyperlink r:id="rId401" w:anchor="section_10.8.3" w:history="1">
        <w:r w:rsidR="001C65B1">
          <w:rPr>
            <w:color w:val="0000FF"/>
            <w:u w:val="single"/>
          </w:rPr>
          <w:t>Section 10.8.3</w:t>
        </w:r>
      </w:hyperlink>
      <w:r w:rsidR="001C65B1">
        <w:t>, Word forms</w:t>
      </w:r>
    </w:p>
    <w:p w14:paraId="2AF2C5AA" w14:textId="77777777" w:rsidR="001C65B1" w:rsidRDefault="001C65B1" w:rsidP="001C65B1">
      <w:pPr>
        <w:pStyle w:val="omg-body"/>
      </w:pPr>
      <w:r>
        <w:t>[English]</w:t>
      </w:r>
    </w:p>
    <w:p w14:paraId="3E95C727" w14:textId="77777777" w:rsidR="001C65B1" w:rsidRPr="00D61BEF" w:rsidRDefault="001C65B1" w:rsidP="001C65B1">
      <w:pPr>
        <w:pStyle w:val="omg-body"/>
      </w:pPr>
      <w:r w:rsidRPr="00D61BEF">
        <w:t>Rule is definitional.</w:t>
      </w:r>
    </w:p>
    <w:p w14:paraId="1305E615" w14:textId="77777777" w:rsidR="001C65B1" w:rsidRDefault="001C65B1" w:rsidP="001C65B1">
      <w:pPr>
        <w:pStyle w:val="omg-body"/>
      </w:pPr>
    </w:p>
    <w:p w14:paraId="64586EF8" w14:textId="77777777" w:rsidR="001C65B1" w:rsidRPr="00056F73" w:rsidRDefault="001C65B1" w:rsidP="001C65B1">
      <w:pPr>
        <w:pStyle w:val="Heading6"/>
      </w:pPr>
      <w:r w:rsidRPr="00056F73">
        <w:t>NDR3 [Rule 10-54] (REF,EXT). Name does not have nonessential words</w:t>
      </w:r>
    </w:p>
    <w:p w14:paraId="2FA61AE7" w14:textId="77777777" w:rsidR="001C65B1" w:rsidRDefault="00333F36" w:rsidP="001C65B1">
      <w:pPr>
        <w:pStyle w:val="omg-body"/>
      </w:pPr>
      <w:hyperlink r:id="rId402" w:anchor="rule_10-54" w:history="1">
        <w:r w:rsidR="001C65B1">
          <w:rPr>
            <w:color w:val="0000FF"/>
            <w:u w:val="single"/>
          </w:rPr>
          <w:t>Rule 10-54</w:t>
        </w:r>
      </w:hyperlink>
      <w:r w:rsidR="001C65B1">
        <w:t xml:space="preserve">, Name does not have nonessential words (REF, EXT): </w:t>
      </w:r>
      <w:hyperlink r:id="rId403" w:anchor="section_10.8.3" w:history="1">
        <w:r w:rsidR="001C65B1">
          <w:rPr>
            <w:color w:val="0000FF"/>
            <w:u w:val="single"/>
          </w:rPr>
          <w:t>Section 10.8.3</w:t>
        </w:r>
      </w:hyperlink>
      <w:r w:rsidR="001C65B1">
        <w:t>, Word forms</w:t>
      </w:r>
    </w:p>
    <w:p w14:paraId="1262DE99" w14:textId="77777777" w:rsidR="001C65B1" w:rsidRDefault="001C65B1" w:rsidP="001C65B1">
      <w:pPr>
        <w:pStyle w:val="omg-body"/>
      </w:pPr>
      <w:r>
        <w:t>[English]</w:t>
      </w:r>
    </w:p>
    <w:p w14:paraId="76023C6A" w14:textId="77777777" w:rsidR="001C65B1" w:rsidRPr="00D61BEF" w:rsidRDefault="001C65B1" w:rsidP="001C65B1">
      <w:pPr>
        <w:pStyle w:val="omg-body"/>
      </w:pPr>
      <w:r w:rsidRPr="00D61BEF">
        <w:t>Rule is definitional.</w:t>
      </w:r>
    </w:p>
    <w:p w14:paraId="4ED4AE7C" w14:textId="77777777" w:rsidR="001C65B1" w:rsidRDefault="001C65B1" w:rsidP="001C65B1">
      <w:pPr>
        <w:pStyle w:val="omg-body"/>
      </w:pPr>
    </w:p>
    <w:p w14:paraId="5036AE2D" w14:textId="77777777" w:rsidR="001C65B1" w:rsidRPr="00056F73" w:rsidRDefault="001C65B1" w:rsidP="001C65B1">
      <w:pPr>
        <w:pStyle w:val="Heading6"/>
      </w:pPr>
      <w:r w:rsidRPr="00056F73">
        <w:t>NDR3 [Rule 10-55] (REF,EXT). Component name follows pattern</w:t>
      </w:r>
    </w:p>
    <w:p w14:paraId="5CC4DA19" w14:textId="77777777" w:rsidR="001C65B1" w:rsidRDefault="00333F36" w:rsidP="001C65B1">
      <w:pPr>
        <w:pStyle w:val="omg-body"/>
      </w:pPr>
      <w:hyperlink r:id="rId404" w:anchor="rule_10-55" w:history="1">
        <w:r w:rsidR="001C65B1">
          <w:rPr>
            <w:color w:val="0000FF"/>
            <w:u w:val="single"/>
          </w:rPr>
          <w:t>Rule 10-55</w:t>
        </w:r>
      </w:hyperlink>
      <w:r w:rsidR="001C65B1">
        <w:t xml:space="preserve">, Component name follows pattern (REF, EXT): </w:t>
      </w:r>
      <w:hyperlink r:id="rId405" w:anchor="section_10.8" w:history="1">
        <w:r w:rsidR="001C65B1">
          <w:rPr>
            <w:color w:val="0000FF"/>
            <w:u w:val="single"/>
          </w:rPr>
          <w:t>Section 10.8</w:t>
        </w:r>
      </w:hyperlink>
      <w:r w:rsidR="001C65B1">
        <w:t>, Naming rules</w:t>
      </w:r>
    </w:p>
    <w:p w14:paraId="06EFE48D" w14:textId="77777777" w:rsidR="001C65B1" w:rsidRDefault="001C65B1" w:rsidP="001C65B1">
      <w:pPr>
        <w:pStyle w:val="omg-body"/>
      </w:pPr>
      <w:r>
        <w:t>[English]</w:t>
      </w:r>
    </w:p>
    <w:p w14:paraId="3C1FA52D" w14:textId="77777777" w:rsidR="001C65B1" w:rsidRPr="00D61BEF" w:rsidRDefault="001C65B1" w:rsidP="001C65B1">
      <w:pPr>
        <w:pStyle w:val="omg-body"/>
      </w:pPr>
      <w:r w:rsidRPr="00D61BEF">
        <w:t>Rule is definitional.</w:t>
      </w:r>
    </w:p>
    <w:p w14:paraId="251092C8" w14:textId="77777777" w:rsidR="001C65B1" w:rsidRDefault="001C65B1" w:rsidP="001C65B1">
      <w:pPr>
        <w:pStyle w:val="omg-body"/>
      </w:pPr>
    </w:p>
    <w:p w14:paraId="07DBB78F" w14:textId="77777777" w:rsidR="001C65B1" w:rsidRPr="00056F73" w:rsidRDefault="001C65B1" w:rsidP="001C65B1">
      <w:pPr>
        <w:pStyle w:val="Heading6"/>
      </w:pPr>
      <w:r w:rsidRPr="00056F73">
        <w:t>NDR3 [Rule 10-56] (REF,EXT). Object-class term identifies concrete category</w:t>
      </w:r>
    </w:p>
    <w:p w14:paraId="131DA592" w14:textId="77777777" w:rsidR="001C65B1" w:rsidRDefault="00333F36" w:rsidP="001C65B1">
      <w:pPr>
        <w:pStyle w:val="omg-body"/>
      </w:pPr>
      <w:hyperlink r:id="rId406" w:anchor="rule_10-56" w:history="1">
        <w:r w:rsidR="001C65B1">
          <w:rPr>
            <w:color w:val="0000FF"/>
            <w:u w:val="single"/>
          </w:rPr>
          <w:t>Rule 10-56</w:t>
        </w:r>
      </w:hyperlink>
      <w:r w:rsidR="001C65B1">
        <w:t xml:space="preserve">, Object-class term identifies concrete category (REF, EXT): </w:t>
      </w:r>
      <w:hyperlink r:id="rId407" w:anchor="section_10.8.4" w:history="1">
        <w:r w:rsidR="001C65B1">
          <w:rPr>
            <w:color w:val="0000FF"/>
            <w:u w:val="single"/>
          </w:rPr>
          <w:t>Section 10.8.4</w:t>
        </w:r>
      </w:hyperlink>
      <w:r w:rsidR="001C65B1">
        <w:t>, Object-class term</w:t>
      </w:r>
    </w:p>
    <w:p w14:paraId="7365837D" w14:textId="77777777" w:rsidR="001C65B1" w:rsidRDefault="001C65B1" w:rsidP="001C65B1">
      <w:pPr>
        <w:pStyle w:val="omg-body"/>
      </w:pPr>
      <w:r>
        <w:t>[English]</w:t>
      </w:r>
    </w:p>
    <w:p w14:paraId="18724E1F" w14:textId="77777777" w:rsidR="001C65B1" w:rsidRPr="00D61BEF" w:rsidRDefault="001C65B1" w:rsidP="001C65B1">
      <w:pPr>
        <w:pStyle w:val="omg-body"/>
      </w:pPr>
      <w:r w:rsidRPr="00D61BEF">
        <w:t>Rule is definitional.</w:t>
      </w:r>
    </w:p>
    <w:p w14:paraId="742BAA8A" w14:textId="77777777" w:rsidR="001C65B1" w:rsidRDefault="001C65B1" w:rsidP="001C65B1">
      <w:pPr>
        <w:pStyle w:val="omg-body"/>
      </w:pPr>
    </w:p>
    <w:p w14:paraId="4A3A6193" w14:textId="77777777" w:rsidR="001C65B1" w:rsidRPr="00056F73" w:rsidRDefault="001C65B1" w:rsidP="001C65B1">
      <w:pPr>
        <w:pStyle w:val="Heading6"/>
      </w:pPr>
      <w:r w:rsidRPr="00056F73">
        <w:t>NDR3 [Rule 10-57] (REF,EXT). Property term describes characteristic or subpart</w:t>
      </w:r>
    </w:p>
    <w:p w14:paraId="3CBE1E8B" w14:textId="77777777" w:rsidR="001C65B1" w:rsidRDefault="00333F36" w:rsidP="001C65B1">
      <w:pPr>
        <w:pStyle w:val="omg-body"/>
      </w:pPr>
      <w:hyperlink r:id="rId408" w:anchor="rule_10-57" w:history="1">
        <w:r w:rsidR="001C65B1">
          <w:rPr>
            <w:color w:val="0000FF"/>
            <w:u w:val="single"/>
          </w:rPr>
          <w:t>Rule 10-57</w:t>
        </w:r>
      </w:hyperlink>
      <w:r w:rsidR="001C65B1">
        <w:t xml:space="preserve">, Property term describes characteristic or subpart (REF, EXT): </w:t>
      </w:r>
      <w:hyperlink r:id="rId409" w:anchor="section_10.8.5" w:history="1">
        <w:r w:rsidR="001C65B1">
          <w:rPr>
            <w:color w:val="0000FF"/>
            <w:u w:val="single"/>
          </w:rPr>
          <w:t>Section 10.8.5</w:t>
        </w:r>
      </w:hyperlink>
      <w:r w:rsidR="001C65B1">
        <w:t>, Property term</w:t>
      </w:r>
    </w:p>
    <w:p w14:paraId="64A681AD" w14:textId="77777777" w:rsidR="001C65B1" w:rsidRDefault="001C65B1" w:rsidP="001C65B1">
      <w:pPr>
        <w:pStyle w:val="omg-body"/>
      </w:pPr>
      <w:r>
        <w:t>[English]</w:t>
      </w:r>
    </w:p>
    <w:p w14:paraId="62C9B91D" w14:textId="77777777" w:rsidR="001C65B1" w:rsidRPr="00D61BEF" w:rsidRDefault="001C65B1" w:rsidP="001C65B1">
      <w:pPr>
        <w:pStyle w:val="omg-body"/>
      </w:pPr>
      <w:r w:rsidRPr="00D61BEF">
        <w:t>Rule is definitional.</w:t>
      </w:r>
    </w:p>
    <w:p w14:paraId="6FCF839F" w14:textId="77777777" w:rsidR="001C65B1" w:rsidRDefault="001C65B1" w:rsidP="001C65B1">
      <w:pPr>
        <w:pStyle w:val="omg-body"/>
      </w:pPr>
    </w:p>
    <w:p w14:paraId="06F94ECB" w14:textId="77777777" w:rsidR="001C65B1" w:rsidRPr="00056F73" w:rsidRDefault="001C65B1" w:rsidP="001C65B1">
      <w:pPr>
        <w:pStyle w:val="Heading6"/>
      </w:pPr>
      <w:r w:rsidRPr="00056F73">
        <w:t>NDR3 [Rule 10-58] (REF,EXT). Name may have multiple qualifier terms</w:t>
      </w:r>
    </w:p>
    <w:p w14:paraId="2550881B" w14:textId="77777777" w:rsidR="001C65B1" w:rsidRDefault="00333F36" w:rsidP="001C65B1">
      <w:pPr>
        <w:pStyle w:val="omg-body"/>
      </w:pPr>
      <w:hyperlink r:id="rId410" w:anchor="rule_10-58" w:history="1">
        <w:r w:rsidR="001C65B1">
          <w:rPr>
            <w:color w:val="0000FF"/>
            <w:u w:val="single"/>
          </w:rPr>
          <w:t>Rule 10-58</w:t>
        </w:r>
      </w:hyperlink>
      <w:r w:rsidR="001C65B1">
        <w:t xml:space="preserve">, Name may have multiple qualifier terms (REF, EXT): </w:t>
      </w:r>
      <w:hyperlink r:id="rId411" w:anchor="section_10.8.6" w:history="1">
        <w:r w:rsidR="001C65B1">
          <w:rPr>
            <w:color w:val="0000FF"/>
            <w:u w:val="single"/>
          </w:rPr>
          <w:t>Section 10.8.6</w:t>
        </w:r>
      </w:hyperlink>
      <w:r w:rsidR="001C65B1">
        <w:t>, Qualifier terms</w:t>
      </w:r>
    </w:p>
    <w:p w14:paraId="1D823CCB" w14:textId="77777777" w:rsidR="001C65B1" w:rsidRDefault="001C65B1" w:rsidP="001C65B1">
      <w:pPr>
        <w:pStyle w:val="omg-body"/>
      </w:pPr>
      <w:r>
        <w:t>[English]</w:t>
      </w:r>
    </w:p>
    <w:p w14:paraId="2862E814" w14:textId="77777777" w:rsidR="001C65B1" w:rsidRPr="00D61BEF" w:rsidRDefault="001C65B1" w:rsidP="001C65B1">
      <w:pPr>
        <w:pStyle w:val="omg-body"/>
      </w:pPr>
      <w:r w:rsidRPr="00D61BEF">
        <w:lastRenderedPageBreak/>
        <w:t>Rule is definitional.</w:t>
      </w:r>
    </w:p>
    <w:p w14:paraId="756E00CF" w14:textId="77777777" w:rsidR="001C65B1" w:rsidRDefault="001C65B1" w:rsidP="001C65B1">
      <w:pPr>
        <w:pStyle w:val="omg-body"/>
      </w:pPr>
    </w:p>
    <w:p w14:paraId="1821F239" w14:textId="77777777" w:rsidR="001C65B1" w:rsidRPr="00056F73" w:rsidRDefault="001C65B1" w:rsidP="001C65B1">
      <w:pPr>
        <w:pStyle w:val="Heading6"/>
      </w:pPr>
      <w:r w:rsidRPr="00056F73">
        <w:t>NDR3 [Rule 10-59] (REF,EXT). Name has minimum necessary number of qualifier terms</w:t>
      </w:r>
    </w:p>
    <w:p w14:paraId="69563345" w14:textId="77777777" w:rsidR="001C65B1" w:rsidRDefault="00333F36" w:rsidP="001C65B1">
      <w:pPr>
        <w:pStyle w:val="omg-body"/>
      </w:pPr>
      <w:hyperlink r:id="rId412" w:anchor="rule_10-59" w:history="1">
        <w:r w:rsidR="001C65B1">
          <w:rPr>
            <w:color w:val="0000FF"/>
            <w:u w:val="single"/>
          </w:rPr>
          <w:t>Rule 10-59</w:t>
        </w:r>
      </w:hyperlink>
      <w:r w:rsidR="001C65B1">
        <w:t xml:space="preserve">, Name has minimum necessary number of qualifier terms (REF, EXT): </w:t>
      </w:r>
      <w:hyperlink r:id="rId413" w:anchor="section_10.8.6" w:history="1">
        <w:r w:rsidR="001C65B1">
          <w:rPr>
            <w:color w:val="0000FF"/>
            <w:u w:val="single"/>
          </w:rPr>
          <w:t>Section 10.8.6</w:t>
        </w:r>
      </w:hyperlink>
      <w:r w:rsidR="001C65B1">
        <w:t>, Qualifier terms</w:t>
      </w:r>
    </w:p>
    <w:p w14:paraId="2AF9D19C" w14:textId="77777777" w:rsidR="001C65B1" w:rsidRDefault="001C65B1" w:rsidP="001C65B1">
      <w:pPr>
        <w:pStyle w:val="omg-body"/>
      </w:pPr>
      <w:r>
        <w:t>[English]</w:t>
      </w:r>
    </w:p>
    <w:p w14:paraId="4CEB0498" w14:textId="77777777" w:rsidR="001C65B1" w:rsidRPr="00D61BEF" w:rsidRDefault="001C65B1" w:rsidP="001C65B1">
      <w:pPr>
        <w:pStyle w:val="omg-body"/>
      </w:pPr>
      <w:r w:rsidRPr="00D61BEF">
        <w:t>Rule is definitional.</w:t>
      </w:r>
    </w:p>
    <w:p w14:paraId="6F1C1A86" w14:textId="77777777" w:rsidR="001C65B1" w:rsidRDefault="001C65B1" w:rsidP="001C65B1">
      <w:pPr>
        <w:pStyle w:val="omg-body"/>
      </w:pPr>
    </w:p>
    <w:p w14:paraId="243288AF" w14:textId="77777777" w:rsidR="001C65B1" w:rsidRPr="00056F73" w:rsidRDefault="001C65B1" w:rsidP="001C65B1">
      <w:pPr>
        <w:pStyle w:val="Heading6"/>
      </w:pPr>
      <w:r w:rsidRPr="00056F73">
        <w:t>NDR3 [Rule 10-5] (REF,EXT,INS). RoleOf elements indicate the base types of a role type</w:t>
      </w:r>
    </w:p>
    <w:p w14:paraId="41B25ABF" w14:textId="77777777" w:rsidR="001C65B1" w:rsidRDefault="00333F36" w:rsidP="001C65B1">
      <w:pPr>
        <w:pStyle w:val="omg-body"/>
      </w:pPr>
      <w:hyperlink r:id="rId414" w:anchor="rule_10-5" w:history="1">
        <w:r w:rsidR="001C65B1">
          <w:rPr>
            <w:color w:val="0000FF"/>
            <w:u w:val="single"/>
          </w:rPr>
          <w:t>Rule 10-5</w:t>
        </w:r>
      </w:hyperlink>
      <w:r w:rsidR="001C65B1">
        <w:t xml:space="preserve">, RoleOf elements indicate the base types of a role type (REF, EXT, INS): </w:t>
      </w:r>
      <w:hyperlink r:id="rId415" w:anchor="section_10.2.2" w:history="1">
        <w:r w:rsidR="001C65B1">
          <w:rPr>
            <w:color w:val="0000FF"/>
            <w:u w:val="single"/>
          </w:rPr>
          <w:t>Section 10.2.2</w:t>
        </w:r>
      </w:hyperlink>
      <w:r w:rsidR="001C65B1">
        <w:t>, Role types and roles</w:t>
      </w:r>
    </w:p>
    <w:p w14:paraId="72501B90" w14:textId="77777777" w:rsidR="001C65B1" w:rsidRDefault="001C65B1" w:rsidP="001C65B1">
      <w:pPr>
        <w:pStyle w:val="omg-body"/>
      </w:pPr>
      <w:r>
        <w:t>[English]</w:t>
      </w:r>
    </w:p>
    <w:p w14:paraId="063E5CC6" w14:textId="77777777" w:rsidR="001C65B1" w:rsidRPr="00D61BEF" w:rsidRDefault="001C65B1" w:rsidP="001C65B1">
      <w:pPr>
        <w:pStyle w:val="omg-body"/>
      </w:pPr>
      <w:r w:rsidRPr="00D61BEF">
        <w:t>This rule is definitional.</w:t>
      </w:r>
    </w:p>
    <w:p w14:paraId="2179DC57" w14:textId="77777777" w:rsidR="001C65B1" w:rsidRDefault="001C65B1" w:rsidP="001C65B1">
      <w:pPr>
        <w:pStyle w:val="omg-body"/>
      </w:pPr>
    </w:p>
    <w:p w14:paraId="5B06C939" w14:textId="77777777" w:rsidR="001C65B1" w:rsidRPr="00056F73" w:rsidRDefault="001C65B1" w:rsidP="001C65B1">
      <w:pPr>
        <w:pStyle w:val="Heading6"/>
      </w:pPr>
      <w:r w:rsidRPr="00056F73">
        <w:t>NDR3 [Rule 10-60] (REF,EXT). Order of qualifies is not significant</w:t>
      </w:r>
    </w:p>
    <w:p w14:paraId="2E6284D2" w14:textId="77777777" w:rsidR="001C65B1" w:rsidRDefault="00333F36" w:rsidP="001C65B1">
      <w:pPr>
        <w:pStyle w:val="omg-body"/>
      </w:pPr>
      <w:hyperlink r:id="rId416" w:anchor="rule_10-60" w:history="1">
        <w:r w:rsidR="001C65B1">
          <w:rPr>
            <w:color w:val="0000FF"/>
            <w:u w:val="single"/>
          </w:rPr>
          <w:t>Rule 10-60</w:t>
        </w:r>
      </w:hyperlink>
      <w:r w:rsidR="001C65B1">
        <w:t xml:space="preserve">, Order of qualifies is not significant (REF, EXT): </w:t>
      </w:r>
      <w:hyperlink r:id="rId417" w:anchor="section_10.8.6" w:history="1">
        <w:r w:rsidR="001C65B1">
          <w:rPr>
            <w:color w:val="0000FF"/>
            <w:u w:val="single"/>
          </w:rPr>
          <w:t>Section 10.8.6</w:t>
        </w:r>
      </w:hyperlink>
      <w:r w:rsidR="001C65B1">
        <w:t>, Qualifier terms</w:t>
      </w:r>
    </w:p>
    <w:p w14:paraId="148E4276" w14:textId="77777777" w:rsidR="001C65B1" w:rsidRDefault="001C65B1" w:rsidP="001C65B1">
      <w:pPr>
        <w:pStyle w:val="omg-body"/>
      </w:pPr>
      <w:r>
        <w:t>[English]</w:t>
      </w:r>
    </w:p>
    <w:p w14:paraId="30985800" w14:textId="77777777" w:rsidR="001C65B1" w:rsidRPr="00D61BEF" w:rsidRDefault="001C65B1" w:rsidP="001C65B1">
      <w:pPr>
        <w:pStyle w:val="omg-body"/>
      </w:pPr>
      <w:r w:rsidRPr="00D61BEF">
        <w:t>Rule is definitional.</w:t>
      </w:r>
    </w:p>
    <w:p w14:paraId="5F74B524" w14:textId="77777777" w:rsidR="001C65B1" w:rsidRDefault="001C65B1" w:rsidP="001C65B1">
      <w:pPr>
        <w:pStyle w:val="omg-body"/>
      </w:pPr>
    </w:p>
    <w:p w14:paraId="1B560850" w14:textId="77777777" w:rsidR="001C65B1" w:rsidRPr="00056F73" w:rsidRDefault="001C65B1" w:rsidP="001C65B1">
      <w:pPr>
        <w:pStyle w:val="Heading6"/>
      </w:pPr>
      <w:r w:rsidRPr="00056F73">
        <w:t>NDR3 [Rule 10-61] (REF,EXT). Redundant term in name is omitted</w:t>
      </w:r>
    </w:p>
    <w:p w14:paraId="4E899D8F" w14:textId="77777777" w:rsidR="001C65B1" w:rsidRDefault="00333F36" w:rsidP="001C65B1">
      <w:pPr>
        <w:pStyle w:val="omg-body"/>
      </w:pPr>
      <w:hyperlink r:id="rId418" w:anchor="rule_10-61" w:history="1">
        <w:r w:rsidR="001C65B1">
          <w:rPr>
            <w:color w:val="0000FF"/>
            <w:u w:val="single"/>
          </w:rPr>
          <w:t>Rule 10-61</w:t>
        </w:r>
      </w:hyperlink>
      <w:r w:rsidR="001C65B1">
        <w:t xml:space="preserve">, Redundant term in name is omitted (REF, EXT): </w:t>
      </w:r>
      <w:hyperlink r:id="rId419" w:anchor="section_10.8.7" w:history="1">
        <w:r w:rsidR="001C65B1">
          <w:rPr>
            <w:color w:val="0000FF"/>
            <w:u w:val="single"/>
          </w:rPr>
          <w:t>Section 10.8.7</w:t>
        </w:r>
      </w:hyperlink>
      <w:r w:rsidR="001C65B1">
        <w:t>, Representation terms</w:t>
      </w:r>
    </w:p>
    <w:p w14:paraId="106E4F25" w14:textId="77777777" w:rsidR="001C65B1" w:rsidRDefault="001C65B1" w:rsidP="001C65B1">
      <w:pPr>
        <w:pStyle w:val="omg-body"/>
      </w:pPr>
      <w:r>
        <w:t>[English]</w:t>
      </w:r>
    </w:p>
    <w:p w14:paraId="72DEE9E6" w14:textId="77777777" w:rsidR="001C65B1" w:rsidRPr="00D61BEF" w:rsidRDefault="001C65B1" w:rsidP="001C65B1">
      <w:pPr>
        <w:pStyle w:val="omg-body"/>
      </w:pPr>
      <w:r w:rsidRPr="00D61BEF">
        <w:t>The constraint can not be expressed easily in OCL.</w:t>
      </w:r>
    </w:p>
    <w:p w14:paraId="6CC003E1" w14:textId="77777777" w:rsidR="001C65B1" w:rsidRDefault="001C65B1" w:rsidP="001C65B1">
      <w:pPr>
        <w:pStyle w:val="omg-body"/>
      </w:pPr>
    </w:p>
    <w:p w14:paraId="1D61BB29" w14:textId="77777777" w:rsidR="001C65B1" w:rsidRPr="00056F73" w:rsidRDefault="001C65B1" w:rsidP="001C65B1">
      <w:pPr>
        <w:pStyle w:val="Heading6"/>
      </w:pPr>
      <w:r w:rsidRPr="00056F73">
        <w:t>NDR3 [Rule 10-65](REF,EXT). Machine-readable annotations are valid</w:t>
      </w:r>
    </w:p>
    <w:p w14:paraId="4955E770" w14:textId="77777777" w:rsidR="001C65B1" w:rsidRDefault="00333F36" w:rsidP="001C65B1">
      <w:pPr>
        <w:pStyle w:val="omg-body"/>
      </w:pPr>
      <w:hyperlink r:id="rId420" w:anchor="rule_10-65" w:history="1">
        <w:r w:rsidR="001C65B1">
          <w:rPr>
            <w:color w:val="0000FF"/>
            <w:u w:val="single"/>
          </w:rPr>
          <w:t>Rule 10-65</w:t>
        </w:r>
      </w:hyperlink>
      <w:r w:rsidR="001C65B1">
        <w:t>, Machine-readable annotations are valid (REF, EXT): </w:t>
      </w:r>
      <w:hyperlink r:id="rId421" w:anchor="section_10.9" w:history="1">
        <w:r w:rsidR="001C65B1">
          <w:rPr>
            <w:color w:val="0000FF"/>
            <w:u w:val="single"/>
          </w:rPr>
          <w:t>Section 10.9</w:t>
        </w:r>
      </w:hyperlink>
      <w:r w:rsidR="001C65B1">
        <w:t>, Machine-readable annotations</w:t>
      </w:r>
    </w:p>
    <w:p w14:paraId="7F9CA1D4" w14:textId="77777777" w:rsidR="001C65B1" w:rsidRDefault="001C65B1" w:rsidP="001C65B1">
      <w:pPr>
        <w:pStyle w:val="omg-body"/>
      </w:pPr>
      <w:r>
        <w:t> </w:t>
      </w:r>
    </w:p>
    <w:p w14:paraId="36F942AB" w14:textId="77777777" w:rsidR="001C65B1" w:rsidRDefault="001C65B1" w:rsidP="001C65B1">
      <w:pPr>
        <w:pStyle w:val="omg-body"/>
      </w:pPr>
      <w:r>
        <w:t>[English]</w:t>
      </w:r>
    </w:p>
    <w:p w14:paraId="137F6F51" w14:textId="77777777" w:rsidR="001C65B1" w:rsidRPr="00D61BEF" w:rsidRDefault="001C65B1" w:rsidP="001C65B1">
      <w:pPr>
        <w:pStyle w:val="omg-body"/>
      </w:pPr>
      <w:r w:rsidRPr="00D61BEF">
        <w:t>The constraint is realized through provisioning:</w:t>
      </w:r>
      <w:r w:rsidRPr="00D61BEF">
        <w:br/>
        <w:t>there are no NIEM-UML constructs related specifically to machine-readable annotations;</w:t>
      </w:r>
      <w:r w:rsidRPr="00D61BEF">
        <w:br/>
        <w:t>the production of machine-readable annotations is based on the mapping of specific NDR rules to target schema annotations.</w:t>
      </w:r>
    </w:p>
    <w:p w14:paraId="1ADE3E0F" w14:textId="77777777" w:rsidR="001C65B1" w:rsidRDefault="001C65B1" w:rsidP="001C65B1">
      <w:pPr>
        <w:pStyle w:val="omg-body"/>
      </w:pPr>
    </w:p>
    <w:p w14:paraId="5AFF91CD" w14:textId="77777777" w:rsidR="001C65B1" w:rsidRPr="00056F73" w:rsidRDefault="001C65B1" w:rsidP="001C65B1">
      <w:pPr>
        <w:pStyle w:val="Heading6"/>
      </w:pPr>
      <w:r w:rsidRPr="00056F73">
        <w:t>NDR3 [Rule 10-67] (REF,EXT). Deprecated annotates schema component</w:t>
      </w:r>
    </w:p>
    <w:p w14:paraId="198942D6" w14:textId="77777777" w:rsidR="001C65B1" w:rsidRDefault="00333F36" w:rsidP="001C65B1">
      <w:pPr>
        <w:pStyle w:val="omg-body"/>
      </w:pPr>
      <w:hyperlink r:id="rId422" w:anchor="rule_10-67" w:history="1">
        <w:r w:rsidR="001C65B1">
          <w:rPr>
            <w:color w:val="0000FF"/>
            <w:u w:val="single"/>
          </w:rPr>
          <w:t>Rule 10-67</w:t>
        </w:r>
      </w:hyperlink>
      <w:r w:rsidR="001C65B1">
        <w:t>, Deprecated annotates schema component (REF, EXT): </w:t>
      </w:r>
      <w:hyperlink r:id="rId423" w:anchor="section_10.9.1.1" w:history="1">
        <w:r w:rsidR="001C65B1">
          <w:rPr>
            <w:color w:val="0000FF"/>
            <w:u w:val="single"/>
          </w:rPr>
          <w:t>Section 10.9.1.1</w:t>
        </w:r>
      </w:hyperlink>
      <w:r w:rsidR="001C65B1">
        <w:t>, Deprecation</w:t>
      </w:r>
    </w:p>
    <w:p w14:paraId="41D5CBA8" w14:textId="77777777" w:rsidR="001C65B1" w:rsidRDefault="001C65B1" w:rsidP="001C65B1">
      <w:pPr>
        <w:pStyle w:val="omg-body"/>
      </w:pPr>
      <w:r>
        <w:t> </w:t>
      </w:r>
    </w:p>
    <w:p w14:paraId="41F2C38C" w14:textId="77777777" w:rsidR="001C65B1" w:rsidRDefault="001C65B1" w:rsidP="001C65B1">
      <w:pPr>
        <w:pStyle w:val="omg-body"/>
      </w:pPr>
      <w:r>
        <w:t>[English]</w:t>
      </w:r>
    </w:p>
    <w:p w14:paraId="1944B1B2" w14:textId="77777777" w:rsidR="001C65B1" w:rsidRPr="00D61BEF" w:rsidRDefault="001C65B1" w:rsidP="001C65B1">
      <w:pPr>
        <w:pStyle w:val="omg-body"/>
      </w:pPr>
      <w:r w:rsidRPr="00D61BEF">
        <w:t>The constraint is realized through provisioning:</w:t>
      </w:r>
      <w:r w:rsidRPr="00D61BEF">
        <w:br/>
        <w:t>A NamedElement with applied Stereotype Deprecated will create the appinfo:deprecated on the target schema component.</w:t>
      </w:r>
      <w:r w:rsidRPr="00D61BEF">
        <w:br/>
      </w:r>
    </w:p>
    <w:p w14:paraId="7B61B95A" w14:textId="77777777" w:rsidR="001C65B1" w:rsidRDefault="001C65B1" w:rsidP="001C65B1">
      <w:pPr>
        <w:pStyle w:val="omg-body"/>
      </w:pPr>
    </w:p>
    <w:p w14:paraId="6F109AAB" w14:textId="77777777" w:rsidR="001C65B1" w:rsidRPr="00056F73" w:rsidRDefault="001C65B1" w:rsidP="001C65B1">
      <w:pPr>
        <w:pStyle w:val="Heading6"/>
      </w:pPr>
      <w:r w:rsidRPr="00056F73">
        <w:t>NDR3 [Rule 10-68] (REF,EXT). External import indicator annotates import</w:t>
      </w:r>
    </w:p>
    <w:p w14:paraId="6B0A7E64" w14:textId="77777777" w:rsidR="001C65B1" w:rsidRDefault="00333F36" w:rsidP="001C65B1">
      <w:pPr>
        <w:pStyle w:val="omg-body"/>
      </w:pPr>
      <w:hyperlink r:id="rId424" w:anchor="rule_10-68" w:history="1">
        <w:r w:rsidR="001C65B1">
          <w:rPr>
            <w:color w:val="0000FF"/>
            <w:u w:val="single"/>
          </w:rPr>
          <w:t>Rule 10-68</w:t>
        </w:r>
      </w:hyperlink>
      <w:r w:rsidR="001C65B1">
        <w:t>, External import indicator annotates import (REF, EXT): </w:t>
      </w:r>
      <w:hyperlink r:id="rId425" w:anchor="section_10.9.1" w:history="1">
        <w:r w:rsidR="001C65B1">
          <w:rPr>
            <w:color w:val="0000FF"/>
            <w:u w:val="single"/>
          </w:rPr>
          <w:t>Section 10.9.1</w:t>
        </w:r>
      </w:hyperlink>
      <w:r w:rsidR="001C65B1">
        <w:t>, The NIEM appinfo namespace</w:t>
      </w:r>
    </w:p>
    <w:p w14:paraId="0C9FAE4E" w14:textId="77777777" w:rsidR="001C65B1" w:rsidRDefault="001C65B1" w:rsidP="001C65B1">
      <w:pPr>
        <w:pStyle w:val="omg-body"/>
      </w:pPr>
      <w:r>
        <w:t> </w:t>
      </w:r>
    </w:p>
    <w:p w14:paraId="64EE9012" w14:textId="77777777" w:rsidR="001C65B1" w:rsidRDefault="001C65B1" w:rsidP="001C65B1">
      <w:pPr>
        <w:pStyle w:val="omg-body"/>
      </w:pPr>
      <w:r>
        <w:t>[English]</w:t>
      </w:r>
    </w:p>
    <w:p w14:paraId="2F19E30C" w14:textId="77777777" w:rsidR="001C65B1" w:rsidRPr="00D61BEF" w:rsidRDefault="001C65B1" w:rsidP="001C65B1">
      <w:pPr>
        <w:pStyle w:val="omg-body"/>
      </w:pPr>
      <w:r w:rsidRPr="00D61BEF">
        <w:t>The constraint is realized through provisioning:</w:t>
      </w:r>
      <w:r w:rsidRPr="00D61BEF">
        <w:br/>
        <w:t>A provisioned xs:import will own an appinfo:externalImportIndicator if the import InformationModel has a defaultPurpose of external.</w:t>
      </w:r>
      <w:r w:rsidRPr="00D61BEF">
        <w:br/>
      </w:r>
      <w:r w:rsidRPr="00D61BEF">
        <w:br/>
      </w:r>
    </w:p>
    <w:p w14:paraId="0F281B67" w14:textId="77777777" w:rsidR="001C65B1" w:rsidRDefault="001C65B1" w:rsidP="001C65B1">
      <w:pPr>
        <w:pStyle w:val="omg-body"/>
      </w:pPr>
    </w:p>
    <w:p w14:paraId="10B0024E" w14:textId="77777777" w:rsidR="001C65B1" w:rsidRPr="00056F73" w:rsidRDefault="001C65B1" w:rsidP="001C65B1">
      <w:pPr>
        <w:pStyle w:val="Heading6"/>
      </w:pPr>
      <w:r w:rsidRPr="00056F73">
        <w:t>NDR3 [Rule 10-6] (INS). Instance of RoleOf element indicates a role object</w:t>
      </w:r>
    </w:p>
    <w:p w14:paraId="4B55338A" w14:textId="77777777" w:rsidR="001C65B1" w:rsidRDefault="00333F36" w:rsidP="001C65B1">
      <w:pPr>
        <w:pStyle w:val="omg-body"/>
      </w:pPr>
      <w:hyperlink r:id="rId426" w:anchor="rule_10-6" w:history="1">
        <w:r w:rsidR="001C65B1">
          <w:rPr>
            <w:color w:val="0000FF"/>
            <w:u w:val="single"/>
          </w:rPr>
          <w:t>Rule 10-6</w:t>
        </w:r>
      </w:hyperlink>
      <w:r w:rsidR="001C65B1">
        <w:t xml:space="preserve">, Instance of RoleOf element indicates a role object (INS): </w:t>
      </w:r>
      <w:hyperlink r:id="rId427" w:anchor="section_10.2.2" w:history="1">
        <w:r w:rsidR="001C65B1">
          <w:rPr>
            <w:color w:val="0000FF"/>
            <w:u w:val="single"/>
          </w:rPr>
          <w:t>Section 10.2.2</w:t>
        </w:r>
      </w:hyperlink>
      <w:r w:rsidR="001C65B1">
        <w:t>, Role types and roles</w:t>
      </w:r>
    </w:p>
    <w:p w14:paraId="1EA720BB" w14:textId="77777777" w:rsidR="001C65B1" w:rsidRDefault="001C65B1" w:rsidP="001C65B1">
      <w:pPr>
        <w:pStyle w:val="omg-body"/>
      </w:pPr>
      <w:r>
        <w:t>[English]</w:t>
      </w:r>
    </w:p>
    <w:p w14:paraId="0C9F797B" w14:textId="77777777" w:rsidR="001C65B1" w:rsidRPr="00D61BEF" w:rsidRDefault="001C65B1" w:rsidP="001C65B1">
      <w:pPr>
        <w:pStyle w:val="omg-body"/>
      </w:pPr>
      <w:r w:rsidRPr="00D61BEF">
        <w:t>This rule is definitional.</w:t>
      </w:r>
    </w:p>
    <w:p w14:paraId="5D042B77" w14:textId="77777777" w:rsidR="001C65B1" w:rsidRDefault="001C65B1" w:rsidP="001C65B1">
      <w:pPr>
        <w:pStyle w:val="omg-body"/>
      </w:pPr>
    </w:p>
    <w:p w14:paraId="04044E86" w14:textId="77777777" w:rsidR="001C65B1" w:rsidRPr="00056F73" w:rsidRDefault="001C65B1" w:rsidP="001C65B1">
      <w:pPr>
        <w:pStyle w:val="Heading6"/>
      </w:pPr>
      <w:r w:rsidRPr="00056F73">
        <w:t>NDR3 [Rule 10-76] (REF,EXT,INS). Use structures as specified</w:t>
      </w:r>
    </w:p>
    <w:p w14:paraId="34451970" w14:textId="77777777" w:rsidR="001C65B1" w:rsidRDefault="00333F36" w:rsidP="001C65B1">
      <w:pPr>
        <w:pStyle w:val="omg-body"/>
      </w:pPr>
      <w:hyperlink r:id="rId428" w:anchor="rule_10-76" w:history="1">
        <w:r w:rsidR="001C65B1">
          <w:rPr>
            <w:color w:val="0000FF"/>
            <w:u w:val="single"/>
          </w:rPr>
          <w:t>Rule 10-76</w:t>
        </w:r>
      </w:hyperlink>
      <w:r w:rsidR="001C65B1">
        <w:t>, Use structures as specified (REF, EXT, INS): </w:t>
      </w:r>
      <w:hyperlink r:id="rId429" w:anchor="section_10.10" w:history="1">
        <w:r w:rsidR="001C65B1">
          <w:rPr>
            <w:color w:val="0000FF"/>
            <w:u w:val="single"/>
          </w:rPr>
          <w:t>Section 10.10</w:t>
        </w:r>
      </w:hyperlink>
      <w:r w:rsidR="001C65B1">
        <w:t>, NIEM structural facilities</w:t>
      </w:r>
    </w:p>
    <w:p w14:paraId="59ED9E59" w14:textId="77777777" w:rsidR="001C65B1" w:rsidRDefault="001C65B1" w:rsidP="001C65B1">
      <w:pPr>
        <w:pStyle w:val="omg-body"/>
      </w:pPr>
      <w:r>
        <w:t> </w:t>
      </w:r>
    </w:p>
    <w:p w14:paraId="0BE0B32C" w14:textId="77777777" w:rsidR="001C65B1" w:rsidRDefault="001C65B1" w:rsidP="001C65B1">
      <w:pPr>
        <w:pStyle w:val="omg-body"/>
      </w:pPr>
      <w:r>
        <w:t>[English]</w:t>
      </w:r>
    </w:p>
    <w:p w14:paraId="4646559B" w14:textId="77777777" w:rsidR="001C65B1" w:rsidRPr="00D61BEF" w:rsidRDefault="001C65B1" w:rsidP="001C65B1">
      <w:pPr>
        <w:pStyle w:val="omg-body"/>
      </w:pPr>
      <w:r w:rsidRPr="00D61BEF">
        <w:t>The constraint is realized through provisioning:</w:t>
      </w:r>
      <w:r w:rsidRPr="00D61BEF">
        <w:br/>
        <w:t>The structures namespace is not part of the NIEM-UML model, all usages of the namespace are provisioned according to the NDR rules governing that namespace.</w:t>
      </w:r>
      <w:r w:rsidRPr="00D61BEF">
        <w:br/>
      </w:r>
      <w:r w:rsidRPr="00D61BEF">
        <w:br/>
      </w:r>
    </w:p>
    <w:p w14:paraId="134F051C" w14:textId="77777777" w:rsidR="001C65B1" w:rsidRDefault="001C65B1" w:rsidP="001C65B1">
      <w:pPr>
        <w:pStyle w:val="omg-body"/>
      </w:pPr>
    </w:p>
    <w:p w14:paraId="5983C8EE" w14:textId="77777777" w:rsidR="001C65B1" w:rsidRPr="00056F73" w:rsidRDefault="001C65B1" w:rsidP="001C65B1">
      <w:pPr>
        <w:pStyle w:val="Heading6"/>
      </w:pPr>
      <w:r w:rsidRPr="00056F73">
        <w:t>NDR3 [Rule 11-24] (REF,EXT). Schema uses only known attribute groups</w:t>
      </w:r>
    </w:p>
    <w:p w14:paraId="2FC0306C" w14:textId="77777777" w:rsidR="001C65B1" w:rsidRDefault="00333F36" w:rsidP="001C65B1">
      <w:pPr>
        <w:pStyle w:val="omg-body"/>
      </w:pPr>
      <w:hyperlink r:id="rId430" w:anchor="rule_11-24" w:history="1">
        <w:r w:rsidR="001C65B1">
          <w:rPr>
            <w:color w:val="0000FF"/>
            <w:u w:val="single"/>
          </w:rPr>
          <w:t>Rule 11-24</w:t>
        </w:r>
      </w:hyperlink>
      <w:r w:rsidR="001C65B1">
        <w:t>, Schema uses only known attribute groups (REF, EXT): </w:t>
      </w:r>
      <w:hyperlink r:id="rId431" w:anchor="section_11.3.3.1" w:history="1">
        <w:r w:rsidR="001C65B1">
          <w:rPr>
            <w:color w:val="0000FF"/>
            <w:u w:val="single"/>
          </w:rPr>
          <w:t>Section 11.3.3.1</w:t>
        </w:r>
      </w:hyperlink>
      <w:r w:rsidR="001C65B1">
        <w:t>, Attribute group use</w:t>
      </w:r>
    </w:p>
    <w:p w14:paraId="7B0E7087" w14:textId="77777777" w:rsidR="001C65B1" w:rsidRDefault="001C65B1" w:rsidP="001C65B1">
      <w:pPr>
        <w:pStyle w:val="omg-body"/>
      </w:pPr>
      <w:r>
        <w:t> </w:t>
      </w:r>
    </w:p>
    <w:p w14:paraId="73FFEE51" w14:textId="77777777" w:rsidR="001C65B1" w:rsidRDefault="001C65B1" w:rsidP="001C65B1">
      <w:pPr>
        <w:pStyle w:val="omg-body"/>
      </w:pPr>
      <w:r>
        <w:t>[English]</w:t>
      </w:r>
    </w:p>
    <w:p w14:paraId="3C667C42" w14:textId="77777777" w:rsidR="001C65B1" w:rsidRPr="00D61BEF" w:rsidRDefault="001C65B1" w:rsidP="001C65B1">
      <w:pPr>
        <w:pStyle w:val="omg-body"/>
      </w:pPr>
      <w:r w:rsidRPr="00D61BEF">
        <w:lastRenderedPageBreak/>
        <w:t>Expression of this constraint as OCL has been deferred.</w:t>
      </w:r>
    </w:p>
    <w:p w14:paraId="42B9B9EE" w14:textId="77777777" w:rsidR="001C65B1" w:rsidRDefault="001C65B1" w:rsidP="001C65B1">
      <w:pPr>
        <w:pStyle w:val="omg-body"/>
      </w:pPr>
    </w:p>
    <w:p w14:paraId="6A1EC403" w14:textId="77777777" w:rsidR="001C65B1" w:rsidRPr="00056F73" w:rsidRDefault="001C65B1" w:rsidP="001C65B1">
      <w:pPr>
        <w:pStyle w:val="Heading6"/>
      </w:pPr>
      <w:r w:rsidRPr="00056F73">
        <w:t>NDR3 [Rule 11-25] (REF,EXT). Data definition does not introduce ambiguity</w:t>
      </w:r>
    </w:p>
    <w:p w14:paraId="39529E27" w14:textId="77777777" w:rsidR="001C65B1" w:rsidRDefault="00333F36" w:rsidP="001C65B1">
      <w:pPr>
        <w:pStyle w:val="omg-body"/>
      </w:pPr>
      <w:hyperlink r:id="rId432" w:anchor="rule_11-25" w:history="1">
        <w:r w:rsidR="001C65B1">
          <w:rPr>
            <w:color w:val="0000FF"/>
            <w:u w:val="single"/>
          </w:rPr>
          <w:t>Rule 11-25</w:t>
        </w:r>
      </w:hyperlink>
      <w:r w:rsidR="001C65B1">
        <w:t>, Data definition does not introduce ambiguity (REF, EXT): </w:t>
      </w:r>
      <w:hyperlink r:id="rId433" w:anchor="section_11.6.1" w:history="1">
        <w:r w:rsidR="001C65B1">
          <w:rPr>
            <w:color w:val="0000FF"/>
            <w:u w:val="single"/>
          </w:rPr>
          <w:t>Section 11.6.1</w:t>
        </w:r>
      </w:hyperlink>
      <w:r w:rsidR="001C65B1">
        <w:t>, Human-readable documentation</w:t>
      </w:r>
    </w:p>
    <w:p w14:paraId="318A09B2" w14:textId="77777777" w:rsidR="001C65B1" w:rsidRDefault="001C65B1" w:rsidP="001C65B1">
      <w:pPr>
        <w:pStyle w:val="omg-body"/>
      </w:pPr>
      <w:r>
        <w:t> </w:t>
      </w:r>
    </w:p>
    <w:p w14:paraId="17A2CF1A" w14:textId="77777777" w:rsidR="001C65B1" w:rsidRDefault="001C65B1" w:rsidP="001C65B1">
      <w:pPr>
        <w:pStyle w:val="omg-body"/>
      </w:pPr>
      <w:r>
        <w:t>[English]</w:t>
      </w:r>
    </w:p>
    <w:p w14:paraId="5BEFDF53" w14:textId="77777777" w:rsidR="001C65B1" w:rsidRPr="00D61BEF" w:rsidRDefault="001C65B1" w:rsidP="001C65B1">
      <w:pPr>
        <w:pStyle w:val="omg-body"/>
      </w:pPr>
      <w:r w:rsidRPr="00D61BEF">
        <w:t>Constraint is non-computable.</w:t>
      </w:r>
    </w:p>
    <w:p w14:paraId="1C576CEA" w14:textId="77777777" w:rsidR="001C65B1" w:rsidRDefault="001C65B1" w:rsidP="001C65B1">
      <w:pPr>
        <w:pStyle w:val="omg-body"/>
      </w:pPr>
    </w:p>
    <w:p w14:paraId="60FA06DA" w14:textId="77777777" w:rsidR="001C65B1" w:rsidRPr="00056F73" w:rsidRDefault="001C65B1" w:rsidP="001C65B1">
      <w:pPr>
        <w:pStyle w:val="Heading6"/>
      </w:pPr>
      <w:r w:rsidRPr="00056F73">
        <w:t>NDR3 [Rule 11-26] (REF,EXT). Object class has only one meaning</w:t>
      </w:r>
    </w:p>
    <w:p w14:paraId="72E5BBB9" w14:textId="77777777" w:rsidR="001C65B1" w:rsidRDefault="00333F36" w:rsidP="001C65B1">
      <w:pPr>
        <w:pStyle w:val="omg-body"/>
      </w:pPr>
      <w:hyperlink r:id="rId434" w:anchor="rule_11-26" w:history="1">
        <w:r w:rsidR="001C65B1">
          <w:rPr>
            <w:color w:val="0000FF"/>
            <w:u w:val="single"/>
          </w:rPr>
          <w:t>Rule 11-26</w:t>
        </w:r>
      </w:hyperlink>
      <w:r w:rsidR="001C65B1">
        <w:t>, Object class has only one meaning (REF, EXT): </w:t>
      </w:r>
      <w:hyperlink r:id="rId435" w:anchor="section_11.6.1" w:history="1">
        <w:r w:rsidR="001C65B1">
          <w:rPr>
            <w:color w:val="0000FF"/>
            <w:u w:val="single"/>
          </w:rPr>
          <w:t>Section 11.6.1</w:t>
        </w:r>
      </w:hyperlink>
      <w:r w:rsidR="001C65B1">
        <w:t>, Human-readable documentation</w:t>
      </w:r>
    </w:p>
    <w:p w14:paraId="725FA2F0" w14:textId="77777777" w:rsidR="001C65B1" w:rsidRDefault="001C65B1" w:rsidP="001C65B1">
      <w:pPr>
        <w:pStyle w:val="omg-body"/>
      </w:pPr>
      <w:r>
        <w:t> </w:t>
      </w:r>
    </w:p>
    <w:p w14:paraId="59FABF68" w14:textId="77777777" w:rsidR="001C65B1" w:rsidRDefault="001C65B1" w:rsidP="001C65B1">
      <w:pPr>
        <w:pStyle w:val="omg-body"/>
      </w:pPr>
      <w:r>
        <w:t>[English]</w:t>
      </w:r>
    </w:p>
    <w:p w14:paraId="038DDA1E" w14:textId="77777777" w:rsidR="001C65B1" w:rsidRPr="00D61BEF" w:rsidRDefault="001C65B1" w:rsidP="001C65B1">
      <w:pPr>
        <w:pStyle w:val="omg-body"/>
      </w:pPr>
      <w:r w:rsidRPr="00D61BEF">
        <w:t>Constraint is non-computable.</w:t>
      </w:r>
    </w:p>
    <w:p w14:paraId="73F56280" w14:textId="77777777" w:rsidR="001C65B1" w:rsidRDefault="001C65B1" w:rsidP="001C65B1">
      <w:pPr>
        <w:pStyle w:val="omg-body"/>
      </w:pPr>
    </w:p>
    <w:p w14:paraId="27D0ABC8" w14:textId="77777777" w:rsidR="001C65B1" w:rsidRPr="00056F73" w:rsidRDefault="001C65B1" w:rsidP="001C65B1">
      <w:pPr>
        <w:pStyle w:val="Heading6"/>
      </w:pPr>
      <w:r w:rsidRPr="00056F73">
        <w:t>NDR3 [Rule 11-27] (REF,EXT). Data definition of a part does not redefine the whole</w:t>
      </w:r>
    </w:p>
    <w:p w14:paraId="0B5AE510" w14:textId="77777777" w:rsidR="001C65B1" w:rsidRDefault="00333F36" w:rsidP="001C65B1">
      <w:pPr>
        <w:pStyle w:val="omg-body"/>
      </w:pPr>
      <w:hyperlink r:id="rId436" w:anchor="rule_11-27" w:history="1">
        <w:r w:rsidR="001C65B1">
          <w:rPr>
            <w:color w:val="0000FF"/>
            <w:u w:val="single"/>
          </w:rPr>
          <w:t>Rule 11-27</w:t>
        </w:r>
      </w:hyperlink>
      <w:r w:rsidR="001C65B1">
        <w:t>, Data definition of a part does not redefine the whole (REF, EXT): </w:t>
      </w:r>
      <w:hyperlink r:id="rId437" w:anchor="section_11.6.1" w:history="1">
        <w:r w:rsidR="001C65B1">
          <w:rPr>
            <w:color w:val="0000FF"/>
            <w:u w:val="single"/>
          </w:rPr>
          <w:t>Section 11.6.1</w:t>
        </w:r>
      </w:hyperlink>
      <w:r w:rsidR="001C65B1">
        <w:t>, Human-readable documentation</w:t>
      </w:r>
    </w:p>
    <w:p w14:paraId="39123C47" w14:textId="77777777" w:rsidR="001C65B1" w:rsidRDefault="001C65B1" w:rsidP="001C65B1">
      <w:pPr>
        <w:pStyle w:val="omg-body"/>
      </w:pPr>
      <w:r>
        <w:t> </w:t>
      </w:r>
    </w:p>
    <w:p w14:paraId="0B9F42BE" w14:textId="77777777" w:rsidR="001C65B1" w:rsidRDefault="001C65B1" w:rsidP="001C65B1">
      <w:pPr>
        <w:pStyle w:val="omg-body"/>
      </w:pPr>
      <w:r>
        <w:t>[English]</w:t>
      </w:r>
    </w:p>
    <w:p w14:paraId="77D0296B" w14:textId="77777777" w:rsidR="001C65B1" w:rsidRPr="00D61BEF" w:rsidRDefault="001C65B1" w:rsidP="001C65B1">
      <w:pPr>
        <w:pStyle w:val="omg-body"/>
      </w:pPr>
      <w:r w:rsidRPr="00D61BEF">
        <w:t>Constraint is non-computable.</w:t>
      </w:r>
    </w:p>
    <w:p w14:paraId="07D1E922" w14:textId="77777777" w:rsidR="001C65B1" w:rsidRDefault="001C65B1" w:rsidP="001C65B1">
      <w:pPr>
        <w:pStyle w:val="omg-body"/>
      </w:pPr>
    </w:p>
    <w:p w14:paraId="1AE96930" w14:textId="77777777" w:rsidR="001C65B1" w:rsidRPr="00056F73" w:rsidRDefault="001C65B1" w:rsidP="001C65B1">
      <w:pPr>
        <w:pStyle w:val="Heading6"/>
      </w:pPr>
      <w:r w:rsidRPr="00056F73">
        <w:t>NDR3 [Rule 11-28] (REF,EXT). Do not leak representation into data definition</w:t>
      </w:r>
    </w:p>
    <w:p w14:paraId="077513E2" w14:textId="77777777" w:rsidR="001C65B1" w:rsidRDefault="00333F36" w:rsidP="001C65B1">
      <w:pPr>
        <w:pStyle w:val="omg-body"/>
      </w:pPr>
      <w:hyperlink r:id="rId438" w:anchor="rule_11-28" w:history="1">
        <w:r w:rsidR="001C65B1">
          <w:rPr>
            <w:color w:val="0000FF"/>
            <w:u w:val="single"/>
          </w:rPr>
          <w:t>Rule 11-28</w:t>
        </w:r>
      </w:hyperlink>
      <w:r w:rsidR="001C65B1">
        <w:t>, Do not leak representation into data definition (REF, EXT): </w:t>
      </w:r>
      <w:hyperlink r:id="rId439" w:anchor="section_11.6.1" w:history="1">
        <w:r w:rsidR="001C65B1">
          <w:rPr>
            <w:color w:val="0000FF"/>
            <w:u w:val="single"/>
          </w:rPr>
          <w:t>Section 11.6.1</w:t>
        </w:r>
      </w:hyperlink>
      <w:r w:rsidR="001C65B1">
        <w:t>, Human-readable documentation</w:t>
      </w:r>
    </w:p>
    <w:p w14:paraId="3188767B" w14:textId="77777777" w:rsidR="001C65B1" w:rsidRDefault="001C65B1" w:rsidP="001C65B1">
      <w:pPr>
        <w:pStyle w:val="omg-body"/>
      </w:pPr>
      <w:r>
        <w:t> </w:t>
      </w:r>
    </w:p>
    <w:p w14:paraId="5B361B0F" w14:textId="77777777" w:rsidR="001C65B1" w:rsidRDefault="001C65B1" w:rsidP="001C65B1">
      <w:pPr>
        <w:pStyle w:val="omg-body"/>
      </w:pPr>
      <w:r>
        <w:t>[English]</w:t>
      </w:r>
    </w:p>
    <w:p w14:paraId="45B8E823" w14:textId="77777777" w:rsidR="001C65B1" w:rsidRPr="00D61BEF" w:rsidRDefault="001C65B1" w:rsidP="001C65B1">
      <w:pPr>
        <w:pStyle w:val="omg-body"/>
      </w:pPr>
      <w:r w:rsidRPr="00D61BEF">
        <w:t>Constraint is non-computable.</w:t>
      </w:r>
    </w:p>
    <w:p w14:paraId="61AE70D0" w14:textId="77777777" w:rsidR="001C65B1" w:rsidRDefault="001C65B1" w:rsidP="001C65B1">
      <w:pPr>
        <w:pStyle w:val="omg-body"/>
      </w:pPr>
    </w:p>
    <w:p w14:paraId="7C2ABD31" w14:textId="77777777" w:rsidR="001C65B1" w:rsidRPr="00056F73" w:rsidRDefault="001C65B1" w:rsidP="001C65B1">
      <w:pPr>
        <w:pStyle w:val="Heading6"/>
      </w:pPr>
      <w:r w:rsidRPr="00056F73">
        <w:t>NDR3 [Rule 11-29] (REF,EXT). Data definition follows 11179-4 requirements</w:t>
      </w:r>
    </w:p>
    <w:p w14:paraId="0EA8F4A5" w14:textId="77777777" w:rsidR="001C65B1" w:rsidRDefault="00333F36" w:rsidP="001C65B1">
      <w:pPr>
        <w:pStyle w:val="omg-body"/>
      </w:pPr>
      <w:hyperlink r:id="rId440" w:anchor="rule_11-29" w:history="1">
        <w:r w:rsidR="001C65B1">
          <w:rPr>
            <w:color w:val="0000FF"/>
            <w:u w:val="single"/>
          </w:rPr>
          <w:t>Rule 11-29</w:t>
        </w:r>
      </w:hyperlink>
      <w:r w:rsidR="001C65B1">
        <w:t>, Data definition follows 11179-4 requirements (REF, EXT): </w:t>
      </w:r>
      <w:hyperlink r:id="rId441" w:anchor="section_11.6.1" w:history="1">
        <w:r w:rsidR="001C65B1">
          <w:rPr>
            <w:color w:val="0000FF"/>
            <w:u w:val="single"/>
          </w:rPr>
          <w:t>Section 11.6.1</w:t>
        </w:r>
      </w:hyperlink>
      <w:r w:rsidR="001C65B1">
        <w:t>, Human-readable documentation</w:t>
      </w:r>
    </w:p>
    <w:p w14:paraId="02BE0A87" w14:textId="77777777" w:rsidR="001C65B1" w:rsidRDefault="001C65B1" w:rsidP="001C65B1">
      <w:pPr>
        <w:pStyle w:val="omg-body"/>
      </w:pPr>
      <w:r>
        <w:t> </w:t>
      </w:r>
    </w:p>
    <w:p w14:paraId="4FA69371" w14:textId="77777777" w:rsidR="001C65B1" w:rsidRDefault="001C65B1" w:rsidP="001C65B1">
      <w:pPr>
        <w:pStyle w:val="omg-body"/>
      </w:pPr>
      <w:r>
        <w:lastRenderedPageBreak/>
        <w:t>[English]</w:t>
      </w:r>
    </w:p>
    <w:p w14:paraId="44732AF2" w14:textId="77777777" w:rsidR="001C65B1" w:rsidRPr="00D61BEF" w:rsidRDefault="001C65B1" w:rsidP="001C65B1">
      <w:pPr>
        <w:pStyle w:val="omg-body"/>
      </w:pPr>
      <w:r w:rsidRPr="00D61BEF">
        <w:t>Constraint is non-computable.</w:t>
      </w:r>
    </w:p>
    <w:p w14:paraId="11436F0B" w14:textId="77777777" w:rsidR="001C65B1" w:rsidRDefault="001C65B1" w:rsidP="001C65B1">
      <w:pPr>
        <w:pStyle w:val="omg-body"/>
      </w:pPr>
    </w:p>
    <w:p w14:paraId="6307A667" w14:textId="77777777" w:rsidR="001C65B1" w:rsidRPr="00056F73" w:rsidRDefault="001C65B1" w:rsidP="001C65B1">
      <w:pPr>
        <w:pStyle w:val="Heading6"/>
      </w:pPr>
      <w:r w:rsidRPr="00056F73">
        <w:t>NDR3 [Rule 11-30] (REF,EXT). Data definition follows 11179-4 recommendations</w:t>
      </w:r>
    </w:p>
    <w:p w14:paraId="37879A1B" w14:textId="77777777" w:rsidR="001C65B1" w:rsidRDefault="00333F36" w:rsidP="001C65B1">
      <w:pPr>
        <w:pStyle w:val="omg-body"/>
      </w:pPr>
      <w:hyperlink r:id="rId442" w:anchor="rule_11-30" w:history="1">
        <w:r w:rsidR="001C65B1">
          <w:rPr>
            <w:color w:val="0000FF"/>
            <w:u w:val="single"/>
          </w:rPr>
          <w:t>Rule 11-30</w:t>
        </w:r>
      </w:hyperlink>
      <w:r w:rsidR="001C65B1">
        <w:t>, Data definition follows 11179-4 recommendations (REF, EXT): </w:t>
      </w:r>
      <w:hyperlink r:id="rId443" w:anchor="section_11.6.1" w:history="1">
        <w:r w:rsidR="001C65B1">
          <w:rPr>
            <w:color w:val="0000FF"/>
            <w:u w:val="single"/>
          </w:rPr>
          <w:t>Section 11.6.1</w:t>
        </w:r>
      </w:hyperlink>
      <w:r w:rsidR="001C65B1">
        <w:t>, Human-readable documentation</w:t>
      </w:r>
    </w:p>
    <w:p w14:paraId="682FCBBB" w14:textId="77777777" w:rsidR="001C65B1" w:rsidRDefault="001C65B1" w:rsidP="001C65B1">
      <w:pPr>
        <w:pStyle w:val="omg-body"/>
      </w:pPr>
      <w:r>
        <w:t> </w:t>
      </w:r>
    </w:p>
    <w:p w14:paraId="0CA7C18B" w14:textId="77777777" w:rsidR="001C65B1" w:rsidRDefault="001C65B1" w:rsidP="001C65B1">
      <w:pPr>
        <w:pStyle w:val="omg-body"/>
      </w:pPr>
      <w:r>
        <w:t>[English]</w:t>
      </w:r>
    </w:p>
    <w:p w14:paraId="1AB8A799" w14:textId="77777777" w:rsidR="001C65B1" w:rsidRPr="00D61BEF" w:rsidRDefault="001C65B1" w:rsidP="001C65B1">
      <w:pPr>
        <w:pStyle w:val="omg-body"/>
      </w:pPr>
      <w:r w:rsidRPr="00D61BEF">
        <w:t>Constraint is non-computable.</w:t>
      </w:r>
    </w:p>
    <w:p w14:paraId="3902519A" w14:textId="77777777" w:rsidR="001C65B1" w:rsidRDefault="001C65B1" w:rsidP="001C65B1">
      <w:pPr>
        <w:pStyle w:val="omg-body"/>
      </w:pPr>
    </w:p>
    <w:p w14:paraId="2901638D" w14:textId="77777777" w:rsidR="001C65B1" w:rsidRPr="00056F73" w:rsidRDefault="001C65B1" w:rsidP="001C65B1">
      <w:pPr>
        <w:pStyle w:val="Heading6"/>
      </w:pPr>
      <w:r w:rsidRPr="00056F73">
        <w:t>NDR3 [Rule 11-34] (REF,EXT). Same namespace means same components</w:t>
      </w:r>
    </w:p>
    <w:p w14:paraId="3554F390" w14:textId="77777777" w:rsidR="001C65B1" w:rsidRDefault="00333F36" w:rsidP="001C65B1">
      <w:pPr>
        <w:pStyle w:val="omg-body"/>
      </w:pPr>
      <w:hyperlink r:id="rId444" w:anchor="rule_11-34" w:history="1">
        <w:r w:rsidR="001C65B1">
          <w:rPr>
            <w:color w:val="0000FF"/>
            <w:u w:val="single"/>
          </w:rPr>
          <w:t>Rule 11-34</w:t>
        </w:r>
      </w:hyperlink>
      <w:r w:rsidR="001C65B1">
        <w:t xml:space="preserve">, Same namespace means same components (REF, EXT): </w:t>
      </w:r>
      <w:hyperlink r:id="rId445" w:anchor="section_11.7.1" w:history="1">
        <w:r w:rsidR="001C65B1">
          <w:rPr>
            <w:color w:val="0000FF"/>
            <w:u w:val="single"/>
          </w:rPr>
          <w:t>Section 11.7.1</w:t>
        </w:r>
      </w:hyperlink>
      <w:r w:rsidR="001C65B1">
        <w:t xml:space="preserve">, </w:t>
      </w:r>
      <w:r w:rsidR="001C65B1">
        <w:rPr>
          <w:rFonts w:ascii="Courier New" w:hAnsi="Courier New"/>
        </w:rPr>
        <w:t>xs:schema</w:t>
      </w:r>
      <w:r w:rsidR="001C65B1">
        <w:t xml:space="preserve"> document element restrictions</w:t>
      </w:r>
    </w:p>
    <w:p w14:paraId="17109EE7" w14:textId="77777777" w:rsidR="001C65B1" w:rsidRDefault="001C65B1" w:rsidP="001C65B1">
      <w:pPr>
        <w:pStyle w:val="omg-body"/>
      </w:pPr>
      <w:r>
        <w:t>[English]</w:t>
      </w:r>
    </w:p>
    <w:p w14:paraId="73ACB13F" w14:textId="77777777" w:rsidR="001C65B1" w:rsidRPr="00D61BEF" w:rsidRDefault="001C65B1" w:rsidP="001C65B1">
      <w:pPr>
        <w:pStyle w:val="omg-body"/>
      </w:pPr>
      <w:r w:rsidRPr="00D61BEF">
        <w:t>Constraint expression as OCL is deferred.</w:t>
      </w:r>
    </w:p>
    <w:p w14:paraId="4318B9F8" w14:textId="77777777" w:rsidR="001C65B1" w:rsidRDefault="001C65B1" w:rsidP="001C65B1">
      <w:pPr>
        <w:pStyle w:val="omg-body"/>
      </w:pPr>
    </w:p>
    <w:p w14:paraId="26A33124" w14:textId="77777777" w:rsidR="001C65B1" w:rsidRPr="00056F73" w:rsidRDefault="001C65B1" w:rsidP="001C65B1">
      <w:pPr>
        <w:pStyle w:val="Heading6"/>
      </w:pPr>
      <w:r w:rsidRPr="00056F73">
        <w:t>NDR3 [Rule 11-35] (REF,EXT). Different version means different view</w:t>
      </w:r>
    </w:p>
    <w:p w14:paraId="5DA107F2" w14:textId="77777777" w:rsidR="001C65B1" w:rsidRDefault="00333F36" w:rsidP="001C65B1">
      <w:pPr>
        <w:pStyle w:val="omg-body"/>
      </w:pPr>
      <w:hyperlink r:id="rId446" w:anchor="rule_11-35" w:history="1">
        <w:r w:rsidR="001C65B1">
          <w:rPr>
            <w:color w:val="0000FF"/>
            <w:u w:val="single"/>
          </w:rPr>
          <w:t>Rule 11-35</w:t>
        </w:r>
      </w:hyperlink>
      <w:r w:rsidR="001C65B1">
        <w:t xml:space="preserve">, Different version means different view (REF, EXT): </w:t>
      </w:r>
      <w:hyperlink r:id="rId447" w:anchor="section_11.7.1" w:history="1">
        <w:r w:rsidR="001C65B1">
          <w:rPr>
            <w:color w:val="0000FF"/>
            <w:u w:val="single"/>
          </w:rPr>
          <w:t>Section 11.7.1</w:t>
        </w:r>
      </w:hyperlink>
      <w:r w:rsidR="001C65B1">
        <w:t xml:space="preserve">, </w:t>
      </w:r>
      <w:r w:rsidR="001C65B1">
        <w:rPr>
          <w:rFonts w:ascii="Courier New" w:hAnsi="Courier New"/>
        </w:rPr>
        <w:t>xs:schema</w:t>
      </w:r>
      <w:r w:rsidR="001C65B1">
        <w:t xml:space="preserve"> document element restrictions</w:t>
      </w:r>
    </w:p>
    <w:p w14:paraId="05BAAEE7" w14:textId="77777777" w:rsidR="001C65B1" w:rsidRDefault="001C65B1" w:rsidP="001C65B1">
      <w:pPr>
        <w:pStyle w:val="omg-body"/>
      </w:pPr>
      <w:r>
        <w:t>[English]</w:t>
      </w:r>
    </w:p>
    <w:p w14:paraId="65D47B2E" w14:textId="77777777" w:rsidR="001C65B1" w:rsidRPr="00D61BEF" w:rsidRDefault="001C65B1" w:rsidP="001C65B1">
      <w:pPr>
        <w:pStyle w:val="omg-body"/>
      </w:pPr>
      <w:r w:rsidRPr="00D61BEF">
        <w:t>Rule is definitional.</w:t>
      </w:r>
    </w:p>
    <w:p w14:paraId="23867472" w14:textId="77777777" w:rsidR="001C65B1" w:rsidRDefault="001C65B1" w:rsidP="001C65B1">
      <w:pPr>
        <w:pStyle w:val="omg-body"/>
      </w:pPr>
    </w:p>
    <w:p w14:paraId="782DFFFE" w14:textId="77777777" w:rsidR="001C65B1" w:rsidRPr="00056F73" w:rsidRDefault="001C65B1" w:rsidP="001C65B1">
      <w:pPr>
        <w:pStyle w:val="Heading6"/>
      </w:pPr>
      <w:r w:rsidRPr="00056F73">
        <w:t>NDR3 [Rule 11-37] (SET). Extension schema document imports reference or extension schema</w:t>
      </w:r>
    </w:p>
    <w:p w14:paraId="17C2B786" w14:textId="77777777" w:rsidR="001C65B1" w:rsidRDefault="00333F36" w:rsidP="001C65B1">
      <w:pPr>
        <w:pStyle w:val="omg-body"/>
      </w:pPr>
      <w:hyperlink r:id="rId448" w:anchor="rule_11-37" w:history="1">
        <w:r w:rsidR="001C65B1">
          <w:rPr>
            <w:color w:val="0000FF"/>
            <w:u w:val="single"/>
          </w:rPr>
          <w:t>Rule 11-37</w:t>
        </w:r>
      </w:hyperlink>
      <w:r w:rsidR="001C65B1">
        <w:t>, Extension schema document imports reference or extension schema (SET): </w:t>
      </w:r>
      <w:hyperlink r:id="rId449" w:anchor="section_11.8" w:history="1">
        <w:r w:rsidR="001C65B1">
          <w:rPr>
            <w:color w:val="0000FF"/>
            <w:u w:val="single"/>
          </w:rPr>
          <w:t>Section 11.8</w:t>
        </w:r>
      </w:hyperlink>
      <w:r w:rsidR="001C65B1">
        <w:t>, Schema assembly</w:t>
      </w:r>
    </w:p>
    <w:p w14:paraId="24075A16" w14:textId="77777777" w:rsidR="001C65B1" w:rsidRDefault="001C65B1" w:rsidP="001C65B1">
      <w:pPr>
        <w:pStyle w:val="omg-body"/>
      </w:pPr>
      <w:r>
        <w:t> </w:t>
      </w:r>
    </w:p>
    <w:p w14:paraId="4917BFA1" w14:textId="77777777" w:rsidR="001C65B1" w:rsidRDefault="001C65B1" w:rsidP="001C65B1">
      <w:pPr>
        <w:pStyle w:val="omg-body"/>
        <w:rPr>
          <w:b/>
        </w:rPr>
      </w:pPr>
      <w:r w:rsidRPr="00900170">
        <w:rPr>
          <w:b/>
        </w:rPr>
        <w:t>[OCL] context</w:t>
      </w:r>
      <w:r>
        <w:t xml:space="preserve"> InformationModel </w:t>
      </w:r>
      <w:r w:rsidRPr="00900170">
        <w:rPr>
          <w:b/>
        </w:rPr>
        <w:t>inv:</w:t>
      </w:r>
    </w:p>
    <w:p w14:paraId="2F1F61D3"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(self.defaultPurpose=NIEM_UML_Profile::NIEM_PIM_Profile::DefaultPurposeCode::extension)</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c.general.namespace.oclAsType(NamedElement)-&gt;asSet()</w:t>
      </w:r>
      <w:r w:rsidRPr="00900170">
        <w:rPr>
          <w:rFonts w:ascii="Courier New" w:hAnsi="Courier New" w:cs="Courier New"/>
        </w:rPr>
        <w:br/>
        <w:t xml:space="preserve">    -&gt;union(c.clientDependency-&gt;select(d|d.stereotypedBy('Restriction')).supplier-&gt;select(s|s.oclIsKindOf(Classifier)).namespace.oclAsType(NamedElement)-&gt;asSet())</w:t>
      </w:r>
      <w:r w:rsidRPr="00900170">
        <w:rPr>
          <w:rFonts w:ascii="Courier New" w:hAnsi="Courier New" w:cs="Courier New"/>
        </w:rPr>
        <w:br/>
      </w:r>
      <w:r w:rsidRPr="00900170">
        <w:rPr>
          <w:rFonts w:ascii="Courier New" w:hAnsi="Courier New" w:cs="Courier New"/>
        </w:rPr>
        <w:lastRenderedPageBreak/>
        <w:t xml:space="preserve">    -&gt;union(c.attribute-&gt;select(a|not(a.type.oclIsUndefined())).type.namespace.oclAsType(NamedElement)-&gt;asSet())</w:t>
      </w:r>
      <w:r w:rsidRPr="00900170">
        <w:rPr>
          <w:rFonts w:ascii="Courier New" w:hAnsi="Courier New" w:cs="Courier New"/>
        </w:rPr>
        <w:br/>
        <w:t xml:space="preserve">    -&gt;union(c.attribute.clientDependency-&gt;select(d|d.stereotypedBy('References')).supplier-&gt;select(s|s.oclIsKindOf(Property)).namespace.namespace.oclAsType(NamedElement)-&gt;asSet())</w:t>
      </w:r>
      <w:r w:rsidRPr="00900170">
        <w:rPr>
          <w:rFonts w:ascii="Courier New" w:hAnsi="Courier New" w:cs="Courier New"/>
        </w:rPr>
        <w:br/>
        <w:t xml:space="preserve">    -&gt;select(p|p.stereotypedBy('InformationModel'))</w:t>
      </w:r>
      <w:r w:rsidRPr="00900170">
        <w:rPr>
          <w:rFonts w:ascii="Courier New" w:hAnsi="Courier New" w:cs="Courier New"/>
        </w:rPr>
        <w:br/>
        <w:t xml:space="preserve">    .appliedStereotype('InformationModel').oclAsType(NIEM_UML_Profile::NIEM_PIM_Profile::InformationModel).defaultPurpose-&gt;forAll(p|</w:t>
      </w:r>
      <w:r w:rsidRPr="00900170">
        <w:rPr>
          <w:rFonts w:ascii="Courier New" w:hAnsi="Courier New" w:cs="Courier New"/>
        </w:rPr>
        <w:br/>
        <w:t xml:space="preserve">        (p=NIEM_UML_Profile::NIEM_PIM_Profile::DefaultPurposeCode::reference)</w:t>
      </w:r>
      <w:r w:rsidRPr="00900170">
        <w:rPr>
          <w:rFonts w:ascii="Courier New" w:hAnsi="Courier New" w:cs="Courier New"/>
        </w:rPr>
        <w:br/>
        <w:t xml:space="preserve">        or(p=NIEM_UML_Profile::NIEM_PIM_Profile::DefaultPurposeCode::subset)</w:t>
      </w:r>
      <w:r w:rsidRPr="00900170">
        <w:rPr>
          <w:rFonts w:ascii="Courier New" w:hAnsi="Courier New" w:cs="Courier New"/>
        </w:rPr>
        <w:br/>
        <w:t xml:space="preserve">        or(p=NIEM_UML_Profile::NIEM_PIM_Profile::DefaultPurposeCode::extension))</w:t>
      </w:r>
      <w:r w:rsidRPr="00900170">
        <w:rPr>
          <w:rFonts w:ascii="Courier New" w:hAnsi="Courier New" w:cs="Courier New"/>
        </w:rPr>
        <w:br/>
        <w:t>)</w:t>
      </w:r>
    </w:p>
    <w:p w14:paraId="61F8A96D" w14:textId="77777777" w:rsidR="001C65B1" w:rsidRDefault="001C65B1" w:rsidP="001C65B1">
      <w:pPr>
        <w:pStyle w:val="omg-body"/>
      </w:pPr>
    </w:p>
    <w:p w14:paraId="1B88A945" w14:textId="77777777" w:rsidR="001C65B1" w:rsidRPr="00056F73" w:rsidRDefault="001C65B1" w:rsidP="001C65B1">
      <w:pPr>
        <w:pStyle w:val="Heading6"/>
      </w:pPr>
      <w:r w:rsidRPr="00056F73">
        <w:t>NDR3 [Rule 11-38] (REF,EXT). Structures imported as conformant</w:t>
      </w:r>
    </w:p>
    <w:p w14:paraId="64D27A68" w14:textId="77777777" w:rsidR="001C65B1" w:rsidRDefault="00333F36" w:rsidP="001C65B1">
      <w:pPr>
        <w:pStyle w:val="omg-body"/>
      </w:pPr>
      <w:hyperlink r:id="rId450" w:anchor="rule_11-38" w:history="1">
        <w:r w:rsidR="001C65B1">
          <w:rPr>
            <w:color w:val="0000FF"/>
            <w:u w:val="single"/>
          </w:rPr>
          <w:t>Rule 11-38</w:t>
        </w:r>
      </w:hyperlink>
      <w:r w:rsidR="001C65B1">
        <w:t>, Structures imported as conformant (REF, EXT): </w:t>
      </w:r>
      <w:hyperlink r:id="rId451" w:anchor="section_11.8.1" w:history="1">
        <w:r w:rsidR="001C65B1">
          <w:rPr>
            <w:color w:val="0000FF"/>
            <w:u w:val="single"/>
          </w:rPr>
          <w:t>Section 11.8.1</w:t>
        </w:r>
      </w:hyperlink>
      <w:r w:rsidR="001C65B1">
        <w:t>, Supporting namespaces are imported as conformant</w:t>
      </w:r>
    </w:p>
    <w:p w14:paraId="79AEC66A" w14:textId="77777777" w:rsidR="001C65B1" w:rsidRDefault="001C65B1" w:rsidP="001C65B1">
      <w:pPr>
        <w:pStyle w:val="omg-body"/>
      </w:pPr>
      <w:r>
        <w:t> </w:t>
      </w:r>
    </w:p>
    <w:p w14:paraId="40FEBA28" w14:textId="77777777" w:rsidR="001C65B1" w:rsidRDefault="001C65B1" w:rsidP="001C65B1">
      <w:pPr>
        <w:pStyle w:val="omg-body"/>
      </w:pPr>
      <w:r>
        <w:t>[English]</w:t>
      </w:r>
    </w:p>
    <w:p w14:paraId="07386EDF" w14:textId="77777777" w:rsidR="001C65B1" w:rsidRPr="00D61BEF" w:rsidRDefault="001C65B1" w:rsidP="001C65B1">
      <w:pPr>
        <w:pStyle w:val="omg-body"/>
      </w:pPr>
      <w:r w:rsidRPr="00D61BEF">
        <w:t>Constraint realized by provisioning;</w:t>
      </w:r>
      <w:r w:rsidRPr="00D61BEF">
        <w:br/>
        <w:t>there is no explicit modeling of xs:import in NIEM-UML; xs:import is produced as required, according to this and other NDR rules</w:t>
      </w:r>
    </w:p>
    <w:p w14:paraId="1B02086D" w14:textId="77777777" w:rsidR="001C65B1" w:rsidRDefault="001C65B1" w:rsidP="001C65B1">
      <w:pPr>
        <w:pStyle w:val="omg-body"/>
      </w:pPr>
    </w:p>
    <w:p w14:paraId="380A05E7" w14:textId="77777777" w:rsidR="001C65B1" w:rsidRPr="00056F73" w:rsidRDefault="001C65B1" w:rsidP="001C65B1">
      <w:pPr>
        <w:pStyle w:val="Heading6"/>
      </w:pPr>
      <w:r w:rsidRPr="00056F73">
        <w:t>NDR3 [Rule 11-39] (REF,EXT). XML namespace imported as conformant</w:t>
      </w:r>
    </w:p>
    <w:p w14:paraId="7391539E" w14:textId="77777777" w:rsidR="001C65B1" w:rsidRDefault="00333F36" w:rsidP="001C65B1">
      <w:pPr>
        <w:pStyle w:val="omg-body"/>
      </w:pPr>
      <w:hyperlink r:id="rId452" w:anchor="rule_11-39" w:history="1">
        <w:r w:rsidR="001C65B1">
          <w:rPr>
            <w:color w:val="0000FF"/>
            <w:u w:val="single"/>
          </w:rPr>
          <w:t>Rule 11-39</w:t>
        </w:r>
      </w:hyperlink>
      <w:r w:rsidR="001C65B1">
        <w:t>, XML namespace imported as conformant (REF, EXT): </w:t>
      </w:r>
      <w:hyperlink r:id="rId453" w:anchor="section_11.8.1" w:history="1">
        <w:r w:rsidR="001C65B1">
          <w:rPr>
            <w:color w:val="0000FF"/>
            <w:u w:val="single"/>
          </w:rPr>
          <w:t>Section 11.8.1</w:t>
        </w:r>
      </w:hyperlink>
      <w:r w:rsidR="001C65B1">
        <w:t>, Supporting namespaces are imported as conformant</w:t>
      </w:r>
    </w:p>
    <w:p w14:paraId="2941D966" w14:textId="77777777" w:rsidR="001C65B1" w:rsidRDefault="001C65B1" w:rsidP="001C65B1">
      <w:pPr>
        <w:pStyle w:val="omg-body"/>
      </w:pPr>
      <w:r>
        <w:t> </w:t>
      </w:r>
    </w:p>
    <w:p w14:paraId="5E3DE16A" w14:textId="77777777" w:rsidR="001C65B1" w:rsidRDefault="001C65B1" w:rsidP="001C65B1">
      <w:pPr>
        <w:pStyle w:val="omg-body"/>
      </w:pPr>
      <w:r>
        <w:t>[English]</w:t>
      </w:r>
    </w:p>
    <w:p w14:paraId="06FD84AA" w14:textId="77777777" w:rsidR="001C65B1" w:rsidRPr="00D61BEF" w:rsidRDefault="001C65B1" w:rsidP="001C65B1">
      <w:pPr>
        <w:pStyle w:val="omg-body"/>
      </w:pPr>
      <w:r w:rsidRPr="00D61BEF">
        <w:t>Constraint realized by provisioning;</w:t>
      </w:r>
      <w:r w:rsidRPr="00D61BEF">
        <w:br/>
        <w:t>there is no explicit modeling of xs:import in NIEM-UML; xs:import is produced as required, according to this and other NDR rules</w:t>
      </w:r>
    </w:p>
    <w:p w14:paraId="46D7297A" w14:textId="77777777" w:rsidR="001C65B1" w:rsidRDefault="001C65B1" w:rsidP="001C65B1">
      <w:pPr>
        <w:pStyle w:val="omg-body"/>
      </w:pPr>
    </w:p>
    <w:p w14:paraId="475EFE3E" w14:textId="77777777" w:rsidR="001C65B1" w:rsidRPr="00056F73" w:rsidRDefault="001C65B1" w:rsidP="001C65B1">
      <w:pPr>
        <w:pStyle w:val="Heading6"/>
      </w:pPr>
      <w:r w:rsidRPr="00056F73">
        <w:t>NDR3 [Rule 11-40] (SET). Each namespace may have only a single root schema in a schema set</w:t>
      </w:r>
    </w:p>
    <w:p w14:paraId="224C70F5" w14:textId="77777777" w:rsidR="001C65B1" w:rsidRDefault="00333F36" w:rsidP="001C65B1">
      <w:pPr>
        <w:pStyle w:val="omg-body"/>
      </w:pPr>
      <w:hyperlink r:id="rId454" w:anchor="rule_11-40" w:history="1">
        <w:r w:rsidR="001C65B1">
          <w:rPr>
            <w:color w:val="0000FF"/>
            <w:u w:val="single"/>
          </w:rPr>
          <w:t>Rule 11-40</w:t>
        </w:r>
      </w:hyperlink>
      <w:r w:rsidR="001C65B1">
        <w:t xml:space="preserve">, Each namespace may have only a single root schema in a schema set (SET): </w:t>
      </w:r>
      <w:hyperlink r:id="rId455" w:anchor="section_11.8" w:history="1">
        <w:r w:rsidR="001C65B1">
          <w:rPr>
            <w:color w:val="0000FF"/>
            <w:u w:val="single"/>
          </w:rPr>
          <w:t>Section 11.8</w:t>
        </w:r>
      </w:hyperlink>
      <w:r w:rsidR="001C65B1">
        <w:t>, Schema assembly</w:t>
      </w:r>
    </w:p>
    <w:p w14:paraId="69963813" w14:textId="77777777" w:rsidR="001C65B1" w:rsidRDefault="001C65B1" w:rsidP="001C65B1">
      <w:pPr>
        <w:pStyle w:val="omg-body"/>
      </w:pPr>
      <w:r>
        <w:t>[English]</w:t>
      </w:r>
    </w:p>
    <w:p w14:paraId="42F21F46" w14:textId="77777777" w:rsidR="001C65B1" w:rsidRPr="00D61BEF" w:rsidRDefault="001C65B1" w:rsidP="001C65B1">
      <w:pPr>
        <w:pStyle w:val="omg-body"/>
      </w:pPr>
      <w:r w:rsidRPr="00D61BEF">
        <w:t>Expressing Constraint in OCL has been deferred</w:t>
      </w:r>
    </w:p>
    <w:p w14:paraId="5DA68942" w14:textId="77777777" w:rsidR="001C65B1" w:rsidRDefault="001C65B1" w:rsidP="001C65B1">
      <w:pPr>
        <w:pStyle w:val="omg-body"/>
      </w:pPr>
    </w:p>
    <w:p w14:paraId="58EC9818" w14:textId="77777777" w:rsidR="001C65B1" w:rsidRPr="00056F73" w:rsidRDefault="001C65B1" w:rsidP="001C65B1">
      <w:pPr>
        <w:pStyle w:val="Heading6"/>
      </w:pPr>
      <w:r w:rsidRPr="00056F73">
        <w:lastRenderedPageBreak/>
        <w:t>NDR3 [Rule 11-41] (REF,EXT). Consistently marked namespace imports</w:t>
      </w:r>
    </w:p>
    <w:p w14:paraId="0793B8DF" w14:textId="77777777" w:rsidR="001C65B1" w:rsidRDefault="00333F36" w:rsidP="001C65B1">
      <w:pPr>
        <w:pStyle w:val="omg-body"/>
      </w:pPr>
      <w:hyperlink r:id="rId456" w:anchor="rule_11-41" w:history="1">
        <w:r w:rsidR="001C65B1">
          <w:rPr>
            <w:color w:val="0000FF"/>
            <w:u w:val="single"/>
          </w:rPr>
          <w:t>Rule 11-41</w:t>
        </w:r>
      </w:hyperlink>
      <w:r w:rsidR="001C65B1">
        <w:t xml:space="preserve">, Consistently marked namespace imports (REF, EXT): </w:t>
      </w:r>
      <w:hyperlink r:id="rId457" w:anchor="section_11.8" w:history="1">
        <w:r w:rsidR="001C65B1">
          <w:rPr>
            <w:color w:val="0000FF"/>
            <w:u w:val="single"/>
          </w:rPr>
          <w:t>Section 11.8</w:t>
        </w:r>
      </w:hyperlink>
      <w:r w:rsidR="001C65B1">
        <w:t>, Schema assembly</w:t>
      </w:r>
    </w:p>
    <w:p w14:paraId="492808EB" w14:textId="77777777" w:rsidR="001C65B1" w:rsidRDefault="001C65B1" w:rsidP="001C65B1">
      <w:pPr>
        <w:pStyle w:val="omg-body"/>
      </w:pPr>
      <w:r>
        <w:t>[English]</w:t>
      </w:r>
    </w:p>
    <w:p w14:paraId="1FEB0B45" w14:textId="77777777" w:rsidR="001C65B1" w:rsidRPr="00D61BEF" w:rsidRDefault="001C65B1" w:rsidP="001C65B1">
      <w:pPr>
        <w:pStyle w:val="omg-body"/>
      </w:pPr>
      <w:r w:rsidRPr="00D61BEF">
        <w:t>Constraint ensured by provisioning:</w:t>
      </w:r>
      <w:r w:rsidRPr="00D61BEF">
        <w:br/>
        <w:t>xs:import is not in the NIEM-UML Model, it is created during provisioning, which consistently constructs the externalImportIndicator based on the tag values in the referenced InformationModel.</w:t>
      </w:r>
    </w:p>
    <w:p w14:paraId="171C1F20" w14:textId="77777777" w:rsidR="001C65B1" w:rsidRDefault="001C65B1" w:rsidP="001C65B1">
      <w:pPr>
        <w:pStyle w:val="omg-body"/>
      </w:pPr>
    </w:p>
    <w:p w14:paraId="2CE2C5EC" w14:textId="77777777" w:rsidR="001C65B1" w:rsidRPr="00056F73" w:rsidRDefault="001C65B1" w:rsidP="001C65B1">
      <w:pPr>
        <w:pStyle w:val="Heading6"/>
      </w:pPr>
      <w:r w:rsidRPr="00056F73">
        <w:t>NDR3 [Rule 12-10] (INS). Values of structures:metadata refer to values of structures:id</w:t>
      </w:r>
    </w:p>
    <w:p w14:paraId="12CFCA86" w14:textId="77777777" w:rsidR="001C65B1" w:rsidRDefault="00333F36" w:rsidP="001C65B1">
      <w:pPr>
        <w:pStyle w:val="omg-body"/>
      </w:pPr>
      <w:hyperlink r:id="rId458" w:anchor="rule_12-10" w:history="1">
        <w:r w:rsidR="001C65B1">
          <w:rPr>
            <w:color w:val="0000FF"/>
            <w:u w:val="single"/>
          </w:rPr>
          <w:t>Rule 12-10</w:t>
        </w:r>
      </w:hyperlink>
      <w:r w:rsidR="001C65B1">
        <w:t>, Values of </w:t>
      </w:r>
      <w:r w:rsidR="001C65B1">
        <w:rPr>
          <w:rFonts w:ascii="Courier New" w:hAnsi="Courier New"/>
        </w:rPr>
        <w:t>structures:metadata</w:t>
      </w:r>
      <w:r w:rsidR="001C65B1">
        <w:t> refer to values of </w:t>
      </w:r>
      <w:r w:rsidR="001C65B1">
        <w:rPr>
          <w:rFonts w:ascii="Courier New" w:hAnsi="Courier New"/>
        </w:rPr>
        <w:t>structures:id</w:t>
      </w:r>
      <w:r w:rsidR="001C65B1">
        <w:t> (INS): </w:t>
      </w:r>
      <w:hyperlink r:id="rId459" w:anchor="section_12.3" w:history="1">
        <w:r w:rsidR="001C65B1">
          <w:rPr>
            <w:color w:val="0000FF"/>
            <w:u w:val="single"/>
          </w:rPr>
          <w:t>Section 12.3</w:t>
        </w:r>
      </w:hyperlink>
      <w:r w:rsidR="001C65B1">
        <w:t>, Instance metadata</w:t>
      </w:r>
    </w:p>
    <w:p w14:paraId="48993DB6" w14:textId="77777777" w:rsidR="001C65B1" w:rsidRDefault="001C65B1" w:rsidP="001C65B1">
      <w:pPr>
        <w:pStyle w:val="omg-body"/>
      </w:pPr>
      <w:r>
        <w:t> </w:t>
      </w:r>
    </w:p>
    <w:p w14:paraId="39E15073" w14:textId="77777777" w:rsidR="001C65B1" w:rsidRDefault="001C65B1" w:rsidP="001C65B1">
      <w:pPr>
        <w:pStyle w:val="omg-body"/>
      </w:pPr>
      <w:r>
        <w:t>[English]</w:t>
      </w:r>
    </w:p>
    <w:p w14:paraId="13D823BF" w14:textId="77777777" w:rsidR="001C65B1" w:rsidRPr="00D61BEF" w:rsidRDefault="001C65B1" w:rsidP="001C65B1">
      <w:pPr>
        <w:pStyle w:val="omg-body"/>
      </w:pPr>
      <w:r w:rsidRPr="00D61BEF">
        <w:t>Constraint is realized during provisioning of XML instance documents.</w:t>
      </w:r>
      <w:r w:rsidRPr="00D61BEF">
        <w:br/>
      </w:r>
    </w:p>
    <w:p w14:paraId="65E0134D" w14:textId="77777777" w:rsidR="001C65B1" w:rsidRDefault="001C65B1" w:rsidP="001C65B1">
      <w:pPr>
        <w:pStyle w:val="omg-body"/>
      </w:pPr>
    </w:p>
    <w:p w14:paraId="605164A9" w14:textId="77777777" w:rsidR="001C65B1" w:rsidRPr="00056F73" w:rsidRDefault="001C65B1" w:rsidP="001C65B1">
      <w:pPr>
        <w:pStyle w:val="Heading6"/>
      </w:pPr>
      <w:r w:rsidRPr="00056F73">
        <w:t>NDR3 [Rule 12-11] (INS). Value of structures:relationshipMetadata refers to value of structures:id</w:t>
      </w:r>
    </w:p>
    <w:p w14:paraId="2D8F929E" w14:textId="77777777" w:rsidR="001C65B1" w:rsidRDefault="00333F36" w:rsidP="001C65B1">
      <w:pPr>
        <w:pStyle w:val="omg-body"/>
      </w:pPr>
      <w:hyperlink r:id="rId460" w:anchor="rule_12-11" w:history="1">
        <w:r w:rsidR="001C65B1">
          <w:rPr>
            <w:color w:val="0000FF"/>
            <w:u w:val="single"/>
          </w:rPr>
          <w:t>Rule 12-11</w:t>
        </w:r>
      </w:hyperlink>
      <w:r w:rsidR="001C65B1">
        <w:t>, Value of </w:t>
      </w:r>
      <w:r w:rsidR="001C65B1">
        <w:rPr>
          <w:rFonts w:ascii="Courier New" w:hAnsi="Courier New"/>
        </w:rPr>
        <w:t>structures:relationshipMetadata</w:t>
      </w:r>
      <w:r w:rsidR="001C65B1">
        <w:t> refers to value of </w:t>
      </w:r>
      <w:r w:rsidR="001C65B1">
        <w:rPr>
          <w:rFonts w:ascii="Courier New" w:hAnsi="Courier New"/>
        </w:rPr>
        <w:t>structures:id</w:t>
      </w:r>
      <w:r w:rsidR="001C65B1">
        <w:t> (INS): </w:t>
      </w:r>
      <w:hyperlink r:id="rId461" w:anchor="section_12.3" w:history="1">
        <w:r w:rsidR="001C65B1">
          <w:rPr>
            <w:color w:val="0000FF"/>
            <w:u w:val="single"/>
          </w:rPr>
          <w:t>Section 12.3</w:t>
        </w:r>
      </w:hyperlink>
      <w:r w:rsidR="001C65B1">
        <w:t>, Instance metadata</w:t>
      </w:r>
    </w:p>
    <w:p w14:paraId="77F88E76" w14:textId="77777777" w:rsidR="001C65B1" w:rsidRDefault="001C65B1" w:rsidP="001C65B1">
      <w:pPr>
        <w:pStyle w:val="omg-body"/>
      </w:pPr>
      <w:r>
        <w:t> </w:t>
      </w:r>
    </w:p>
    <w:p w14:paraId="157E479F" w14:textId="77777777" w:rsidR="001C65B1" w:rsidRDefault="001C65B1" w:rsidP="001C65B1">
      <w:pPr>
        <w:pStyle w:val="omg-body"/>
      </w:pPr>
      <w:r>
        <w:t>[English]</w:t>
      </w:r>
    </w:p>
    <w:p w14:paraId="288E50E4" w14:textId="77777777" w:rsidR="001C65B1" w:rsidRPr="00D61BEF" w:rsidRDefault="001C65B1" w:rsidP="001C65B1">
      <w:pPr>
        <w:pStyle w:val="omg-body"/>
      </w:pPr>
      <w:r w:rsidRPr="00D61BEF">
        <w:t>Constraint realized during provisioning of XML instance documents.</w:t>
      </w:r>
      <w:r w:rsidRPr="00D61BEF">
        <w:br/>
      </w:r>
    </w:p>
    <w:p w14:paraId="76C20228" w14:textId="77777777" w:rsidR="001C65B1" w:rsidRDefault="001C65B1" w:rsidP="001C65B1">
      <w:pPr>
        <w:pStyle w:val="omg-body"/>
      </w:pPr>
    </w:p>
    <w:p w14:paraId="0BD9B5BD" w14:textId="77777777" w:rsidR="001C65B1" w:rsidRPr="00056F73" w:rsidRDefault="001C65B1" w:rsidP="001C65B1">
      <w:pPr>
        <w:pStyle w:val="Heading6"/>
      </w:pPr>
      <w:r w:rsidRPr="00056F73">
        <w:t>NDR3 [Rule 12-12] (INS). structures:metadata and structures:relationshipMetadata refer to metadata elements</w:t>
      </w:r>
    </w:p>
    <w:p w14:paraId="3A1DDB38" w14:textId="77777777" w:rsidR="001C65B1" w:rsidRDefault="00333F36" w:rsidP="001C65B1">
      <w:pPr>
        <w:pStyle w:val="omg-body"/>
      </w:pPr>
      <w:hyperlink r:id="rId462" w:anchor="rule_12-12" w:history="1">
        <w:r w:rsidR="001C65B1">
          <w:rPr>
            <w:color w:val="0000FF"/>
            <w:u w:val="single"/>
          </w:rPr>
          <w:t>Rule 12-12</w:t>
        </w:r>
      </w:hyperlink>
      <w:r w:rsidR="001C65B1">
        <w:t xml:space="preserve">, </w:t>
      </w:r>
      <w:r w:rsidR="001C65B1">
        <w:rPr>
          <w:rFonts w:ascii="Courier New" w:hAnsi="Courier New"/>
        </w:rPr>
        <w:t>structures:metadata</w:t>
      </w:r>
      <w:r w:rsidR="001C65B1">
        <w:t> and </w:t>
      </w:r>
      <w:r w:rsidR="001C65B1">
        <w:rPr>
          <w:rFonts w:ascii="Courier New" w:hAnsi="Courier New"/>
        </w:rPr>
        <w:t>structures:relationshipMetadata</w:t>
      </w:r>
      <w:r w:rsidR="001C65B1">
        <w:t> refer to metadata elements (INS): </w:t>
      </w:r>
      <w:hyperlink r:id="rId463" w:anchor="section_12.3" w:history="1">
        <w:r w:rsidR="001C65B1">
          <w:rPr>
            <w:color w:val="0000FF"/>
            <w:u w:val="single"/>
          </w:rPr>
          <w:t>Section 12.3</w:t>
        </w:r>
      </w:hyperlink>
      <w:r w:rsidR="001C65B1">
        <w:t>, Instance metadata</w:t>
      </w:r>
    </w:p>
    <w:p w14:paraId="266FB8BB" w14:textId="77777777" w:rsidR="001C65B1" w:rsidRDefault="001C65B1" w:rsidP="001C65B1">
      <w:pPr>
        <w:pStyle w:val="omg-body"/>
      </w:pPr>
      <w:r>
        <w:t> </w:t>
      </w:r>
    </w:p>
    <w:p w14:paraId="270E990E" w14:textId="77777777" w:rsidR="001C65B1" w:rsidRDefault="001C65B1" w:rsidP="001C65B1">
      <w:pPr>
        <w:pStyle w:val="omg-body"/>
      </w:pPr>
      <w:r>
        <w:t>[English]</w:t>
      </w:r>
    </w:p>
    <w:p w14:paraId="76126D9F" w14:textId="77777777" w:rsidR="001C65B1" w:rsidRPr="00D61BEF" w:rsidRDefault="001C65B1" w:rsidP="001C65B1">
      <w:pPr>
        <w:pStyle w:val="omg-body"/>
      </w:pPr>
      <w:r w:rsidRPr="00D61BEF">
        <w:t>Constraint realized by provisioning of the XML Instance Documents.</w:t>
      </w:r>
    </w:p>
    <w:p w14:paraId="3C046E2A" w14:textId="77777777" w:rsidR="001C65B1" w:rsidRDefault="001C65B1" w:rsidP="001C65B1">
      <w:pPr>
        <w:pStyle w:val="omg-body"/>
      </w:pPr>
    </w:p>
    <w:p w14:paraId="11030F69" w14:textId="77777777" w:rsidR="001C65B1" w:rsidRPr="00056F73" w:rsidRDefault="001C65B1" w:rsidP="001C65B1">
      <w:pPr>
        <w:pStyle w:val="Heading6"/>
      </w:pPr>
      <w:r w:rsidRPr="00056F73">
        <w:t>NDR3 [Rule 12-13] (INS). Attribute structures:metadata references metadata element</w:t>
      </w:r>
    </w:p>
    <w:p w14:paraId="3D72F3EE" w14:textId="77777777" w:rsidR="001C65B1" w:rsidRDefault="00333F36" w:rsidP="001C65B1">
      <w:pPr>
        <w:pStyle w:val="omg-body"/>
      </w:pPr>
      <w:hyperlink r:id="rId464" w:anchor="rule_12-13" w:history="1">
        <w:r w:rsidR="001C65B1">
          <w:rPr>
            <w:color w:val="0000FF"/>
            <w:u w:val="single"/>
          </w:rPr>
          <w:t>Rule 12-13</w:t>
        </w:r>
      </w:hyperlink>
      <w:r w:rsidR="001C65B1">
        <w:t>, Attribute </w:t>
      </w:r>
      <w:r w:rsidR="001C65B1">
        <w:rPr>
          <w:rFonts w:ascii="Courier New" w:hAnsi="Courier New"/>
        </w:rPr>
        <w:t>structures:metadata</w:t>
      </w:r>
      <w:r w:rsidR="001C65B1">
        <w:t> references metadata element (INS): </w:t>
      </w:r>
      <w:hyperlink r:id="rId465" w:anchor="section_12.3" w:history="1">
        <w:r w:rsidR="001C65B1">
          <w:rPr>
            <w:color w:val="0000FF"/>
            <w:u w:val="single"/>
          </w:rPr>
          <w:t>Section 12.3</w:t>
        </w:r>
      </w:hyperlink>
      <w:r w:rsidR="001C65B1">
        <w:t>, Instance metadata</w:t>
      </w:r>
    </w:p>
    <w:p w14:paraId="7E04C18E" w14:textId="77777777" w:rsidR="001C65B1" w:rsidRDefault="001C65B1" w:rsidP="001C65B1">
      <w:pPr>
        <w:pStyle w:val="omg-body"/>
      </w:pPr>
      <w:r>
        <w:t> </w:t>
      </w:r>
    </w:p>
    <w:p w14:paraId="17826B76" w14:textId="77777777" w:rsidR="001C65B1" w:rsidRDefault="001C65B1" w:rsidP="001C65B1">
      <w:pPr>
        <w:pStyle w:val="omg-body"/>
      </w:pPr>
      <w:r>
        <w:lastRenderedPageBreak/>
        <w:t>[English]</w:t>
      </w:r>
    </w:p>
    <w:p w14:paraId="01613F8C" w14:textId="77777777" w:rsidR="001C65B1" w:rsidRPr="00D61BEF" w:rsidRDefault="001C65B1" w:rsidP="001C65B1">
      <w:pPr>
        <w:pStyle w:val="omg-body"/>
      </w:pPr>
      <w:r w:rsidRPr="00D61BEF">
        <w:t>Constraint realized during provisioning of XML instance documents.</w:t>
      </w:r>
    </w:p>
    <w:p w14:paraId="0ACFA1BF" w14:textId="77777777" w:rsidR="001C65B1" w:rsidRDefault="001C65B1" w:rsidP="001C65B1">
      <w:pPr>
        <w:pStyle w:val="omg-body"/>
      </w:pPr>
    </w:p>
    <w:p w14:paraId="5A7CE597" w14:textId="77777777" w:rsidR="001C65B1" w:rsidRPr="00056F73" w:rsidRDefault="001C65B1" w:rsidP="001C65B1">
      <w:pPr>
        <w:pStyle w:val="Heading6"/>
      </w:pPr>
      <w:r w:rsidRPr="00056F73">
        <w:t>NDR3 [Rule 12-14] (INS). Attribute structures:relationshipMetadata references metadata element</w:t>
      </w:r>
    </w:p>
    <w:p w14:paraId="0480C8F5" w14:textId="77777777" w:rsidR="001C65B1" w:rsidRDefault="00333F36" w:rsidP="001C65B1">
      <w:pPr>
        <w:pStyle w:val="omg-body"/>
      </w:pPr>
      <w:hyperlink r:id="rId466" w:anchor="rule_12-14" w:history="1">
        <w:r w:rsidR="001C65B1">
          <w:rPr>
            <w:color w:val="0000FF"/>
            <w:u w:val="single"/>
          </w:rPr>
          <w:t>Rule 12-14</w:t>
        </w:r>
      </w:hyperlink>
      <w:r w:rsidR="001C65B1">
        <w:t>, Attribute </w:t>
      </w:r>
      <w:r w:rsidR="001C65B1">
        <w:rPr>
          <w:rFonts w:ascii="Courier New" w:hAnsi="Courier New"/>
        </w:rPr>
        <w:t>structures:relationshipMetadata</w:t>
      </w:r>
      <w:r w:rsidR="001C65B1">
        <w:t> references metadata element (INS): </w:t>
      </w:r>
      <w:hyperlink r:id="rId467" w:anchor="section_12.3" w:history="1">
        <w:r w:rsidR="001C65B1">
          <w:rPr>
            <w:color w:val="0000FF"/>
            <w:u w:val="single"/>
          </w:rPr>
          <w:t>Section 12.3</w:t>
        </w:r>
      </w:hyperlink>
      <w:r w:rsidR="001C65B1">
        <w:t>, Instance metadata</w:t>
      </w:r>
    </w:p>
    <w:p w14:paraId="5BAA1ACC" w14:textId="77777777" w:rsidR="001C65B1" w:rsidRDefault="001C65B1" w:rsidP="001C65B1">
      <w:pPr>
        <w:pStyle w:val="omg-body"/>
      </w:pPr>
      <w:r>
        <w:t> </w:t>
      </w:r>
    </w:p>
    <w:p w14:paraId="27D2DC01" w14:textId="77777777" w:rsidR="001C65B1" w:rsidRDefault="001C65B1" w:rsidP="001C65B1">
      <w:pPr>
        <w:pStyle w:val="omg-body"/>
      </w:pPr>
      <w:r>
        <w:t>[English]</w:t>
      </w:r>
    </w:p>
    <w:p w14:paraId="5F4EC84F" w14:textId="77777777" w:rsidR="001C65B1" w:rsidRPr="00D61BEF" w:rsidRDefault="001C65B1" w:rsidP="001C65B1">
      <w:pPr>
        <w:pStyle w:val="omg-body"/>
      </w:pPr>
      <w:r w:rsidRPr="00D61BEF">
        <w:t>Constraint realized by provisioning of XML Instance Documents.</w:t>
      </w:r>
      <w:r w:rsidRPr="00D61BEF">
        <w:br/>
      </w:r>
    </w:p>
    <w:p w14:paraId="6C677682" w14:textId="77777777" w:rsidR="001C65B1" w:rsidRDefault="001C65B1" w:rsidP="001C65B1">
      <w:pPr>
        <w:pStyle w:val="omg-body"/>
      </w:pPr>
    </w:p>
    <w:p w14:paraId="583A4413" w14:textId="77777777" w:rsidR="001C65B1" w:rsidRPr="00056F73" w:rsidRDefault="001C65B1" w:rsidP="001C65B1">
      <w:pPr>
        <w:pStyle w:val="Heading6"/>
      </w:pPr>
      <w:r w:rsidRPr="00056F73">
        <w:t>NDR3 [Rule 12-15] (INS). Metadata is applicable to element</w:t>
      </w:r>
    </w:p>
    <w:p w14:paraId="4E5267A4" w14:textId="77777777" w:rsidR="001C65B1" w:rsidRDefault="001C65B1" w:rsidP="001C65B1">
      <w:pPr>
        <w:pStyle w:val="omg-body"/>
      </w:pPr>
      <w:r>
        <w:t>Rule 12-15, Metadata is applicable to element (INS): Section 12.3, Instance metadata</w:t>
      </w:r>
    </w:p>
    <w:p w14:paraId="4A5ED725" w14:textId="77777777" w:rsidR="001C65B1" w:rsidRDefault="001C65B1" w:rsidP="001C65B1">
      <w:pPr>
        <w:pStyle w:val="omg-body"/>
      </w:pPr>
      <w:r>
        <w:t> </w:t>
      </w:r>
    </w:p>
    <w:p w14:paraId="337074BE" w14:textId="77777777" w:rsidR="001C65B1" w:rsidRDefault="001C65B1" w:rsidP="001C65B1">
      <w:pPr>
        <w:pStyle w:val="omg-body"/>
      </w:pPr>
      <w:r>
        <w:t>[English]</w:t>
      </w:r>
    </w:p>
    <w:p w14:paraId="7C3B6FBE" w14:textId="77777777" w:rsidR="001C65B1" w:rsidRPr="00D61BEF" w:rsidRDefault="001C65B1" w:rsidP="001C65B1">
      <w:pPr>
        <w:pStyle w:val="omg-body"/>
      </w:pPr>
      <w:r w:rsidRPr="00D61BEF">
        <w:t>Constraint realized when provisioning XML Instance Document.</w:t>
      </w:r>
    </w:p>
    <w:p w14:paraId="0F3ABA3F" w14:textId="77777777" w:rsidR="001C65B1" w:rsidRDefault="001C65B1" w:rsidP="001C65B1">
      <w:pPr>
        <w:pStyle w:val="omg-body"/>
      </w:pPr>
    </w:p>
    <w:p w14:paraId="5B07BDDB" w14:textId="77777777" w:rsidR="001C65B1" w:rsidRPr="00056F73" w:rsidRDefault="001C65B1" w:rsidP="001C65B1">
      <w:pPr>
        <w:pStyle w:val="Heading6"/>
      </w:pPr>
      <w:r w:rsidRPr="00056F73">
        <w:t>NDR3 [Rule 12-1] (INS). Instance must be schema-valid</w:t>
      </w:r>
    </w:p>
    <w:p w14:paraId="530B5286" w14:textId="77777777" w:rsidR="001C65B1" w:rsidRDefault="00333F36" w:rsidP="001C65B1">
      <w:pPr>
        <w:pStyle w:val="omg-body"/>
      </w:pPr>
      <w:hyperlink r:id="rId468" w:anchor="rule_12-1" w:history="1">
        <w:r w:rsidR="001C65B1">
          <w:rPr>
            <w:color w:val="0000FF"/>
            <w:u w:val="single"/>
          </w:rPr>
          <w:t>Rule 12-1</w:t>
        </w:r>
      </w:hyperlink>
      <w:r w:rsidR="001C65B1">
        <w:t>, Instance must be schema-valid (INS): </w:t>
      </w:r>
      <w:hyperlink r:id="rId469" w:anchor="section_12" w:history="1">
        <w:r w:rsidR="001C65B1">
          <w:rPr>
            <w:color w:val="0000FF"/>
            <w:u w:val="single"/>
          </w:rPr>
          <w:t>Section 12</w:t>
        </w:r>
      </w:hyperlink>
      <w:r w:rsidR="001C65B1">
        <w:t>, XML instance document rules</w:t>
      </w:r>
    </w:p>
    <w:p w14:paraId="7469C1F5" w14:textId="77777777" w:rsidR="001C65B1" w:rsidRDefault="001C65B1" w:rsidP="001C65B1">
      <w:pPr>
        <w:pStyle w:val="omg-body"/>
      </w:pPr>
      <w:r>
        <w:t> </w:t>
      </w:r>
    </w:p>
    <w:p w14:paraId="1842C7B2" w14:textId="77777777" w:rsidR="001C65B1" w:rsidRDefault="001C65B1" w:rsidP="001C65B1">
      <w:pPr>
        <w:pStyle w:val="omg-body"/>
      </w:pPr>
      <w:r>
        <w:t>[English]</w:t>
      </w:r>
    </w:p>
    <w:p w14:paraId="54F3BC86" w14:textId="77777777" w:rsidR="001C65B1" w:rsidRPr="00D61BEF" w:rsidRDefault="001C65B1" w:rsidP="001C65B1">
      <w:pPr>
        <w:pStyle w:val="omg-body"/>
      </w:pPr>
      <w:r w:rsidRPr="00D61BEF">
        <w:t>Constraint can not be easily expressed in OCL, the constraint must be enforced by an XML Schema Document Validation tool.</w:t>
      </w:r>
    </w:p>
    <w:p w14:paraId="259437C0" w14:textId="77777777" w:rsidR="001C65B1" w:rsidRDefault="001C65B1" w:rsidP="001C65B1">
      <w:pPr>
        <w:pStyle w:val="omg-body"/>
      </w:pPr>
    </w:p>
    <w:p w14:paraId="422B76C6" w14:textId="77777777" w:rsidR="001C65B1" w:rsidRPr="00056F73" w:rsidRDefault="001C65B1" w:rsidP="001C65B1">
      <w:pPr>
        <w:pStyle w:val="Heading6"/>
      </w:pPr>
      <w:r w:rsidRPr="00056F73">
        <w:t>NDR3 [Rule 12-2] (INS). Element with structures:ref does not have content</w:t>
      </w:r>
    </w:p>
    <w:p w14:paraId="18786259" w14:textId="77777777" w:rsidR="001C65B1" w:rsidRDefault="00333F36" w:rsidP="001C65B1">
      <w:pPr>
        <w:pStyle w:val="omg-body"/>
      </w:pPr>
      <w:hyperlink r:id="rId470" w:anchor="rule_12-2" w:history="1">
        <w:r w:rsidR="001C65B1">
          <w:rPr>
            <w:color w:val="0000FF"/>
            <w:u w:val="single"/>
          </w:rPr>
          <w:t>Rule 12-2</w:t>
        </w:r>
      </w:hyperlink>
      <w:r w:rsidR="001C65B1">
        <w:t>, Element with structures:ref does not have content (INS): </w:t>
      </w:r>
      <w:hyperlink r:id="rId471" w:anchor="section_12.2" w:history="1">
        <w:r w:rsidR="001C65B1">
          <w:rPr>
            <w:color w:val="0000FF"/>
            <w:u w:val="single"/>
          </w:rPr>
          <w:t>Section 12.2</w:t>
        </w:r>
      </w:hyperlink>
      <w:r w:rsidR="001C65B1">
        <w:t>, Reference elements</w:t>
      </w:r>
    </w:p>
    <w:p w14:paraId="5D61B0B2" w14:textId="77777777" w:rsidR="001C65B1" w:rsidRDefault="001C65B1" w:rsidP="001C65B1">
      <w:pPr>
        <w:pStyle w:val="omg-body"/>
      </w:pPr>
      <w:r>
        <w:t> </w:t>
      </w:r>
    </w:p>
    <w:p w14:paraId="07C477A1" w14:textId="77777777" w:rsidR="001C65B1" w:rsidRDefault="001C65B1" w:rsidP="001C65B1">
      <w:pPr>
        <w:pStyle w:val="omg-body"/>
      </w:pPr>
      <w:r>
        <w:t>[English]</w:t>
      </w:r>
    </w:p>
    <w:p w14:paraId="172E2299" w14:textId="77777777" w:rsidR="001C65B1" w:rsidRPr="00D61BEF" w:rsidRDefault="001C65B1" w:rsidP="001C65B1">
      <w:pPr>
        <w:pStyle w:val="omg-body"/>
      </w:pPr>
      <w:r w:rsidRPr="00D61BEF">
        <w:t>Constraint is realized during provisioning of instance documents, if any.  Provisioning of an element with @structures:ref attribute will not have element content.</w:t>
      </w:r>
    </w:p>
    <w:p w14:paraId="5FF20984" w14:textId="77777777" w:rsidR="001C65B1" w:rsidRDefault="001C65B1" w:rsidP="001C65B1">
      <w:pPr>
        <w:pStyle w:val="omg-body"/>
      </w:pPr>
    </w:p>
    <w:p w14:paraId="63640729" w14:textId="77777777" w:rsidR="001C65B1" w:rsidRPr="00056F73" w:rsidRDefault="001C65B1" w:rsidP="001C65B1">
      <w:pPr>
        <w:pStyle w:val="Heading6"/>
      </w:pPr>
      <w:r w:rsidRPr="00056F73">
        <w:t>NDR3 [Rule 12-3] (INS). Attribute structures:ref must reference structures:id</w:t>
      </w:r>
    </w:p>
    <w:p w14:paraId="0F73938D" w14:textId="77777777" w:rsidR="001C65B1" w:rsidRDefault="00333F36" w:rsidP="001C65B1">
      <w:pPr>
        <w:pStyle w:val="omg-body"/>
      </w:pPr>
      <w:hyperlink r:id="rId472" w:anchor="rule_12-3" w:history="1">
        <w:r w:rsidR="001C65B1">
          <w:rPr>
            <w:color w:val="0000FF"/>
            <w:u w:val="single"/>
          </w:rPr>
          <w:t>Rule 12-3</w:t>
        </w:r>
      </w:hyperlink>
      <w:r w:rsidR="001C65B1">
        <w:t>, Attribute </w:t>
      </w:r>
      <w:r w:rsidR="001C65B1">
        <w:rPr>
          <w:rFonts w:ascii="Courier New" w:hAnsi="Courier New"/>
        </w:rPr>
        <w:t>structures:ref</w:t>
      </w:r>
      <w:r w:rsidR="001C65B1">
        <w:t> must reference </w:t>
      </w:r>
      <w:r w:rsidR="001C65B1">
        <w:rPr>
          <w:rFonts w:ascii="Courier New" w:hAnsi="Courier New"/>
        </w:rPr>
        <w:t>structures:id</w:t>
      </w:r>
      <w:r w:rsidR="001C65B1">
        <w:t> (INS): </w:t>
      </w:r>
      <w:hyperlink r:id="rId473" w:anchor="section_12.2" w:history="1">
        <w:r w:rsidR="001C65B1">
          <w:rPr>
            <w:color w:val="0000FF"/>
            <w:u w:val="single"/>
          </w:rPr>
          <w:t>Section 12.2</w:t>
        </w:r>
      </w:hyperlink>
      <w:r w:rsidR="001C65B1">
        <w:t>, Reference elements</w:t>
      </w:r>
    </w:p>
    <w:p w14:paraId="5FF05207" w14:textId="77777777" w:rsidR="001C65B1" w:rsidRDefault="001C65B1" w:rsidP="001C65B1">
      <w:pPr>
        <w:pStyle w:val="omg-body"/>
      </w:pPr>
      <w:r>
        <w:lastRenderedPageBreak/>
        <w:t>[English]</w:t>
      </w:r>
    </w:p>
    <w:p w14:paraId="2187AD2A" w14:textId="77777777" w:rsidR="001C65B1" w:rsidRPr="00D61BEF" w:rsidRDefault="001C65B1" w:rsidP="001C65B1">
      <w:pPr>
        <w:pStyle w:val="omg-body"/>
      </w:pPr>
      <w:r w:rsidRPr="00D61BEF">
        <w:t>Constraint is realized during provisioning of instance documents, if any.  Any @structures:ref will reference an element with the same value in an @structures:id.</w:t>
      </w:r>
      <w:r w:rsidRPr="00D61BEF">
        <w:br/>
      </w:r>
    </w:p>
    <w:p w14:paraId="6D0AD6D5" w14:textId="77777777" w:rsidR="001C65B1" w:rsidRDefault="001C65B1" w:rsidP="001C65B1">
      <w:pPr>
        <w:pStyle w:val="omg-body"/>
      </w:pPr>
    </w:p>
    <w:p w14:paraId="53E09A85" w14:textId="77777777" w:rsidR="001C65B1" w:rsidRPr="00056F73" w:rsidRDefault="001C65B1" w:rsidP="001C65B1">
      <w:pPr>
        <w:pStyle w:val="Heading6"/>
      </w:pPr>
      <w:r w:rsidRPr="00056F73">
        <w:t>NDR3 [Rule 12-4] (INS). Linked elements have same validation root</w:t>
      </w:r>
    </w:p>
    <w:p w14:paraId="6A94C4F1" w14:textId="77777777" w:rsidR="001C65B1" w:rsidRDefault="00333F36" w:rsidP="001C65B1">
      <w:pPr>
        <w:pStyle w:val="omg-body"/>
      </w:pPr>
      <w:hyperlink r:id="rId474" w:anchor="rule_12-4" w:history="1">
        <w:r w:rsidR="001C65B1">
          <w:rPr>
            <w:color w:val="0000FF"/>
            <w:u w:val="single"/>
          </w:rPr>
          <w:t>Rule 12-4</w:t>
        </w:r>
      </w:hyperlink>
      <w:r w:rsidR="001C65B1">
        <w:t>, Linked elements have same validation root (INS): </w:t>
      </w:r>
      <w:hyperlink r:id="rId475" w:anchor="section_12.2" w:history="1">
        <w:r w:rsidR="001C65B1">
          <w:rPr>
            <w:color w:val="0000FF"/>
            <w:u w:val="single"/>
          </w:rPr>
          <w:t>Section 12.2</w:t>
        </w:r>
      </w:hyperlink>
      <w:r w:rsidR="001C65B1">
        <w:t>, Reference elements</w:t>
      </w:r>
    </w:p>
    <w:p w14:paraId="68544F94" w14:textId="77777777" w:rsidR="001C65B1" w:rsidRDefault="001C65B1" w:rsidP="001C65B1">
      <w:pPr>
        <w:pStyle w:val="omg-body"/>
      </w:pPr>
      <w:r>
        <w:t> </w:t>
      </w:r>
    </w:p>
    <w:p w14:paraId="057DCE8A" w14:textId="77777777" w:rsidR="001C65B1" w:rsidRDefault="001C65B1" w:rsidP="001C65B1">
      <w:pPr>
        <w:pStyle w:val="omg-body"/>
      </w:pPr>
      <w:r>
        <w:t>[English]</w:t>
      </w:r>
    </w:p>
    <w:p w14:paraId="46693B94" w14:textId="77777777" w:rsidR="001C65B1" w:rsidRPr="00D61BEF" w:rsidRDefault="001C65B1" w:rsidP="001C65B1">
      <w:pPr>
        <w:pStyle w:val="omg-body"/>
      </w:pPr>
      <w:r w:rsidRPr="00D61BEF">
        <w:t xml:space="preserve">Constraint is realized during provisioning of instance documents, if any.  </w:t>
      </w:r>
      <w:r w:rsidRPr="00D61BEF">
        <w:br/>
      </w:r>
    </w:p>
    <w:p w14:paraId="4E1F867D" w14:textId="77777777" w:rsidR="001C65B1" w:rsidRDefault="001C65B1" w:rsidP="001C65B1">
      <w:pPr>
        <w:pStyle w:val="omg-body"/>
      </w:pPr>
    </w:p>
    <w:p w14:paraId="2A774E91" w14:textId="77777777" w:rsidR="001C65B1" w:rsidRPr="00056F73" w:rsidRDefault="001C65B1" w:rsidP="001C65B1">
      <w:pPr>
        <w:pStyle w:val="Heading6"/>
      </w:pPr>
      <w:r w:rsidRPr="00056F73">
        <w:t>NDR3 [Rule 12-5] (INS). Attribute structures:ref references element of correct type</w:t>
      </w:r>
    </w:p>
    <w:p w14:paraId="3E0DCC65" w14:textId="77777777" w:rsidR="001C65B1" w:rsidRDefault="00333F36" w:rsidP="001C65B1">
      <w:pPr>
        <w:pStyle w:val="omg-body"/>
      </w:pPr>
      <w:hyperlink r:id="rId476" w:anchor="rule_12-5" w:history="1">
        <w:r w:rsidR="001C65B1">
          <w:rPr>
            <w:color w:val="0000FF"/>
            <w:u w:val="single"/>
          </w:rPr>
          <w:t>Rule 12-5</w:t>
        </w:r>
      </w:hyperlink>
      <w:r w:rsidR="001C65B1">
        <w:t>, Attribute structures:ref references element of correct type (INS): </w:t>
      </w:r>
      <w:hyperlink r:id="rId477" w:anchor="section_12.2" w:history="1">
        <w:r w:rsidR="001C65B1">
          <w:rPr>
            <w:color w:val="0000FF"/>
            <w:u w:val="single"/>
          </w:rPr>
          <w:t>Section 12.2</w:t>
        </w:r>
      </w:hyperlink>
      <w:r w:rsidR="001C65B1">
        <w:t>, Reference elements</w:t>
      </w:r>
    </w:p>
    <w:p w14:paraId="32670F9D" w14:textId="77777777" w:rsidR="001C65B1" w:rsidRDefault="001C65B1" w:rsidP="001C65B1">
      <w:pPr>
        <w:pStyle w:val="omg-body"/>
      </w:pPr>
      <w:r>
        <w:t> </w:t>
      </w:r>
    </w:p>
    <w:p w14:paraId="36CEDA78" w14:textId="77777777" w:rsidR="001C65B1" w:rsidRDefault="001C65B1" w:rsidP="001C65B1">
      <w:pPr>
        <w:pStyle w:val="omg-body"/>
      </w:pPr>
      <w:r>
        <w:t>[English]</w:t>
      </w:r>
    </w:p>
    <w:p w14:paraId="389FFEAB" w14:textId="77777777" w:rsidR="001C65B1" w:rsidRPr="00D61BEF" w:rsidRDefault="001C65B1" w:rsidP="001C65B1">
      <w:pPr>
        <w:pStyle w:val="omg-body"/>
      </w:pPr>
      <w:r w:rsidRPr="00D61BEF">
        <w:t xml:space="preserve">Constraint is realized during provisioning of instance documents, if any.  </w:t>
      </w:r>
      <w:r w:rsidRPr="00D61BEF">
        <w:br/>
      </w:r>
    </w:p>
    <w:p w14:paraId="6CF9AE20" w14:textId="77777777" w:rsidR="001C65B1" w:rsidRDefault="001C65B1" w:rsidP="001C65B1">
      <w:pPr>
        <w:pStyle w:val="omg-body"/>
      </w:pPr>
    </w:p>
    <w:p w14:paraId="4199F0D2" w14:textId="77777777" w:rsidR="001C65B1" w:rsidRPr="00056F73" w:rsidRDefault="001C65B1" w:rsidP="001C65B1">
      <w:pPr>
        <w:pStyle w:val="Heading6"/>
      </w:pPr>
      <w:r w:rsidRPr="00056F73">
        <w:t>NDR3 [Rule 12-6] (INS). Reference and content elements have the same meaning</w:t>
      </w:r>
    </w:p>
    <w:p w14:paraId="49B8710B" w14:textId="77777777" w:rsidR="001C65B1" w:rsidRDefault="00333F36" w:rsidP="001C65B1">
      <w:pPr>
        <w:pStyle w:val="omg-body"/>
      </w:pPr>
      <w:hyperlink r:id="rId478" w:anchor="rule_12-6" w:history="1">
        <w:r w:rsidR="001C65B1">
          <w:rPr>
            <w:color w:val="0000FF"/>
            <w:u w:val="single"/>
          </w:rPr>
          <w:t>Rule 12-6</w:t>
        </w:r>
      </w:hyperlink>
      <w:r w:rsidR="001C65B1">
        <w:t>, Reference and content elements have the same meaning (INS): </w:t>
      </w:r>
      <w:hyperlink r:id="rId479" w:anchor="section_12.2.1" w:history="1">
        <w:r w:rsidR="001C65B1">
          <w:rPr>
            <w:color w:val="0000FF"/>
            <w:u w:val="single"/>
          </w:rPr>
          <w:t>Section 12.2.1</w:t>
        </w:r>
      </w:hyperlink>
      <w:r w:rsidR="001C65B1">
        <w:t>, Reference and content elements have same meaning</w:t>
      </w:r>
    </w:p>
    <w:p w14:paraId="43D59B26" w14:textId="77777777" w:rsidR="001C65B1" w:rsidRDefault="001C65B1" w:rsidP="001C65B1">
      <w:pPr>
        <w:pStyle w:val="omg-body"/>
      </w:pPr>
      <w:r>
        <w:t> </w:t>
      </w:r>
    </w:p>
    <w:p w14:paraId="74ADC6B6" w14:textId="77777777" w:rsidR="001C65B1" w:rsidRDefault="001C65B1" w:rsidP="001C65B1">
      <w:pPr>
        <w:pStyle w:val="omg-body"/>
      </w:pPr>
      <w:r>
        <w:t>[English]</w:t>
      </w:r>
    </w:p>
    <w:p w14:paraId="49AD2003" w14:textId="77777777" w:rsidR="001C65B1" w:rsidRPr="00D61BEF" w:rsidRDefault="001C65B1" w:rsidP="001C65B1">
      <w:pPr>
        <w:pStyle w:val="omg-body"/>
      </w:pPr>
      <w:r w:rsidRPr="00D61BEF">
        <w:t>Rule is definitional.</w:t>
      </w:r>
      <w:r w:rsidRPr="00D61BEF">
        <w:br/>
      </w:r>
    </w:p>
    <w:p w14:paraId="11B20283" w14:textId="77777777" w:rsidR="001C65B1" w:rsidRDefault="001C65B1" w:rsidP="001C65B1">
      <w:pPr>
        <w:pStyle w:val="omg-body"/>
      </w:pPr>
    </w:p>
    <w:p w14:paraId="751712E2" w14:textId="77777777" w:rsidR="001C65B1" w:rsidRPr="00056F73" w:rsidRDefault="001C65B1" w:rsidP="001C65B1">
      <w:pPr>
        <w:pStyle w:val="Heading6"/>
      </w:pPr>
      <w:r w:rsidRPr="00056F73">
        <w:t>NDR3 [Rule 12-7] (INS). Empty content has no meaning</w:t>
      </w:r>
    </w:p>
    <w:p w14:paraId="113C6A41" w14:textId="77777777" w:rsidR="001C65B1" w:rsidRDefault="00333F36" w:rsidP="001C65B1">
      <w:pPr>
        <w:pStyle w:val="omg-body"/>
      </w:pPr>
      <w:hyperlink r:id="rId480" w:anchor="rule_12-7" w:history="1">
        <w:r w:rsidR="001C65B1">
          <w:rPr>
            <w:color w:val="0000FF"/>
            <w:u w:val="single"/>
          </w:rPr>
          <w:t>Rule 12-7</w:t>
        </w:r>
      </w:hyperlink>
      <w:r w:rsidR="001C65B1">
        <w:t>, Empty content has no meaning (INS): </w:t>
      </w:r>
      <w:hyperlink r:id="rId481" w:anchor="section_12" w:history="1">
        <w:r w:rsidR="001C65B1">
          <w:rPr>
            <w:color w:val="0000FF"/>
            <w:u w:val="single"/>
          </w:rPr>
          <w:t>Section 12</w:t>
        </w:r>
      </w:hyperlink>
      <w:r w:rsidR="001C65B1">
        <w:t>, XML instance document rules</w:t>
      </w:r>
    </w:p>
    <w:p w14:paraId="55C506B8" w14:textId="77777777" w:rsidR="001C65B1" w:rsidRDefault="001C65B1" w:rsidP="001C65B1">
      <w:pPr>
        <w:pStyle w:val="omg-body"/>
      </w:pPr>
      <w:r>
        <w:t> </w:t>
      </w:r>
    </w:p>
    <w:p w14:paraId="029FA926" w14:textId="77777777" w:rsidR="001C65B1" w:rsidRDefault="001C65B1" w:rsidP="001C65B1">
      <w:pPr>
        <w:pStyle w:val="omg-body"/>
      </w:pPr>
      <w:r>
        <w:t>[English]</w:t>
      </w:r>
    </w:p>
    <w:p w14:paraId="4228C449" w14:textId="77777777" w:rsidR="001C65B1" w:rsidRPr="00D61BEF" w:rsidRDefault="001C65B1" w:rsidP="001C65B1">
      <w:pPr>
        <w:pStyle w:val="omg-body"/>
      </w:pPr>
      <w:r w:rsidRPr="00D61BEF">
        <w:t>Rule is definitional.</w:t>
      </w:r>
      <w:r w:rsidRPr="00D61BEF">
        <w:br/>
      </w:r>
    </w:p>
    <w:p w14:paraId="30FF082E" w14:textId="77777777" w:rsidR="001C65B1" w:rsidRDefault="001C65B1" w:rsidP="001C65B1">
      <w:pPr>
        <w:pStyle w:val="omg-body"/>
      </w:pPr>
    </w:p>
    <w:p w14:paraId="42E98728" w14:textId="77777777" w:rsidR="001C65B1" w:rsidRPr="00056F73" w:rsidRDefault="001C65B1" w:rsidP="001C65B1">
      <w:pPr>
        <w:pStyle w:val="Heading6"/>
      </w:pPr>
      <w:r w:rsidRPr="00056F73">
        <w:t>NDR3 [Rule 12-8] (INS). Metadata applies to referring entity</w:t>
      </w:r>
    </w:p>
    <w:p w14:paraId="13F2D716" w14:textId="77777777" w:rsidR="001C65B1" w:rsidRDefault="00333F36" w:rsidP="001C65B1">
      <w:pPr>
        <w:pStyle w:val="omg-body"/>
      </w:pPr>
      <w:hyperlink r:id="rId482" w:anchor="rule_12-8" w:history="1">
        <w:r w:rsidR="001C65B1">
          <w:rPr>
            <w:color w:val="0000FF"/>
            <w:u w:val="single"/>
          </w:rPr>
          <w:t>Rule 12-8</w:t>
        </w:r>
      </w:hyperlink>
      <w:r w:rsidR="001C65B1">
        <w:t>, Metadata applies to referring entity (INS): </w:t>
      </w:r>
      <w:hyperlink r:id="rId483" w:anchor="section_12.3" w:history="1">
        <w:r w:rsidR="001C65B1">
          <w:rPr>
            <w:color w:val="0000FF"/>
            <w:u w:val="single"/>
          </w:rPr>
          <w:t>Section 12.3</w:t>
        </w:r>
      </w:hyperlink>
      <w:r w:rsidR="001C65B1">
        <w:t>, Instance metadata</w:t>
      </w:r>
    </w:p>
    <w:p w14:paraId="66321A64" w14:textId="77777777" w:rsidR="001C65B1" w:rsidRDefault="001C65B1" w:rsidP="001C65B1">
      <w:pPr>
        <w:pStyle w:val="omg-body"/>
      </w:pPr>
      <w:r>
        <w:t> </w:t>
      </w:r>
    </w:p>
    <w:p w14:paraId="2B2B5F66" w14:textId="77777777" w:rsidR="001C65B1" w:rsidRDefault="001C65B1" w:rsidP="001C65B1">
      <w:pPr>
        <w:pStyle w:val="omg-body"/>
      </w:pPr>
      <w:r>
        <w:t>[English]</w:t>
      </w:r>
    </w:p>
    <w:p w14:paraId="39F78334" w14:textId="77777777" w:rsidR="001C65B1" w:rsidRPr="00D61BEF" w:rsidRDefault="001C65B1" w:rsidP="001C65B1">
      <w:pPr>
        <w:pStyle w:val="omg-body"/>
      </w:pPr>
      <w:r w:rsidRPr="00D61BEF">
        <w:t>Rule is definitional.</w:t>
      </w:r>
      <w:r w:rsidRPr="00D61BEF">
        <w:br/>
      </w:r>
    </w:p>
    <w:p w14:paraId="67712FBD" w14:textId="77777777" w:rsidR="001C65B1" w:rsidRDefault="001C65B1" w:rsidP="001C65B1">
      <w:pPr>
        <w:pStyle w:val="omg-body"/>
      </w:pPr>
    </w:p>
    <w:p w14:paraId="7C415B4B" w14:textId="77777777" w:rsidR="001C65B1" w:rsidRPr="00056F73" w:rsidRDefault="001C65B1" w:rsidP="001C65B1">
      <w:pPr>
        <w:pStyle w:val="Heading6"/>
      </w:pPr>
      <w:r w:rsidRPr="00056F73">
        <w:t>NDR3 [Rule 12-9] (INS). Referent of structures:relationshipMetadata annotates relationship</w:t>
      </w:r>
    </w:p>
    <w:p w14:paraId="72585330" w14:textId="77777777" w:rsidR="001C65B1" w:rsidRDefault="00333F36" w:rsidP="001C65B1">
      <w:pPr>
        <w:pStyle w:val="omg-body"/>
      </w:pPr>
      <w:hyperlink r:id="rId484" w:anchor="rule_12-9" w:history="1">
        <w:r w:rsidR="001C65B1">
          <w:rPr>
            <w:color w:val="0000FF"/>
            <w:u w:val="single"/>
          </w:rPr>
          <w:t>Rule 12-9</w:t>
        </w:r>
      </w:hyperlink>
      <w:r w:rsidR="001C65B1">
        <w:t>, Referent of </w:t>
      </w:r>
      <w:r w:rsidR="001C65B1">
        <w:rPr>
          <w:rFonts w:ascii="Courier New" w:hAnsi="Courier New"/>
        </w:rPr>
        <w:t>structures:relationshipMetadata</w:t>
      </w:r>
      <w:r w:rsidR="001C65B1">
        <w:t> annotates relationship (INS): </w:t>
      </w:r>
      <w:hyperlink r:id="rId485" w:anchor="section_12.3" w:history="1">
        <w:r w:rsidR="001C65B1">
          <w:rPr>
            <w:color w:val="0000FF"/>
            <w:u w:val="single"/>
          </w:rPr>
          <w:t>Section 12.3</w:t>
        </w:r>
      </w:hyperlink>
      <w:r w:rsidR="001C65B1">
        <w:t>, Instance metadata</w:t>
      </w:r>
    </w:p>
    <w:p w14:paraId="417C5DE3" w14:textId="77777777" w:rsidR="001C65B1" w:rsidRDefault="001C65B1" w:rsidP="001C65B1">
      <w:pPr>
        <w:pStyle w:val="omg-body"/>
      </w:pPr>
      <w:r>
        <w:t> </w:t>
      </w:r>
    </w:p>
    <w:p w14:paraId="5B2A9445" w14:textId="77777777" w:rsidR="001C65B1" w:rsidRDefault="001C65B1" w:rsidP="001C65B1">
      <w:pPr>
        <w:pStyle w:val="omg-body"/>
      </w:pPr>
      <w:r>
        <w:t>[English]</w:t>
      </w:r>
    </w:p>
    <w:p w14:paraId="0B870DDC" w14:textId="77777777" w:rsidR="001C65B1" w:rsidRPr="00D61BEF" w:rsidRDefault="001C65B1" w:rsidP="001C65B1">
      <w:pPr>
        <w:pStyle w:val="omg-body"/>
      </w:pPr>
      <w:r w:rsidRPr="00D61BEF">
        <w:t>Rule is definitional.</w:t>
      </w:r>
      <w:r w:rsidRPr="00D61BEF">
        <w:br/>
      </w:r>
    </w:p>
    <w:p w14:paraId="572B6EE3" w14:textId="77777777" w:rsidR="001C65B1" w:rsidRDefault="001C65B1" w:rsidP="001C65B1">
      <w:pPr>
        <w:pStyle w:val="omg-body"/>
      </w:pPr>
    </w:p>
    <w:p w14:paraId="3849DC9F" w14:textId="77777777" w:rsidR="001C65B1" w:rsidRPr="00056F73" w:rsidRDefault="001C65B1" w:rsidP="001C65B1">
      <w:pPr>
        <w:pStyle w:val="Heading6"/>
      </w:pPr>
      <w:r w:rsidRPr="00056F73">
        <w:t>NDR3 [Rule 4-1] (SET) Schema marked as reference schema document must conform</w:t>
      </w:r>
    </w:p>
    <w:p w14:paraId="04A197A8" w14:textId="77777777" w:rsidR="001C65B1" w:rsidRDefault="00333F36" w:rsidP="001C65B1">
      <w:pPr>
        <w:pStyle w:val="omg-body"/>
      </w:pPr>
      <w:hyperlink r:id="rId486" w:anchor="rule_4-1" w:history="1">
        <w:r w:rsidR="001C65B1">
          <w:rPr>
            <w:color w:val="0000FF"/>
            <w:u w:val="single"/>
          </w:rPr>
          <w:t>Rule 4-1</w:t>
        </w:r>
      </w:hyperlink>
      <w:r w:rsidR="001C65B1">
        <w:t>, Schema marked as reference schema document must conform (SET): </w:t>
      </w:r>
      <w:hyperlink r:id="rId487" w:anchor="section_4.1" w:history="1">
        <w:r w:rsidR="001C65B1">
          <w:rPr>
            <w:color w:val="0000FF"/>
            <w:u w:val="single"/>
          </w:rPr>
          <w:t>Section 4.1</w:t>
        </w:r>
      </w:hyperlink>
      <w:r w:rsidR="001C65B1">
        <w:t>, Conformance targets defined</w:t>
      </w:r>
    </w:p>
    <w:p w14:paraId="4643BDFB" w14:textId="77777777" w:rsidR="001C65B1" w:rsidRDefault="001C65B1" w:rsidP="001C65B1">
      <w:pPr>
        <w:pStyle w:val="omg-body"/>
      </w:pPr>
      <w:r>
        <w:t> </w:t>
      </w:r>
    </w:p>
    <w:p w14:paraId="2FDC17A2" w14:textId="77777777" w:rsidR="001C65B1" w:rsidRDefault="001C65B1" w:rsidP="001C65B1">
      <w:pPr>
        <w:pStyle w:val="omg-body"/>
      </w:pPr>
      <w:r>
        <w:t>[English]</w:t>
      </w:r>
    </w:p>
    <w:p w14:paraId="29836656" w14:textId="77777777" w:rsidR="001C65B1" w:rsidRPr="00D61BEF" w:rsidRDefault="001C65B1" w:rsidP="001C65B1">
      <w:pPr>
        <w:pStyle w:val="omg-body"/>
      </w:pPr>
      <w:r w:rsidRPr="00D61BEF">
        <w:t>This constraint realized by the aggregate of constraints targeting REF schema documents.</w:t>
      </w:r>
    </w:p>
    <w:p w14:paraId="30F9CBD5" w14:textId="77777777" w:rsidR="001C65B1" w:rsidRDefault="001C65B1" w:rsidP="001C65B1">
      <w:pPr>
        <w:pStyle w:val="omg-body"/>
      </w:pPr>
    </w:p>
    <w:p w14:paraId="7A0D7501" w14:textId="77777777" w:rsidR="001C65B1" w:rsidRPr="00056F73" w:rsidRDefault="001C65B1" w:rsidP="001C65B1">
      <w:pPr>
        <w:pStyle w:val="Heading6"/>
      </w:pPr>
      <w:r w:rsidRPr="00056F73">
        <w:t>NDR3 [Rule 4-2] (SET) Schema marked as extension schema document must conform</w:t>
      </w:r>
    </w:p>
    <w:p w14:paraId="714EA444" w14:textId="77777777" w:rsidR="001C65B1" w:rsidRDefault="00333F36" w:rsidP="001C65B1">
      <w:pPr>
        <w:pStyle w:val="omg-body"/>
      </w:pPr>
      <w:hyperlink r:id="rId488" w:anchor="rule_4-2" w:history="1">
        <w:r w:rsidR="001C65B1">
          <w:rPr>
            <w:color w:val="0000FF"/>
            <w:u w:val="single"/>
          </w:rPr>
          <w:t>Rule 4-2</w:t>
        </w:r>
      </w:hyperlink>
      <w:r w:rsidR="001C65B1">
        <w:t>, Schema marked as extension schema document must conform (SET): </w:t>
      </w:r>
      <w:hyperlink r:id="rId489" w:anchor="section_4.1" w:history="1">
        <w:r w:rsidR="001C65B1">
          <w:rPr>
            <w:color w:val="0000FF"/>
            <w:u w:val="single"/>
          </w:rPr>
          <w:t>Section 4.1</w:t>
        </w:r>
      </w:hyperlink>
      <w:r w:rsidR="001C65B1">
        <w:t>, Conformance targets defined</w:t>
      </w:r>
    </w:p>
    <w:p w14:paraId="7100BD1C" w14:textId="77777777" w:rsidR="001C65B1" w:rsidRDefault="001C65B1" w:rsidP="001C65B1">
      <w:pPr>
        <w:pStyle w:val="omg-body"/>
      </w:pPr>
      <w:r>
        <w:t> </w:t>
      </w:r>
    </w:p>
    <w:p w14:paraId="4463D77A" w14:textId="77777777" w:rsidR="001C65B1" w:rsidRDefault="001C65B1" w:rsidP="001C65B1">
      <w:pPr>
        <w:pStyle w:val="omg-body"/>
      </w:pPr>
      <w:r>
        <w:t>[English]</w:t>
      </w:r>
    </w:p>
    <w:p w14:paraId="454E4A59" w14:textId="77777777" w:rsidR="001C65B1" w:rsidRPr="00D61BEF" w:rsidRDefault="001C65B1" w:rsidP="001C65B1">
      <w:pPr>
        <w:pStyle w:val="omg-body"/>
      </w:pPr>
      <w:r w:rsidRPr="00D61BEF">
        <w:t>This constraint realized by the aggregate of constraints targeting EXT  schema documents.</w:t>
      </w:r>
    </w:p>
    <w:p w14:paraId="678708CE" w14:textId="77777777" w:rsidR="001C65B1" w:rsidRDefault="001C65B1" w:rsidP="001C65B1">
      <w:pPr>
        <w:pStyle w:val="omg-body"/>
      </w:pPr>
    </w:p>
    <w:p w14:paraId="4269A3D2" w14:textId="77777777" w:rsidR="001C65B1" w:rsidRPr="00056F73" w:rsidRDefault="001C65B1" w:rsidP="001C65B1">
      <w:pPr>
        <w:pStyle w:val="Heading6"/>
      </w:pPr>
      <w:r w:rsidRPr="00056F73">
        <w:t>NDR3 [Rule 4-3] (REF,EXT) Schema is CTAS-conformant</w:t>
      </w:r>
    </w:p>
    <w:p w14:paraId="69BE9916" w14:textId="77777777" w:rsidR="001C65B1" w:rsidRDefault="00333F36" w:rsidP="001C65B1">
      <w:pPr>
        <w:pStyle w:val="omg-body"/>
      </w:pPr>
      <w:hyperlink r:id="rId490" w:anchor="rule_4-3" w:history="1">
        <w:r w:rsidR="001C65B1">
          <w:rPr>
            <w:color w:val="0000FF"/>
            <w:u w:val="single"/>
          </w:rPr>
          <w:t>Rule 4-3</w:t>
        </w:r>
      </w:hyperlink>
      <w:r w:rsidR="001C65B1">
        <w:t>, Schema is CTAS-conformant (REF, EXT): </w:t>
      </w:r>
      <w:hyperlink r:id="rId491" w:anchor="section_4.3" w:history="1">
        <w:r w:rsidR="001C65B1">
          <w:rPr>
            <w:color w:val="0000FF"/>
            <w:u w:val="single"/>
          </w:rPr>
          <w:t>Section 4.3</w:t>
        </w:r>
      </w:hyperlink>
      <w:r w:rsidR="001C65B1">
        <w:t>, Conformance target identifiers</w:t>
      </w:r>
    </w:p>
    <w:p w14:paraId="5003CD1D" w14:textId="77777777" w:rsidR="001C65B1" w:rsidRDefault="001C65B1" w:rsidP="001C65B1">
      <w:pPr>
        <w:pStyle w:val="omg-body"/>
      </w:pPr>
      <w:r>
        <w:t> </w:t>
      </w:r>
    </w:p>
    <w:p w14:paraId="3CE0AF7F" w14:textId="77777777" w:rsidR="001C65B1" w:rsidRDefault="001C65B1" w:rsidP="001C65B1">
      <w:pPr>
        <w:pStyle w:val="omg-body"/>
      </w:pPr>
      <w:r>
        <w:t>[English]</w:t>
      </w:r>
    </w:p>
    <w:p w14:paraId="12B96C70" w14:textId="77777777" w:rsidR="001C65B1" w:rsidRPr="00D61BEF" w:rsidRDefault="001C65B1" w:rsidP="001C65B1">
      <w:pPr>
        <w:pStyle w:val="omg-body"/>
      </w:pPr>
      <w:r w:rsidRPr="00D61BEF">
        <w:t>This constraint realized by the aggregate of constraints targeting REF and EXT  schema documents.</w:t>
      </w:r>
    </w:p>
    <w:p w14:paraId="6E81BB3C" w14:textId="77777777" w:rsidR="001C65B1" w:rsidRDefault="001C65B1" w:rsidP="001C65B1">
      <w:pPr>
        <w:pStyle w:val="omg-body"/>
      </w:pPr>
    </w:p>
    <w:p w14:paraId="01F8CFA2" w14:textId="77777777" w:rsidR="001C65B1" w:rsidRPr="00056F73" w:rsidRDefault="001C65B1" w:rsidP="001C65B1">
      <w:pPr>
        <w:pStyle w:val="Heading6"/>
      </w:pPr>
      <w:r w:rsidRPr="00056F73">
        <w:lastRenderedPageBreak/>
        <w:t>NDR3 [Rule 4-4] (REF,EXT). Document element has attribute ct:conformanceTargets</w:t>
      </w:r>
    </w:p>
    <w:p w14:paraId="41421D71" w14:textId="77777777" w:rsidR="001C65B1" w:rsidRDefault="00333F36" w:rsidP="001C65B1">
      <w:pPr>
        <w:pStyle w:val="omg-body"/>
      </w:pPr>
      <w:hyperlink r:id="rId492" w:anchor="rule_4-4" w:history="1">
        <w:r w:rsidR="001C65B1">
          <w:rPr>
            <w:color w:val="0000FF"/>
            <w:u w:val="single"/>
          </w:rPr>
          <w:t>Rule 4-4</w:t>
        </w:r>
      </w:hyperlink>
      <w:r w:rsidR="001C65B1">
        <w:t>, Document element has attribute </w:t>
      </w:r>
      <w:r w:rsidR="001C65B1">
        <w:rPr>
          <w:rFonts w:ascii="Courier New" w:hAnsi="Courier New"/>
        </w:rPr>
        <w:t>ct:conformanceTargets</w:t>
      </w:r>
      <w:r w:rsidR="001C65B1">
        <w:t> (REF, EXT): </w:t>
      </w:r>
      <w:hyperlink r:id="rId493" w:anchor="section_4.3" w:history="1">
        <w:r w:rsidR="001C65B1">
          <w:rPr>
            <w:color w:val="0000FF"/>
            <w:u w:val="single"/>
          </w:rPr>
          <w:t>Section 4.3</w:t>
        </w:r>
      </w:hyperlink>
      <w:r w:rsidR="001C65B1">
        <w:t>, Conformance target identifiers</w:t>
      </w:r>
    </w:p>
    <w:p w14:paraId="20705C9C" w14:textId="77777777" w:rsidR="001C65B1" w:rsidRDefault="001C65B1" w:rsidP="001C65B1">
      <w:pPr>
        <w:pStyle w:val="omg-body"/>
      </w:pPr>
      <w:r>
        <w:t> </w:t>
      </w:r>
    </w:p>
    <w:p w14:paraId="119D8E03" w14:textId="77777777" w:rsidR="001C65B1" w:rsidRDefault="001C65B1" w:rsidP="001C65B1">
      <w:pPr>
        <w:pStyle w:val="omg-body"/>
      </w:pPr>
      <w:r>
        <w:t>[English]</w:t>
      </w:r>
    </w:p>
    <w:p w14:paraId="645DCB8D" w14:textId="77777777" w:rsidR="001C65B1" w:rsidRPr="00D61BEF" w:rsidRDefault="001C65B1" w:rsidP="001C65B1">
      <w:pPr>
        <w:pStyle w:val="omg-body"/>
      </w:pPr>
      <w:r w:rsidRPr="00D61BEF">
        <w:t>This constraint realized during provisioning of the schema associated with the InformationModel</w:t>
      </w:r>
    </w:p>
    <w:p w14:paraId="7D56BE7B" w14:textId="77777777" w:rsidR="001C65B1" w:rsidRDefault="001C65B1" w:rsidP="001C65B1">
      <w:pPr>
        <w:pStyle w:val="omg-body"/>
      </w:pPr>
    </w:p>
    <w:p w14:paraId="03D661DC" w14:textId="77777777" w:rsidR="001C65B1" w:rsidRPr="00056F73" w:rsidRDefault="001C65B1" w:rsidP="001C65B1">
      <w:pPr>
        <w:pStyle w:val="Heading6"/>
      </w:pPr>
      <w:r w:rsidRPr="00056F73">
        <w:t>NDR3 [Rule 4-5] (REF). Schema claims reference schema conformance target</w:t>
      </w:r>
    </w:p>
    <w:p w14:paraId="5274DB0F" w14:textId="77777777" w:rsidR="001C65B1" w:rsidRDefault="00333F36" w:rsidP="001C65B1">
      <w:pPr>
        <w:pStyle w:val="omg-body"/>
      </w:pPr>
      <w:hyperlink r:id="rId494" w:anchor="rule_4-5" w:history="1">
        <w:r w:rsidR="001C65B1">
          <w:rPr>
            <w:color w:val="0000FF"/>
            <w:u w:val="single"/>
          </w:rPr>
          <w:t>Rule 4-5</w:t>
        </w:r>
      </w:hyperlink>
      <w:r w:rsidR="001C65B1">
        <w:t>, Schema claims reference schema conformance target (REF): </w:t>
      </w:r>
      <w:hyperlink r:id="rId495" w:anchor="section_4.3" w:history="1">
        <w:r w:rsidR="001C65B1">
          <w:rPr>
            <w:color w:val="0000FF"/>
            <w:u w:val="single"/>
          </w:rPr>
          <w:t>Section 4.3</w:t>
        </w:r>
      </w:hyperlink>
      <w:r w:rsidR="001C65B1">
        <w:t>, Conformance target identifiers</w:t>
      </w:r>
    </w:p>
    <w:p w14:paraId="6804B9BF" w14:textId="77777777" w:rsidR="001C65B1" w:rsidRDefault="001C65B1" w:rsidP="001C65B1">
      <w:pPr>
        <w:pStyle w:val="omg-body"/>
      </w:pPr>
      <w:r>
        <w:t> </w:t>
      </w:r>
    </w:p>
    <w:p w14:paraId="1856B26D" w14:textId="77777777" w:rsidR="001C65B1" w:rsidRDefault="001C65B1" w:rsidP="001C65B1">
      <w:pPr>
        <w:pStyle w:val="omg-body"/>
      </w:pPr>
      <w:r>
        <w:t>[English]</w:t>
      </w:r>
    </w:p>
    <w:p w14:paraId="5107B180" w14:textId="77777777" w:rsidR="001C65B1" w:rsidRPr="00D61BEF" w:rsidRDefault="001C65B1" w:rsidP="001C65B1">
      <w:pPr>
        <w:pStyle w:val="omg-body"/>
      </w:pPr>
      <w:r w:rsidRPr="00D61BEF">
        <w:t>This constraint realized during provisioning of the schema associated with the InformationModel</w:t>
      </w:r>
    </w:p>
    <w:p w14:paraId="2F31544B" w14:textId="77777777" w:rsidR="001C65B1" w:rsidRDefault="001C65B1" w:rsidP="001C65B1">
      <w:pPr>
        <w:pStyle w:val="omg-body"/>
      </w:pPr>
    </w:p>
    <w:p w14:paraId="127B7E17" w14:textId="77777777" w:rsidR="001C65B1" w:rsidRPr="00056F73" w:rsidRDefault="001C65B1" w:rsidP="001C65B1">
      <w:pPr>
        <w:pStyle w:val="Heading6"/>
      </w:pPr>
      <w:r w:rsidRPr="00056F73">
        <w:t>NDR3 [Rule 4-6] (EXT). Schema claims extension conformance target</w:t>
      </w:r>
    </w:p>
    <w:p w14:paraId="26A0FEB7" w14:textId="77777777" w:rsidR="001C65B1" w:rsidRDefault="00333F36" w:rsidP="001C65B1">
      <w:pPr>
        <w:pStyle w:val="omg-body"/>
      </w:pPr>
      <w:hyperlink r:id="rId496" w:anchor="rule_4-6" w:history="1">
        <w:r w:rsidR="001C65B1">
          <w:rPr>
            <w:color w:val="0000FF"/>
            <w:u w:val="single"/>
          </w:rPr>
          <w:t>Rule 4-6</w:t>
        </w:r>
      </w:hyperlink>
      <w:r w:rsidR="001C65B1">
        <w:t>, Schema claims extension conformance target (EXT): </w:t>
      </w:r>
      <w:hyperlink r:id="rId497" w:anchor="section_4.3" w:history="1">
        <w:r w:rsidR="001C65B1">
          <w:rPr>
            <w:color w:val="0000FF"/>
            <w:u w:val="single"/>
          </w:rPr>
          <w:t>Section 4.3</w:t>
        </w:r>
      </w:hyperlink>
      <w:r w:rsidR="001C65B1">
        <w:t>, Conformance target identifiers</w:t>
      </w:r>
    </w:p>
    <w:p w14:paraId="09587B77" w14:textId="77777777" w:rsidR="001C65B1" w:rsidRDefault="001C65B1" w:rsidP="001C65B1">
      <w:pPr>
        <w:pStyle w:val="omg-body"/>
      </w:pPr>
      <w:r>
        <w:t> </w:t>
      </w:r>
    </w:p>
    <w:p w14:paraId="22853490" w14:textId="77777777" w:rsidR="001C65B1" w:rsidRDefault="001C65B1" w:rsidP="001C65B1">
      <w:pPr>
        <w:pStyle w:val="omg-body"/>
      </w:pPr>
      <w:r>
        <w:t>[English]</w:t>
      </w:r>
    </w:p>
    <w:p w14:paraId="6B3E31DB" w14:textId="77777777" w:rsidR="001C65B1" w:rsidRPr="00D61BEF" w:rsidRDefault="001C65B1" w:rsidP="001C65B1">
      <w:pPr>
        <w:pStyle w:val="omg-body"/>
      </w:pPr>
      <w:r w:rsidRPr="00D61BEF">
        <w:t>This constraint realized during provisioning of the schema associated with the InformationModel</w:t>
      </w:r>
    </w:p>
    <w:p w14:paraId="4C0B8B94" w14:textId="77777777" w:rsidR="001C65B1" w:rsidRDefault="001C65B1" w:rsidP="001C65B1">
      <w:pPr>
        <w:pStyle w:val="omg-body"/>
      </w:pPr>
    </w:p>
    <w:p w14:paraId="71F691B1" w14:textId="77777777" w:rsidR="001C65B1" w:rsidRPr="00056F73" w:rsidRDefault="001C65B1" w:rsidP="001C65B1">
      <w:pPr>
        <w:pStyle w:val="Heading6"/>
      </w:pPr>
      <w:r w:rsidRPr="00056F73">
        <w:t>NDR3 [Rule 7-1] (REF,EXT,INS). Document is an XML document</w:t>
      </w:r>
    </w:p>
    <w:p w14:paraId="1B4026D8" w14:textId="77777777" w:rsidR="001C65B1" w:rsidRDefault="00333F36" w:rsidP="001C65B1">
      <w:pPr>
        <w:pStyle w:val="omg-body"/>
      </w:pPr>
      <w:hyperlink r:id="rId498" w:anchor="rule_7-1" w:history="1">
        <w:r w:rsidR="001C65B1">
          <w:rPr>
            <w:color w:val="0000FF"/>
            <w:u w:val="single"/>
          </w:rPr>
          <w:t>Rule 7-1</w:t>
        </w:r>
      </w:hyperlink>
      <w:r w:rsidR="001C65B1">
        <w:t>, Document is an XML document (REF, EXT, INS): </w:t>
      </w:r>
      <w:hyperlink r:id="rId499" w:anchor="section_7.1" w:history="1">
        <w:r w:rsidR="001C65B1">
          <w:rPr>
            <w:color w:val="0000FF"/>
            <w:u w:val="single"/>
          </w:rPr>
          <w:t>Section 7.1</w:t>
        </w:r>
      </w:hyperlink>
      <w:r w:rsidR="001C65B1">
        <w:t>, Conformance to XML</w:t>
      </w:r>
    </w:p>
    <w:p w14:paraId="071EE38B" w14:textId="77777777" w:rsidR="001C65B1" w:rsidRDefault="001C65B1" w:rsidP="001C65B1">
      <w:pPr>
        <w:pStyle w:val="omg-body"/>
      </w:pPr>
      <w:r>
        <w:t> </w:t>
      </w:r>
    </w:p>
    <w:p w14:paraId="470C1261" w14:textId="77777777" w:rsidR="001C65B1" w:rsidRDefault="001C65B1" w:rsidP="001C65B1">
      <w:pPr>
        <w:pStyle w:val="omg-body"/>
      </w:pPr>
      <w:r>
        <w:t>[English]</w:t>
      </w:r>
    </w:p>
    <w:p w14:paraId="3529E6A2" w14:textId="77777777" w:rsidR="001C65B1" w:rsidRPr="00D61BEF" w:rsidRDefault="001C65B1" w:rsidP="001C65B1">
      <w:pPr>
        <w:pStyle w:val="omg-body"/>
      </w:pPr>
      <w:r w:rsidRPr="00D61BEF">
        <w:t>This constraint realized during provisioning of the schema associated with the InformationModel</w:t>
      </w:r>
    </w:p>
    <w:p w14:paraId="2381B510" w14:textId="77777777" w:rsidR="001C65B1" w:rsidRDefault="001C65B1" w:rsidP="001C65B1">
      <w:pPr>
        <w:pStyle w:val="omg-body"/>
      </w:pPr>
    </w:p>
    <w:p w14:paraId="420BE2FB" w14:textId="77777777" w:rsidR="001C65B1" w:rsidRPr="00056F73" w:rsidRDefault="001C65B1" w:rsidP="001C65B1">
      <w:pPr>
        <w:pStyle w:val="Heading6"/>
      </w:pPr>
      <w:r w:rsidRPr="00056F73">
        <w:t>NDR3 [Rule 9-11] (REF). No simple type disallowed derivation</w:t>
      </w:r>
    </w:p>
    <w:p w14:paraId="5D0F8B8D" w14:textId="77777777" w:rsidR="001C65B1" w:rsidRDefault="00333F36" w:rsidP="001C65B1">
      <w:pPr>
        <w:pStyle w:val="omg-body"/>
      </w:pPr>
      <w:hyperlink r:id="rId500" w:anchor="rule_9-11" w:history="1">
        <w:r w:rsidR="001C65B1">
          <w:rPr>
            <w:color w:val="0000FF"/>
            <w:u w:val="single"/>
          </w:rPr>
          <w:t>Rule 9-11</w:t>
        </w:r>
      </w:hyperlink>
      <w:r w:rsidR="001C65B1">
        <w:t>, No simple type disallowed derivation (REF): </w:t>
      </w:r>
      <w:hyperlink r:id="rId501" w:anchor="section_9.1.2" w:history="1">
        <w:r w:rsidR="001C65B1">
          <w:rPr>
            <w:color w:val="0000FF"/>
            <w:u w:val="single"/>
          </w:rPr>
          <w:t>Section 9.1.2</w:t>
        </w:r>
      </w:hyperlink>
      <w:r w:rsidR="001C65B1">
        <w:t>, Simple type definition</w:t>
      </w:r>
    </w:p>
    <w:p w14:paraId="38698E4B" w14:textId="77777777" w:rsidR="001C65B1" w:rsidRDefault="001C65B1" w:rsidP="001C65B1">
      <w:pPr>
        <w:pStyle w:val="omg-body"/>
      </w:pPr>
      <w:r>
        <w:t> </w:t>
      </w:r>
    </w:p>
    <w:p w14:paraId="4484A691" w14:textId="77777777" w:rsidR="001C65B1" w:rsidRDefault="001C65B1" w:rsidP="001C65B1">
      <w:pPr>
        <w:pStyle w:val="omg-body"/>
        <w:rPr>
          <w:b/>
        </w:rPr>
      </w:pPr>
      <w:r w:rsidRPr="00900170">
        <w:rPr>
          <w:b/>
        </w:rPr>
        <w:t>[OCL] context</w:t>
      </w:r>
      <w:r>
        <w:t xml:space="preserve"> InformationModel </w:t>
      </w:r>
      <w:r w:rsidRPr="00900170">
        <w:rPr>
          <w:b/>
        </w:rPr>
        <w:t>inv:</w:t>
      </w:r>
    </w:p>
    <w:p w14:paraId="2FF6E1EB"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w:t>
      </w:r>
      <w:r w:rsidRPr="00900170">
        <w:rPr>
          <w:rFonts w:ascii="Courier New" w:hAnsi="Courier New" w:cs="Courier New"/>
        </w:rPr>
        <w:lastRenderedPageBreak/>
        <w:t>&gt;select(t|t.oclIsKindOf(DataType)).oclAsType(DataType)-&gt;forAll(dt|not(dt.isFinalSpecialization))</w:t>
      </w:r>
      <w:r w:rsidRPr="00900170">
        <w:rPr>
          <w:rFonts w:ascii="Courier New" w:hAnsi="Courier New" w:cs="Courier New"/>
        </w:rPr>
        <w:br/>
      </w:r>
    </w:p>
    <w:p w14:paraId="2D45B4A9" w14:textId="77777777" w:rsidR="001C65B1" w:rsidRDefault="001C65B1" w:rsidP="001C65B1">
      <w:pPr>
        <w:pStyle w:val="omg-body"/>
      </w:pPr>
    </w:p>
    <w:p w14:paraId="66308B63" w14:textId="77777777" w:rsidR="001C65B1" w:rsidRPr="00056F73" w:rsidRDefault="001C65B1" w:rsidP="001C65B1">
      <w:pPr>
        <w:pStyle w:val="Heading6"/>
      </w:pPr>
      <w:r w:rsidRPr="00056F73">
        <w:t>NDR3 [Rule 9-30] (REF,EXT). Base type of complex type with complex content must have complex content</w:t>
      </w:r>
    </w:p>
    <w:p w14:paraId="6F60468E" w14:textId="77777777" w:rsidR="001C65B1" w:rsidRDefault="00333F36" w:rsidP="001C65B1">
      <w:pPr>
        <w:pStyle w:val="omg-body"/>
      </w:pPr>
      <w:hyperlink r:id="rId502" w:anchor="rule_9-30" w:history="1">
        <w:r w:rsidR="001C65B1">
          <w:rPr>
            <w:color w:val="0000FF"/>
            <w:u w:val="single"/>
          </w:rPr>
          <w:t>Rule 9-30</w:t>
        </w:r>
      </w:hyperlink>
      <w:r w:rsidR="001C65B1">
        <w:t>, Base type of complex type with complex content must have complex content (REF, EXT): </w:t>
      </w:r>
      <w:hyperlink r:id="rId503" w:anchor="section_9.1.3.2.1" w:history="1">
        <w:r w:rsidR="001C65B1">
          <w:rPr>
            <w:color w:val="0000FF"/>
            <w:u w:val="single"/>
          </w:rPr>
          <w:t>Section 9.1.3.2.1</w:t>
        </w:r>
      </w:hyperlink>
      <w:r w:rsidR="001C65B1">
        <w:t>, Base type of complex type with complex content has complex content</w:t>
      </w:r>
    </w:p>
    <w:p w14:paraId="5B7F9D83" w14:textId="77777777" w:rsidR="001C65B1" w:rsidRDefault="001C65B1" w:rsidP="001C65B1">
      <w:pPr>
        <w:pStyle w:val="omg-body"/>
      </w:pPr>
      <w:r>
        <w:t> </w:t>
      </w:r>
    </w:p>
    <w:p w14:paraId="49CA8208" w14:textId="77777777" w:rsidR="001C65B1" w:rsidRDefault="001C65B1" w:rsidP="001C65B1">
      <w:pPr>
        <w:pStyle w:val="omg-body"/>
      </w:pPr>
      <w:r>
        <w:t>[English]</w:t>
      </w:r>
    </w:p>
    <w:p w14:paraId="78EB45C5" w14:textId="77777777" w:rsidR="001C65B1" w:rsidRPr="00D61BEF" w:rsidRDefault="001C65B1" w:rsidP="001C65B1">
      <w:pPr>
        <w:pStyle w:val="omg-body"/>
      </w:pPr>
      <w:r w:rsidRPr="00D61BEF">
        <w:t>Provisioning to target schemas ensures the base type of Complex types with complex content will have complex content.</w:t>
      </w:r>
    </w:p>
    <w:p w14:paraId="74E080BD" w14:textId="77777777" w:rsidR="001C65B1" w:rsidRDefault="001C65B1" w:rsidP="001C65B1">
      <w:pPr>
        <w:pStyle w:val="omg-body"/>
      </w:pPr>
    </w:p>
    <w:p w14:paraId="63B7BB55" w14:textId="77777777" w:rsidR="001C65B1" w:rsidRPr="00056F73" w:rsidRDefault="001C65B1" w:rsidP="001C65B1">
      <w:pPr>
        <w:pStyle w:val="Heading6"/>
      </w:pPr>
      <w:r w:rsidRPr="00056F73">
        <w:t>NDR3 [Rule 9-31] (SET). Base type of complex type with complex content must have complex content</w:t>
      </w:r>
    </w:p>
    <w:p w14:paraId="1A9AA2A5" w14:textId="77777777" w:rsidR="001C65B1" w:rsidRDefault="00333F36" w:rsidP="001C65B1">
      <w:pPr>
        <w:pStyle w:val="omg-body"/>
      </w:pPr>
      <w:hyperlink r:id="rId504" w:anchor="rule_9-31" w:history="1">
        <w:r w:rsidR="001C65B1">
          <w:rPr>
            <w:color w:val="0000FF"/>
            <w:u w:val="single"/>
          </w:rPr>
          <w:t>Rule 9-31</w:t>
        </w:r>
      </w:hyperlink>
      <w:r w:rsidR="001C65B1">
        <w:t>, Base type of complex type with complex content must have complex content (SET): </w:t>
      </w:r>
      <w:hyperlink r:id="rId505" w:anchor="section_9.1.3.2.1" w:history="1">
        <w:r w:rsidR="001C65B1">
          <w:rPr>
            <w:color w:val="0000FF"/>
            <w:u w:val="single"/>
          </w:rPr>
          <w:t>Section 9.1.3.2.1</w:t>
        </w:r>
      </w:hyperlink>
      <w:r w:rsidR="001C65B1">
        <w:t>, Base type of complex type with complex content has complex content</w:t>
      </w:r>
    </w:p>
    <w:p w14:paraId="395E4399" w14:textId="77777777" w:rsidR="001C65B1" w:rsidRDefault="001C65B1" w:rsidP="001C65B1">
      <w:pPr>
        <w:pStyle w:val="omg-body"/>
      </w:pPr>
      <w:r>
        <w:t> </w:t>
      </w:r>
    </w:p>
    <w:p w14:paraId="70540C23" w14:textId="77777777" w:rsidR="001C65B1" w:rsidRDefault="001C65B1" w:rsidP="001C65B1">
      <w:pPr>
        <w:pStyle w:val="omg-body"/>
      </w:pPr>
      <w:r>
        <w:t>[English]</w:t>
      </w:r>
    </w:p>
    <w:p w14:paraId="63628676" w14:textId="77777777" w:rsidR="001C65B1" w:rsidRPr="00D61BEF" w:rsidRDefault="001C65B1" w:rsidP="001C65B1">
      <w:pPr>
        <w:pStyle w:val="omg-body"/>
      </w:pPr>
      <w:r w:rsidRPr="00D61BEF">
        <w:t>Provisioning to target schemas ensures the base type of Complex types with complex content will have complex content.</w:t>
      </w:r>
    </w:p>
    <w:p w14:paraId="55CD3E7F" w14:textId="77777777" w:rsidR="001C65B1" w:rsidRDefault="001C65B1" w:rsidP="001C65B1">
      <w:pPr>
        <w:pStyle w:val="omg-body"/>
      </w:pPr>
    </w:p>
    <w:p w14:paraId="3DE381FA" w14:textId="77777777" w:rsidR="001C65B1" w:rsidRPr="00056F73" w:rsidRDefault="001C65B1" w:rsidP="001C65B1">
      <w:pPr>
        <w:pStyle w:val="Heading6"/>
      </w:pPr>
      <w:r w:rsidRPr="00056F73">
        <w:t>NDR3 [Rule 9-33] (REF). No complex type disallowed substitutions</w:t>
      </w:r>
    </w:p>
    <w:p w14:paraId="5BFE269D" w14:textId="77777777" w:rsidR="001C65B1" w:rsidRDefault="00333F36" w:rsidP="001C65B1">
      <w:pPr>
        <w:pStyle w:val="omg-body"/>
      </w:pPr>
      <w:hyperlink r:id="rId506" w:anchor="rule_9-33" w:history="1">
        <w:r w:rsidR="001C65B1">
          <w:rPr>
            <w:color w:val="0000FF"/>
            <w:u w:val="single"/>
          </w:rPr>
          <w:t>Rule 9-33</w:t>
        </w:r>
      </w:hyperlink>
      <w:r w:rsidR="001C65B1">
        <w:t>, No complex type disallowed substitutions (REF): </w:t>
      </w:r>
      <w:hyperlink r:id="rId507" w:anchor="section_9.1.3" w:history="1">
        <w:r w:rsidR="001C65B1">
          <w:rPr>
            <w:color w:val="0000FF"/>
            <w:u w:val="single"/>
          </w:rPr>
          <w:t>Section 9.1.3</w:t>
        </w:r>
      </w:hyperlink>
      <w:r w:rsidR="001C65B1">
        <w:t>, Complex type definition</w:t>
      </w:r>
    </w:p>
    <w:p w14:paraId="401C4A39" w14:textId="77777777" w:rsidR="001C65B1" w:rsidRDefault="001C65B1" w:rsidP="001C65B1">
      <w:pPr>
        <w:pStyle w:val="omg-body"/>
      </w:pPr>
      <w:r>
        <w:t> </w:t>
      </w:r>
    </w:p>
    <w:p w14:paraId="185849D8" w14:textId="77777777" w:rsidR="001C65B1" w:rsidRDefault="001C65B1" w:rsidP="001C65B1">
      <w:pPr>
        <w:pStyle w:val="omg-body"/>
      </w:pPr>
      <w:r>
        <w:t>[English]</w:t>
      </w:r>
    </w:p>
    <w:p w14:paraId="0E15B4D8" w14:textId="77777777" w:rsidR="001C65B1" w:rsidRPr="00D61BEF" w:rsidRDefault="001C65B1" w:rsidP="001C65B1">
      <w:pPr>
        <w:pStyle w:val="omg-body"/>
      </w:pPr>
      <w:r w:rsidRPr="00D61BEF">
        <w:t>The concept of disallowed substitutions is currently not supported by the NIEM UML Profile.  Currently, there will be no "block" provisioned for a complex type.</w:t>
      </w:r>
    </w:p>
    <w:p w14:paraId="71C77FFB" w14:textId="77777777" w:rsidR="001C65B1" w:rsidRDefault="001C65B1" w:rsidP="001C65B1">
      <w:pPr>
        <w:pStyle w:val="omg-body"/>
      </w:pPr>
    </w:p>
    <w:p w14:paraId="0D85C542" w14:textId="77777777" w:rsidR="001C65B1" w:rsidRPr="00056F73" w:rsidRDefault="001C65B1" w:rsidP="001C65B1">
      <w:pPr>
        <w:pStyle w:val="Heading6"/>
      </w:pPr>
      <w:r w:rsidRPr="00056F73">
        <w:t>NDR3 [Rule 9-34] (REF). No complex type disallowed derivation</w:t>
      </w:r>
    </w:p>
    <w:p w14:paraId="5FED3F3B" w14:textId="77777777" w:rsidR="001C65B1" w:rsidRDefault="00333F36" w:rsidP="001C65B1">
      <w:pPr>
        <w:pStyle w:val="omg-body"/>
      </w:pPr>
      <w:hyperlink r:id="rId508" w:anchor="rule_9-34" w:history="1">
        <w:r w:rsidR="001C65B1">
          <w:rPr>
            <w:color w:val="0000FF"/>
            <w:u w:val="single"/>
          </w:rPr>
          <w:t>Rule 9-34</w:t>
        </w:r>
      </w:hyperlink>
      <w:r w:rsidR="001C65B1">
        <w:t>, No complex type disallowed derivation (REF): </w:t>
      </w:r>
      <w:hyperlink r:id="rId509" w:anchor="section_9.1.3" w:history="1">
        <w:r w:rsidR="001C65B1">
          <w:rPr>
            <w:color w:val="0000FF"/>
            <w:u w:val="single"/>
          </w:rPr>
          <w:t>Section 9.1.3</w:t>
        </w:r>
      </w:hyperlink>
      <w:r w:rsidR="001C65B1">
        <w:t>, Complex type definition</w:t>
      </w:r>
    </w:p>
    <w:p w14:paraId="2B9F9480" w14:textId="77777777" w:rsidR="001C65B1" w:rsidRDefault="001C65B1" w:rsidP="001C65B1">
      <w:pPr>
        <w:pStyle w:val="omg-body"/>
      </w:pPr>
      <w:r>
        <w:t> </w:t>
      </w:r>
    </w:p>
    <w:p w14:paraId="2410B2B7" w14:textId="77777777" w:rsidR="001C65B1" w:rsidRDefault="001C65B1" w:rsidP="001C65B1">
      <w:pPr>
        <w:pStyle w:val="omg-body"/>
        <w:rPr>
          <w:b/>
        </w:rPr>
      </w:pPr>
      <w:r w:rsidRPr="00900170">
        <w:rPr>
          <w:b/>
        </w:rPr>
        <w:t>[OCL] context</w:t>
      </w:r>
      <w:r>
        <w:t xml:space="preserve"> InformationModel </w:t>
      </w:r>
      <w:r w:rsidRPr="00900170">
        <w:rPr>
          <w:b/>
        </w:rPr>
        <w:t>inv:</w:t>
      </w:r>
    </w:p>
    <w:p w14:paraId="2FA4E382"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t>self.base_Package.ownedType-&gt;select(t|t.oclIsKindOf(Classifier)).oclAsType(Classifier)-&gt;forAll(dt|not(dt.isFinalSpecialization))</w:t>
      </w:r>
      <w:r w:rsidRPr="00900170">
        <w:rPr>
          <w:rFonts w:ascii="Courier New" w:hAnsi="Courier New" w:cs="Courier New"/>
        </w:rPr>
        <w:br/>
      </w:r>
    </w:p>
    <w:p w14:paraId="63B8C193" w14:textId="77777777" w:rsidR="001C65B1" w:rsidRDefault="001C65B1" w:rsidP="001C65B1">
      <w:pPr>
        <w:pStyle w:val="omg-body"/>
      </w:pPr>
    </w:p>
    <w:p w14:paraId="41E70BF4" w14:textId="77777777" w:rsidR="001C65B1" w:rsidRPr="00056F73" w:rsidRDefault="001C65B1" w:rsidP="001C65B1">
      <w:pPr>
        <w:pStyle w:val="Heading6"/>
      </w:pPr>
      <w:r w:rsidRPr="00056F73">
        <w:t>NDR3 [Rule 9-35] (REF,EXT). Element declaration is top-level</w:t>
      </w:r>
    </w:p>
    <w:p w14:paraId="57C26A87" w14:textId="77777777" w:rsidR="001C65B1" w:rsidRDefault="00333F36" w:rsidP="001C65B1">
      <w:pPr>
        <w:pStyle w:val="omg-body"/>
      </w:pPr>
      <w:hyperlink r:id="rId510" w:anchor="rule_9-35" w:history="1">
        <w:r w:rsidR="001C65B1">
          <w:rPr>
            <w:color w:val="0000FF"/>
            <w:u w:val="single"/>
          </w:rPr>
          <w:t>Rule 9-35</w:t>
        </w:r>
      </w:hyperlink>
      <w:r w:rsidR="001C65B1">
        <w:t xml:space="preserve">, Element declaration is top-level (REF, EXT): </w:t>
      </w:r>
      <w:hyperlink r:id="rId511" w:anchor="section_9.2.1" w:history="1">
        <w:r w:rsidR="001C65B1">
          <w:rPr>
            <w:color w:val="0000FF"/>
            <w:u w:val="single"/>
          </w:rPr>
          <w:t>Section 9.2.1</w:t>
        </w:r>
      </w:hyperlink>
      <w:r w:rsidR="001C65B1">
        <w:t>, Element declaration</w:t>
      </w:r>
    </w:p>
    <w:p w14:paraId="587DA38B" w14:textId="77777777" w:rsidR="001C65B1" w:rsidRDefault="001C65B1" w:rsidP="001C65B1">
      <w:pPr>
        <w:pStyle w:val="omg-body"/>
      </w:pPr>
      <w:r>
        <w:t>[English]</w:t>
      </w:r>
    </w:p>
    <w:p w14:paraId="66F7F7EA" w14:textId="77777777" w:rsidR="001C65B1" w:rsidRPr="00D61BEF" w:rsidRDefault="001C65B1" w:rsidP="001C65B1">
      <w:pPr>
        <w:pStyle w:val="omg-body"/>
      </w:pPr>
      <w:r w:rsidRPr="00D61BEF">
        <w:t>Constraint is enforced during provisioning, top level elements are always created and referenced by non top level elements.</w:t>
      </w:r>
    </w:p>
    <w:p w14:paraId="51EEC5D7" w14:textId="77777777" w:rsidR="001C65B1" w:rsidRDefault="001C65B1" w:rsidP="001C65B1">
      <w:pPr>
        <w:pStyle w:val="omg-body"/>
      </w:pPr>
    </w:p>
    <w:p w14:paraId="5028B048" w14:textId="77777777" w:rsidR="001C65B1" w:rsidRPr="00056F73" w:rsidRDefault="001C65B1" w:rsidP="001C65B1">
      <w:pPr>
        <w:pStyle w:val="Heading6"/>
      </w:pPr>
      <w:r w:rsidRPr="00056F73">
        <w:t>NDR3 [Rule 9-39] (REF,EXT). Element type not in the XML Schema namespace</w:t>
      </w:r>
    </w:p>
    <w:p w14:paraId="43FF9891" w14:textId="77777777" w:rsidR="001C65B1" w:rsidRDefault="00333F36" w:rsidP="001C65B1">
      <w:pPr>
        <w:pStyle w:val="omg-body"/>
      </w:pPr>
      <w:hyperlink r:id="rId512" w:anchor="rule_9-39" w:history="1">
        <w:r w:rsidR="001C65B1">
          <w:rPr>
            <w:color w:val="0000FF"/>
            <w:u w:val="single"/>
          </w:rPr>
          <w:t>Rule 9-39</w:t>
        </w:r>
      </w:hyperlink>
      <w:r w:rsidR="001C65B1">
        <w:t>, Element type not in the XML Schema namespace (REF, EXT): </w:t>
      </w:r>
      <w:hyperlink r:id="rId513" w:anchor="section_9.2.1" w:history="1">
        <w:r w:rsidR="001C65B1">
          <w:rPr>
            <w:color w:val="0000FF"/>
            <w:u w:val="single"/>
          </w:rPr>
          <w:t>Section 9.2.1</w:t>
        </w:r>
      </w:hyperlink>
      <w:r w:rsidR="001C65B1">
        <w:t>, Element declaration</w:t>
      </w:r>
    </w:p>
    <w:p w14:paraId="3F8CC76C" w14:textId="77777777" w:rsidR="001C65B1" w:rsidRDefault="001C65B1" w:rsidP="001C65B1">
      <w:pPr>
        <w:pStyle w:val="omg-body"/>
      </w:pPr>
      <w:r>
        <w:t> </w:t>
      </w:r>
    </w:p>
    <w:p w14:paraId="16CB3E6C" w14:textId="77777777" w:rsidR="001C65B1" w:rsidRDefault="001C65B1" w:rsidP="001C65B1">
      <w:pPr>
        <w:pStyle w:val="omg-body"/>
        <w:rPr>
          <w:b/>
        </w:rPr>
      </w:pPr>
      <w:r w:rsidRPr="00900170">
        <w:rPr>
          <w:b/>
        </w:rPr>
        <w:t>[OCL] context</w:t>
      </w:r>
      <w:r>
        <w:t xml:space="preserve"> InformationModel </w:t>
      </w:r>
      <w:r w:rsidRPr="00900170">
        <w:rPr>
          <w:b/>
        </w:rPr>
        <w:t>inv:</w:t>
      </w:r>
    </w:p>
    <w:p w14:paraId="0E2673F4"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self.targetNamespace&lt;&gt;'http://www.w3.org/2001/XMLSchema'</w:t>
      </w:r>
      <w:r w:rsidRPr="00900170">
        <w:rPr>
          <w:rFonts w:ascii="Courier New" w:hAnsi="Courier New" w:cs="Courier New"/>
        </w:rPr>
        <w:br/>
        <w:t xml:space="preserve">              </w:t>
      </w:r>
    </w:p>
    <w:p w14:paraId="743B0C63" w14:textId="77777777" w:rsidR="001C65B1" w:rsidRDefault="001C65B1" w:rsidP="001C65B1">
      <w:pPr>
        <w:pStyle w:val="omg-body"/>
      </w:pPr>
    </w:p>
    <w:p w14:paraId="18572D60" w14:textId="77777777" w:rsidR="001C65B1" w:rsidRPr="00056F73" w:rsidRDefault="001C65B1" w:rsidP="001C65B1">
      <w:pPr>
        <w:pStyle w:val="Heading6"/>
      </w:pPr>
      <w:r w:rsidRPr="00056F73">
        <w:t>NDR3 [Rule 9-41] (REF,EXT). Element type is not simple type</w:t>
      </w:r>
    </w:p>
    <w:p w14:paraId="637475A5" w14:textId="77777777" w:rsidR="001C65B1" w:rsidRDefault="00333F36" w:rsidP="001C65B1">
      <w:pPr>
        <w:pStyle w:val="omg-body"/>
      </w:pPr>
      <w:hyperlink r:id="rId514" w:anchor="rule_9-41" w:history="1">
        <w:r w:rsidR="001C65B1">
          <w:rPr>
            <w:color w:val="0000FF"/>
            <w:u w:val="single"/>
          </w:rPr>
          <w:t>Rule 9-41</w:t>
        </w:r>
      </w:hyperlink>
      <w:r w:rsidR="001C65B1">
        <w:t>, Element type is not simple type (REF, EXT): </w:t>
      </w:r>
      <w:hyperlink r:id="rId515" w:anchor="section_9.2.1" w:history="1">
        <w:r w:rsidR="001C65B1">
          <w:rPr>
            <w:color w:val="0000FF"/>
            <w:u w:val="single"/>
          </w:rPr>
          <w:t>Section 9.2.1</w:t>
        </w:r>
      </w:hyperlink>
      <w:r w:rsidR="001C65B1">
        <w:t>, Element declaration</w:t>
      </w:r>
    </w:p>
    <w:p w14:paraId="05D21682" w14:textId="77777777" w:rsidR="001C65B1" w:rsidRDefault="001C65B1" w:rsidP="001C65B1">
      <w:pPr>
        <w:pStyle w:val="omg-body"/>
      </w:pPr>
      <w:r>
        <w:t> </w:t>
      </w:r>
    </w:p>
    <w:p w14:paraId="67B62B5A" w14:textId="77777777" w:rsidR="001C65B1" w:rsidRDefault="001C65B1" w:rsidP="001C65B1">
      <w:pPr>
        <w:pStyle w:val="omg-body"/>
      </w:pPr>
      <w:r>
        <w:t>[English]</w:t>
      </w:r>
    </w:p>
    <w:p w14:paraId="52AA0964" w14:textId="77777777" w:rsidR="001C65B1" w:rsidRPr="00D61BEF" w:rsidRDefault="001C65B1" w:rsidP="001C65B1">
      <w:pPr>
        <w:pStyle w:val="omg-body"/>
      </w:pPr>
      <w:r w:rsidRPr="00D61BEF">
        <w:t>OCL representation of this constraint is deferred.</w:t>
      </w:r>
    </w:p>
    <w:p w14:paraId="6037182B" w14:textId="77777777" w:rsidR="001C65B1" w:rsidRDefault="001C65B1" w:rsidP="001C65B1">
      <w:pPr>
        <w:pStyle w:val="omg-body"/>
      </w:pPr>
    </w:p>
    <w:p w14:paraId="3CA71777" w14:textId="77777777" w:rsidR="001C65B1" w:rsidRPr="00056F73" w:rsidRDefault="001C65B1" w:rsidP="001C65B1">
      <w:pPr>
        <w:pStyle w:val="Heading6"/>
      </w:pPr>
      <w:r w:rsidRPr="00056F73">
        <w:t xml:space="preserve">NDR3 [Rule 9-42] (REF). No element disallowed substitutions </w:t>
      </w:r>
    </w:p>
    <w:p w14:paraId="713C1502" w14:textId="77777777" w:rsidR="001C65B1" w:rsidRDefault="00333F36" w:rsidP="001C65B1">
      <w:pPr>
        <w:pStyle w:val="omg-body"/>
      </w:pPr>
      <w:hyperlink r:id="rId516" w:anchor="rule_9-42" w:history="1">
        <w:r w:rsidR="001C65B1">
          <w:rPr>
            <w:color w:val="0000FF"/>
            <w:u w:val="single"/>
          </w:rPr>
          <w:t>Rule 9-42</w:t>
        </w:r>
      </w:hyperlink>
      <w:r w:rsidR="001C65B1">
        <w:t>, No element disallowed substitutions (REF): </w:t>
      </w:r>
      <w:hyperlink r:id="rId517" w:anchor="section_9.2.1" w:history="1">
        <w:r w:rsidR="001C65B1">
          <w:rPr>
            <w:color w:val="0000FF"/>
            <w:u w:val="single"/>
          </w:rPr>
          <w:t>Section 9.2.1</w:t>
        </w:r>
      </w:hyperlink>
      <w:r w:rsidR="001C65B1">
        <w:t>, Element declaration</w:t>
      </w:r>
    </w:p>
    <w:p w14:paraId="28FED355" w14:textId="77777777" w:rsidR="001C65B1" w:rsidRDefault="001C65B1" w:rsidP="001C65B1">
      <w:pPr>
        <w:pStyle w:val="omg-body"/>
      </w:pPr>
      <w:r>
        <w:t> </w:t>
      </w:r>
    </w:p>
    <w:p w14:paraId="52FE230B" w14:textId="77777777" w:rsidR="001C65B1" w:rsidRDefault="001C65B1" w:rsidP="001C65B1">
      <w:pPr>
        <w:pStyle w:val="omg-body"/>
      </w:pPr>
      <w:r>
        <w:t>[English]</w:t>
      </w:r>
    </w:p>
    <w:p w14:paraId="7A933B8D" w14:textId="77777777" w:rsidR="001C65B1" w:rsidRPr="00D61BEF" w:rsidRDefault="001C65B1" w:rsidP="001C65B1">
      <w:pPr>
        <w:pStyle w:val="omg-body"/>
      </w:pPr>
      <w:r w:rsidRPr="00D61BEF">
        <w:t>The concept of disallowed substitutions (@block) is currently not supported by NIEM-UML.  There will be no provisioning of the @block attribute.</w:t>
      </w:r>
    </w:p>
    <w:p w14:paraId="7D609943" w14:textId="77777777" w:rsidR="001C65B1" w:rsidRDefault="001C65B1" w:rsidP="001C65B1">
      <w:pPr>
        <w:pStyle w:val="omg-body"/>
      </w:pPr>
    </w:p>
    <w:p w14:paraId="7DE4A815" w14:textId="77777777" w:rsidR="001C65B1" w:rsidRPr="00056F73" w:rsidRDefault="001C65B1" w:rsidP="001C65B1">
      <w:pPr>
        <w:pStyle w:val="Heading6"/>
      </w:pPr>
      <w:r w:rsidRPr="00056F73">
        <w:t>NDR3 [Rule 9-47] (REF,EXT). Attribute declaration is top-level</w:t>
      </w:r>
    </w:p>
    <w:p w14:paraId="48111A80" w14:textId="77777777" w:rsidR="001C65B1" w:rsidRDefault="00333F36" w:rsidP="001C65B1">
      <w:pPr>
        <w:pStyle w:val="omg-body"/>
      </w:pPr>
      <w:hyperlink r:id="rId518" w:anchor="rule_9-47" w:history="1">
        <w:r w:rsidR="001C65B1">
          <w:rPr>
            <w:color w:val="0000FF"/>
            <w:u w:val="single"/>
          </w:rPr>
          <w:t>Rule 9-47</w:t>
        </w:r>
      </w:hyperlink>
      <w:r w:rsidR="001C65B1">
        <w:t xml:space="preserve">, Attribute declaration is top-level (REF, EXT): </w:t>
      </w:r>
      <w:hyperlink r:id="rId519" w:anchor="section_9.2.3" w:history="1">
        <w:r w:rsidR="001C65B1">
          <w:rPr>
            <w:color w:val="0000FF"/>
            <w:u w:val="single"/>
          </w:rPr>
          <w:t>Section 9.2.3</w:t>
        </w:r>
      </w:hyperlink>
      <w:r w:rsidR="001C65B1">
        <w:t>, Attribute declaration</w:t>
      </w:r>
    </w:p>
    <w:p w14:paraId="5332777E" w14:textId="77777777" w:rsidR="001C65B1" w:rsidRDefault="001C65B1" w:rsidP="001C65B1">
      <w:pPr>
        <w:pStyle w:val="omg-body"/>
      </w:pPr>
      <w:r>
        <w:t>[English]</w:t>
      </w:r>
    </w:p>
    <w:p w14:paraId="521EF231" w14:textId="77777777" w:rsidR="001C65B1" w:rsidRPr="00D61BEF" w:rsidRDefault="001C65B1" w:rsidP="001C65B1">
      <w:pPr>
        <w:pStyle w:val="omg-body"/>
      </w:pPr>
      <w:r w:rsidRPr="00D61BEF">
        <w:lastRenderedPageBreak/>
        <w:t>Constraint is enforced during provisioning, top level attributes  are always created and referenced by non top level elements.</w:t>
      </w:r>
    </w:p>
    <w:p w14:paraId="083E1E57" w14:textId="77777777" w:rsidR="001C65B1" w:rsidRDefault="001C65B1" w:rsidP="001C65B1">
      <w:pPr>
        <w:pStyle w:val="omg-body"/>
      </w:pPr>
    </w:p>
    <w:p w14:paraId="521EAF98" w14:textId="77777777" w:rsidR="001C65B1" w:rsidRPr="00056F73" w:rsidRDefault="001C65B1" w:rsidP="001C65B1">
      <w:pPr>
        <w:pStyle w:val="Heading6"/>
      </w:pPr>
      <w:r w:rsidRPr="00056F73">
        <w:t>NDR3 [Rule 9-49] (REF,EXT). Attribute declaration has type</w:t>
      </w:r>
    </w:p>
    <w:p w14:paraId="7E4338B3" w14:textId="77777777" w:rsidR="001C65B1" w:rsidRDefault="00333F36" w:rsidP="001C65B1">
      <w:pPr>
        <w:pStyle w:val="omg-body"/>
      </w:pPr>
      <w:hyperlink r:id="rId520" w:anchor="rule_9-49" w:history="1">
        <w:r w:rsidR="001C65B1">
          <w:rPr>
            <w:color w:val="0000FF"/>
            <w:u w:val="single"/>
          </w:rPr>
          <w:t>Rule 9-49</w:t>
        </w:r>
      </w:hyperlink>
      <w:r w:rsidR="001C65B1">
        <w:t>, Attribute declaration has type (REF, EXT): </w:t>
      </w:r>
      <w:hyperlink r:id="rId521" w:anchor="section_9.2.3" w:history="1">
        <w:r w:rsidR="001C65B1">
          <w:rPr>
            <w:color w:val="0000FF"/>
            <w:u w:val="single"/>
          </w:rPr>
          <w:t>Section 9.2.3</w:t>
        </w:r>
      </w:hyperlink>
      <w:r w:rsidR="001C65B1">
        <w:t>, Attribute declaration</w:t>
      </w:r>
    </w:p>
    <w:p w14:paraId="73E32D1A" w14:textId="77777777" w:rsidR="001C65B1" w:rsidRDefault="001C65B1" w:rsidP="001C65B1">
      <w:pPr>
        <w:pStyle w:val="omg-body"/>
      </w:pPr>
      <w:r>
        <w:t> </w:t>
      </w:r>
    </w:p>
    <w:p w14:paraId="6D4624DF" w14:textId="77777777" w:rsidR="001C65B1" w:rsidRDefault="001C65B1" w:rsidP="001C65B1">
      <w:pPr>
        <w:pStyle w:val="omg-body"/>
      </w:pPr>
      <w:r>
        <w:t>[English]</w:t>
      </w:r>
    </w:p>
    <w:p w14:paraId="3701648A" w14:textId="77777777" w:rsidR="001C65B1" w:rsidRPr="00D61BEF" w:rsidRDefault="001C65B1" w:rsidP="001C65B1">
      <w:pPr>
        <w:pStyle w:val="omg-body"/>
      </w:pPr>
      <w:r w:rsidRPr="00D61BEF">
        <w:t>Specification as OCL Constraint is deferred.</w:t>
      </w:r>
    </w:p>
    <w:p w14:paraId="4B7AE0C4" w14:textId="77777777" w:rsidR="001C65B1" w:rsidRDefault="001C65B1" w:rsidP="001C65B1">
      <w:pPr>
        <w:pStyle w:val="omg-body"/>
      </w:pPr>
    </w:p>
    <w:p w14:paraId="440DA8DA" w14:textId="77777777" w:rsidR="001C65B1" w:rsidRPr="00056F73" w:rsidRDefault="001C65B1" w:rsidP="001C65B1">
      <w:pPr>
        <w:pStyle w:val="Heading6"/>
      </w:pPr>
      <w:r w:rsidRPr="00056F73">
        <w:t>NDR3 [Rule 9-61] (REF). xs:sequence must be child of xs:extension</w:t>
      </w:r>
    </w:p>
    <w:p w14:paraId="5B139161" w14:textId="77777777" w:rsidR="001C65B1" w:rsidRDefault="00333F36" w:rsidP="001C65B1">
      <w:pPr>
        <w:pStyle w:val="omg-body"/>
      </w:pPr>
      <w:hyperlink r:id="rId522" w:anchor="rule_9-61" w:history="1">
        <w:r w:rsidR="001C65B1">
          <w:rPr>
            <w:color w:val="0000FF"/>
            <w:u w:val="single"/>
          </w:rPr>
          <w:t>Rule 9-61</w:t>
        </w:r>
      </w:hyperlink>
      <w:r w:rsidR="001C65B1">
        <w:t>, </w:t>
      </w:r>
      <w:r w:rsidR="001C65B1">
        <w:rPr>
          <w:rFonts w:ascii="Courier New" w:hAnsi="Courier New"/>
        </w:rPr>
        <w:t>xs:sequence</w:t>
      </w:r>
      <w:r w:rsidR="001C65B1">
        <w:t> must be child of </w:t>
      </w:r>
      <w:r w:rsidR="001C65B1">
        <w:rPr>
          <w:rFonts w:ascii="Courier New" w:hAnsi="Courier New"/>
        </w:rPr>
        <w:t>xs:extension</w:t>
      </w:r>
      <w:r w:rsidR="001C65B1">
        <w:t> (REF): </w:t>
      </w:r>
      <w:hyperlink r:id="rId523" w:anchor="section_9.3.1.1" w:history="1">
        <w:r w:rsidR="001C65B1">
          <w:rPr>
            <w:color w:val="0000FF"/>
            <w:u w:val="single"/>
          </w:rPr>
          <w:t>Section 9.3.1.1</w:t>
        </w:r>
      </w:hyperlink>
      <w:r w:rsidR="001C65B1">
        <w:t>, Sequence</w:t>
      </w:r>
    </w:p>
    <w:p w14:paraId="18BD1C71" w14:textId="77777777" w:rsidR="001C65B1" w:rsidRDefault="001C65B1" w:rsidP="001C65B1">
      <w:pPr>
        <w:pStyle w:val="omg-body"/>
      </w:pPr>
      <w:r>
        <w:t> </w:t>
      </w:r>
    </w:p>
    <w:p w14:paraId="29F8EB9A" w14:textId="77777777" w:rsidR="001C65B1" w:rsidRDefault="001C65B1" w:rsidP="001C65B1">
      <w:pPr>
        <w:pStyle w:val="omg-body"/>
      </w:pPr>
      <w:r>
        <w:t>[English]</w:t>
      </w:r>
    </w:p>
    <w:p w14:paraId="4D733089" w14:textId="77777777" w:rsidR="001C65B1" w:rsidRPr="00D61BEF" w:rsidRDefault="001C65B1" w:rsidP="001C65B1">
      <w:pPr>
        <w:pStyle w:val="omg-body"/>
      </w:pPr>
      <w:r w:rsidRPr="00D61BEF">
        <w:t>Constraint enforced by provisioning, an xs:sequence is always produced as a child of an xs:extension.</w:t>
      </w:r>
    </w:p>
    <w:p w14:paraId="5719DD72" w14:textId="77777777" w:rsidR="001C65B1" w:rsidRDefault="001C65B1" w:rsidP="001C65B1">
      <w:pPr>
        <w:pStyle w:val="omg-body"/>
      </w:pPr>
    </w:p>
    <w:p w14:paraId="16514AEA" w14:textId="77777777" w:rsidR="001C65B1" w:rsidRPr="00056F73" w:rsidRDefault="001C65B1" w:rsidP="001C65B1">
      <w:pPr>
        <w:pStyle w:val="Heading6"/>
      </w:pPr>
      <w:r w:rsidRPr="00056F73">
        <w:t>NDR3 [Rule 9-62] (EXT). xs:sequence must be child of xs:extension or xs:restriction</w:t>
      </w:r>
    </w:p>
    <w:p w14:paraId="47B3A715" w14:textId="77777777" w:rsidR="001C65B1" w:rsidRDefault="00333F36" w:rsidP="001C65B1">
      <w:pPr>
        <w:pStyle w:val="omg-body"/>
      </w:pPr>
      <w:hyperlink r:id="rId524" w:anchor="rule_9-62" w:history="1">
        <w:r w:rsidR="001C65B1">
          <w:rPr>
            <w:color w:val="0000FF"/>
            <w:u w:val="single"/>
          </w:rPr>
          <w:t>Rule 9-62</w:t>
        </w:r>
      </w:hyperlink>
      <w:r w:rsidR="001C65B1">
        <w:t>, </w:t>
      </w:r>
      <w:r w:rsidR="001C65B1">
        <w:rPr>
          <w:rFonts w:ascii="Courier New" w:hAnsi="Courier New"/>
        </w:rPr>
        <w:t>xs:sequence</w:t>
      </w:r>
      <w:r w:rsidR="001C65B1">
        <w:t> must be child of </w:t>
      </w:r>
      <w:r w:rsidR="001C65B1">
        <w:rPr>
          <w:rFonts w:ascii="Courier New" w:hAnsi="Courier New"/>
        </w:rPr>
        <w:t>xs:extension</w:t>
      </w:r>
      <w:r w:rsidR="001C65B1">
        <w:t> or </w:t>
      </w:r>
      <w:r w:rsidR="001C65B1">
        <w:rPr>
          <w:rFonts w:ascii="Courier New" w:hAnsi="Courier New"/>
        </w:rPr>
        <w:t>xs:restriction</w:t>
      </w:r>
      <w:r w:rsidR="001C65B1">
        <w:t> (EXT): </w:t>
      </w:r>
      <w:hyperlink r:id="rId525" w:anchor="section_9.3.1.1" w:history="1">
        <w:r w:rsidR="001C65B1">
          <w:rPr>
            <w:color w:val="0000FF"/>
            <w:u w:val="single"/>
          </w:rPr>
          <w:t>Section 9.3.1.1</w:t>
        </w:r>
      </w:hyperlink>
      <w:r w:rsidR="001C65B1">
        <w:t>, Sequence</w:t>
      </w:r>
    </w:p>
    <w:p w14:paraId="521DB3AF" w14:textId="77777777" w:rsidR="001C65B1" w:rsidRDefault="001C65B1" w:rsidP="001C65B1">
      <w:pPr>
        <w:pStyle w:val="omg-body"/>
      </w:pPr>
      <w:r>
        <w:t> </w:t>
      </w:r>
    </w:p>
    <w:p w14:paraId="58831F5B" w14:textId="77777777" w:rsidR="001C65B1" w:rsidRDefault="001C65B1" w:rsidP="001C65B1">
      <w:pPr>
        <w:pStyle w:val="omg-body"/>
      </w:pPr>
      <w:r>
        <w:t>[English]</w:t>
      </w:r>
    </w:p>
    <w:p w14:paraId="3956DDA5" w14:textId="77777777" w:rsidR="001C65B1" w:rsidRPr="00D61BEF" w:rsidRDefault="001C65B1" w:rsidP="001C65B1">
      <w:pPr>
        <w:pStyle w:val="omg-body"/>
      </w:pPr>
      <w:r w:rsidRPr="00D61BEF">
        <w:t>Constraint enforced by provisioning, an xs:sequence is always produced as a child of an xs:extension or xs:restriction.</w:t>
      </w:r>
    </w:p>
    <w:p w14:paraId="5481D8E2" w14:textId="77777777" w:rsidR="001C65B1" w:rsidRDefault="001C65B1" w:rsidP="001C65B1">
      <w:pPr>
        <w:pStyle w:val="omg-body"/>
      </w:pPr>
    </w:p>
    <w:p w14:paraId="146A3D0E" w14:textId="77777777" w:rsidR="001C65B1" w:rsidRPr="00056F73" w:rsidRDefault="001C65B1" w:rsidP="001C65B1">
      <w:pPr>
        <w:pStyle w:val="Heading6"/>
      </w:pPr>
      <w:r w:rsidRPr="00056F73">
        <w:t>NDR3 [Rule 9-63] (REF). No xs:choice</w:t>
      </w:r>
    </w:p>
    <w:p w14:paraId="4AB50B97" w14:textId="77777777" w:rsidR="001C65B1" w:rsidRDefault="00333F36" w:rsidP="001C65B1">
      <w:pPr>
        <w:pStyle w:val="omg-body"/>
      </w:pPr>
      <w:hyperlink r:id="rId526" w:anchor="rule_9-63" w:history="1">
        <w:r w:rsidR="001C65B1">
          <w:rPr>
            <w:color w:val="0000FF"/>
            <w:u w:val="single"/>
          </w:rPr>
          <w:t>Rule 9-63</w:t>
        </w:r>
      </w:hyperlink>
      <w:r w:rsidR="001C65B1">
        <w:t xml:space="preserve">, No </w:t>
      </w:r>
      <w:r w:rsidR="001C65B1">
        <w:rPr>
          <w:rFonts w:ascii="Courier New" w:hAnsi="Courier New"/>
        </w:rPr>
        <w:t>xs:choice</w:t>
      </w:r>
      <w:r w:rsidR="001C65B1">
        <w:t xml:space="preserve"> (REF): </w:t>
      </w:r>
      <w:hyperlink r:id="rId527" w:anchor="section_9.3.1.2" w:history="1">
        <w:r w:rsidR="001C65B1">
          <w:rPr>
            <w:color w:val="0000FF"/>
            <w:u w:val="single"/>
          </w:rPr>
          <w:t>Section 9.3.1.2</w:t>
        </w:r>
      </w:hyperlink>
      <w:r w:rsidR="001C65B1">
        <w:t>, Choice</w:t>
      </w:r>
    </w:p>
    <w:p w14:paraId="1E8A80F7" w14:textId="77777777" w:rsidR="001C65B1" w:rsidRDefault="001C65B1" w:rsidP="001C65B1">
      <w:pPr>
        <w:pStyle w:val="omg-body"/>
        <w:rPr>
          <w:b/>
        </w:rPr>
      </w:pPr>
      <w:r w:rsidRPr="00900170">
        <w:rPr>
          <w:b/>
        </w:rPr>
        <w:t>[OCL] context</w:t>
      </w:r>
      <w:r>
        <w:t xml:space="preserve"> InformationModel </w:t>
      </w:r>
      <w:r w:rsidRPr="00900170">
        <w:rPr>
          <w:b/>
        </w:rPr>
        <w:t>inv:</w:t>
      </w:r>
    </w:p>
    <w:p w14:paraId="428246CB"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((self.defaultPurpose=NIEM_UML_Profile::NIEM_PIM_Profile::DefaultPurposeCode::subset)or(self.defaultPurpose=NIEM_UML_Profile::NIEM_PIM_Profile::DefaultPurposeCode::reference))</w:t>
      </w:r>
      <w:r w:rsidRPr="00900170">
        <w:rPr>
          <w:rFonts w:ascii="Courier New" w:hAnsi="Courier New" w:cs="Courier New"/>
        </w:rPr>
        <w:br/>
        <w:t>implies</w:t>
      </w:r>
      <w:r w:rsidRPr="00900170">
        <w:rPr>
          <w:rFonts w:ascii="Courier New" w:hAnsi="Courier New" w:cs="Courier New"/>
        </w:rPr>
        <w:br/>
        <w:t>self.base_Package.ownedType</w:t>
      </w:r>
      <w:r w:rsidRPr="00900170">
        <w:rPr>
          <w:rFonts w:ascii="Courier New" w:hAnsi="Courier New" w:cs="Courier New"/>
        </w:rPr>
        <w:br/>
        <w:t xml:space="preserve">-&gt;select(t|t.oclIsKindOf(Classifier)).oclAsType(Classifier)                                                               </w:t>
      </w:r>
      <w:r w:rsidRPr="00900170">
        <w:rPr>
          <w:rFonts w:ascii="Courier New" w:hAnsi="Courier New" w:cs="Courier New"/>
        </w:rPr>
        <w:br/>
        <w:t>-&gt;union(self.base_Package.ownedType-&gt;select(t|t.oclIsKindOf(Class)).oclAsType(Class).nestedClassifier)</w:t>
      </w:r>
      <w:r w:rsidRPr="00900170">
        <w:rPr>
          <w:rFonts w:ascii="Courier New" w:hAnsi="Courier New" w:cs="Courier New"/>
        </w:rPr>
        <w:br/>
        <w:t>-&gt;select(t|t.stereotypedBy('Choice'))-&gt;isEmpty()</w:t>
      </w:r>
      <w:r w:rsidRPr="00900170">
        <w:rPr>
          <w:rFonts w:ascii="Courier New" w:hAnsi="Courier New" w:cs="Courier New"/>
        </w:rPr>
        <w:br/>
      </w:r>
    </w:p>
    <w:p w14:paraId="1AE2A307" w14:textId="77777777" w:rsidR="001C65B1" w:rsidRDefault="001C65B1" w:rsidP="001C65B1">
      <w:pPr>
        <w:pStyle w:val="omg-body"/>
      </w:pPr>
    </w:p>
    <w:p w14:paraId="03950FC0" w14:textId="77777777" w:rsidR="001C65B1" w:rsidRPr="00056F73" w:rsidRDefault="001C65B1" w:rsidP="001C65B1">
      <w:pPr>
        <w:pStyle w:val="Heading6"/>
      </w:pPr>
      <w:r w:rsidRPr="00056F73">
        <w:lastRenderedPageBreak/>
        <w:t>NDR3 [Rule 9-64] (EXT). xs:choice must be child of xs:sequence</w:t>
      </w:r>
    </w:p>
    <w:p w14:paraId="0889E1D0" w14:textId="77777777" w:rsidR="001C65B1" w:rsidRDefault="00333F36" w:rsidP="001C65B1">
      <w:pPr>
        <w:pStyle w:val="omg-body"/>
      </w:pPr>
      <w:hyperlink r:id="rId528" w:anchor="rule_9-64" w:history="1">
        <w:r w:rsidR="001C65B1">
          <w:rPr>
            <w:color w:val="0000FF"/>
            <w:u w:val="single"/>
          </w:rPr>
          <w:t>Rule 9-64</w:t>
        </w:r>
      </w:hyperlink>
      <w:r w:rsidR="001C65B1">
        <w:t xml:space="preserve">, </w:t>
      </w:r>
      <w:r w:rsidR="001C65B1">
        <w:rPr>
          <w:rFonts w:ascii="Courier New" w:hAnsi="Courier New"/>
        </w:rPr>
        <w:t>xs:choice</w:t>
      </w:r>
      <w:r w:rsidR="001C65B1">
        <w:t xml:space="preserve"> must be child of </w:t>
      </w:r>
      <w:r w:rsidR="001C65B1">
        <w:rPr>
          <w:rFonts w:ascii="Courier New" w:hAnsi="Courier New"/>
        </w:rPr>
        <w:t>xs:sequence</w:t>
      </w:r>
      <w:r w:rsidR="001C65B1">
        <w:t xml:space="preserve"> (EXT): </w:t>
      </w:r>
      <w:hyperlink r:id="rId529" w:anchor="section_9.3.1.2" w:history="1">
        <w:r w:rsidR="001C65B1">
          <w:rPr>
            <w:color w:val="0000FF"/>
            <w:u w:val="single"/>
          </w:rPr>
          <w:t>Section 9.3.1.2</w:t>
        </w:r>
      </w:hyperlink>
      <w:r w:rsidR="001C65B1">
        <w:t>, Choice </w:t>
      </w:r>
    </w:p>
    <w:p w14:paraId="2CA8B0B8" w14:textId="77777777" w:rsidR="001C65B1" w:rsidRDefault="001C65B1" w:rsidP="001C65B1">
      <w:pPr>
        <w:pStyle w:val="omg-body"/>
      </w:pPr>
      <w:r>
        <w:t>[English]</w:t>
      </w:r>
    </w:p>
    <w:p w14:paraId="5E90599C" w14:textId="77777777" w:rsidR="001C65B1" w:rsidRPr="00D61BEF" w:rsidRDefault="001C65B1" w:rsidP="001C65B1">
      <w:pPr>
        <w:pStyle w:val="omg-body"/>
      </w:pPr>
      <w:r w:rsidRPr="00D61BEF">
        <w:t>Constraint enforced by provisioning, an xs:choice is always produced as a child of an xs:sequence.</w:t>
      </w:r>
    </w:p>
    <w:p w14:paraId="62CA9C8C" w14:textId="77777777" w:rsidR="001C65B1" w:rsidRDefault="001C65B1" w:rsidP="001C65B1">
      <w:pPr>
        <w:pStyle w:val="omg-body"/>
      </w:pPr>
    </w:p>
    <w:p w14:paraId="11E48FC3" w14:textId="77777777" w:rsidR="001C65B1" w:rsidRPr="00056F73" w:rsidRDefault="001C65B1" w:rsidP="001C65B1">
      <w:pPr>
        <w:pStyle w:val="Heading6"/>
      </w:pPr>
      <w:r w:rsidRPr="00056F73">
        <w:t>NDR3 [Rule 9-65] (REF,EXT). Sequence has minimum cardinality 1</w:t>
      </w:r>
    </w:p>
    <w:p w14:paraId="086BEAB5" w14:textId="77777777" w:rsidR="001C65B1" w:rsidRDefault="00333F36" w:rsidP="001C65B1">
      <w:pPr>
        <w:pStyle w:val="omg-body"/>
      </w:pPr>
      <w:hyperlink r:id="rId530" w:anchor="rule_9-65" w:history="1">
        <w:r w:rsidR="001C65B1">
          <w:rPr>
            <w:color w:val="0000FF"/>
            <w:u w:val="single"/>
          </w:rPr>
          <w:t>Rule 9-65</w:t>
        </w:r>
      </w:hyperlink>
      <w:r w:rsidR="001C65B1">
        <w:t>, Sequence has minimum cardinality 1 (REF, EXT): </w:t>
      </w:r>
      <w:hyperlink r:id="rId531" w:anchor="section_9.3.2.1" w:history="1">
        <w:r w:rsidR="001C65B1">
          <w:rPr>
            <w:color w:val="0000FF"/>
            <w:u w:val="single"/>
          </w:rPr>
          <w:t>Section 9.3.2.1</w:t>
        </w:r>
      </w:hyperlink>
      <w:r w:rsidR="001C65B1">
        <w:t>, Sequence cardinality</w:t>
      </w:r>
    </w:p>
    <w:p w14:paraId="2F17E471" w14:textId="77777777" w:rsidR="001C65B1" w:rsidRDefault="001C65B1" w:rsidP="001C65B1">
      <w:pPr>
        <w:pStyle w:val="omg-body"/>
      </w:pPr>
      <w:r>
        <w:t>[English]</w:t>
      </w:r>
    </w:p>
    <w:p w14:paraId="42A38FDA" w14:textId="77777777" w:rsidR="001C65B1" w:rsidRPr="00D61BEF" w:rsidRDefault="001C65B1" w:rsidP="001C65B1">
      <w:pPr>
        <w:pStyle w:val="omg-body"/>
      </w:pPr>
      <w:r w:rsidRPr="00D61BEF">
        <w:t>Constraint enforced by provisioning, an xs:sequence is always produced with @minOccurs=1.</w:t>
      </w:r>
    </w:p>
    <w:p w14:paraId="17D27F01" w14:textId="77777777" w:rsidR="001C65B1" w:rsidRDefault="001C65B1" w:rsidP="001C65B1">
      <w:pPr>
        <w:pStyle w:val="omg-body"/>
      </w:pPr>
    </w:p>
    <w:p w14:paraId="015F16EB" w14:textId="77777777" w:rsidR="001C65B1" w:rsidRPr="00056F73" w:rsidRDefault="001C65B1" w:rsidP="001C65B1">
      <w:pPr>
        <w:pStyle w:val="Heading6"/>
      </w:pPr>
      <w:r w:rsidRPr="00056F73">
        <w:t>NDR3 [Rule 9-66] (REF,EXT). Sequence has maximum cardinality 1</w:t>
      </w:r>
    </w:p>
    <w:p w14:paraId="37FEE8C6" w14:textId="77777777" w:rsidR="001C65B1" w:rsidRDefault="00333F36" w:rsidP="001C65B1">
      <w:pPr>
        <w:pStyle w:val="omg-body"/>
      </w:pPr>
      <w:hyperlink r:id="rId532" w:anchor="rule_9-66" w:history="1">
        <w:r w:rsidR="001C65B1">
          <w:rPr>
            <w:color w:val="0000FF"/>
            <w:u w:val="single"/>
          </w:rPr>
          <w:t>Rule 9-66</w:t>
        </w:r>
      </w:hyperlink>
      <w:r w:rsidR="001C65B1">
        <w:t>, Sequence has maximum cardinality 1 (REF, EXT): </w:t>
      </w:r>
      <w:hyperlink r:id="rId533" w:anchor="section_9.3.2.1" w:history="1">
        <w:r w:rsidR="001C65B1">
          <w:rPr>
            <w:color w:val="0000FF"/>
            <w:u w:val="single"/>
          </w:rPr>
          <w:t>Section 9.3.2.1</w:t>
        </w:r>
      </w:hyperlink>
      <w:r w:rsidR="001C65B1">
        <w:t>, Sequence cardinality</w:t>
      </w:r>
    </w:p>
    <w:p w14:paraId="4934BEA2" w14:textId="77777777" w:rsidR="001C65B1" w:rsidRDefault="001C65B1" w:rsidP="001C65B1">
      <w:pPr>
        <w:pStyle w:val="omg-body"/>
      </w:pPr>
      <w:r>
        <w:t> </w:t>
      </w:r>
    </w:p>
    <w:p w14:paraId="078235D4" w14:textId="77777777" w:rsidR="001C65B1" w:rsidRDefault="001C65B1" w:rsidP="001C65B1">
      <w:pPr>
        <w:pStyle w:val="omg-body"/>
      </w:pPr>
      <w:r>
        <w:t>[English]</w:t>
      </w:r>
    </w:p>
    <w:p w14:paraId="2957CBDA" w14:textId="77777777" w:rsidR="001C65B1" w:rsidRPr="00D61BEF" w:rsidRDefault="001C65B1" w:rsidP="001C65B1">
      <w:pPr>
        <w:pStyle w:val="omg-body"/>
      </w:pPr>
      <w:r w:rsidRPr="00D61BEF">
        <w:t>Constraint enforced by provisioning, an xs:sequence is always produced with @maxOccurs=1.</w:t>
      </w:r>
    </w:p>
    <w:p w14:paraId="283428C3" w14:textId="77777777" w:rsidR="001C65B1" w:rsidRDefault="001C65B1" w:rsidP="001C65B1">
      <w:pPr>
        <w:pStyle w:val="omg-body"/>
      </w:pPr>
    </w:p>
    <w:p w14:paraId="740C8E03" w14:textId="77777777" w:rsidR="001C65B1" w:rsidRPr="00056F73" w:rsidRDefault="001C65B1" w:rsidP="001C65B1">
      <w:pPr>
        <w:pStyle w:val="Heading6"/>
      </w:pPr>
      <w:r w:rsidRPr="00056F73">
        <w:t>NDR3 [Rule 9-67] (EXT). Choice has minimum cardinality 1</w:t>
      </w:r>
    </w:p>
    <w:p w14:paraId="20B10CBE" w14:textId="77777777" w:rsidR="001C65B1" w:rsidRDefault="00333F36" w:rsidP="001C65B1">
      <w:pPr>
        <w:pStyle w:val="omg-body"/>
      </w:pPr>
      <w:hyperlink r:id="rId534" w:anchor="rule_9-67" w:history="1">
        <w:r w:rsidR="001C65B1">
          <w:rPr>
            <w:color w:val="0000FF"/>
            <w:u w:val="single"/>
          </w:rPr>
          <w:t>Rule 9-67</w:t>
        </w:r>
      </w:hyperlink>
      <w:r w:rsidR="001C65B1">
        <w:t xml:space="preserve">, Choice has minimum cardinality 1 (EXT): </w:t>
      </w:r>
      <w:hyperlink r:id="rId535" w:anchor="section_9.3.2.2" w:history="1">
        <w:r w:rsidR="001C65B1">
          <w:rPr>
            <w:color w:val="0000FF"/>
            <w:u w:val="single"/>
          </w:rPr>
          <w:t>Section 9.3.2.2</w:t>
        </w:r>
      </w:hyperlink>
      <w:r w:rsidR="001C65B1">
        <w:t>, Choice cardinality </w:t>
      </w:r>
    </w:p>
    <w:p w14:paraId="43428E0B" w14:textId="77777777" w:rsidR="001C65B1" w:rsidRDefault="001C65B1" w:rsidP="001C65B1">
      <w:pPr>
        <w:pStyle w:val="omg-body"/>
      </w:pPr>
      <w:r>
        <w:t>[English]</w:t>
      </w:r>
    </w:p>
    <w:p w14:paraId="6B501E99" w14:textId="77777777" w:rsidR="001C65B1" w:rsidRPr="00D61BEF" w:rsidRDefault="001C65B1" w:rsidP="001C65B1">
      <w:pPr>
        <w:pStyle w:val="omg-body"/>
      </w:pPr>
      <w:r w:rsidRPr="00D61BEF">
        <w:t>Constraint enforced by provisioning, an xs:choice is always produced with @minOccurs=1.</w:t>
      </w:r>
    </w:p>
    <w:p w14:paraId="7BB2D548" w14:textId="77777777" w:rsidR="001C65B1" w:rsidRDefault="001C65B1" w:rsidP="001C65B1">
      <w:pPr>
        <w:pStyle w:val="omg-body"/>
      </w:pPr>
    </w:p>
    <w:p w14:paraId="16AD152F" w14:textId="77777777" w:rsidR="001C65B1" w:rsidRPr="00056F73" w:rsidRDefault="001C65B1" w:rsidP="001C65B1">
      <w:pPr>
        <w:pStyle w:val="Heading6"/>
      </w:pPr>
      <w:r w:rsidRPr="00056F73">
        <w:t>NDR3 [Rule 9-68] (EXT). Choice has maximum cardinality 1</w:t>
      </w:r>
    </w:p>
    <w:p w14:paraId="09126074" w14:textId="77777777" w:rsidR="001C65B1" w:rsidRDefault="00333F36" w:rsidP="001C65B1">
      <w:pPr>
        <w:pStyle w:val="omg-body"/>
      </w:pPr>
      <w:hyperlink r:id="rId536" w:anchor="rule_9-68" w:history="1">
        <w:r w:rsidR="001C65B1">
          <w:rPr>
            <w:color w:val="0000FF"/>
            <w:u w:val="single"/>
          </w:rPr>
          <w:t>Rule 9-68</w:t>
        </w:r>
      </w:hyperlink>
      <w:r w:rsidR="001C65B1">
        <w:t xml:space="preserve">, Choice has maximum cardinality 1 (EXT): </w:t>
      </w:r>
      <w:hyperlink r:id="rId537" w:anchor="section_9.3.2.2" w:history="1">
        <w:r w:rsidR="001C65B1">
          <w:rPr>
            <w:color w:val="0000FF"/>
            <w:u w:val="single"/>
          </w:rPr>
          <w:t>Section 9.3.2.2</w:t>
        </w:r>
      </w:hyperlink>
      <w:r w:rsidR="001C65B1">
        <w:t>, Choice cardinality </w:t>
      </w:r>
    </w:p>
    <w:p w14:paraId="210AF458" w14:textId="77777777" w:rsidR="001C65B1" w:rsidRDefault="001C65B1" w:rsidP="001C65B1">
      <w:pPr>
        <w:pStyle w:val="omg-body"/>
      </w:pPr>
      <w:r>
        <w:t>[English]</w:t>
      </w:r>
    </w:p>
    <w:p w14:paraId="3C4CA245" w14:textId="77777777" w:rsidR="001C65B1" w:rsidRPr="00D61BEF" w:rsidRDefault="001C65B1" w:rsidP="001C65B1">
      <w:pPr>
        <w:pStyle w:val="omg-body"/>
      </w:pPr>
      <w:r w:rsidRPr="00D61BEF">
        <w:t>Constraint enforced by provisioning, an xs:choice is always produced with @maxOccurs=1.</w:t>
      </w:r>
    </w:p>
    <w:p w14:paraId="62FA03C9" w14:textId="77777777" w:rsidR="001C65B1" w:rsidRDefault="001C65B1" w:rsidP="001C65B1">
      <w:pPr>
        <w:pStyle w:val="omg-body"/>
      </w:pPr>
    </w:p>
    <w:p w14:paraId="2C70243E" w14:textId="77777777" w:rsidR="001C65B1" w:rsidRPr="00056F73" w:rsidRDefault="001C65B1" w:rsidP="001C65B1">
      <w:pPr>
        <w:pStyle w:val="Heading6"/>
      </w:pPr>
      <w:r w:rsidRPr="00056F73">
        <w:t>NDR3 [Rule 9-69] (REF). No use of xs:any</w:t>
      </w:r>
    </w:p>
    <w:p w14:paraId="652B196A" w14:textId="77777777" w:rsidR="001C65B1" w:rsidRDefault="00333F36" w:rsidP="001C65B1">
      <w:pPr>
        <w:pStyle w:val="omg-body"/>
      </w:pPr>
      <w:hyperlink r:id="rId538" w:anchor="rule_9-69" w:history="1">
        <w:r w:rsidR="001C65B1">
          <w:rPr>
            <w:color w:val="0000FF"/>
            <w:u w:val="single"/>
          </w:rPr>
          <w:t>Rule 9-69</w:t>
        </w:r>
      </w:hyperlink>
      <w:r w:rsidR="001C65B1">
        <w:t>, No use of </w:t>
      </w:r>
      <w:r w:rsidR="001C65B1">
        <w:rPr>
          <w:rFonts w:ascii="Courier New" w:hAnsi="Courier New"/>
        </w:rPr>
        <w:t>xs:any</w:t>
      </w:r>
      <w:r w:rsidR="001C65B1">
        <w:t> (REF): </w:t>
      </w:r>
      <w:hyperlink r:id="rId539" w:anchor="section_9.3.4" w:history="1">
        <w:r w:rsidR="001C65B1">
          <w:rPr>
            <w:color w:val="0000FF"/>
            <w:u w:val="single"/>
          </w:rPr>
          <w:t>Section 9.3.4</w:t>
        </w:r>
      </w:hyperlink>
      <w:r w:rsidR="001C65B1">
        <w:t>, Wildcard</w:t>
      </w:r>
    </w:p>
    <w:p w14:paraId="417AEEDE" w14:textId="77777777" w:rsidR="001C65B1" w:rsidRDefault="001C65B1" w:rsidP="001C65B1">
      <w:pPr>
        <w:pStyle w:val="omg-body"/>
      </w:pPr>
      <w:r>
        <w:t> </w:t>
      </w:r>
    </w:p>
    <w:p w14:paraId="242AA20D" w14:textId="77777777" w:rsidR="001C65B1" w:rsidRDefault="001C65B1" w:rsidP="001C65B1">
      <w:pPr>
        <w:pStyle w:val="omg-body"/>
        <w:rPr>
          <w:b/>
        </w:rPr>
      </w:pPr>
      <w:r w:rsidRPr="00900170">
        <w:rPr>
          <w:b/>
        </w:rPr>
        <w:t>[OCL] context</w:t>
      </w:r>
      <w:r>
        <w:t xml:space="preserve"> InformationModel </w:t>
      </w:r>
      <w:r w:rsidRPr="00900170">
        <w:rPr>
          <w:b/>
        </w:rPr>
        <w:t>inv:</w:t>
      </w:r>
    </w:p>
    <w:p w14:paraId="129799AD"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r>
      <w:r w:rsidRPr="00900170">
        <w:rPr>
          <w:rFonts w:ascii="Courier New" w:hAnsi="Courier New" w:cs="Courier New"/>
        </w:rPr>
        <w:lastRenderedPageBreak/>
        <w:t>implies</w:t>
      </w:r>
      <w:r w:rsidRPr="00900170">
        <w:rPr>
          <w:rFonts w:ascii="Courier New" w:hAnsi="Courier New" w:cs="Courier New"/>
        </w:rPr>
        <w:br/>
        <w:t>self.base_Package.ownedType-&gt;forAll(dt|not(dt.stereotypedBy('XSDAnyProperty')))</w:t>
      </w:r>
      <w:r w:rsidRPr="00900170">
        <w:rPr>
          <w:rFonts w:ascii="Courier New" w:hAnsi="Courier New" w:cs="Courier New"/>
        </w:rPr>
        <w:br/>
      </w:r>
    </w:p>
    <w:p w14:paraId="5CEF4A3A" w14:textId="77777777" w:rsidR="001C65B1" w:rsidRDefault="001C65B1" w:rsidP="001C65B1">
      <w:pPr>
        <w:pStyle w:val="omg-body"/>
      </w:pPr>
    </w:p>
    <w:p w14:paraId="62FF7EBE" w14:textId="77777777" w:rsidR="001C65B1" w:rsidRPr="00056F73" w:rsidRDefault="001C65B1" w:rsidP="001C65B1">
      <w:pPr>
        <w:pStyle w:val="Heading6"/>
      </w:pPr>
      <w:r w:rsidRPr="00056F73">
        <w:t>NDR3 [Rule 9-70] (REF). No use of xs:anyAttribute</w:t>
      </w:r>
    </w:p>
    <w:p w14:paraId="7EAE1989" w14:textId="77777777" w:rsidR="001C65B1" w:rsidRDefault="00333F36" w:rsidP="001C65B1">
      <w:pPr>
        <w:pStyle w:val="omg-body"/>
      </w:pPr>
      <w:hyperlink r:id="rId540" w:anchor="rule_9-70" w:history="1">
        <w:r w:rsidR="001C65B1">
          <w:rPr>
            <w:color w:val="0000FF"/>
            <w:u w:val="single"/>
          </w:rPr>
          <w:t>Rule 9-70</w:t>
        </w:r>
      </w:hyperlink>
      <w:r w:rsidR="001C65B1">
        <w:t>, No use of </w:t>
      </w:r>
      <w:r w:rsidR="001C65B1">
        <w:rPr>
          <w:rFonts w:ascii="Courier New" w:hAnsi="Courier New"/>
        </w:rPr>
        <w:t>xs:anyAttribute</w:t>
      </w:r>
      <w:r w:rsidR="001C65B1">
        <w:t> (REF): </w:t>
      </w:r>
      <w:hyperlink r:id="rId541" w:anchor="section_9.3.4" w:history="1">
        <w:r w:rsidR="001C65B1">
          <w:rPr>
            <w:color w:val="0000FF"/>
            <w:u w:val="single"/>
          </w:rPr>
          <w:t>Section 9.3.4</w:t>
        </w:r>
      </w:hyperlink>
      <w:r w:rsidR="001C65B1">
        <w:t>, Wildcard</w:t>
      </w:r>
    </w:p>
    <w:p w14:paraId="781686CA" w14:textId="77777777" w:rsidR="001C65B1" w:rsidRDefault="001C65B1" w:rsidP="001C65B1">
      <w:pPr>
        <w:pStyle w:val="omg-body"/>
      </w:pPr>
      <w:r>
        <w:t> </w:t>
      </w:r>
    </w:p>
    <w:p w14:paraId="133DF47D" w14:textId="77777777" w:rsidR="001C65B1" w:rsidRDefault="001C65B1" w:rsidP="001C65B1">
      <w:pPr>
        <w:pStyle w:val="omg-body"/>
      </w:pPr>
      <w:r>
        <w:t>[English]</w:t>
      </w:r>
    </w:p>
    <w:p w14:paraId="4AD911B0" w14:textId="77777777" w:rsidR="001C65B1" w:rsidRPr="00D61BEF" w:rsidRDefault="001C65B1" w:rsidP="001C65B1">
      <w:pPr>
        <w:pStyle w:val="omg-body"/>
      </w:pPr>
      <w:r w:rsidRPr="00D61BEF">
        <w:t>Specification of this constraint as OCL has been deferred.</w:t>
      </w:r>
    </w:p>
    <w:p w14:paraId="04886236" w14:textId="77777777" w:rsidR="001C65B1" w:rsidRDefault="001C65B1" w:rsidP="001C65B1">
      <w:pPr>
        <w:pStyle w:val="omg-body"/>
      </w:pPr>
    </w:p>
    <w:p w14:paraId="7F2C59DA" w14:textId="77777777" w:rsidR="001C65B1" w:rsidRPr="00056F73" w:rsidRDefault="001C65B1" w:rsidP="001C65B1">
      <w:pPr>
        <w:pStyle w:val="Heading6"/>
      </w:pPr>
      <w:r w:rsidRPr="00056F73">
        <w:t>NDR3 [Rule 9-71] (REF,EXT). No use of xs:unique</w:t>
      </w:r>
    </w:p>
    <w:p w14:paraId="637FEECA" w14:textId="77777777" w:rsidR="001C65B1" w:rsidRDefault="00333F36" w:rsidP="001C65B1">
      <w:pPr>
        <w:pStyle w:val="omg-body"/>
      </w:pPr>
      <w:hyperlink r:id="rId542" w:anchor="rule_9-71" w:history="1">
        <w:r w:rsidR="001C65B1">
          <w:rPr>
            <w:color w:val="0000FF"/>
            <w:u w:val="single"/>
          </w:rPr>
          <w:t>Rule 9-71</w:t>
        </w:r>
      </w:hyperlink>
      <w:r w:rsidR="001C65B1">
        <w:t>, No use of </w:t>
      </w:r>
      <w:r w:rsidR="001C65B1">
        <w:rPr>
          <w:rFonts w:ascii="Courier New" w:hAnsi="Courier New"/>
        </w:rPr>
        <w:t>xs:unique</w:t>
      </w:r>
      <w:r w:rsidR="001C65B1">
        <w:t> (REF, EXT): </w:t>
      </w:r>
      <w:hyperlink r:id="rId543" w:anchor="section_9.4" w:history="1">
        <w:r w:rsidR="001C65B1">
          <w:rPr>
            <w:color w:val="0000FF"/>
            <w:u w:val="single"/>
          </w:rPr>
          <w:t>Section 9.4</w:t>
        </w:r>
      </w:hyperlink>
      <w:r w:rsidR="001C65B1">
        <w:t>, Identity-constraint definition components</w:t>
      </w:r>
    </w:p>
    <w:p w14:paraId="3DF8991E" w14:textId="77777777" w:rsidR="001C65B1" w:rsidRDefault="001C65B1" w:rsidP="001C65B1">
      <w:pPr>
        <w:pStyle w:val="omg-body"/>
      </w:pPr>
      <w:r>
        <w:t> </w:t>
      </w:r>
    </w:p>
    <w:p w14:paraId="0516F6A8" w14:textId="77777777" w:rsidR="001C65B1" w:rsidRDefault="001C65B1" w:rsidP="001C65B1">
      <w:pPr>
        <w:pStyle w:val="omg-body"/>
      </w:pPr>
      <w:r>
        <w:t>[English]</w:t>
      </w:r>
    </w:p>
    <w:p w14:paraId="5D014DF1" w14:textId="77777777" w:rsidR="001C65B1" w:rsidRPr="00D61BEF" w:rsidRDefault="001C65B1" w:rsidP="001C65B1">
      <w:pPr>
        <w:pStyle w:val="omg-body"/>
      </w:pPr>
      <w:r w:rsidRPr="00D61BEF">
        <w:t>Constraint enforced by provisioning, an xs:unique can not be modeled nor is it produced in a target schema.</w:t>
      </w:r>
    </w:p>
    <w:p w14:paraId="1617F843" w14:textId="77777777" w:rsidR="001C65B1" w:rsidRDefault="001C65B1" w:rsidP="001C65B1">
      <w:pPr>
        <w:pStyle w:val="omg-body"/>
      </w:pPr>
    </w:p>
    <w:p w14:paraId="309BD06C" w14:textId="77777777" w:rsidR="001C65B1" w:rsidRPr="00056F73" w:rsidRDefault="001C65B1" w:rsidP="001C65B1">
      <w:pPr>
        <w:pStyle w:val="Heading6"/>
      </w:pPr>
      <w:r w:rsidRPr="00056F73">
        <w:t>NDR3 [Rule 9-72] (REF,EXT). No use of xs:key</w:t>
      </w:r>
    </w:p>
    <w:p w14:paraId="64978DE8" w14:textId="77777777" w:rsidR="001C65B1" w:rsidRDefault="00333F36" w:rsidP="001C65B1">
      <w:pPr>
        <w:pStyle w:val="omg-body"/>
      </w:pPr>
      <w:hyperlink r:id="rId544" w:anchor="rule_9-72" w:history="1">
        <w:r w:rsidR="001C65B1">
          <w:rPr>
            <w:color w:val="0000FF"/>
            <w:u w:val="single"/>
          </w:rPr>
          <w:t>Rule 9-72</w:t>
        </w:r>
      </w:hyperlink>
      <w:r w:rsidR="001C65B1">
        <w:t>, No use of </w:t>
      </w:r>
      <w:r w:rsidR="001C65B1">
        <w:rPr>
          <w:rFonts w:ascii="Courier New" w:hAnsi="Courier New"/>
        </w:rPr>
        <w:t>xs:key</w:t>
      </w:r>
      <w:r w:rsidR="001C65B1">
        <w:t> (REF, EXT): </w:t>
      </w:r>
      <w:hyperlink r:id="rId545" w:anchor="section_9.4" w:history="1">
        <w:r w:rsidR="001C65B1">
          <w:rPr>
            <w:color w:val="0000FF"/>
            <w:u w:val="single"/>
          </w:rPr>
          <w:t>Section 9.4</w:t>
        </w:r>
      </w:hyperlink>
      <w:r w:rsidR="001C65B1">
        <w:t>, Identity-constraint definition components</w:t>
      </w:r>
    </w:p>
    <w:p w14:paraId="252BF2D8" w14:textId="77777777" w:rsidR="001C65B1" w:rsidRDefault="001C65B1" w:rsidP="001C65B1">
      <w:pPr>
        <w:pStyle w:val="omg-body"/>
      </w:pPr>
      <w:r>
        <w:t> </w:t>
      </w:r>
    </w:p>
    <w:p w14:paraId="22102216" w14:textId="77777777" w:rsidR="001C65B1" w:rsidRDefault="001C65B1" w:rsidP="001C65B1">
      <w:pPr>
        <w:pStyle w:val="omg-body"/>
      </w:pPr>
      <w:r>
        <w:t>[English]</w:t>
      </w:r>
    </w:p>
    <w:p w14:paraId="5FF862C2" w14:textId="77777777" w:rsidR="001C65B1" w:rsidRPr="00D61BEF" w:rsidRDefault="001C65B1" w:rsidP="001C65B1">
      <w:pPr>
        <w:pStyle w:val="omg-body"/>
      </w:pPr>
      <w:r w:rsidRPr="00D61BEF">
        <w:t>Constraint enforced by provisioning, an xs:key can not be modeled nor is it produced in a target schema.</w:t>
      </w:r>
    </w:p>
    <w:p w14:paraId="56F1923A" w14:textId="77777777" w:rsidR="001C65B1" w:rsidRDefault="001C65B1" w:rsidP="001C65B1">
      <w:pPr>
        <w:pStyle w:val="omg-body"/>
      </w:pPr>
    </w:p>
    <w:p w14:paraId="0C83AE8A" w14:textId="77777777" w:rsidR="001C65B1" w:rsidRPr="00056F73" w:rsidRDefault="001C65B1" w:rsidP="001C65B1">
      <w:pPr>
        <w:pStyle w:val="Heading6"/>
      </w:pPr>
      <w:r w:rsidRPr="00056F73">
        <w:t>NDR3 [Rule 9-73] (REF,EXT). No use of xs:keyref</w:t>
      </w:r>
    </w:p>
    <w:p w14:paraId="32CB9417" w14:textId="77777777" w:rsidR="001C65B1" w:rsidRDefault="00333F36" w:rsidP="001C65B1">
      <w:pPr>
        <w:pStyle w:val="omg-body"/>
      </w:pPr>
      <w:hyperlink r:id="rId546" w:anchor="rule_9-73" w:history="1">
        <w:r w:rsidR="001C65B1">
          <w:rPr>
            <w:color w:val="0000FF"/>
            <w:u w:val="single"/>
          </w:rPr>
          <w:t>Rule 9-73</w:t>
        </w:r>
      </w:hyperlink>
      <w:r w:rsidR="001C65B1">
        <w:t>, No use of </w:t>
      </w:r>
      <w:r w:rsidR="001C65B1">
        <w:rPr>
          <w:rFonts w:ascii="Courier New" w:hAnsi="Courier New"/>
        </w:rPr>
        <w:t>xs:keyref</w:t>
      </w:r>
      <w:r w:rsidR="001C65B1">
        <w:t> (REF, EXT): </w:t>
      </w:r>
      <w:hyperlink r:id="rId547" w:anchor="section_9.4" w:history="1">
        <w:r w:rsidR="001C65B1">
          <w:rPr>
            <w:color w:val="0000FF"/>
            <w:u w:val="single"/>
          </w:rPr>
          <w:t>Section 9.4</w:t>
        </w:r>
      </w:hyperlink>
      <w:r w:rsidR="001C65B1">
        <w:t>, Identity-constraint definition components</w:t>
      </w:r>
    </w:p>
    <w:p w14:paraId="46FCF36C" w14:textId="77777777" w:rsidR="001C65B1" w:rsidRDefault="001C65B1" w:rsidP="001C65B1">
      <w:pPr>
        <w:pStyle w:val="omg-body"/>
      </w:pPr>
      <w:r>
        <w:t> </w:t>
      </w:r>
    </w:p>
    <w:p w14:paraId="7113517F" w14:textId="77777777" w:rsidR="001C65B1" w:rsidRDefault="001C65B1" w:rsidP="001C65B1">
      <w:pPr>
        <w:pStyle w:val="omg-body"/>
      </w:pPr>
      <w:r>
        <w:t>[English]</w:t>
      </w:r>
    </w:p>
    <w:p w14:paraId="0D2A581F" w14:textId="77777777" w:rsidR="001C65B1" w:rsidRPr="00D61BEF" w:rsidRDefault="001C65B1" w:rsidP="001C65B1">
      <w:pPr>
        <w:pStyle w:val="omg-body"/>
      </w:pPr>
      <w:r w:rsidRPr="00D61BEF">
        <w:t>Constraint enforced by provisioning, an xs:keyref can not be modeled nor is it produced in a target schema.</w:t>
      </w:r>
    </w:p>
    <w:p w14:paraId="2C834ECA" w14:textId="77777777" w:rsidR="001C65B1" w:rsidRDefault="001C65B1" w:rsidP="001C65B1">
      <w:pPr>
        <w:pStyle w:val="omg-body"/>
      </w:pPr>
    </w:p>
    <w:p w14:paraId="447277B2" w14:textId="77777777" w:rsidR="001C65B1" w:rsidRPr="00056F73" w:rsidRDefault="001C65B1" w:rsidP="001C65B1">
      <w:pPr>
        <w:pStyle w:val="Heading6"/>
      </w:pPr>
      <w:r w:rsidRPr="00056F73">
        <w:t>NDR3 [Rule 9-74] (REF,EXT). No use of xs:group</w:t>
      </w:r>
    </w:p>
    <w:p w14:paraId="7666B91C" w14:textId="77777777" w:rsidR="001C65B1" w:rsidRDefault="00333F36" w:rsidP="001C65B1">
      <w:pPr>
        <w:pStyle w:val="omg-body"/>
      </w:pPr>
      <w:hyperlink r:id="rId548" w:anchor="rule_9-74" w:history="1">
        <w:r w:rsidR="001C65B1">
          <w:rPr>
            <w:color w:val="0000FF"/>
            <w:u w:val="single"/>
          </w:rPr>
          <w:t>Rule 9-74</w:t>
        </w:r>
      </w:hyperlink>
      <w:r w:rsidR="001C65B1">
        <w:t>, No use of </w:t>
      </w:r>
      <w:r w:rsidR="001C65B1">
        <w:rPr>
          <w:rFonts w:ascii="Courier New" w:hAnsi="Courier New"/>
        </w:rPr>
        <w:t>xs:group</w:t>
      </w:r>
      <w:r w:rsidR="001C65B1">
        <w:t> (REF, EXT): </w:t>
      </w:r>
      <w:hyperlink r:id="rId549" w:anchor="section_9.5.1" w:history="1">
        <w:r w:rsidR="001C65B1">
          <w:rPr>
            <w:color w:val="0000FF"/>
            <w:u w:val="single"/>
          </w:rPr>
          <w:t>Section 9.5.1</w:t>
        </w:r>
      </w:hyperlink>
      <w:r w:rsidR="001C65B1">
        <w:t>, Model group definition</w:t>
      </w:r>
    </w:p>
    <w:p w14:paraId="5DD85205" w14:textId="77777777" w:rsidR="001C65B1" w:rsidRDefault="001C65B1" w:rsidP="001C65B1">
      <w:pPr>
        <w:pStyle w:val="omg-body"/>
      </w:pPr>
      <w:r>
        <w:t> </w:t>
      </w:r>
    </w:p>
    <w:p w14:paraId="4ECF648E" w14:textId="77777777" w:rsidR="001C65B1" w:rsidRDefault="001C65B1" w:rsidP="001C65B1">
      <w:pPr>
        <w:pStyle w:val="omg-body"/>
      </w:pPr>
      <w:r>
        <w:t>[English]</w:t>
      </w:r>
    </w:p>
    <w:p w14:paraId="05517428" w14:textId="77777777" w:rsidR="001C65B1" w:rsidRPr="00D61BEF" w:rsidRDefault="001C65B1" w:rsidP="001C65B1">
      <w:pPr>
        <w:pStyle w:val="omg-body"/>
      </w:pPr>
      <w:r w:rsidRPr="00D61BEF">
        <w:lastRenderedPageBreak/>
        <w:t>Constraint enforced by provisioning, an xs:group can not be modeled nor is it produced in a target schema.</w:t>
      </w:r>
    </w:p>
    <w:p w14:paraId="20E1CA78" w14:textId="77777777" w:rsidR="001C65B1" w:rsidRDefault="001C65B1" w:rsidP="001C65B1">
      <w:pPr>
        <w:pStyle w:val="omg-body"/>
      </w:pPr>
    </w:p>
    <w:p w14:paraId="11213051" w14:textId="77777777" w:rsidR="001C65B1" w:rsidRPr="00056F73" w:rsidRDefault="001C65B1" w:rsidP="001C65B1">
      <w:pPr>
        <w:pStyle w:val="Heading6"/>
      </w:pPr>
      <w:r w:rsidRPr="00056F73">
        <w:t>NDR3 [Rule 9-75] (REF,EXT). No definition of attribute groups</w:t>
      </w:r>
    </w:p>
    <w:p w14:paraId="41475B48" w14:textId="77777777" w:rsidR="001C65B1" w:rsidRDefault="00333F36" w:rsidP="001C65B1">
      <w:pPr>
        <w:pStyle w:val="omg-body"/>
      </w:pPr>
      <w:hyperlink r:id="rId550" w:anchor="rule_9-75" w:history="1">
        <w:r w:rsidR="001C65B1">
          <w:rPr>
            <w:color w:val="0000FF"/>
            <w:u w:val="single"/>
          </w:rPr>
          <w:t>Rule 9-75</w:t>
        </w:r>
      </w:hyperlink>
      <w:r w:rsidR="001C65B1">
        <w:t>, No definition of attribute groups (REF, EXT): </w:t>
      </w:r>
      <w:hyperlink r:id="rId551" w:anchor="section_9.5.2" w:history="1">
        <w:r w:rsidR="001C65B1">
          <w:rPr>
            <w:color w:val="0000FF"/>
            <w:u w:val="single"/>
          </w:rPr>
          <w:t>Section 9.5.2</w:t>
        </w:r>
      </w:hyperlink>
      <w:r w:rsidR="001C65B1">
        <w:t>, Attribute group definition</w:t>
      </w:r>
    </w:p>
    <w:p w14:paraId="6985BA69" w14:textId="77777777" w:rsidR="001C65B1" w:rsidRDefault="001C65B1" w:rsidP="001C65B1">
      <w:pPr>
        <w:pStyle w:val="omg-body"/>
      </w:pPr>
      <w:r>
        <w:t> </w:t>
      </w:r>
    </w:p>
    <w:p w14:paraId="4A4D4581" w14:textId="77777777" w:rsidR="001C65B1" w:rsidRDefault="001C65B1" w:rsidP="001C65B1">
      <w:pPr>
        <w:pStyle w:val="omg-body"/>
      </w:pPr>
      <w:r>
        <w:t>[English]</w:t>
      </w:r>
    </w:p>
    <w:p w14:paraId="11704D44" w14:textId="77777777" w:rsidR="001C65B1" w:rsidRPr="00D61BEF" w:rsidRDefault="001C65B1" w:rsidP="001C65B1">
      <w:pPr>
        <w:pStyle w:val="omg-body"/>
      </w:pPr>
      <w:r w:rsidRPr="00D61BEF">
        <w:t>Constraint enforced by provisioning, an xs:attributeGroup can not be modeled nor is it produced in a target schema.</w:t>
      </w:r>
    </w:p>
    <w:p w14:paraId="1C50F6A8" w14:textId="77777777" w:rsidR="001C65B1" w:rsidRDefault="001C65B1" w:rsidP="001C65B1">
      <w:pPr>
        <w:pStyle w:val="omg-body"/>
      </w:pPr>
    </w:p>
    <w:p w14:paraId="69135369" w14:textId="77777777" w:rsidR="001C65B1" w:rsidRPr="00056F73" w:rsidRDefault="001C65B1" w:rsidP="001C65B1">
      <w:pPr>
        <w:pStyle w:val="Heading6"/>
      </w:pPr>
      <w:r w:rsidRPr="00056F73">
        <w:t>NDR3 [Rule 9-76] (REF,EXT). Comment is not recommended</w:t>
      </w:r>
    </w:p>
    <w:p w14:paraId="2573CED2" w14:textId="77777777" w:rsidR="001C65B1" w:rsidRDefault="00333F36" w:rsidP="001C65B1">
      <w:pPr>
        <w:pStyle w:val="omg-body"/>
      </w:pPr>
      <w:hyperlink r:id="rId552" w:anchor="rule_9-76" w:history="1">
        <w:r w:rsidR="001C65B1">
          <w:rPr>
            <w:color w:val="0000FF"/>
            <w:u w:val="single"/>
          </w:rPr>
          <w:t>Rule 9-76</w:t>
        </w:r>
      </w:hyperlink>
      <w:r w:rsidR="001C65B1">
        <w:t xml:space="preserve">, Comment is not recommended (REF, EXT): </w:t>
      </w:r>
      <w:hyperlink r:id="rId553" w:anchor="section_9.6" w:history="1">
        <w:r w:rsidR="001C65B1">
          <w:rPr>
            <w:color w:val="0000FF"/>
            <w:u w:val="single"/>
          </w:rPr>
          <w:t>Section 9.6</w:t>
        </w:r>
      </w:hyperlink>
      <w:r w:rsidR="001C65B1">
        <w:t>, Annotation components</w:t>
      </w:r>
    </w:p>
    <w:p w14:paraId="66D20270" w14:textId="77777777" w:rsidR="001C65B1" w:rsidRDefault="001C65B1" w:rsidP="001C65B1">
      <w:pPr>
        <w:pStyle w:val="omg-body"/>
      </w:pPr>
      <w:r>
        <w:t>[English]</w:t>
      </w:r>
    </w:p>
    <w:p w14:paraId="21B46CB7" w14:textId="77777777" w:rsidR="001C65B1" w:rsidRPr="00D61BEF" w:rsidRDefault="001C65B1" w:rsidP="001C65B1">
      <w:pPr>
        <w:pStyle w:val="omg-body"/>
      </w:pPr>
      <w:r w:rsidRPr="00D61BEF">
        <w:t>Constraint enforced by provisioning, an XML comment can not be modeled nor is it produced in a target schema.</w:t>
      </w:r>
    </w:p>
    <w:p w14:paraId="21BB5CC8" w14:textId="77777777" w:rsidR="001C65B1" w:rsidRDefault="001C65B1" w:rsidP="001C65B1">
      <w:pPr>
        <w:pStyle w:val="omg-body"/>
      </w:pPr>
    </w:p>
    <w:p w14:paraId="2BE33641" w14:textId="77777777" w:rsidR="001C65B1" w:rsidRPr="00056F73" w:rsidRDefault="001C65B1" w:rsidP="001C65B1">
      <w:pPr>
        <w:pStyle w:val="Heading6"/>
      </w:pPr>
      <w:r w:rsidRPr="00056F73">
        <w:t>NDR3 [Rule 9-77] (REF,EXT). Documentation element has no element children</w:t>
      </w:r>
    </w:p>
    <w:p w14:paraId="46A52E09" w14:textId="77777777" w:rsidR="001C65B1" w:rsidRDefault="00333F36" w:rsidP="001C65B1">
      <w:pPr>
        <w:pStyle w:val="omg-body"/>
      </w:pPr>
      <w:hyperlink r:id="rId554" w:anchor="rule_9-77" w:history="1">
        <w:r w:rsidR="001C65B1">
          <w:rPr>
            <w:color w:val="0000FF"/>
            <w:u w:val="single"/>
          </w:rPr>
          <w:t>Rule 9-77</w:t>
        </w:r>
      </w:hyperlink>
      <w:r w:rsidR="001C65B1">
        <w:t xml:space="preserve">, Documentation element has no element children (REF, EXT): </w:t>
      </w:r>
      <w:hyperlink r:id="rId555" w:anchor="section_9.6" w:history="1">
        <w:r w:rsidR="001C65B1">
          <w:rPr>
            <w:color w:val="0000FF"/>
            <w:u w:val="single"/>
          </w:rPr>
          <w:t>Section 9.6</w:t>
        </w:r>
      </w:hyperlink>
      <w:r w:rsidR="001C65B1">
        <w:t>, Annotation components</w:t>
      </w:r>
    </w:p>
    <w:p w14:paraId="49E3E19E" w14:textId="77777777" w:rsidR="001C65B1" w:rsidRDefault="001C65B1" w:rsidP="001C65B1">
      <w:pPr>
        <w:pStyle w:val="omg-body"/>
      </w:pPr>
      <w:r>
        <w:t>[English]</w:t>
      </w:r>
    </w:p>
    <w:p w14:paraId="465335C7" w14:textId="77777777" w:rsidR="001C65B1" w:rsidRPr="00D61BEF" w:rsidRDefault="001C65B1" w:rsidP="001C65B1">
      <w:pPr>
        <w:pStyle w:val="omg-body"/>
      </w:pPr>
      <w:r w:rsidRPr="00D61BEF">
        <w:t>Constraint enforced by provisioning, the xs:documentation is populated by a UML Comment body, which is a String (possibly escaped to ensure no nested xml elements are present).</w:t>
      </w:r>
      <w:r w:rsidRPr="00D61BEF">
        <w:br/>
      </w:r>
    </w:p>
    <w:p w14:paraId="0142E2CC" w14:textId="77777777" w:rsidR="001C65B1" w:rsidRDefault="001C65B1" w:rsidP="001C65B1">
      <w:pPr>
        <w:pStyle w:val="omg-body"/>
      </w:pPr>
    </w:p>
    <w:p w14:paraId="7E0354DE" w14:textId="77777777" w:rsidR="001C65B1" w:rsidRPr="00056F73" w:rsidRDefault="001C65B1" w:rsidP="001C65B1">
      <w:pPr>
        <w:pStyle w:val="Heading6"/>
      </w:pPr>
      <w:r w:rsidRPr="00056F73">
        <w:t>NDR3 [Rule 9-78] (REF,EXT). xs:appinfo children are comments, elements, or whitespace</w:t>
      </w:r>
    </w:p>
    <w:p w14:paraId="60DBC1A8" w14:textId="77777777" w:rsidR="001C65B1" w:rsidRDefault="00333F36" w:rsidP="001C65B1">
      <w:pPr>
        <w:pStyle w:val="omg-body"/>
      </w:pPr>
      <w:hyperlink r:id="rId556" w:anchor="rule_9-78" w:history="1">
        <w:r w:rsidR="001C65B1">
          <w:rPr>
            <w:color w:val="0000FF"/>
            <w:u w:val="single"/>
          </w:rPr>
          <w:t>Rule 9-78</w:t>
        </w:r>
      </w:hyperlink>
      <w:r w:rsidR="001C65B1">
        <w:t>, </w:t>
      </w:r>
      <w:r w:rsidR="001C65B1">
        <w:rPr>
          <w:rFonts w:ascii="Courier New" w:hAnsi="Courier New"/>
        </w:rPr>
        <w:t>xs:appinfo</w:t>
      </w:r>
      <w:r w:rsidR="001C65B1">
        <w:t> children are comments, elements, or whitespace (REF, EXT): </w:t>
      </w:r>
      <w:hyperlink r:id="rId557" w:anchor="section_9.6.1" w:history="1">
        <w:r w:rsidR="001C65B1">
          <w:rPr>
            <w:color w:val="0000FF"/>
            <w:u w:val="single"/>
          </w:rPr>
          <w:t>Section 9.6.1</w:t>
        </w:r>
      </w:hyperlink>
      <w:r w:rsidR="001C65B1">
        <w:t>, Application information annotation</w:t>
      </w:r>
    </w:p>
    <w:p w14:paraId="69A13CE5" w14:textId="77777777" w:rsidR="001C65B1" w:rsidRDefault="001C65B1" w:rsidP="001C65B1">
      <w:pPr>
        <w:pStyle w:val="omg-body"/>
      </w:pPr>
      <w:r>
        <w:t> </w:t>
      </w:r>
    </w:p>
    <w:p w14:paraId="69AA087D" w14:textId="77777777" w:rsidR="001C65B1" w:rsidRDefault="001C65B1" w:rsidP="001C65B1">
      <w:pPr>
        <w:pStyle w:val="omg-body"/>
      </w:pPr>
      <w:r>
        <w:t>[English]</w:t>
      </w:r>
    </w:p>
    <w:p w14:paraId="3B148172" w14:textId="77777777" w:rsidR="001C65B1" w:rsidRPr="00D61BEF" w:rsidRDefault="001C65B1" w:rsidP="001C65B1">
      <w:pPr>
        <w:pStyle w:val="omg-body"/>
      </w:pPr>
      <w:r w:rsidRPr="00D61BEF">
        <w:t>Constraint enforced by provisioning; the xs:appinfo is not directly modeled, and is provisioned in accordance with  NDR-specified rules associated with specific NIEM concepts.  Thus, an XML element is the child of an xs:appinfo.</w:t>
      </w:r>
      <w:r w:rsidRPr="00D61BEF">
        <w:br/>
      </w:r>
    </w:p>
    <w:p w14:paraId="1CB6CAAF" w14:textId="77777777" w:rsidR="001C65B1" w:rsidRDefault="001C65B1" w:rsidP="001C65B1">
      <w:pPr>
        <w:pStyle w:val="omg-body"/>
      </w:pPr>
    </w:p>
    <w:p w14:paraId="2B8A4E01" w14:textId="77777777" w:rsidR="001C65B1" w:rsidRPr="00056F73" w:rsidRDefault="001C65B1" w:rsidP="001C65B1">
      <w:pPr>
        <w:pStyle w:val="Heading6"/>
      </w:pPr>
      <w:r w:rsidRPr="00056F73">
        <w:t>NDR3 [Rule 9-79] (REF,EXT). Appinfo child elements have namespaces</w:t>
      </w:r>
    </w:p>
    <w:p w14:paraId="73DF3934" w14:textId="77777777" w:rsidR="001C65B1" w:rsidRDefault="00333F36" w:rsidP="001C65B1">
      <w:pPr>
        <w:pStyle w:val="omg-body"/>
      </w:pPr>
      <w:hyperlink r:id="rId558" w:anchor="rule_9-79" w:history="1">
        <w:r w:rsidR="001C65B1">
          <w:rPr>
            <w:color w:val="0000FF"/>
            <w:u w:val="single"/>
          </w:rPr>
          <w:t>Rule 9-79</w:t>
        </w:r>
      </w:hyperlink>
      <w:r w:rsidR="001C65B1">
        <w:t>, Appinfo child elements have namespaces (REF, EXT): </w:t>
      </w:r>
      <w:hyperlink r:id="rId559" w:anchor="section_9.6.1" w:history="1">
        <w:r w:rsidR="001C65B1">
          <w:rPr>
            <w:color w:val="0000FF"/>
            <w:u w:val="single"/>
          </w:rPr>
          <w:t>Section 9.6.1</w:t>
        </w:r>
      </w:hyperlink>
      <w:r w:rsidR="001C65B1">
        <w:t>, Application information annotation</w:t>
      </w:r>
    </w:p>
    <w:p w14:paraId="55A26C9C" w14:textId="77777777" w:rsidR="001C65B1" w:rsidRDefault="001C65B1" w:rsidP="001C65B1">
      <w:pPr>
        <w:pStyle w:val="omg-body"/>
      </w:pPr>
      <w:r>
        <w:t> </w:t>
      </w:r>
    </w:p>
    <w:p w14:paraId="532D8C17" w14:textId="77777777" w:rsidR="001C65B1" w:rsidRDefault="001C65B1" w:rsidP="001C65B1">
      <w:pPr>
        <w:pStyle w:val="omg-body"/>
      </w:pPr>
      <w:r>
        <w:t>[English]</w:t>
      </w:r>
    </w:p>
    <w:p w14:paraId="15642C05" w14:textId="77777777" w:rsidR="001C65B1" w:rsidRPr="00D61BEF" w:rsidRDefault="001C65B1" w:rsidP="001C65B1">
      <w:pPr>
        <w:pStyle w:val="omg-body"/>
      </w:pPr>
      <w:r w:rsidRPr="00D61BEF">
        <w:lastRenderedPageBreak/>
        <w:t>Constraint enforced by provisioning; the xs:appinfo is not directly modeled, and is provisioned in accordance with  NDR-specified rules associated with specific NIEM concepts.  Thus, an XML element is the child of an xs:appinfo and will have a namespace name.</w:t>
      </w:r>
      <w:r w:rsidRPr="00D61BEF">
        <w:br/>
      </w:r>
    </w:p>
    <w:p w14:paraId="3EF9713E" w14:textId="77777777" w:rsidR="001C65B1" w:rsidRDefault="001C65B1" w:rsidP="001C65B1">
      <w:pPr>
        <w:pStyle w:val="omg-body"/>
      </w:pPr>
    </w:p>
    <w:p w14:paraId="027A1E8F" w14:textId="77777777" w:rsidR="001C65B1" w:rsidRPr="00056F73" w:rsidRDefault="001C65B1" w:rsidP="001C65B1">
      <w:pPr>
        <w:pStyle w:val="Heading6"/>
      </w:pPr>
      <w:r w:rsidRPr="00056F73">
        <w:t>NDR3 [Rule 9-80] (REF,EXT). Appinfo descendants are not XML Schema elements</w:t>
      </w:r>
    </w:p>
    <w:p w14:paraId="21F30EEC" w14:textId="77777777" w:rsidR="001C65B1" w:rsidRDefault="00333F36" w:rsidP="001C65B1">
      <w:pPr>
        <w:pStyle w:val="omg-body"/>
      </w:pPr>
      <w:hyperlink r:id="rId560" w:anchor="rule_9-80" w:history="1">
        <w:r w:rsidR="001C65B1">
          <w:rPr>
            <w:color w:val="0000FF"/>
            <w:u w:val="single"/>
          </w:rPr>
          <w:t>Rule 9-80</w:t>
        </w:r>
      </w:hyperlink>
      <w:r w:rsidR="001C65B1">
        <w:t>, Appinfo descendants are not XML Schema elements (REF, EXT): </w:t>
      </w:r>
      <w:hyperlink r:id="rId561" w:anchor="section_9.6.1" w:history="1">
        <w:r w:rsidR="001C65B1">
          <w:rPr>
            <w:color w:val="0000FF"/>
            <w:u w:val="single"/>
          </w:rPr>
          <w:t>Section 9.6.1</w:t>
        </w:r>
      </w:hyperlink>
      <w:r w:rsidR="001C65B1">
        <w:t>, Application information annotation</w:t>
      </w:r>
    </w:p>
    <w:p w14:paraId="04902558" w14:textId="77777777" w:rsidR="001C65B1" w:rsidRDefault="001C65B1" w:rsidP="001C65B1">
      <w:pPr>
        <w:pStyle w:val="omg-body"/>
      </w:pPr>
      <w:r>
        <w:t> </w:t>
      </w:r>
    </w:p>
    <w:p w14:paraId="28F54E87" w14:textId="77777777" w:rsidR="001C65B1" w:rsidRDefault="001C65B1" w:rsidP="001C65B1">
      <w:pPr>
        <w:pStyle w:val="omg-body"/>
      </w:pPr>
      <w:r>
        <w:t>[English]</w:t>
      </w:r>
    </w:p>
    <w:p w14:paraId="65D2554D" w14:textId="77777777" w:rsidR="001C65B1" w:rsidRPr="00D61BEF" w:rsidRDefault="001C65B1" w:rsidP="001C65B1">
      <w:pPr>
        <w:pStyle w:val="omg-body"/>
      </w:pPr>
      <w:r w:rsidRPr="00D61BEF">
        <w:t>Constraint enforced by provisioning; the xs:appinfo is not directly modeled, and is provisioned in accordance with  NDR-specified rules associated with specific NIEM concepts.  Thus, an XML element is the child of an xs:appinfo and will not contain elements with the schema namespace.</w:t>
      </w:r>
      <w:r w:rsidRPr="00D61BEF">
        <w:br/>
      </w:r>
    </w:p>
    <w:p w14:paraId="511F5705" w14:textId="77777777" w:rsidR="001C65B1" w:rsidRDefault="001C65B1" w:rsidP="001C65B1">
      <w:pPr>
        <w:pStyle w:val="omg-body"/>
      </w:pPr>
    </w:p>
    <w:p w14:paraId="3A5A31CF" w14:textId="77777777" w:rsidR="001C65B1" w:rsidRPr="00056F73" w:rsidRDefault="001C65B1" w:rsidP="001C65B1">
      <w:pPr>
        <w:pStyle w:val="Heading6"/>
      </w:pPr>
      <w:r w:rsidRPr="00056F73">
        <w:t>NDR3 [Rule 9-81] (REF,EXT). Schema has data definition</w:t>
      </w:r>
    </w:p>
    <w:p w14:paraId="3135A79E" w14:textId="77777777" w:rsidR="001C65B1" w:rsidRDefault="00333F36" w:rsidP="001C65B1">
      <w:pPr>
        <w:pStyle w:val="omg-body"/>
      </w:pPr>
      <w:hyperlink r:id="rId562" w:anchor="rule_9-81" w:history="1">
        <w:r w:rsidR="001C65B1">
          <w:rPr>
            <w:color w:val="0000FF"/>
            <w:u w:val="single"/>
          </w:rPr>
          <w:t>Rule 9-81</w:t>
        </w:r>
      </w:hyperlink>
      <w:r w:rsidR="001C65B1">
        <w:t>, Schema has data definition (REF, EXT): </w:t>
      </w:r>
      <w:hyperlink r:id="rId563" w:anchor="section_9.7" w:history="1">
        <w:r w:rsidR="001C65B1">
          <w:rPr>
            <w:color w:val="0000FF"/>
            <w:u w:val="single"/>
          </w:rPr>
          <w:t>Section 9.7</w:t>
        </w:r>
      </w:hyperlink>
      <w:r w:rsidR="001C65B1">
        <w:t>, Schema as a whole</w:t>
      </w:r>
    </w:p>
    <w:p w14:paraId="726C34EF" w14:textId="77777777" w:rsidR="001C65B1" w:rsidRDefault="001C65B1" w:rsidP="001C65B1">
      <w:pPr>
        <w:pStyle w:val="omg-body"/>
      </w:pPr>
      <w:r>
        <w:t> </w:t>
      </w:r>
    </w:p>
    <w:p w14:paraId="3C379B2D" w14:textId="77777777" w:rsidR="001C65B1" w:rsidRDefault="001C65B1" w:rsidP="001C65B1">
      <w:pPr>
        <w:pStyle w:val="omg-body"/>
        <w:rPr>
          <w:b/>
        </w:rPr>
      </w:pPr>
      <w:r w:rsidRPr="00900170">
        <w:rPr>
          <w:b/>
        </w:rPr>
        <w:t>[OCL] context</w:t>
      </w:r>
      <w:r>
        <w:t xml:space="preserve"> InformationModel </w:t>
      </w:r>
      <w:r w:rsidRPr="00900170">
        <w:rPr>
          <w:b/>
        </w:rPr>
        <w:t>inv:</w:t>
      </w:r>
    </w:p>
    <w:p w14:paraId="3C48EBFC"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 xml:space="preserve"> self.base_Package.ownedComment._'body'-&gt;exists(doc|not(doc.oclIsUndefined())and(doc&lt;&gt;''))</w:t>
      </w:r>
      <w:r w:rsidRPr="00900170">
        <w:rPr>
          <w:rFonts w:ascii="Courier New" w:hAnsi="Courier New" w:cs="Courier New"/>
        </w:rPr>
        <w:br/>
        <w:t xml:space="preserve">              </w:t>
      </w:r>
    </w:p>
    <w:p w14:paraId="5491E5D5" w14:textId="77777777" w:rsidR="001C65B1" w:rsidRDefault="001C65B1" w:rsidP="001C65B1">
      <w:pPr>
        <w:pStyle w:val="omg-body"/>
      </w:pPr>
    </w:p>
    <w:p w14:paraId="7C2AFA8F" w14:textId="77777777" w:rsidR="001C65B1" w:rsidRPr="00056F73" w:rsidRDefault="001C65B1" w:rsidP="001C65B1">
      <w:pPr>
        <w:pStyle w:val="Heading6"/>
      </w:pPr>
      <w:r w:rsidRPr="00056F73">
        <w:t>NDR3 [Rule 9-85] (REF). No disallowed substitutions</w:t>
      </w:r>
    </w:p>
    <w:p w14:paraId="17DB4C84" w14:textId="77777777" w:rsidR="001C65B1" w:rsidRDefault="00333F36" w:rsidP="001C65B1">
      <w:pPr>
        <w:pStyle w:val="omg-body"/>
      </w:pPr>
      <w:hyperlink r:id="rId564" w:anchor="rule_9-85" w:history="1">
        <w:r w:rsidR="001C65B1">
          <w:rPr>
            <w:color w:val="0000FF"/>
            <w:u w:val="single"/>
          </w:rPr>
          <w:t>Rule 9-85</w:t>
        </w:r>
      </w:hyperlink>
      <w:r w:rsidR="001C65B1">
        <w:t>, No disallowed substitutions (REF): </w:t>
      </w:r>
      <w:hyperlink r:id="rId565" w:anchor="section_9.7" w:history="1">
        <w:r w:rsidR="001C65B1">
          <w:rPr>
            <w:color w:val="0000FF"/>
            <w:u w:val="single"/>
          </w:rPr>
          <w:t>Section 9.7</w:t>
        </w:r>
      </w:hyperlink>
      <w:r w:rsidR="001C65B1">
        <w:t>, Schema as a whole</w:t>
      </w:r>
    </w:p>
    <w:p w14:paraId="53133480" w14:textId="77777777" w:rsidR="001C65B1" w:rsidRDefault="001C65B1" w:rsidP="001C65B1">
      <w:pPr>
        <w:pStyle w:val="omg-body"/>
      </w:pPr>
      <w:r>
        <w:t> </w:t>
      </w:r>
    </w:p>
    <w:p w14:paraId="22D1F675" w14:textId="77777777" w:rsidR="001C65B1" w:rsidRDefault="001C65B1" w:rsidP="001C65B1">
      <w:pPr>
        <w:pStyle w:val="omg-body"/>
      </w:pPr>
      <w:r>
        <w:t>[English]</w:t>
      </w:r>
    </w:p>
    <w:p w14:paraId="6BE8A5D1" w14:textId="77777777" w:rsidR="001C65B1" w:rsidRPr="00D61BEF" w:rsidRDefault="001C65B1" w:rsidP="001C65B1">
      <w:pPr>
        <w:pStyle w:val="omg-body"/>
      </w:pPr>
      <w:r w:rsidRPr="00D61BEF">
        <w:t>The concept of disallowed substitutions (@blockDefault) is currently not supported by NIEM-UML.  There will be no provisioning of the @blockDefault attribute.</w:t>
      </w:r>
    </w:p>
    <w:p w14:paraId="572E2F6C" w14:textId="77777777" w:rsidR="001C65B1" w:rsidRDefault="001C65B1" w:rsidP="001C65B1">
      <w:pPr>
        <w:pStyle w:val="omg-body"/>
      </w:pPr>
    </w:p>
    <w:p w14:paraId="21DE1CAD" w14:textId="77777777" w:rsidR="001C65B1" w:rsidRPr="00056F73" w:rsidRDefault="001C65B1" w:rsidP="001C65B1">
      <w:pPr>
        <w:pStyle w:val="Heading6"/>
      </w:pPr>
      <w:r w:rsidRPr="00056F73">
        <w:t>NDR3 [Rule 9-86] (REF). No disallowed derivations</w:t>
      </w:r>
    </w:p>
    <w:p w14:paraId="60FED58A" w14:textId="77777777" w:rsidR="001C65B1" w:rsidRDefault="00333F36" w:rsidP="001C65B1">
      <w:pPr>
        <w:pStyle w:val="omg-body"/>
      </w:pPr>
      <w:hyperlink r:id="rId566" w:anchor="rule_9-86" w:history="1">
        <w:r w:rsidR="001C65B1">
          <w:rPr>
            <w:color w:val="0000FF"/>
            <w:u w:val="single"/>
          </w:rPr>
          <w:t>Rule 9-86</w:t>
        </w:r>
      </w:hyperlink>
      <w:r w:rsidR="001C65B1">
        <w:t>, No disallowed derivations (REF): </w:t>
      </w:r>
      <w:hyperlink r:id="rId567" w:anchor="section_9.7" w:history="1">
        <w:r w:rsidR="001C65B1">
          <w:rPr>
            <w:color w:val="0000FF"/>
            <w:u w:val="single"/>
          </w:rPr>
          <w:t>Section 9.7</w:t>
        </w:r>
      </w:hyperlink>
      <w:r w:rsidR="001C65B1">
        <w:t>, Schema as a whole</w:t>
      </w:r>
    </w:p>
    <w:p w14:paraId="2B52EDEB" w14:textId="77777777" w:rsidR="001C65B1" w:rsidRDefault="001C65B1" w:rsidP="001C65B1">
      <w:pPr>
        <w:pStyle w:val="omg-body"/>
      </w:pPr>
      <w:r>
        <w:t> </w:t>
      </w:r>
    </w:p>
    <w:p w14:paraId="277E2198" w14:textId="77777777" w:rsidR="001C65B1" w:rsidRDefault="001C65B1" w:rsidP="001C65B1">
      <w:pPr>
        <w:pStyle w:val="omg-body"/>
      </w:pPr>
      <w:r>
        <w:t>[English]</w:t>
      </w:r>
    </w:p>
    <w:p w14:paraId="2CDB9A2A" w14:textId="77777777" w:rsidR="001C65B1" w:rsidRPr="00D61BEF" w:rsidRDefault="001C65B1" w:rsidP="001C65B1">
      <w:pPr>
        <w:pStyle w:val="omg-body"/>
      </w:pPr>
      <w:r w:rsidRPr="00D61BEF">
        <w:lastRenderedPageBreak/>
        <w:t>The concept of disallowed derivations is currently not in the NIEM-UML model; the attribute @finalDefault will not be produced for any InformationModel schema.</w:t>
      </w:r>
    </w:p>
    <w:p w14:paraId="7FB5FDD8" w14:textId="77777777" w:rsidR="001C65B1" w:rsidRDefault="001C65B1" w:rsidP="001C65B1">
      <w:pPr>
        <w:pStyle w:val="omg-body"/>
      </w:pPr>
    </w:p>
    <w:p w14:paraId="03D83757" w14:textId="77777777" w:rsidR="001C65B1" w:rsidRPr="00056F73" w:rsidRDefault="001C65B1" w:rsidP="001C65B1">
      <w:pPr>
        <w:pStyle w:val="Heading6"/>
      </w:pPr>
      <w:r w:rsidRPr="00056F73">
        <w:t>NDR3 [Rule 9-87] (REF,EXT). No use of xs:redefine</w:t>
      </w:r>
    </w:p>
    <w:p w14:paraId="18CFBF6D" w14:textId="77777777" w:rsidR="001C65B1" w:rsidRDefault="00333F36" w:rsidP="001C65B1">
      <w:pPr>
        <w:pStyle w:val="omg-body"/>
      </w:pPr>
      <w:hyperlink r:id="rId568" w:anchor="rule_9-87" w:history="1">
        <w:r w:rsidR="001C65B1">
          <w:rPr>
            <w:color w:val="0000FF"/>
            <w:u w:val="single"/>
          </w:rPr>
          <w:t>Rule 9-87</w:t>
        </w:r>
      </w:hyperlink>
      <w:r w:rsidR="001C65B1">
        <w:t>, No use of </w:t>
      </w:r>
      <w:r w:rsidR="001C65B1">
        <w:rPr>
          <w:rFonts w:ascii="Courier New" w:hAnsi="Courier New"/>
        </w:rPr>
        <w:t>xs:redefine</w:t>
      </w:r>
      <w:r w:rsidR="001C65B1">
        <w:t> (REF, EXT): </w:t>
      </w:r>
      <w:hyperlink r:id="rId569" w:anchor="section_9.8" w:history="1">
        <w:r w:rsidR="001C65B1">
          <w:rPr>
            <w:color w:val="0000FF"/>
            <w:u w:val="single"/>
          </w:rPr>
          <w:t>Section 9.8</w:t>
        </w:r>
      </w:hyperlink>
      <w:r w:rsidR="001C65B1">
        <w:t>, Schema assembly</w:t>
      </w:r>
    </w:p>
    <w:p w14:paraId="74EF82A0" w14:textId="77777777" w:rsidR="001C65B1" w:rsidRDefault="001C65B1" w:rsidP="001C65B1">
      <w:pPr>
        <w:pStyle w:val="omg-body"/>
      </w:pPr>
      <w:r>
        <w:t>[English]</w:t>
      </w:r>
    </w:p>
    <w:p w14:paraId="23731FA6" w14:textId="77777777" w:rsidR="001C65B1" w:rsidRPr="00D61BEF" w:rsidRDefault="001C65B1" w:rsidP="001C65B1">
      <w:pPr>
        <w:pStyle w:val="omg-body"/>
      </w:pPr>
      <w:r w:rsidRPr="00D61BEF">
        <w:t>The concept of xs:redefine is not in the NIEM-UML model; the schema construct xs:redefine can not be modeled and will not be produced for any InformationModel schema.</w:t>
      </w:r>
    </w:p>
    <w:p w14:paraId="1291EFF6" w14:textId="77777777" w:rsidR="001C65B1" w:rsidRDefault="001C65B1" w:rsidP="001C65B1">
      <w:pPr>
        <w:pStyle w:val="omg-body"/>
      </w:pPr>
    </w:p>
    <w:p w14:paraId="03AF5CE1" w14:textId="77777777" w:rsidR="001C65B1" w:rsidRPr="00056F73" w:rsidRDefault="001C65B1" w:rsidP="001C65B1">
      <w:pPr>
        <w:pStyle w:val="Heading6"/>
      </w:pPr>
      <w:r w:rsidRPr="00056F73">
        <w:t>NDR3 [Rule 9-88] (REF,EXT). No use of xs:include</w:t>
      </w:r>
    </w:p>
    <w:p w14:paraId="798AD32A" w14:textId="77777777" w:rsidR="001C65B1" w:rsidRDefault="00333F36" w:rsidP="001C65B1">
      <w:pPr>
        <w:pStyle w:val="omg-body"/>
      </w:pPr>
      <w:hyperlink r:id="rId570" w:anchor="rule_9-88" w:history="1">
        <w:r w:rsidR="001C65B1">
          <w:rPr>
            <w:color w:val="0000FF"/>
            <w:u w:val="single"/>
          </w:rPr>
          <w:t>Rule 9-88</w:t>
        </w:r>
      </w:hyperlink>
      <w:r w:rsidR="001C65B1">
        <w:t>, No use of </w:t>
      </w:r>
      <w:r w:rsidR="001C65B1">
        <w:rPr>
          <w:rFonts w:ascii="Courier New" w:hAnsi="Courier New"/>
        </w:rPr>
        <w:t>xs:include</w:t>
      </w:r>
      <w:r w:rsidR="001C65B1">
        <w:t> (REF, EXT): </w:t>
      </w:r>
      <w:hyperlink r:id="rId571" w:anchor="section_9.8" w:history="1">
        <w:r w:rsidR="001C65B1">
          <w:rPr>
            <w:color w:val="0000FF"/>
            <w:u w:val="single"/>
          </w:rPr>
          <w:t>Section 9.8</w:t>
        </w:r>
      </w:hyperlink>
      <w:r w:rsidR="001C65B1">
        <w:t>, Schema assembly</w:t>
      </w:r>
    </w:p>
    <w:p w14:paraId="5DD3F1A2" w14:textId="77777777" w:rsidR="001C65B1" w:rsidRDefault="001C65B1" w:rsidP="001C65B1">
      <w:pPr>
        <w:pStyle w:val="omg-body"/>
      </w:pPr>
      <w:r>
        <w:t> </w:t>
      </w:r>
    </w:p>
    <w:p w14:paraId="26E9CBF7" w14:textId="77777777" w:rsidR="001C65B1" w:rsidRDefault="001C65B1" w:rsidP="001C65B1">
      <w:pPr>
        <w:pStyle w:val="omg-body"/>
      </w:pPr>
      <w:r>
        <w:t>[English]</w:t>
      </w:r>
    </w:p>
    <w:p w14:paraId="72427CB9" w14:textId="77777777" w:rsidR="001C65B1" w:rsidRPr="00D61BEF" w:rsidRDefault="001C65B1" w:rsidP="001C65B1">
      <w:pPr>
        <w:pStyle w:val="omg-body"/>
      </w:pPr>
      <w:r w:rsidRPr="00D61BEF">
        <w:t>The concept of xs:include is not in the NIEM-UML model; the schema construct xs:include can not be modeled and will not be produced for any InformationModel schema.</w:t>
      </w:r>
    </w:p>
    <w:p w14:paraId="7BB7B5AC" w14:textId="77777777" w:rsidR="001C65B1" w:rsidRDefault="001C65B1" w:rsidP="001C65B1">
      <w:pPr>
        <w:pStyle w:val="omg-body"/>
      </w:pPr>
    </w:p>
    <w:p w14:paraId="51C17A0D" w14:textId="77777777" w:rsidR="001C65B1" w:rsidRPr="00792921" w:rsidRDefault="001C65B1" w:rsidP="001C65B1">
      <w:pPr>
        <w:pStyle w:val="Heading3"/>
      </w:pPr>
      <w:bookmarkStart w:id="501" w:name="_Toc426452272"/>
      <w:r w:rsidRPr="00792921">
        <w:t xml:space="preserve">&lt;Stereotype&gt; </w:t>
      </w:r>
      <w:bookmarkStart w:id="502" w:name="_2da26d153c0374af43f1186eb7b8bc65"/>
      <w:r w:rsidRPr="00792921">
        <w:t>ReferenceName</w:t>
      </w:r>
      <w:bookmarkEnd w:id="501"/>
      <w:bookmarkEnd w:id="502"/>
    </w:p>
    <w:p w14:paraId="0674143A" w14:textId="77777777" w:rsidR="001C65B1" w:rsidRPr="00F21036" w:rsidRDefault="001C65B1" w:rsidP="001C65B1">
      <w:pPr>
        <w:pStyle w:val="Heading5"/>
      </w:pPr>
      <w:r>
        <w:t>Description</w:t>
      </w:r>
    </w:p>
    <w:p w14:paraId="2E389DD5" w14:textId="77777777" w:rsidR="001C65B1" w:rsidRDefault="001C65B1" w:rsidP="001C65B1">
      <w:pPr>
        <w:pStyle w:val="omg-body"/>
      </w:pPr>
      <w:r>
        <w:t>The ReferenceName stereotype is used on an Element that has a name that does not conform to the naming conventions required by the NIEM NDR or is otherwise not the desired NIEM name. The NIEMName attribute must provide a name for the Element that conforms to the relevant NDR naming rules for the specific kind of Element to which the stereotype is applied.</w:t>
      </w:r>
    </w:p>
    <w:p w14:paraId="4D0BC706"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7DF186E" w14:textId="77777777" w:rsidR="001C65B1" w:rsidRDefault="001C65B1" w:rsidP="001C65B1">
      <w:pPr>
        <w:pStyle w:val="omg-body"/>
      </w:pPr>
      <w:r>
        <w:rPr>
          <w:rStyle w:val="BodyTextChar"/>
        </w:rPr>
        <w:t>UML::</w:t>
      </w:r>
      <w:r w:rsidRPr="00D61BEF">
        <w:rPr>
          <w:bCs/>
          <w:iCs/>
        </w:rPr>
        <w:t>Element</w:t>
      </w:r>
    </w:p>
    <w:p w14:paraId="24B91957" w14:textId="77777777" w:rsidR="001C65B1" w:rsidRPr="00D13566" w:rsidRDefault="001C65B1" w:rsidP="001C65B1">
      <w:pPr>
        <w:pStyle w:val="Heading5"/>
      </w:pPr>
      <w:r w:rsidRPr="00D13566">
        <w:t>Properties</w:t>
      </w:r>
    </w:p>
    <w:p w14:paraId="6C0DEF3A" w14:textId="77777777" w:rsidR="001C65B1" w:rsidRPr="00D13566" w:rsidRDefault="001C65B1" w:rsidP="001C65B1">
      <w:pPr>
        <w:pStyle w:val="Heading6"/>
      </w:pPr>
      <w:r w:rsidRPr="00D13566">
        <w:t>NIEMName</w:t>
      </w:r>
      <w:r>
        <w:t xml:space="preserve"> : String [1]</w:t>
      </w:r>
    </w:p>
    <w:p w14:paraId="6D9F6EFE" w14:textId="77777777" w:rsidR="001C65B1" w:rsidRDefault="001C65B1" w:rsidP="001C65B1">
      <w:pPr>
        <w:pStyle w:val="omg-body"/>
      </w:pPr>
      <w:r>
        <w:t>A NIEM NDR-conformant name to be applied to an Element. The NIEMName will override any name generated from the UML name.</w:t>
      </w:r>
    </w:p>
    <w:p w14:paraId="1871E7E8" w14:textId="77777777" w:rsidR="001C65B1" w:rsidRPr="00792921" w:rsidRDefault="001C65B1" w:rsidP="001C65B1">
      <w:pPr>
        <w:pStyle w:val="Heading3"/>
      </w:pPr>
      <w:bookmarkStart w:id="503" w:name="_Toc426452273"/>
      <w:r w:rsidRPr="00792921">
        <w:t xml:space="preserve">&lt;Stereotype&gt; </w:t>
      </w:r>
      <w:bookmarkStart w:id="504" w:name="_648c0d453d1db791aba631928aa50005"/>
      <w:r w:rsidRPr="00792921">
        <w:t>RoleOf</w:t>
      </w:r>
      <w:bookmarkEnd w:id="503"/>
      <w:bookmarkEnd w:id="504"/>
    </w:p>
    <w:p w14:paraId="64DA7CD5" w14:textId="77777777" w:rsidR="001C65B1" w:rsidRPr="00F21036" w:rsidRDefault="001C65B1" w:rsidP="001C65B1">
      <w:pPr>
        <w:pStyle w:val="Heading5"/>
      </w:pPr>
      <w:r>
        <w:t>Description</w:t>
      </w:r>
    </w:p>
    <w:p w14:paraId="2CF3D125" w14:textId="6C076716" w:rsidR="001C65B1" w:rsidRDefault="001C65B1" w:rsidP="001C65B1">
      <w:pPr>
        <w:pStyle w:val="omg-body"/>
      </w:pPr>
      <w:r>
        <w:t xml:space="preserve">The RoleOf stereotype is applied to a Property of a Class representing a NIEM role type, whose type identifies the base type of that role type. </w:t>
      </w:r>
      <w:commentRangeStart w:id="505"/>
      <w:del w:id="506" w:author="Steve Cook" w:date="2016-05-16T14:35:00Z">
        <w:r w:rsidDel="007437F3">
          <w:delText>A RoleOf Property must be a reference (i.e., have aggregation=none)</w:delText>
        </w:r>
      </w:del>
      <w:commentRangeEnd w:id="505"/>
      <w:r w:rsidR="007437F3">
        <w:rPr>
          <w:rStyle w:val="CommentReference"/>
          <w:color w:val="auto"/>
        </w:rPr>
        <w:commentReference w:id="505"/>
      </w:r>
      <w:del w:id="507" w:author="Steve Cook" w:date="2016-05-16T14:35:00Z">
        <w:r w:rsidDel="007437F3">
          <w:delText xml:space="preserve">. </w:delText>
        </w:r>
      </w:del>
      <w:r>
        <w:t>A NIEM role type is a type that represents a particular function, purpose, usage, or role of an object.</w:t>
      </w:r>
    </w:p>
    <w:p w14:paraId="20AB4326"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653BBFF3" w14:textId="77777777" w:rsidR="001C65B1" w:rsidRDefault="001C65B1" w:rsidP="001C65B1">
      <w:pPr>
        <w:pStyle w:val="omg-body"/>
      </w:pPr>
      <w:r>
        <w:rPr>
          <w:rStyle w:val="BodyTextChar"/>
        </w:rPr>
        <w:t>UML::</w:t>
      </w:r>
      <w:r w:rsidRPr="00D61BEF">
        <w:rPr>
          <w:bCs/>
          <w:iCs/>
        </w:rPr>
        <w:t>Property</w:t>
      </w:r>
    </w:p>
    <w:p w14:paraId="403FC17E" w14:textId="77777777" w:rsidR="001C65B1" w:rsidRDefault="001C65B1" w:rsidP="001C65B1">
      <w:pPr>
        <w:pStyle w:val="Heading5"/>
      </w:pPr>
      <w:r>
        <w:t>Constraints</w:t>
      </w:r>
    </w:p>
    <w:p w14:paraId="68EECE0C" w14:textId="77777777" w:rsidR="001C65B1" w:rsidRPr="00056F73" w:rsidRDefault="001C65B1" w:rsidP="001C65B1">
      <w:pPr>
        <w:pStyle w:val="Heading6"/>
      </w:pPr>
      <w:r w:rsidRPr="00056F73">
        <w:t>NDR3 [Rule 10-3] (REF,EXT). RoleOf element type is an object type</w:t>
      </w:r>
    </w:p>
    <w:p w14:paraId="2C6382F2" w14:textId="77777777" w:rsidR="001C65B1" w:rsidRDefault="00333F36" w:rsidP="001C65B1">
      <w:pPr>
        <w:pStyle w:val="omg-body"/>
      </w:pPr>
      <w:hyperlink r:id="rId572" w:anchor="rule_10-3" w:history="1">
        <w:r w:rsidR="001C65B1">
          <w:rPr>
            <w:color w:val="0000FF"/>
            <w:u w:val="single"/>
          </w:rPr>
          <w:t>Rule 10-3</w:t>
        </w:r>
      </w:hyperlink>
      <w:r w:rsidR="001C65B1">
        <w:t xml:space="preserve">, RoleOf element type is an object type (REF, EXT): </w:t>
      </w:r>
      <w:hyperlink r:id="rId573" w:anchor="section_10.2.2" w:history="1">
        <w:r w:rsidR="001C65B1">
          <w:rPr>
            <w:color w:val="0000FF"/>
            <w:u w:val="single"/>
          </w:rPr>
          <w:t>Section 10.2.2</w:t>
        </w:r>
      </w:hyperlink>
      <w:r w:rsidR="001C65B1">
        <w:t>, Role types and roles</w:t>
      </w:r>
    </w:p>
    <w:p w14:paraId="00A33690" w14:textId="77777777" w:rsidR="001C65B1" w:rsidRDefault="001C65B1" w:rsidP="001C65B1">
      <w:pPr>
        <w:pStyle w:val="omg-body"/>
        <w:rPr>
          <w:b/>
        </w:rPr>
      </w:pPr>
      <w:r w:rsidRPr="00900170">
        <w:rPr>
          <w:b/>
        </w:rPr>
        <w:t>[OCL] context</w:t>
      </w:r>
      <w:r>
        <w:t xml:space="preserve"> RoleOf </w:t>
      </w:r>
      <w:r w:rsidRPr="00900170">
        <w:rPr>
          <w:b/>
        </w:rPr>
        <w:t>inv:</w:t>
      </w:r>
    </w:p>
    <w:p w14:paraId="1070F214"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w:t>
      </w:r>
      <w:r w:rsidRPr="00900170">
        <w:rPr>
          <w:rFonts w:ascii="Courier New" w:hAnsi="Courier New" w:cs="Courier New"/>
        </w:rPr>
        <w:br/>
        <w:t xml:space="preserve">    not(self.name.oclIsUndefined())</w:t>
      </w:r>
      <w:r w:rsidRPr="00900170">
        <w:rPr>
          <w:rFonts w:ascii="Courier New" w:hAnsi="Courier New" w:cs="Courier New"/>
        </w:rPr>
        <w:br/>
        <w:t xml:space="preserve">    and</w:t>
      </w:r>
      <w:r w:rsidRPr="00900170">
        <w:rPr>
          <w:rFonts w:ascii="Courier New" w:hAnsi="Courier New" w:cs="Courier New"/>
        </w:rPr>
        <w:br/>
        <w:t xml:space="preserve">    (self.niemName().startsWith('RoleOf') or self.stereotypedBy('RolePlayedBy'))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not(self.type.oclIsUndefined())</w:t>
      </w:r>
      <w:r w:rsidRPr="00900170">
        <w:rPr>
          <w:rFonts w:ascii="Courier New" w:hAnsi="Courier New" w:cs="Courier New"/>
        </w:rPr>
        <w:br/>
        <w:t xml:space="preserve">    and</w:t>
      </w:r>
      <w:r w:rsidRPr="00900170">
        <w:rPr>
          <w:rFonts w:ascii="Courier New" w:hAnsi="Courier New" w:cs="Courier New"/>
        </w:rPr>
        <w:br/>
        <w:t xml:space="preserve">    self.type-&gt;exists(t|not(t.stereotypedBy('MetadataType')or t.stereotypedBy('AssociationType')or t.stereotypedBy('AugmentationType') or t.oclIsKindOf(AssociationClass)))</w:t>
      </w:r>
      <w:r w:rsidRPr="00900170">
        <w:rPr>
          <w:rFonts w:ascii="Courier New" w:hAnsi="Courier New" w:cs="Courier New"/>
        </w:rPr>
        <w:br/>
        <w:t>)</w:t>
      </w:r>
      <w:r w:rsidRPr="00900170">
        <w:rPr>
          <w:rFonts w:ascii="Courier New" w:hAnsi="Courier New" w:cs="Courier New"/>
        </w:rPr>
        <w:br/>
      </w:r>
    </w:p>
    <w:p w14:paraId="5803B2D8" w14:textId="77777777" w:rsidR="001C65B1" w:rsidRDefault="001C65B1" w:rsidP="001C65B1">
      <w:pPr>
        <w:pStyle w:val="omg-body"/>
      </w:pPr>
    </w:p>
    <w:p w14:paraId="20F0FC0C" w14:textId="77777777" w:rsidR="001C65B1" w:rsidRPr="00792921" w:rsidRDefault="001C65B1" w:rsidP="001C65B1">
      <w:pPr>
        <w:pStyle w:val="Heading3"/>
      </w:pPr>
      <w:bookmarkStart w:id="508" w:name="_Toc426452274"/>
      <w:r w:rsidRPr="00792921">
        <w:t xml:space="preserve">&lt;Stereotype&gt; </w:t>
      </w:r>
      <w:bookmarkStart w:id="509" w:name="_8793a0f4acd9a4ae54c85323629be721"/>
      <w:r w:rsidRPr="00792921">
        <w:t>RolePlayedBy</w:t>
      </w:r>
      <w:bookmarkEnd w:id="508"/>
      <w:bookmarkEnd w:id="509"/>
    </w:p>
    <w:p w14:paraId="580225FC" w14:textId="77777777" w:rsidR="001C65B1" w:rsidRPr="00F21036" w:rsidRDefault="001C65B1" w:rsidP="001C65B1">
      <w:pPr>
        <w:pStyle w:val="Heading5"/>
      </w:pPr>
      <w:r>
        <w:t>Description</w:t>
      </w:r>
    </w:p>
    <w:p w14:paraId="65781547" w14:textId="77777777" w:rsidR="001C65B1" w:rsidRDefault="001C65B1" w:rsidP="001C65B1">
      <w:pPr>
        <w:pStyle w:val="omg-body"/>
      </w:pPr>
      <w:r>
        <w:t>RolePlayedBy Generalization specifies that the special class is to be considered the type of a role that is played by instances of the general class. In the PSM this will map to a property with the "RoleOf" prefix.</w:t>
      </w:r>
    </w:p>
    <w:p w14:paraId="4AD531BD"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FE1FD8B" w14:textId="77777777" w:rsidR="001C65B1" w:rsidRDefault="001C65B1" w:rsidP="001C65B1">
      <w:pPr>
        <w:pStyle w:val="omg-body"/>
      </w:pPr>
      <w:r>
        <w:rPr>
          <w:rStyle w:val="BodyTextChar"/>
        </w:rPr>
        <w:t>UML::</w:t>
      </w:r>
      <w:r w:rsidRPr="00D61BEF">
        <w:rPr>
          <w:bCs/>
          <w:iCs/>
        </w:rPr>
        <w:t>Generalization</w:t>
      </w:r>
    </w:p>
    <w:p w14:paraId="4BC8AE30" w14:textId="77777777" w:rsidR="001C65B1" w:rsidRDefault="001C65B1" w:rsidP="001C65B1">
      <w:pPr>
        <w:pStyle w:val="Heading5"/>
      </w:pPr>
      <w:r>
        <w:t>Constraints</w:t>
      </w:r>
    </w:p>
    <w:p w14:paraId="6CCF4878" w14:textId="77777777" w:rsidR="001C65B1" w:rsidRPr="00056F73" w:rsidRDefault="001C65B1" w:rsidP="001C65B1">
      <w:pPr>
        <w:pStyle w:val="Heading6"/>
      </w:pPr>
      <w:r w:rsidRPr="00056F73">
        <w:t>NDR3 [Rule 10-3] (REF,EXT). RoleOf element type is an object type</w:t>
      </w:r>
    </w:p>
    <w:p w14:paraId="671C060C" w14:textId="77777777" w:rsidR="001C65B1" w:rsidRDefault="00333F36" w:rsidP="001C65B1">
      <w:pPr>
        <w:pStyle w:val="omg-body"/>
      </w:pPr>
      <w:hyperlink r:id="rId574" w:anchor="rule_10-3" w:history="1">
        <w:r w:rsidR="001C65B1">
          <w:rPr>
            <w:color w:val="0000FF"/>
            <w:u w:val="single"/>
          </w:rPr>
          <w:t>Rule 10-3</w:t>
        </w:r>
      </w:hyperlink>
      <w:r w:rsidR="001C65B1">
        <w:t>, RoleOf element type is an object type (REF, EXT): </w:t>
      </w:r>
      <w:hyperlink r:id="rId575" w:anchor="section_10.2.2" w:history="1">
        <w:r w:rsidR="001C65B1">
          <w:rPr>
            <w:color w:val="0000FF"/>
            <w:u w:val="single"/>
          </w:rPr>
          <w:t>Section 10.2.2</w:t>
        </w:r>
      </w:hyperlink>
      <w:r w:rsidR="001C65B1">
        <w:t>, Role types and roles</w:t>
      </w:r>
    </w:p>
    <w:p w14:paraId="3920EE46" w14:textId="77777777" w:rsidR="001C65B1" w:rsidRDefault="001C65B1" w:rsidP="001C65B1">
      <w:pPr>
        <w:pStyle w:val="omg-body"/>
      </w:pPr>
      <w:r>
        <w:t> </w:t>
      </w:r>
    </w:p>
    <w:p w14:paraId="3F61CD32" w14:textId="77777777" w:rsidR="001C65B1" w:rsidRDefault="001C65B1" w:rsidP="001C65B1">
      <w:pPr>
        <w:pStyle w:val="omg-body"/>
        <w:rPr>
          <w:b/>
        </w:rPr>
      </w:pPr>
      <w:r w:rsidRPr="00900170">
        <w:rPr>
          <w:b/>
        </w:rPr>
        <w:lastRenderedPageBreak/>
        <w:t>[OCL] context</w:t>
      </w:r>
      <w:r>
        <w:t xml:space="preserve"> RolePlayedBy </w:t>
      </w:r>
      <w:r w:rsidRPr="00900170">
        <w:rPr>
          <w:b/>
        </w:rPr>
        <w:t>inv:</w:t>
      </w:r>
    </w:p>
    <w:p w14:paraId="5F5F3F28" w14:textId="269B00EB" w:rsidR="001C65B1" w:rsidRPr="00E75E2B" w:rsidRDefault="001C65B1" w:rsidP="001C65B1">
      <w:pPr>
        <w:pStyle w:val="omg-body"/>
        <w:rPr>
          <w:rFonts w:ascii="Courier New" w:hAnsi="Courier New" w:cs="Courier New"/>
        </w:rPr>
      </w:pPr>
      <w:r w:rsidRPr="00900170">
        <w:rPr>
          <w:rFonts w:ascii="Courier New" w:hAnsi="Courier New" w:cs="Courier New"/>
        </w:rPr>
        <w:t>self.base_Generalization.general-&gt;</w:t>
      </w:r>
      <w:r w:rsidRPr="00900170">
        <w:rPr>
          <w:rFonts w:ascii="Courier New" w:hAnsi="Courier New" w:cs="Courier New"/>
        </w:rPr>
        <w:br/>
        <w:t xml:space="preserve">    forAll(t|not(t.stereotypedBy('MetadataType')or t.stereotypedBy('AssociationType')or t.stereotypedBy('AugmentationType') or t.o</w:t>
      </w:r>
      <w:r w:rsidR="00E75E2B">
        <w:rPr>
          <w:rFonts w:ascii="Courier New" w:hAnsi="Courier New" w:cs="Courier New"/>
        </w:rPr>
        <w:t>clIsKindOf(AssociationClass)))</w:t>
      </w:r>
      <w:r w:rsidR="00E75E2B">
        <w:rPr>
          <w:rFonts w:ascii="Courier New" w:hAnsi="Courier New" w:cs="Courier New"/>
        </w:rPr>
        <w:br/>
      </w:r>
    </w:p>
    <w:p w14:paraId="6406D5BE" w14:textId="77777777" w:rsidR="001C65B1" w:rsidRPr="00792921" w:rsidRDefault="001C65B1" w:rsidP="001C65B1">
      <w:pPr>
        <w:pStyle w:val="Heading3"/>
      </w:pPr>
      <w:bookmarkStart w:id="510" w:name="_Toc426452275"/>
      <w:r w:rsidRPr="00792921">
        <w:t xml:space="preserve">&lt;Stereotype&gt; </w:t>
      </w:r>
      <w:bookmarkStart w:id="511" w:name="_9c82075d00d9b39547d9afa6c913ef7f"/>
      <w:r w:rsidRPr="00792921">
        <w:t>Subsets</w:t>
      </w:r>
      <w:bookmarkEnd w:id="510"/>
      <w:bookmarkEnd w:id="511"/>
    </w:p>
    <w:p w14:paraId="7542CFA8" w14:textId="77777777" w:rsidR="001C65B1" w:rsidRPr="00F21036" w:rsidRDefault="001C65B1" w:rsidP="001C65B1">
      <w:pPr>
        <w:pStyle w:val="Heading5"/>
      </w:pPr>
      <w:r>
        <w:t>Description</w:t>
      </w:r>
    </w:p>
    <w:p w14:paraId="1F2566FB" w14:textId="77777777" w:rsidR="001C65B1" w:rsidRDefault="001C65B1" w:rsidP="001C65B1">
      <w:pPr>
        <w:pStyle w:val="omg-body"/>
      </w:pPr>
      <w:r>
        <w:t>A Realization signifying a NIEM subsetting relationship between a client derived (subset) element and a supplier base (reference) element. The «Subsets» Realization must be between the same meta-types: either Properties, Classifiers, or «InformationModel» packages. The «Subsets» Realization must be between elements owned by different «InformationModel» packages. The targetNamespace of the distinct «InformationModel» packages must be identical. The defaultPurpose of client and supplier may be one of the following combinations: client is subset, supplier is reference; client is reference, supplier is reference; client is extension, supplier is extension; client is constraint, supplier is exchange, subset, extension, or reference</w:t>
      </w:r>
    </w:p>
    <w:p w14:paraId="78EC63E7" w14:textId="77777777" w:rsidR="001C65B1" w:rsidRDefault="001C65B1" w:rsidP="001C65B1">
      <w:pPr>
        <w:pStyle w:val="Heading5"/>
      </w:pPr>
      <w:r>
        <w:t>Generalization</w:t>
      </w:r>
    </w:p>
    <w:p w14:paraId="1FC18204" w14:textId="77777777" w:rsidR="001C65B1" w:rsidRDefault="00333F36" w:rsidP="001C65B1">
      <w:pPr>
        <w:pStyle w:val="omg-body"/>
      </w:pPr>
      <w:hyperlink w:anchor="_c7b8a68ef50d3d361f495647dd4876ec" w:history="1">
        <w:r w:rsidR="001C65B1" w:rsidRPr="00C253B8">
          <w:rPr>
            <w:color w:val="0000FF"/>
            <w:u w:val="single"/>
          </w:rPr>
          <w:t>References</w:t>
        </w:r>
      </w:hyperlink>
      <w:r w:rsidR="001C65B1">
        <w:rPr>
          <w:color w:val="0000FF"/>
        </w:rPr>
        <w:t xml:space="preserve">  </w:t>
      </w:r>
    </w:p>
    <w:p w14:paraId="5DA598E9" w14:textId="77777777" w:rsidR="001C65B1" w:rsidRDefault="001C65B1" w:rsidP="001C65B1">
      <w:pPr>
        <w:pStyle w:val="Heading5"/>
      </w:pPr>
      <w:r>
        <w:t>Constraints</w:t>
      </w:r>
    </w:p>
    <w:p w14:paraId="34E80B18" w14:textId="77777777" w:rsidR="001C65B1" w:rsidRPr="00056F73" w:rsidRDefault="001C65B1" w:rsidP="001C65B1">
      <w:pPr>
        <w:pStyle w:val="Heading6"/>
      </w:pPr>
      <w:r w:rsidRPr="00056F73">
        <w:t>Subsets</w:t>
      </w:r>
    </w:p>
    <w:p w14:paraId="44FE7980" w14:textId="77777777" w:rsidR="001C65B1" w:rsidRDefault="001C65B1" w:rsidP="001C65B1">
      <w:pPr>
        <w:pStyle w:val="omg-body"/>
      </w:pPr>
      <w:r>
        <w:t>The client and supplier of a «Subsets» Realization must have the same name.</w:t>
      </w:r>
    </w:p>
    <w:p w14:paraId="7187FEE9" w14:textId="77777777" w:rsidR="001C65B1" w:rsidRDefault="001C65B1" w:rsidP="001C65B1">
      <w:pPr>
        <w:pStyle w:val="omg-body"/>
      </w:pPr>
      <w:r>
        <w:t>If the supplier is a «Namespace» Package, then the client must be a «Namespace» Package with the same target namespace.</w:t>
      </w:r>
    </w:p>
    <w:p w14:paraId="094B2191" w14:textId="77777777" w:rsidR="001C65B1" w:rsidRDefault="001C65B1" w:rsidP="001C65B1">
      <w:pPr>
        <w:pStyle w:val="omg-body"/>
      </w:pPr>
      <w:r>
        <w:t>If the supplier is a Classifier, then the client must be a Classifier owned by a «Namespace» Package with the same target namespace as the supplier's owning «Namespace» Package.</w:t>
      </w:r>
    </w:p>
    <w:p w14:paraId="225360F7" w14:textId="77777777" w:rsidR="001C65B1" w:rsidRDefault="001C65B1" w:rsidP="001C65B1">
      <w:pPr>
        <w:pStyle w:val="omg-body"/>
      </w:pPr>
      <w:r>
        <w:t>If the supplier is a Property, then the client must be a Property contained by a «Namespace» Package with the same target namespace as the supplier's containing «Namespace» Package.</w:t>
      </w:r>
    </w:p>
    <w:p w14:paraId="73BB9A6D" w14:textId="77777777" w:rsidR="001C65B1" w:rsidRDefault="001C65B1" w:rsidP="001C65B1">
      <w:pPr>
        <w:pStyle w:val="omg-body"/>
        <w:rPr>
          <w:b/>
        </w:rPr>
      </w:pPr>
      <w:r w:rsidRPr="00900170">
        <w:rPr>
          <w:b/>
        </w:rPr>
        <w:t>[OCL] context</w:t>
      </w:r>
      <w:r>
        <w:t xml:space="preserve"> Subsets </w:t>
      </w:r>
      <w:r w:rsidRPr="00900170">
        <w:rPr>
          <w:b/>
        </w:rPr>
        <w:t>inv:</w:t>
      </w:r>
    </w:p>
    <w:p w14:paraId="517BF04D" w14:textId="69EECEAA" w:rsidR="001C65B1" w:rsidRPr="00C45D5E" w:rsidRDefault="001C65B1" w:rsidP="001C65B1">
      <w:pPr>
        <w:pStyle w:val="omg-body"/>
        <w:rPr>
          <w:rFonts w:ascii="Courier New" w:hAnsi="Courier New" w:cs="Courier New"/>
        </w:rPr>
      </w:pPr>
      <w:r w:rsidRPr="00900170">
        <w:rPr>
          <w:rFonts w:ascii="Courier New" w:hAnsi="Courier New" w:cs="Courier New"/>
        </w:rPr>
        <w:t>self.base_Realization-&gt;forAll(r|</w:t>
      </w:r>
      <w:r w:rsidRPr="00900170">
        <w:rPr>
          <w:rFonts w:ascii="Courier New" w:hAnsi="Courier New" w:cs="Courier New"/>
        </w:rPr>
        <w:br/>
        <w:t xml:space="preserve">    (r.client-&gt;forAll(c|</w:t>
      </w:r>
      <w:r w:rsidRPr="00900170">
        <w:rPr>
          <w:rFonts w:ascii="Courier New" w:hAnsi="Courier New" w:cs="Courier New"/>
        </w:rPr>
        <w:br/>
        <w:t xml:space="preserve">                 r.supplier-&gt;forAll(s|</w:t>
      </w:r>
      <w:r w:rsidRPr="00900170">
        <w:rPr>
          <w:rFonts w:ascii="Courier New" w:hAnsi="Courier New" w:cs="Courier New"/>
        </w:rPr>
        <w:br/>
        <w:t xml:space="preserve">                       ( s.name=c.name)</w:t>
      </w:r>
      <w:r w:rsidRPr="00900170">
        <w:rPr>
          <w:rFonts w:ascii="Courier New" w:hAnsi="Courier New" w:cs="Courier New"/>
        </w:rPr>
        <w:br/>
        <w:t xml:space="preserve">                       and (s.oclIsKindOf(Package) implies (c.oclIsKindOf(Package) and c.stereotypedBy('Namespace') and s.stereotypedBy('Namespace') and (s.appliedStereotype('Namespace').oclAsType(NIEM_UML_Profile::NIEM_Common_Profile::Namespace).targetNamespace=c.appliedStereotype('Namespace').oclAsType(NIEM_UML_Profile::NIEM_Common_Profile::Namespace).targetNamespace)))</w:t>
      </w:r>
      <w:r w:rsidRPr="00900170">
        <w:rPr>
          <w:rFonts w:ascii="Courier New" w:hAnsi="Courier New" w:cs="Courier New"/>
        </w:rPr>
        <w:br/>
        <w:t xml:space="preserve">                       and (s.oclIsKindOf(Classifier) implies (c.oclIsKindOf(Classifier) and c.namespace.stereotypedBy('Namespace') and s.namespace.stereotypedBy('Namespace') and (s.namespace.appliedStereotype('Namespace').oclAsType(NIEM_UML_Profile::NIEM_Common_Profile::Namespace).targetNamespace=c.namespace.appliedStereotype('Namespace').oclAsType(NIEM_UML_Profile::NIEM_Common_Profile::Namespace).targetNamespace)))</w:t>
      </w:r>
      <w:r w:rsidRPr="00900170">
        <w:rPr>
          <w:rFonts w:ascii="Courier New" w:hAnsi="Courier New" w:cs="Courier New"/>
        </w:rPr>
        <w:br/>
      </w:r>
      <w:r w:rsidRPr="00900170">
        <w:rPr>
          <w:rFonts w:ascii="Courier New" w:hAnsi="Courier New" w:cs="Courier New"/>
        </w:rPr>
        <w:lastRenderedPageBreak/>
        <w:t xml:space="preserve">                       and (s.oclIsKindOf(Property) implies (c.oclIsKindOf(Property) and c.namespace.namespace.stereotypedBy('Namespace') and s.namespace.namespace.stereotypedBy('Namespace') and (s.namespace.namespace.appliedStereotype('Namespace').oclAsType(NIEM_UML_Profile::NIEM_Common_Profile::Namespace).targetNamespace=c.namespace.namespace.appliedStereotype('Namespace').oclAsType(NIEM_UML_Profile::NIEM_Common_Profile::Namespace).targetNamespace)))</w:t>
      </w:r>
      <w:r w:rsidRPr="00900170">
        <w:rPr>
          <w:rFonts w:ascii="Courier New" w:hAnsi="Courier New" w:cs="Courier New"/>
        </w:rPr>
        <w:br/>
        <w:t xml:space="preserve">      </w:t>
      </w:r>
      <w:r w:rsidR="00C45D5E">
        <w:rPr>
          <w:rFonts w:ascii="Courier New" w:hAnsi="Courier New" w:cs="Courier New"/>
        </w:rPr>
        <w:t xml:space="preserve">           )</w:t>
      </w:r>
      <w:r w:rsidR="00C45D5E">
        <w:rPr>
          <w:rFonts w:ascii="Courier New" w:hAnsi="Courier New" w:cs="Courier New"/>
        </w:rPr>
        <w:br/>
        <w:t xml:space="preserve">        )</w:t>
      </w:r>
      <w:r w:rsidR="00C45D5E">
        <w:rPr>
          <w:rFonts w:ascii="Courier New" w:hAnsi="Courier New" w:cs="Courier New"/>
        </w:rPr>
        <w:br/>
        <w:t xml:space="preserve">   )</w:t>
      </w:r>
      <w:r w:rsidR="00C45D5E">
        <w:rPr>
          <w:rFonts w:ascii="Courier New" w:hAnsi="Courier New" w:cs="Courier New"/>
        </w:rPr>
        <w:br/>
        <w:t>)</w:t>
      </w:r>
      <w:r w:rsidR="00C45D5E">
        <w:rPr>
          <w:rFonts w:ascii="Courier New" w:hAnsi="Courier New" w:cs="Courier New"/>
        </w:rPr>
        <w:br/>
      </w:r>
    </w:p>
    <w:p w14:paraId="1ABE8A99" w14:textId="77777777" w:rsidR="001C65B1" w:rsidRDefault="001C65B1" w:rsidP="001C65B1">
      <w:pPr>
        <w:pStyle w:val="Heading3"/>
      </w:pPr>
      <w:bookmarkStart w:id="512" w:name="_Toc426452276"/>
      <w:r>
        <w:t>&lt;Enumeration&gt;</w:t>
      </w:r>
      <w:r w:rsidRPr="00792921">
        <w:t xml:space="preserve"> </w:t>
      </w:r>
      <w:bookmarkStart w:id="513" w:name="_4b2f5b68c9069dda1904776486664fb6"/>
      <w:r w:rsidRPr="00792921">
        <w:t>DefaultPurposeCode</w:t>
      </w:r>
      <w:bookmarkEnd w:id="512"/>
      <w:bookmarkEnd w:id="513"/>
    </w:p>
    <w:p w14:paraId="1AD7D425" w14:textId="77777777" w:rsidR="001C65B1" w:rsidRPr="00F21036" w:rsidRDefault="001C65B1" w:rsidP="001C65B1">
      <w:pPr>
        <w:pStyle w:val="Heading5"/>
      </w:pPr>
      <w:r>
        <w:t>Description</w:t>
      </w:r>
    </w:p>
    <w:p w14:paraId="561C311F" w14:textId="70754A01" w:rsidR="001C65B1" w:rsidRDefault="001C65B1" w:rsidP="001C65B1">
      <w:pPr>
        <w:pStyle w:val="omg-body"/>
      </w:pPr>
      <w:r>
        <w:t>The possible purposes for an information model. This enumeration provides the allowed values for the defaultPurpose attribute of the InformationModel stereotype. The values correspond to the schema pur</w:t>
      </w:r>
      <w:r w:rsidR="00C45D5E">
        <w:t>pose codes for an MPD artifact.</w:t>
      </w:r>
    </w:p>
    <w:p w14:paraId="12956714" w14:textId="77777777" w:rsidR="001C65B1" w:rsidRPr="00D13566" w:rsidRDefault="001C65B1" w:rsidP="001C65B1">
      <w:pPr>
        <w:pStyle w:val="Heading5"/>
      </w:pPr>
      <w:r>
        <w:t>Literals</w:t>
      </w:r>
    </w:p>
    <w:p w14:paraId="08A02490" w14:textId="77777777" w:rsidR="001C65B1" w:rsidRPr="00C14E18" w:rsidRDefault="001C65B1" w:rsidP="001C65B1">
      <w:pPr>
        <w:pStyle w:val="Heading6"/>
      </w:pPr>
      <w:r w:rsidRPr="00C14E18">
        <w:t>subset</w:t>
      </w:r>
    </w:p>
    <w:p w14:paraId="6B4AD11A" w14:textId="0D6C2226" w:rsidR="001C65B1" w:rsidRPr="00A078A9" w:rsidRDefault="001C65B1" w:rsidP="001C65B1">
      <w:pPr>
        <w:pStyle w:val="omg-body"/>
      </w:pPr>
      <w:r w:rsidRPr="00A078A9">
        <w:t xml:space="preserve">A NIEM </w:t>
      </w:r>
      <w:r w:rsidRPr="00A078A9">
        <w:rPr>
          <w:i/>
        </w:rPr>
        <w:t>schema document subset</w:t>
      </w:r>
      <w:r w:rsidRPr="00A078A9">
        <w:t xml:space="preserve"> is a set of XML schema documents that constitutes a reduced set of components derived from a NIEM reference schema document or document set associated with a given numbered release or domain update.  See [NIEM-MPD] </w:t>
      </w:r>
      <w:hyperlink r:id="rId576" w:anchor="section_4.2.1" w:history="1">
        <w:r w:rsidRPr="00A078A9">
          <w:rPr>
            <w:color w:val="0000FF"/>
            <w:u w:val="single"/>
          </w:rPr>
          <w:t>Section 4.2.1.</w:t>
        </w:r>
      </w:hyperlink>
      <w:r w:rsidRPr="00A078A9">
        <w:t xml:space="preserve"> </w:t>
      </w:r>
      <w:r w:rsidRPr="00A078A9">
        <w:rPr>
          <w:i/>
        </w:rPr>
        <w:t>Basic Subset Concepts.</w:t>
      </w:r>
    </w:p>
    <w:p w14:paraId="3044C2C4" w14:textId="77777777" w:rsidR="001C65B1" w:rsidRPr="00C14E18" w:rsidRDefault="001C65B1" w:rsidP="001C65B1">
      <w:pPr>
        <w:pStyle w:val="Heading6"/>
      </w:pPr>
      <w:r w:rsidRPr="00C14E18">
        <w:t>constraint</w:t>
      </w:r>
    </w:p>
    <w:p w14:paraId="58F0AE65" w14:textId="77777777" w:rsidR="001C65B1" w:rsidRPr="00A078A9" w:rsidRDefault="001C65B1" w:rsidP="001C65B1">
      <w:pPr>
        <w:pStyle w:val="omg-body"/>
      </w:pPr>
      <w:r w:rsidRPr="00A078A9">
        <w:t xml:space="preserve">See [NIEM-MPD] </w:t>
      </w:r>
      <w:hyperlink r:id="rId577" w:anchor="section_4.5" w:history="1">
        <w:r w:rsidRPr="00A078A9">
          <w:rPr>
            <w:color w:val="0000FF"/>
            <w:u w:val="single"/>
          </w:rPr>
          <w:t>Section 4.5.</w:t>
        </w:r>
      </w:hyperlink>
      <w:r w:rsidRPr="00A078A9">
        <w:t xml:space="preserve"> </w:t>
      </w:r>
      <w:r w:rsidRPr="00A078A9">
        <w:rPr>
          <w:i/>
        </w:rPr>
        <w:t>Constraint Schema Document Sets.</w:t>
      </w:r>
    </w:p>
    <w:p w14:paraId="245F46B0" w14:textId="77777777" w:rsidR="001C65B1" w:rsidRPr="00C14E18" w:rsidRDefault="001C65B1" w:rsidP="001C65B1">
      <w:pPr>
        <w:pStyle w:val="Heading6"/>
      </w:pPr>
      <w:r w:rsidRPr="00C14E18">
        <w:t>extension</w:t>
      </w:r>
    </w:p>
    <w:p w14:paraId="76279A49" w14:textId="77777777" w:rsidR="001C65B1" w:rsidRPr="00A078A9" w:rsidRDefault="001C65B1" w:rsidP="001C65B1">
      <w:pPr>
        <w:pStyle w:val="omg-body"/>
      </w:pPr>
      <w:r w:rsidRPr="00A078A9">
        <w:t xml:space="preserve">See [NIEM-MPD] </w:t>
      </w:r>
      <w:hyperlink r:id="rId578" w:anchor="section_4.3" w:history="1">
        <w:r w:rsidRPr="00A078A9">
          <w:rPr>
            <w:color w:val="0000FF"/>
            <w:u w:val="single"/>
          </w:rPr>
          <w:t>Section 4.3.</w:t>
        </w:r>
      </w:hyperlink>
      <w:r w:rsidRPr="00A078A9">
        <w:t xml:space="preserve"> </w:t>
      </w:r>
      <w:r w:rsidRPr="00A078A9">
        <w:rPr>
          <w:i/>
        </w:rPr>
        <w:t>Extension Schema Documents.</w:t>
      </w:r>
    </w:p>
    <w:p w14:paraId="68CBBEF3" w14:textId="0866BC5D" w:rsidR="001C65B1" w:rsidRPr="00A078A9" w:rsidRDefault="001C65B1" w:rsidP="00C45D5E">
      <w:pPr>
        <w:pStyle w:val="Heading6"/>
      </w:pPr>
      <w:r w:rsidRPr="00C14E18">
        <w:t>incremental</w:t>
      </w:r>
    </w:p>
    <w:p w14:paraId="6B6955BA" w14:textId="77777777" w:rsidR="001C65B1" w:rsidRPr="00C14E18" w:rsidRDefault="001C65B1" w:rsidP="001C65B1">
      <w:pPr>
        <w:pStyle w:val="Heading6"/>
      </w:pPr>
      <w:r w:rsidRPr="00C14E18">
        <w:t>reference</w:t>
      </w:r>
    </w:p>
    <w:p w14:paraId="430ABE86" w14:textId="77777777" w:rsidR="001C65B1" w:rsidRPr="00A078A9" w:rsidRDefault="001C65B1" w:rsidP="001C65B1">
      <w:pPr>
        <w:pStyle w:val="omg-body"/>
      </w:pPr>
      <w:r w:rsidRPr="00A078A9">
        <w:t xml:space="preserve">See [NIEM-MPD] </w:t>
      </w:r>
      <w:hyperlink r:id="rId579" w:anchor="section_2.8" w:history="1">
        <w:r w:rsidRPr="00A078A9">
          <w:rPr>
            <w:color w:val="0000FF"/>
            <w:u w:val="single"/>
          </w:rPr>
          <w:t>Section 2.8.</w:t>
        </w:r>
      </w:hyperlink>
      <w:r w:rsidRPr="00A078A9">
        <w:t xml:space="preserve"> </w:t>
      </w:r>
      <w:r w:rsidRPr="00A078A9">
        <w:rPr>
          <w:i/>
        </w:rPr>
        <w:t>Reference Schema Documents.</w:t>
      </w:r>
    </w:p>
    <w:p w14:paraId="2F148D7D" w14:textId="5EA4F05D" w:rsidR="001C65B1" w:rsidRPr="00A078A9" w:rsidRDefault="001C65B1" w:rsidP="00C45D5E">
      <w:pPr>
        <w:pStyle w:val="Heading6"/>
      </w:pPr>
      <w:r w:rsidRPr="00C14E18">
        <w:t>replacement</w:t>
      </w:r>
    </w:p>
    <w:p w14:paraId="4284B346" w14:textId="77777777" w:rsidR="001C65B1" w:rsidRPr="00C14E18" w:rsidRDefault="001C65B1" w:rsidP="001C65B1">
      <w:pPr>
        <w:pStyle w:val="Heading6"/>
      </w:pPr>
      <w:r w:rsidRPr="00C14E18">
        <w:t>external</w:t>
      </w:r>
    </w:p>
    <w:p w14:paraId="77DE6D7A" w14:textId="77777777" w:rsidR="001C65B1" w:rsidRPr="00A078A9" w:rsidRDefault="001C65B1" w:rsidP="001C65B1">
      <w:pPr>
        <w:pStyle w:val="omg-body"/>
      </w:pPr>
      <w:r w:rsidRPr="00A078A9">
        <w:t xml:space="preserve">See [NIEM-MPD] </w:t>
      </w:r>
      <w:hyperlink r:id="rId580" w:anchor="section_4.4" w:history="1">
        <w:r w:rsidRPr="00A078A9">
          <w:rPr>
            <w:color w:val="0000FF"/>
            <w:u w:val="single"/>
          </w:rPr>
          <w:t>Section 4.4.</w:t>
        </w:r>
      </w:hyperlink>
      <w:r w:rsidRPr="00A078A9">
        <w:t xml:space="preserve"> </w:t>
      </w:r>
      <w:r w:rsidRPr="00A078A9">
        <w:rPr>
          <w:i/>
        </w:rPr>
        <w:t>External Schema Documents.</w:t>
      </w:r>
    </w:p>
    <w:p w14:paraId="5A3211D3" w14:textId="77777777" w:rsidR="00A119F7" w:rsidRPr="008147D4" w:rsidRDefault="00A119F7" w:rsidP="001964A3">
      <w:pPr>
        <w:pStyle w:val="Heading2"/>
        <w:pageBreakBefore/>
        <w:ind w:left="578" w:hanging="578"/>
      </w:pPr>
      <w:bookmarkStart w:id="514" w:name="_Ref411852785"/>
      <w:bookmarkStart w:id="515" w:name="_Toc426452277"/>
      <w:r>
        <w:lastRenderedPageBreak/>
        <w:t>Profile : NIEM_PSM_Profile</w:t>
      </w:r>
      <w:bookmarkEnd w:id="514"/>
      <w:bookmarkEnd w:id="515"/>
      <w:r>
        <w:t xml:space="preserve"> </w:t>
      </w:r>
    </w:p>
    <w:p w14:paraId="4DE2AE08" w14:textId="77777777" w:rsidR="00A119F7" w:rsidRDefault="00A119F7" w:rsidP="00A119F7">
      <w:pPr>
        <w:pStyle w:val="Heading3"/>
      </w:pPr>
      <w:bookmarkStart w:id="516" w:name="_Toc426452278"/>
      <w:r>
        <w:t>Overview</w:t>
      </w:r>
      <w:bookmarkEnd w:id="516"/>
    </w:p>
    <w:p w14:paraId="0C3B55B5" w14:textId="1779D316" w:rsidR="00A119F7" w:rsidRDefault="00A119F7" w:rsidP="00A119F7">
      <w:pPr>
        <w:pStyle w:val="omg-body"/>
      </w:pPr>
      <w:r w:rsidRPr="00942248">
        <w:t>The NIEM PSM Profile comprises stereotypes that are used in NIEM PSMs. These stereotypes need not be used with a NIEM PIM, but they may be in order to provide additional platform-specific markup.</w:t>
      </w:r>
      <w:r w:rsidR="001964A3">
        <w:t xml:space="preserve"> </w:t>
      </w:r>
      <w:r w:rsidRPr="00942248">
        <w:t>Further, the NIEM P</w:t>
      </w:r>
      <w:r w:rsidR="001964A3">
        <w:t>S</w:t>
      </w:r>
      <w:r w:rsidRPr="00942248">
        <w:t>M Profile imports the NIEM Common Profile and, therefore, includes all the stereotypes and metaclasses covered by that profile.</w:t>
      </w:r>
    </w:p>
    <w:p w14:paraId="5B303751" w14:textId="77777777" w:rsidR="009F7C02" w:rsidRDefault="009F7C02" w:rsidP="009F7C02">
      <w:pPr>
        <w:pStyle w:val="omg-body"/>
        <w:keepNext/>
      </w:pPr>
      <w:r>
        <w:rPr>
          <w:noProof/>
          <w:lang w:val="en-GB" w:eastAsia="en-GB"/>
        </w:rPr>
        <w:drawing>
          <wp:inline distT="0" distB="0" distL="0" distR="0" wp14:anchorId="2C3C8EDE" wp14:editId="7C834803">
            <wp:extent cx="5943600" cy="50850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943600" cy="5085080"/>
                    </a:xfrm>
                    <a:prstGeom prst="rect">
                      <a:avLst/>
                    </a:prstGeom>
                  </pic:spPr>
                </pic:pic>
              </a:graphicData>
            </a:graphic>
          </wp:inline>
        </w:drawing>
      </w:r>
    </w:p>
    <w:p w14:paraId="5B53AA56" w14:textId="35DD7C27" w:rsidR="00A119F7" w:rsidRPr="00942248" w:rsidRDefault="009F7C02" w:rsidP="009F7C02">
      <w:pPr>
        <w:pStyle w:val="Caption"/>
      </w:pPr>
      <w:r>
        <w:t xml:space="preserve">Figure </w:t>
      </w:r>
      <w:r w:rsidR="00333F36">
        <w:fldChar w:fldCharType="begin"/>
      </w:r>
      <w:r w:rsidR="00333F36">
        <w:instrText xml:space="preserve"> STYLEREF 1 \s </w:instrText>
      </w:r>
      <w:r w:rsidR="00333F36">
        <w:fldChar w:fldCharType="separate"/>
      </w:r>
      <w:r w:rsidR="00B81ED7">
        <w:rPr>
          <w:noProof/>
        </w:rPr>
        <w:t>8</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4</w:t>
      </w:r>
      <w:r w:rsidR="00333F36">
        <w:rPr>
          <w:noProof/>
        </w:rPr>
        <w:fldChar w:fldCharType="end"/>
      </w:r>
      <w:r>
        <w:t xml:space="preserve"> NIEM PSM Profile</w:t>
      </w:r>
    </w:p>
    <w:p w14:paraId="33BA9E2D" w14:textId="77777777" w:rsidR="00A119F7" w:rsidRPr="00792921" w:rsidRDefault="00A119F7" w:rsidP="00A119F7">
      <w:pPr>
        <w:pStyle w:val="Heading3"/>
      </w:pPr>
      <w:bookmarkStart w:id="517" w:name="_Toc426452279"/>
      <w:r w:rsidRPr="00792921">
        <w:t xml:space="preserve">&lt;Stereotype&gt; </w:t>
      </w:r>
      <w:bookmarkStart w:id="518" w:name="_592b854febaf5d00d830ef91173335e3"/>
      <w:r w:rsidRPr="00792921">
        <w:t>XSDAnyProperty</w:t>
      </w:r>
      <w:bookmarkEnd w:id="517"/>
      <w:bookmarkEnd w:id="518"/>
    </w:p>
    <w:p w14:paraId="195304A2" w14:textId="77777777" w:rsidR="00A119F7" w:rsidRPr="00F21036" w:rsidRDefault="00A119F7" w:rsidP="00A119F7">
      <w:pPr>
        <w:pStyle w:val="Heading5"/>
      </w:pPr>
      <w:r>
        <w:t>Description</w:t>
      </w:r>
    </w:p>
    <w:p w14:paraId="20E57DFD" w14:textId="77777777" w:rsidR="00A119F7" w:rsidRDefault="00A119F7" w:rsidP="00A119F7">
      <w:pPr>
        <w:pStyle w:val="omg-body"/>
      </w:pPr>
      <w:r>
        <w:t>XSDAnyProperty stereotype represents a property that is unrestricted with respect to its type, which is implemented in XML Schema as the xs:any particle.</w:t>
      </w:r>
    </w:p>
    <w:p w14:paraId="1F1F2329" w14:textId="77777777" w:rsidR="00A119F7" w:rsidRPr="008147D4" w:rsidRDefault="00A119F7" w:rsidP="00A119F7">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0894A3FB" w14:textId="77777777" w:rsidR="00A119F7" w:rsidRDefault="00A119F7" w:rsidP="00A119F7">
      <w:pPr>
        <w:pStyle w:val="omg-body"/>
      </w:pPr>
      <w:r>
        <w:rPr>
          <w:rStyle w:val="BodyTextChar"/>
        </w:rPr>
        <w:t>UML::</w:t>
      </w:r>
      <w:r w:rsidRPr="00D61BEF">
        <w:rPr>
          <w:bCs/>
          <w:iCs/>
        </w:rPr>
        <w:t>Property</w:t>
      </w:r>
    </w:p>
    <w:p w14:paraId="49637D9E" w14:textId="77777777" w:rsidR="00A119F7" w:rsidRPr="00D13566" w:rsidRDefault="00A119F7" w:rsidP="00A119F7">
      <w:pPr>
        <w:pStyle w:val="Heading5"/>
      </w:pPr>
      <w:r w:rsidRPr="00D13566">
        <w:t>Properties</w:t>
      </w:r>
    </w:p>
    <w:p w14:paraId="08D70166" w14:textId="77777777" w:rsidR="00A119F7" w:rsidRPr="00D13566" w:rsidRDefault="00A119F7" w:rsidP="00A119F7">
      <w:pPr>
        <w:pStyle w:val="Heading6"/>
      </w:pPr>
      <w:r w:rsidRPr="00D13566">
        <w:t>processContents</w:t>
      </w:r>
      <w:r>
        <w:t xml:space="preserve"> : XSDProcessContentsCode [1]</w:t>
      </w:r>
    </w:p>
    <w:p w14:paraId="3B5D6838" w14:textId="77777777" w:rsidR="00A119F7" w:rsidRDefault="00A119F7" w:rsidP="00A119F7">
      <w:pPr>
        <w:pStyle w:val="omg-body"/>
      </w:pPr>
      <w:r>
        <w:t>Determines how or if the value of a NIEM property should be processed; values are: "lax", "skip", and "strict".</w:t>
      </w:r>
    </w:p>
    <w:p w14:paraId="0973EEBC" w14:textId="77777777" w:rsidR="00A119F7" w:rsidRPr="00D13566" w:rsidRDefault="00A119F7" w:rsidP="00A119F7">
      <w:pPr>
        <w:pStyle w:val="Heading6"/>
      </w:pPr>
      <w:r w:rsidRPr="00D13566">
        <w:t>valueNamespace</w:t>
      </w:r>
      <w:r>
        <w:t xml:space="preserve"> : String [1]</w:t>
      </w:r>
    </w:p>
    <w:p w14:paraId="3F9A533A" w14:textId="77777777" w:rsidR="00A119F7" w:rsidRDefault="00A119F7" w:rsidP="00A119F7">
      <w:pPr>
        <w:pStyle w:val="omg-body"/>
      </w:pPr>
      <w:r>
        <w:t>The namespace in which values of this property must be defined. Implemented in XML Schema as the value of the namespace attribute on the xs:any element.</w:t>
      </w:r>
    </w:p>
    <w:p w14:paraId="1E77A300" w14:textId="77777777" w:rsidR="00A119F7" w:rsidRDefault="00A119F7" w:rsidP="00A119F7">
      <w:pPr>
        <w:pStyle w:val="Heading5"/>
      </w:pPr>
      <w:r>
        <w:t>Constraints</w:t>
      </w:r>
    </w:p>
    <w:p w14:paraId="6EB5030D" w14:textId="77777777" w:rsidR="00A119F7" w:rsidRPr="00056F73" w:rsidRDefault="00A119F7" w:rsidP="00A119F7">
      <w:pPr>
        <w:pStyle w:val="Heading6"/>
      </w:pPr>
      <w:r w:rsidRPr="00056F73">
        <w:t>XSDAnyProperty</w:t>
      </w:r>
    </w:p>
    <w:p w14:paraId="3142F193" w14:textId="77777777" w:rsidR="00A119F7" w:rsidRDefault="00A119F7" w:rsidP="00A119F7">
      <w:pPr>
        <w:pStyle w:val="omg-body"/>
      </w:pPr>
      <w:r>
        <w:t>An XSDAnyProperty must have an empty type and must not be a derived union or subset any other property.</w:t>
      </w:r>
    </w:p>
    <w:p w14:paraId="703A64F3" w14:textId="77777777" w:rsidR="00A119F7" w:rsidRDefault="00A119F7" w:rsidP="00A119F7">
      <w:pPr>
        <w:pStyle w:val="omg-body"/>
        <w:rPr>
          <w:b/>
        </w:rPr>
      </w:pPr>
      <w:r w:rsidRPr="00900170">
        <w:rPr>
          <w:b/>
        </w:rPr>
        <w:t>[OCL] context</w:t>
      </w:r>
      <w:r>
        <w:t xml:space="preserve"> XSDAnyProperty </w:t>
      </w:r>
      <w:r w:rsidRPr="00900170">
        <w:rPr>
          <w:b/>
        </w:rPr>
        <w:t>inv:</w:t>
      </w:r>
    </w:p>
    <w:p w14:paraId="0B3FA23C" w14:textId="77777777" w:rsidR="00A119F7" w:rsidRPr="00900170" w:rsidRDefault="00A119F7" w:rsidP="00A119F7">
      <w:pPr>
        <w:pStyle w:val="omg-body"/>
        <w:rPr>
          <w:rFonts w:ascii="Courier New" w:hAnsi="Courier New" w:cs="Courier New"/>
        </w:rPr>
      </w:pPr>
      <w:r w:rsidRPr="00900170">
        <w:rPr>
          <w:rFonts w:ascii="Courier New" w:hAnsi="Courier New" w:cs="Courier New"/>
        </w:rPr>
        <w:t>self.base_Property.type.oclIsUndefined() and</w:t>
      </w:r>
      <w:r w:rsidRPr="00900170">
        <w:rPr>
          <w:rFonts w:ascii="Courier New" w:hAnsi="Courier New" w:cs="Courier New"/>
        </w:rPr>
        <w:br/>
        <w:t xml:space="preserve">                not(self.base_Property.isDerivedUnion) and</w:t>
      </w:r>
      <w:r w:rsidRPr="00900170">
        <w:rPr>
          <w:rFonts w:ascii="Courier New" w:hAnsi="Courier New" w:cs="Courier New"/>
        </w:rPr>
        <w:br/>
        <w:t xml:space="preserve">                self.base_Property.subsettedProperty-&gt;isEmpty() </w:t>
      </w:r>
    </w:p>
    <w:p w14:paraId="233F9743" w14:textId="77777777" w:rsidR="00A119F7" w:rsidRDefault="00A119F7" w:rsidP="00A119F7">
      <w:pPr>
        <w:pStyle w:val="omg-body"/>
      </w:pPr>
    </w:p>
    <w:p w14:paraId="599AB968" w14:textId="77777777" w:rsidR="00A119F7" w:rsidRPr="00792921" w:rsidRDefault="00A119F7" w:rsidP="00A119F7">
      <w:pPr>
        <w:pStyle w:val="Heading3"/>
      </w:pPr>
      <w:bookmarkStart w:id="519" w:name="_Toc426452280"/>
      <w:r w:rsidRPr="00792921">
        <w:t xml:space="preserve">&lt;Stereotype&gt; </w:t>
      </w:r>
      <w:bookmarkStart w:id="520" w:name="_fe37b7788f1a1dcf7c9a73e489c79423"/>
      <w:r w:rsidRPr="00792921">
        <w:t>XSDDeclaration</w:t>
      </w:r>
      <w:bookmarkEnd w:id="519"/>
      <w:bookmarkEnd w:id="520"/>
    </w:p>
    <w:p w14:paraId="1FC7C358" w14:textId="77777777" w:rsidR="00A119F7" w:rsidRPr="00F21036" w:rsidRDefault="00A119F7" w:rsidP="00A119F7">
      <w:pPr>
        <w:pStyle w:val="Heading5"/>
      </w:pPr>
      <w:r>
        <w:t>Description</w:t>
      </w:r>
    </w:p>
    <w:p w14:paraId="4D9DC469" w14:textId="77777777" w:rsidR="00A119F7" w:rsidRDefault="00A119F7" w:rsidP="00A119F7">
      <w:pPr>
        <w:pStyle w:val="omg-body"/>
      </w:pPr>
      <w:r>
        <w:t>The XSDDeclaration stereotype is a specialization of the common References stereotype. However, it is constrained such that its client must be an XSDProperty Property and its supplier must be an XSDProperty Property or a Namepsace Package. By default, the namespace of the global XSD property declaration referenced by XSDProperty is the namespace of its class. The XSDDeclaration stereotype allows the modeler to specify the namespace a XSDProperty will reference based on the namespace of another XSDProperty or the target namespace of a Namespace Package. Specifically, the client of the XSDDeclaration Realization shall reference the namespace indicated by the supplier of the XSDDeclaration Realization, the client of the maps to one of the following: an attribute use schema component or a particle component whose term property is an element declaration schema component. In the first case, the supplier maps to the attribute declaration schema component for the attribute use component. In the second case, the supplier maps to the element declaration schema component for the particle schema component.</w:t>
      </w:r>
    </w:p>
    <w:p w14:paraId="3884C7E3" w14:textId="77777777" w:rsidR="00A119F7" w:rsidRDefault="00A119F7" w:rsidP="00A119F7">
      <w:pPr>
        <w:pStyle w:val="Heading5"/>
      </w:pPr>
      <w:r>
        <w:t>Generalization</w:t>
      </w:r>
    </w:p>
    <w:p w14:paraId="58F51DD7" w14:textId="77777777" w:rsidR="00A119F7" w:rsidRDefault="00333F36" w:rsidP="00A119F7">
      <w:pPr>
        <w:pStyle w:val="omg-body"/>
      </w:pPr>
      <w:hyperlink w:anchor="_c7b8a68ef50d3d361f495647dd4876ec" w:history="1">
        <w:r w:rsidR="00A119F7" w:rsidRPr="00C253B8">
          <w:rPr>
            <w:color w:val="0000FF"/>
            <w:u w:val="single"/>
          </w:rPr>
          <w:t>References</w:t>
        </w:r>
      </w:hyperlink>
      <w:r w:rsidR="00A119F7">
        <w:rPr>
          <w:color w:val="0000FF"/>
        </w:rPr>
        <w:t xml:space="preserve">  </w:t>
      </w:r>
    </w:p>
    <w:p w14:paraId="4E869ACB" w14:textId="77777777" w:rsidR="00A119F7" w:rsidRPr="00792921" w:rsidRDefault="00A119F7" w:rsidP="00A119F7">
      <w:pPr>
        <w:pStyle w:val="Heading3"/>
      </w:pPr>
      <w:bookmarkStart w:id="521" w:name="_Toc426452281"/>
      <w:r w:rsidRPr="00792921">
        <w:t xml:space="preserve">&lt;Stereotype&gt; </w:t>
      </w:r>
      <w:bookmarkStart w:id="522" w:name="_ef2da866bc4fca08abc4202c19cac9e0"/>
      <w:r w:rsidRPr="00792921">
        <w:t>XSDProperty</w:t>
      </w:r>
      <w:bookmarkEnd w:id="521"/>
      <w:bookmarkEnd w:id="522"/>
    </w:p>
    <w:p w14:paraId="1CED47D9" w14:textId="77777777" w:rsidR="00A119F7" w:rsidRPr="00F21036" w:rsidRDefault="00A119F7" w:rsidP="00A119F7">
      <w:pPr>
        <w:pStyle w:val="Heading5"/>
      </w:pPr>
      <w:r>
        <w:t>Description</w:t>
      </w:r>
    </w:p>
    <w:p w14:paraId="55EA0B19" w14:textId="77777777" w:rsidR="00A119F7" w:rsidRDefault="00A119F7" w:rsidP="00A119F7">
      <w:pPr>
        <w:pStyle w:val="omg-body"/>
      </w:pPr>
      <w:r>
        <w:t xml:space="preserve">An XSDProperty Property represents a NIEM property, which is implemented in XML Schema as either an attribute declaration and use or an element declaration and particle. If an XSDProperty Property is the client of a References Realization, then the supplier of the Realization defines the declaration of the NIEM property. Otherwise, the </w:t>
      </w:r>
      <w:r>
        <w:lastRenderedPageBreak/>
        <w:t>declaration of the NIEM property is defined implicitly to be the top-level attribute or element definition of the same name within the target namespace of the Namespace Package that contains the XSDProperty Property. All NIEM properties represented by XSDProperty Properties with the same name within the same package that are not clients of References Realizations share the same implicit attribute or element declaration.</w:t>
      </w:r>
    </w:p>
    <w:p w14:paraId="0EB8B1ED" w14:textId="77777777" w:rsidR="00A119F7" w:rsidRPr="008147D4" w:rsidRDefault="00A119F7" w:rsidP="00A119F7">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E8E7D87" w14:textId="77777777" w:rsidR="00A119F7" w:rsidRDefault="00A119F7" w:rsidP="00A119F7">
      <w:pPr>
        <w:pStyle w:val="omg-body"/>
      </w:pPr>
      <w:r>
        <w:rPr>
          <w:rStyle w:val="BodyTextChar"/>
        </w:rPr>
        <w:t>UML::</w:t>
      </w:r>
      <w:r w:rsidRPr="00D61BEF">
        <w:rPr>
          <w:bCs/>
          <w:iCs/>
        </w:rPr>
        <w:t>Property</w:t>
      </w:r>
    </w:p>
    <w:p w14:paraId="1B72993C" w14:textId="77777777" w:rsidR="00A119F7" w:rsidRPr="00D13566" w:rsidRDefault="00A119F7" w:rsidP="00A119F7">
      <w:pPr>
        <w:pStyle w:val="Heading5"/>
      </w:pPr>
      <w:r w:rsidRPr="00D13566">
        <w:t>Properties</w:t>
      </w:r>
    </w:p>
    <w:p w14:paraId="166D4993" w14:textId="77777777" w:rsidR="00A119F7" w:rsidRPr="00D13566" w:rsidRDefault="00A119F7" w:rsidP="00A119F7">
      <w:pPr>
        <w:pStyle w:val="Heading6"/>
      </w:pPr>
      <w:r w:rsidRPr="00D13566">
        <w:t>fixed</w:t>
      </w:r>
      <w:r>
        <w:t xml:space="preserve"> : String [0..1]</w:t>
      </w:r>
    </w:p>
    <w:p w14:paraId="79AC3768" w14:textId="77777777" w:rsidR="00A119F7" w:rsidRDefault="00A119F7" w:rsidP="00A119F7">
      <w:pPr>
        <w:pStyle w:val="omg-body"/>
      </w:pPr>
      <w:r>
        <w:t>If present, implemented as the value of the fixed attribute of the xs:attribute or xs:element.</w:t>
      </w:r>
    </w:p>
    <w:p w14:paraId="5ED69B06" w14:textId="77777777" w:rsidR="00A119F7" w:rsidRPr="00D13566" w:rsidRDefault="00A119F7" w:rsidP="00A119F7">
      <w:pPr>
        <w:pStyle w:val="Heading6"/>
      </w:pPr>
      <w:r w:rsidRPr="00D13566">
        <w:t>kind</w:t>
      </w:r>
      <w:r>
        <w:t xml:space="preserve"> : XSDPropertyKindCode [1]</w:t>
      </w:r>
    </w:p>
    <w:p w14:paraId="6A0613F6" w14:textId="77777777" w:rsidR="00A119F7" w:rsidRDefault="00A119F7" w:rsidP="00A119F7">
      <w:pPr>
        <w:pStyle w:val="omg-body"/>
      </w:pPr>
      <w:r>
        <w:t>Indicates whether the NIEM property is implemented in XML Schema as an attribute declaration and attribute use or element declaration and element particle: if "attribute", the NIEM property is implemented in XML Schema as an attribute declaration and attribute use; if "element", the NIEM property is implemented as an element declaration and element particle.</w:t>
      </w:r>
    </w:p>
    <w:p w14:paraId="0638BBF5" w14:textId="77777777" w:rsidR="00A119F7" w:rsidRPr="00D13566" w:rsidRDefault="00A119F7" w:rsidP="00A119F7">
      <w:pPr>
        <w:pStyle w:val="Heading6"/>
      </w:pPr>
      <w:r w:rsidRPr="00D13566">
        <w:t>nillable</w:t>
      </w:r>
      <w:r>
        <w:t xml:space="preserve"> : Boolean [0..1]</w:t>
      </w:r>
    </w:p>
    <w:p w14:paraId="498F5595" w14:textId="77777777" w:rsidR="00A119F7" w:rsidRDefault="00A119F7" w:rsidP="00A119F7">
      <w:pPr>
        <w:pStyle w:val="omg-body"/>
      </w:pPr>
      <w:r>
        <w:t>Implemented in XML Schema as the value of the nillable attribute on the xs:element element. Note that an XSDProperty that represents an XML attribute may not have a nillable value.</w:t>
      </w:r>
    </w:p>
    <w:p w14:paraId="1AD31C15" w14:textId="77777777" w:rsidR="00A119F7" w:rsidRDefault="00A119F7" w:rsidP="00A119F7">
      <w:pPr>
        <w:pStyle w:val="Heading5"/>
      </w:pPr>
      <w:r>
        <w:t>Constraints</w:t>
      </w:r>
    </w:p>
    <w:p w14:paraId="2FE91B23" w14:textId="77777777" w:rsidR="00A119F7" w:rsidRPr="00056F73" w:rsidRDefault="00A119F7" w:rsidP="00A119F7">
      <w:pPr>
        <w:pStyle w:val="Heading6"/>
      </w:pPr>
      <w:r w:rsidRPr="00056F73">
        <w:t>NDR3 [Rule 10-10] (REF,EXT). Element use from external adapter type defined by external schema documents</w:t>
      </w:r>
    </w:p>
    <w:p w14:paraId="1CC2C876" w14:textId="77777777" w:rsidR="00A119F7" w:rsidRDefault="00333F36" w:rsidP="00A119F7">
      <w:pPr>
        <w:pStyle w:val="omg-body"/>
      </w:pPr>
      <w:hyperlink r:id="rId582" w:anchor="rule_10-10" w:history="1">
        <w:r w:rsidR="00A119F7">
          <w:rPr>
            <w:color w:val="0000FF"/>
            <w:u w:val="single"/>
          </w:rPr>
          <w:t>Rule 10-10</w:t>
        </w:r>
      </w:hyperlink>
      <w:r w:rsidR="00A119F7">
        <w:t xml:space="preserve">, Element use from external adapter type defined by external schema documents (REF, EXT): </w:t>
      </w:r>
      <w:hyperlink r:id="rId583" w:anchor="section_10.2.3.2" w:history="1">
        <w:r w:rsidR="00A119F7">
          <w:rPr>
            <w:color w:val="0000FF"/>
            <w:u w:val="single"/>
          </w:rPr>
          <w:t>Section 10.2.3.2</w:t>
        </w:r>
      </w:hyperlink>
      <w:r w:rsidR="00A119F7">
        <w:t>, External adapter types </w:t>
      </w:r>
    </w:p>
    <w:p w14:paraId="779119ED" w14:textId="77777777" w:rsidR="00A119F7" w:rsidRDefault="00A119F7" w:rsidP="00A119F7">
      <w:pPr>
        <w:pStyle w:val="omg-body"/>
        <w:rPr>
          <w:b/>
        </w:rPr>
      </w:pPr>
      <w:r w:rsidRPr="00900170">
        <w:rPr>
          <w:b/>
        </w:rPr>
        <w:t>[OCL] context</w:t>
      </w:r>
      <w:r>
        <w:t xml:space="preserve"> XSDProperty </w:t>
      </w:r>
      <w:r w:rsidRPr="00900170">
        <w:rPr>
          <w:b/>
        </w:rPr>
        <w:t>inv:</w:t>
      </w:r>
    </w:p>
    <w:p w14:paraId="149C88BE"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self.namespace.stereotypedBy('AdapterType')</w:t>
      </w:r>
      <w:r w:rsidRPr="00900170">
        <w:rPr>
          <w:rFonts w:ascii="Courier New" w:hAnsi="Courier New" w:cs="Courier New"/>
        </w:rPr>
        <w:br/>
        <w:t xml:space="preserve">    and</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self.clientDependency-&gt;select(r|r.stereotypedBy('References')).supplier</w:t>
      </w:r>
      <w:r w:rsidRPr="00900170">
        <w:rPr>
          <w:rFonts w:ascii="Courier New" w:hAnsi="Courier New" w:cs="Courier New"/>
        </w:rPr>
        <w:br/>
        <w:t>-&gt;forAll(s|</w:t>
      </w:r>
      <w:r w:rsidRPr="00900170">
        <w:rPr>
          <w:rFonts w:ascii="Courier New" w:hAnsi="Courier New" w:cs="Courier New"/>
        </w:rPr>
        <w:br/>
        <w:t xml:space="preserve">        s.namespace.namespace.stereotypedBy('Namespace')</w:t>
      </w:r>
      <w:r w:rsidRPr="00900170">
        <w:rPr>
          <w:rFonts w:ascii="Courier New" w:hAnsi="Courier New" w:cs="Courier New"/>
        </w:rPr>
        <w:br/>
        <w:t xml:space="preserve">        and not(s.namespace.namespace.appliedStereotype('Namespace').oclAsType(NIEM_UML_Profile::NIEM_Common_Profile::Namespace).isConformant)</w:t>
      </w:r>
      <w:r w:rsidRPr="00900170">
        <w:rPr>
          <w:rFonts w:ascii="Courier New" w:hAnsi="Courier New" w:cs="Courier New"/>
        </w:rPr>
        <w:br/>
        <w:t xml:space="preserve">        )</w:t>
      </w:r>
    </w:p>
    <w:p w14:paraId="5436AD60" w14:textId="77777777" w:rsidR="00A119F7" w:rsidRDefault="00A119F7" w:rsidP="00A119F7">
      <w:pPr>
        <w:pStyle w:val="omg-body"/>
      </w:pPr>
    </w:p>
    <w:p w14:paraId="50A6193C" w14:textId="77777777" w:rsidR="00A119F7" w:rsidRPr="00056F73" w:rsidRDefault="00A119F7" w:rsidP="00A119F7">
      <w:pPr>
        <w:pStyle w:val="Heading6"/>
      </w:pPr>
      <w:r w:rsidRPr="00056F73">
        <w:lastRenderedPageBreak/>
        <w:t>NDR3 [Rule 10-13] (REF). External attribute use only in external adapter type</w:t>
      </w:r>
    </w:p>
    <w:p w14:paraId="0F22F914" w14:textId="77777777" w:rsidR="00A119F7" w:rsidRDefault="00333F36" w:rsidP="00A119F7">
      <w:pPr>
        <w:pStyle w:val="omg-body"/>
      </w:pPr>
      <w:hyperlink r:id="rId584" w:anchor="rule_10-13" w:history="1">
        <w:r w:rsidR="00A119F7">
          <w:rPr>
            <w:color w:val="0000FF"/>
            <w:u w:val="single"/>
          </w:rPr>
          <w:t>Rule 10-13</w:t>
        </w:r>
      </w:hyperlink>
      <w:r w:rsidR="00A119F7">
        <w:t xml:space="preserve">, External attribute use only in external adapter type (REF): </w:t>
      </w:r>
      <w:hyperlink r:id="rId585" w:anchor="section_10.2.3.3" w:history="1">
        <w:r w:rsidR="00A119F7">
          <w:rPr>
            <w:color w:val="0000FF"/>
            <w:u w:val="single"/>
          </w:rPr>
          <w:t>Section 10.2.3.3</w:t>
        </w:r>
      </w:hyperlink>
      <w:r w:rsidR="00A119F7">
        <w:t>, External attribute use </w:t>
      </w:r>
    </w:p>
    <w:p w14:paraId="4BBA256B" w14:textId="77777777" w:rsidR="00A119F7" w:rsidRDefault="00A119F7" w:rsidP="00A119F7">
      <w:pPr>
        <w:pStyle w:val="omg-body"/>
        <w:rPr>
          <w:b/>
        </w:rPr>
      </w:pPr>
      <w:r w:rsidRPr="00900170">
        <w:rPr>
          <w:b/>
        </w:rPr>
        <w:t>[OCL] context</w:t>
      </w:r>
      <w:r>
        <w:t xml:space="preserve"> XSDProperty </w:t>
      </w:r>
      <w:r w:rsidRPr="00900170">
        <w:rPr>
          <w:b/>
        </w:rPr>
        <w:t>inv:</w:t>
      </w:r>
    </w:p>
    <w:p w14:paraId="3F3A59B4"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self.base_Property.namespace.namespace.stereotypedBy('InformationModel')</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w:t>
      </w:r>
      <w:r w:rsidRPr="00900170">
        <w:rPr>
          <w:rFonts w:ascii="Courier New" w:hAnsi="Courier New" w:cs="Courier New"/>
        </w:rPr>
        <w:br/>
        <w:t xml:space="preserve">    self.base_Property.namespace.namespace.appliedStereotype('InformationModel').oclAsType(NIEM_UML_Profile::NIEM_PIM_Profile::InformationModel)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 xml:space="preserve">    and</w:t>
      </w:r>
      <w:r w:rsidRPr="00900170">
        <w:rPr>
          <w:rFonts w:ascii="Courier New" w:hAnsi="Courier New" w:cs="Courier New"/>
        </w:rPr>
        <w:br/>
        <w:t xml:space="preserve">    not(self.base_Property.namespace.stereotypedBy('AdapterType'))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self.base_Property.clientDependency-&gt;select(d|d.stereotypedBy('References')).supplier.namespace.namespace.appliedStereotype('InformationModel').oclAsType(NIEM_UML_Profile::NIEM_PIM_Profile::InformationModel)</w:t>
      </w:r>
      <w:r w:rsidRPr="00900170">
        <w:rPr>
          <w:rFonts w:ascii="Courier New" w:hAnsi="Courier New" w:cs="Courier New"/>
        </w:rPr>
        <w:br/>
        <w:t xml:space="preserve">    -&gt;forAll(typeInformationModel|typeInformationModel.defaultPurpose&lt;&gt;NIEM_UML_Profile::NIEM_PIM_Profile::DefaultPurposeCode::external)</w:t>
      </w:r>
    </w:p>
    <w:p w14:paraId="3C903472" w14:textId="77777777" w:rsidR="00A119F7" w:rsidRDefault="00A119F7" w:rsidP="00A119F7">
      <w:pPr>
        <w:pStyle w:val="omg-body"/>
      </w:pPr>
    </w:p>
    <w:p w14:paraId="0338BC08" w14:textId="77777777" w:rsidR="00A119F7" w:rsidRPr="00056F73" w:rsidRDefault="00A119F7" w:rsidP="00A119F7">
      <w:pPr>
        <w:pStyle w:val="Heading6"/>
      </w:pPr>
      <w:r w:rsidRPr="00056F73">
        <w:t>NDR3 [Rule 10-14] (REF,EXT). External attribute use has data definition</w:t>
      </w:r>
    </w:p>
    <w:p w14:paraId="32921E61" w14:textId="77777777" w:rsidR="00A119F7" w:rsidRDefault="00333F36" w:rsidP="00A119F7">
      <w:pPr>
        <w:pStyle w:val="omg-body"/>
      </w:pPr>
      <w:hyperlink r:id="rId586" w:anchor="rule_10-14" w:history="1">
        <w:r w:rsidR="00A119F7">
          <w:rPr>
            <w:color w:val="0000FF"/>
            <w:u w:val="single"/>
          </w:rPr>
          <w:t>Rule 10-14</w:t>
        </w:r>
      </w:hyperlink>
      <w:r w:rsidR="00A119F7">
        <w:t xml:space="preserve">, External attribute use has data definition (REF, EXT): </w:t>
      </w:r>
      <w:hyperlink r:id="rId587" w:anchor="section_10.2.3.3" w:history="1">
        <w:r w:rsidR="00A119F7">
          <w:rPr>
            <w:color w:val="0000FF"/>
            <w:u w:val="single"/>
          </w:rPr>
          <w:t>Section 10.2.3.3</w:t>
        </w:r>
      </w:hyperlink>
      <w:r w:rsidR="00A119F7">
        <w:t>, External attribute use </w:t>
      </w:r>
    </w:p>
    <w:p w14:paraId="2AA42DCF" w14:textId="77777777" w:rsidR="00A119F7" w:rsidRDefault="00A119F7" w:rsidP="00A119F7">
      <w:pPr>
        <w:pStyle w:val="omg-body"/>
        <w:rPr>
          <w:b/>
        </w:rPr>
      </w:pPr>
      <w:r w:rsidRPr="00900170">
        <w:rPr>
          <w:b/>
        </w:rPr>
        <w:t>[OCL] context</w:t>
      </w:r>
      <w:r>
        <w:t xml:space="preserve"> XSDProperty </w:t>
      </w:r>
      <w:r w:rsidRPr="00900170">
        <w:rPr>
          <w:b/>
        </w:rPr>
        <w:t>inv:</w:t>
      </w:r>
    </w:p>
    <w:p w14:paraId="777E1C03"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self.base_Property.clientDependency-&gt;select(d|d.stereotypedBy('References')).supplier.namespace.namespace</w:t>
      </w:r>
      <w:r w:rsidRPr="00900170">
        <w:rPr>
          <w:rFonts w:ascii="Courier New" w:hAnsi="Courier New" w:cs="Courier New"/>
        </w:rPr>
        <w:br/>
        <w:t xml:space="preserve">            -&gt;forAll(typeInformationModel|typeInformationModel.appliedStereotype('InformationModel').oclAsType(NIEM_UML_Profile::NIEM_PIM_Profile::InformationModel).defaultPurpose=NIEM_UML_Profile::NIEM_PIM_Profile::DefaultPurposeCode::external)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self.base_Property.ownedComment._'body'-&gt;exists(b|not(b.oclIsUndefined()) and b&lt;&gt;'')</w:t>
      </w:r>
      <w:r w:rsidRPr="00900170">
        <w:rPr>
          <w:rFonts w:ascii="Courier New" w:hAnsi="Courier New" w:cs="Courier New"/>
        </w:rPr>
        <w:br/>
        <w:t xml:space="preserve">   </w:t>
      </w:r>
    </w:p>
    <w:p w14:paraId="3C0599AC" w14:textId="77777777" w:rsidR="00A119F7" w:rsidRDefault="00A119F7" w:rsidP="00A119F7">
      <w:pPr>
        <w:pStyle w:val="omg-body"/>
      </w:pPr>
    </w:p>
    <w:p w14:paraId="3DE53B9E" w14:textId="77777777" w:rsidR="00A119F7" w:rsidRPr="00056F73" w:rsidRDefault="00A119F7" w:rsidP="00A119F7">
      <w:pPr>
        <w:pStyle w:val="Heading6"/>
      </w:pPr>
      <w:r w:rsidRPr="00056F73">
        <w:t>NDR3 [Rule 10-15] (SET). External attribute use not an ID</w:t>
      </w:r>
    </w:p>
    <w:p w14:paraId="1E2CF7F7" w14:textId="77777777" w:rsidR="00A119F7" w:rsidRDefault="00333F36" w:rsidP="00A119F7">
      <w:pPr>
        <w:pStyle w:val="omg-body"/>
      </w:pPr>
      <w:hyperlink r:id="rId588" w:anchor="rule_10-15" w:history="1">
        <w:r w:rsidR="00A119F7">
          <w:rPr>
            <w:color w:val="0000FF"/>
            <w:u w:val="single"/>
          </w:rPr>
          <w:t>Rule 10-15</w:t>
        </w:r>
      </w:hyperlink>
      <w:r w:rsidR="00A119F7">
        <w:t xml:space="preserve">, External attribute use not an ID (SET): </w:t>
      </w:r>
      <w:hyperlink r:id="rId589" w:anchor="section_10.2.3.3" w:history="1">
        <w:r w:rsidR="00A119F7">
          <w:rPr>
            <w:color w:val="0000FF"/>
            <w:u w:val="single"/>
          </w:rPr>
          <w:t>Section 10.2.3.3</w:t>
        </w:r>
      </w:hyperlink>
      <w:r w:rsidR="00A119F7">
        <w:t>, External attribute use</w:t>
      </w:r>
    </w:p>
    <w:p w14:paraId="3E3170DC" w14:textId="77777777" w:rsidR="00A119F7" w:rsidRDefault="00A119F7" w:rsidP="00A119F7">
      <w:pPr>
        <w:pStyle w:val="omg-body"/>
        <w:rPr>
          <w:b/>
        </w:rPr>
      </w:pPr>
      <w:r w:rsidRPr="00900170">
        <w:rPr>
          <w:b/>
        </w:rPr>
        <w:t>[OCL] context</w:t>
      </w:r>
      <w:r>
        <w:t xml:space="preserve"> XSDProperty </w:t>
      </w:r>
      <w:r w:rsidRPr="00900170">
        <w:rPr>
          <w:b/>
        </w:rPr>
        <w:t>inv:</w:t>
      </w:r>
    </w:p>
    <w:p w14:paraId="09C36F42"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 not(self.base_Property.type.oclIsUndefined())</w:t>
      </w:r>
      <w:r w:rsidRPr="00900170">
        <w:rPr>
          <w:rFonts w:ascii="Courier New" w:hAnsi="Courier New" w:cs="Courier New"/>
        </w:rPr>
        <w:br/>
        <w:t xml:space="preserve">    and not(self.base_Property.type.name.oclIsUndefined())</w:t>
      </w:r>
      <w:r w:rsidRPr="00900170">
        <w:rPr>
          <w:rFonts w:ascii="Courier New" w:hAnsi="Courier New" w:cs="Courier New"/>
        </w:rPr>
        <w:br/>
        <w:t xml:space="preserve">    and not(self.base_Property.type.namespace.oclIsUndefined())</w:t>
      </w:r>
      <w:r w:rsidRPr="00900170">
        <w:rPr>
          <w:rFonts w:ascii="Courier New" w:hAnsi="Courier New" w:cs="Courier New"/>
        </w:rPr>
        <w:br/>
        <w:t xml:space="preserve">    and not(self.base_Property.type.namespace.oclAsType(NamedElement).name.oclIsUndefined())</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 xml:space="preserve">not(                       </w:t>
      </w:r>
      <w:r w:rsidRPr="00900170">
        <w:rPr>
          <w:rFonts w:ascii="Courier New" w:hAnsi="Courier New" w:cs="Courier New"/>
        </w:rPr>
        <w:br/>
        <w:t xml:space="preserve">    (self.base_Property.type.name='ID') </w:t>
      </w:r>
      <w:r w:rsidRPr="00900170">
        <w:rPr>
          <w:rFonts w:ascii="Courier New" w:hAnsi="Courier New" w:cs="Courier New"/>
        </w:rPr>
        <w:br/>
        <w:t xml:space="preserve">    and (self.base_Property.type.namespace.oclAsType(NamedElement).name='XMLPrimitiveTypes')</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298FE775" w14:textId="77777777" w:rsidR="00A119F7" w:rsidRDefault="00A119F7" w:rsidP="00A119F7">
      <w:pPr>
        <w:pStyle w:val="omg-body"/>
      </w:pPr>
    </w:p>
    <w:p w14:paraId="10AF3AFD" w14:textId="77777777" w:rsidR="00A119F7" w:rsidRPr="00056F73" w:rsidRDefault="00A119F7" w:rsidP="00A119F7">
      <w:pPr>
        <w:pStyle w:val="Heading6"/>
      </w:pPr>
      <w:r w:rsidRPr="00056F73">
        <w:t>NDR3 [Rule 10-16] (REF,EXT). External element use has data definition</w:t>
      </w:r>
    </w:p>
    <w:p w14:paraId="2D76BA54" w14:textId="77777777" w:rsidR="00A119F7" w:rsidRDefault="00333F36" w:rsidP="00A119F7">
      <w:pPr>
        <w:pStyle w:val="omg-body"/>
      </w:pPr>
      <w:hyperlink r:id="rId590" w:anchor="rule_10-16" w:history="1">
        <w:r w:rsidR="00A119F7">
          <w:rPr>
            <w:color w:val="0000FF"/>
            <w:u w:val="single"/>
          </w:rPr>
          <w:t>Rule 10-16</w:t>
        </w:r>
      </w:hyperlink>
      <w:r w:rsidR="00A119F7">
        <w:t xml:space="preserve">, External element use has data definition (REF, EXT): </w:t>
      </w:r>
      <w:hyperlink r:id="rId591" w:anchor="section_10.2.3.4" w:history="1">
        <w:r w:rsidR="00A119F7">
          <w:rPr>
            <w:color w:val="0000FF"/>
            <w:u w:val="single"/>
          </w:rPr>
          <w:t>Section 10.2.3.4</w:t>
        </w:r>
      </w:hyperlink>
      <w:r w:rsidR="00A119F7">
        <w:t>, External element use</w:t>
      </w:r>
    </w:p>
    <w:p w14:paraId="3ED6E7C1" w14:textId="77777777" w:rsidR="00A119F7" w:rsidRDefault="00A119F7" w:rsidP="00A119F7">
      <w:pPr>
        <w:pStyle w:val="omg-body"/>
      </w:pPr>
      <w:r>
        <w:t> </w:t>
      </w:r>
    </w:p>
    <w:p w14:paraId="5585BCA4" w14:textId="77777777" w:rsidR="00A119F7" w:rsidRDefault="00A119F7" w:rsidP="00A119F7">
      <w:pPr>
        <w:pStyle w:val="omg-body"/>
        <w:rPr>
          <w:b/>
        </w:rPr>
      </w:pPr>
      <w:r w:rsidRPr="00900170">
        <w:rPr>
          <w:b/>
        </w:rPr>
        <w:t>[OCL] context</w:t>
      </w:r>
      <w:r>
        <w:t xml:space="preserve"> XSDProperty </w:t>
      </w:r>
      <w:r w:rsidRPr="00900170">
        <w:rPr>
          <w:b/>
        </w:rPr>
        <w:t>inv:</w:t>
      </w:r>
    </w:p>
    <w:p w14:paraId="06A2BE24" w14:textId="77777777" w:rsidR="00A119F7" w:rsidRPr="00900170" w:rsidRDefault="00A119F7" w:rsidP="00A119F7">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self.clientDependency-&gt;select(d|d.stereotypedBy('References'))-&gt;exists(d|d.supplier.namespace.namespace</w:t>
      </w:r>
      <w:r w:rsidRPr="00900170">
        <w:rPr>
          <w:rFonts w:ascii="Courier New" w:hAnsi="Courier New" w:cs="Courier New"/>
        </w:rPr>
        <w:br/>
        <w:t xml:space="preserve">                 -&gt;exists(typeInformationModel|</w:t>
      </w:r>
      <w:r w:rsidRPr="00900170">
        <w:rPr>
          <w:rFonts w:ascii="Courier New" w:hAnsi="Courier New" w:cs="Courier New"/>
        </w:rPr>
        <w:br/>
        <w:t xml:space="preserve">                        typeInformationModel.stereotypedBy('InformationModel')</w:t>
      </w:r>
      <w:r w:rsidRPr="00900170">
        <w:rPr>
          <w:rFonts w:ascii="Courier New" w:hAnsi="Courier New" w:cs="Courier New"/>
        </w:rPr>
        <w:br/>
        <w:t xml:space="preserve">                        and(typeInformationModel.appliedStereotype('InformationModel').oclAsType(NIEM_UML_Profile::NIEM_PIM_Profile::InformationModel).defaultPurpose=NIEM_UML_Profile::NIEM_PIM_Profile::DefaultPurposeCode::external)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self.ownedComment._'body'-&gt;exists(b|not(b.oclIsUndefined()) and b&lt;&gt;'')</w:t>
      </w:r>
      <w:r w:rsidRPr="00900170">
        <w:rPr>
          <w:rFonts w:ascii="Courier New" w:hAnsi="Courier New" w:cs="Courier New"/>
        </w:rPr>
        <w:br/>
        <w:t xml:space="preserve">)     </w:t>
      </w:r>
    </w:p>
    <w:p w14:paraId="2C652766" w14:textId="77777777" w:rsidR="00A119F7" w:rsidRDefault="00A119F7" w:rsidP="00A119F7">
      <w:pPr>
        <w:pStyle w:val="omg-body"/>
      </w:pPr>
    </w:p>
    <w:p w14:paraId="3FA52FFF" w14:textId="77777777" w:rsidR="00A119F7" w:rsidRPr="00056F73" w:rsidRDefault="00A119F7" w:rsidP="00A119F7">
      <w:pPr>
        <w:pStyle w:val="Heading6"/>
      </w:pPr>
      <w:r w:rsidRPr="00056F73">
        <w:t>NDR3 [Rule 10-20] (REF,EXT). Association element type is an association type</w:t>
      </w:r>
    </w:p>
    <w:p w14:paraId="3F2F2F77" w14:textId="77777777" w:rsidR="00A119F7" w:rsidRDefault="00333F36" w:rsidP="00A119F7">
      <w:pPr>
        <w:pStyle w:val="omg-body"/>
      </w:pPr>
      <w:hyperlink r:id="rId592" w:anchor="rule_10-20" w:history="1">
        <w:r w:rsidR="00A119F7">
          <w:rPr>
            <w:color w:val="0000FF"/>
            <w:u w:val="single"/>
          </w:rPr>
          <w:t>Rule 10-20</w:t>
        </w:r>
      </w:hyperlink>
      <w:r w:rsidR="00A119F7">
        <w:t xml:space="preserve">, Association element type is an association type (REF, EXT): </w:t>
      </w:r>
      <w:hyperlink r:id="rId593" w:anchor="section_10.3.2" w:history="1">
        <w:r w:rsidR="00A119F7">
          <w:rPr>
            <w:color w:val="0000FF"/>
            <w:u w:val="single"/>
          </w:rPr>
          <w:t>Section 10.3.2</w:t>
        </w:r>
      </w:hyperlink>
      <w:r w:rsidR="00A119F7">
        <w:t>, Association element declarations</w:t>
      </w:r>
    </w:p>
    <w:p w14:paraId="103CBC4E" w14:textId="77777777" w:rsidR="00A119F7" w:rsidRDefault="00A119F7" w:rsidP="00A119F7">
      <w:pPr>
        <w:pStyle w:val="omg-body"/>
        <w:rPr>
          <w:b/>
        </w:rPr>
      </w:pPr>
      <w:r w:rsidRPr="00900170">
        <w:rPr>
          <w:b/>
        </w:rPr>
        <w:t>[OCL] context</w:t>
      </w:r>
      <w:r>
        <w:t xml:space="preserve"> XSDProperty </w:t>
      </w:r>
      <w:r w:rsidRPr="00900170">
        <w:rPr>
          <w:b/>
        </w:rPr>
        <w:t>inv:</w:t>
      </w:r>
    </w:p>
    <w:p w14:paraId="0510A82C"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and not(self.name.oclIsUndefined())</w:t>
      </w:r>
      <w:r w:rsidRPr="00900170">
        <w:rPr>
          <w:rFonts w:ascii="Courier New" w:hAnsi="Courier New" w:cs="Courier New"/>
        </w:rPr>
        <w:br/>
        <w:t xml:space="preserve">    and  self.niemName().endsWith('Association')</w:t>
      </w:r>
      <w:r w:rsidRPr="00900170">
        <w:rPr>
          <w:rFonts w:ascii="Courier New" w:hAnsi="Courier New" w:cs="Courier New"/>
        </w:rPr>
        <w:br/>
        <w:t xml:space="preserve">    and not(self.type.oclIsUndefined())</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(self.type.stereotypedBy('AssociationType')or self.type.oclIsKindOf(AssociationClass))</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not(self.type.oclIsUndefined())</w:t>
      </w:r>
      <w:r w:rsidRPr="00900170">
        <w:rPr>
          <w:rFonts w:ascii="Courier New" w:hAnsi="Courier New" w:cs="Courier New"/>
        </w:rPr>
        <w:br/>
        <w:t xml:space="preserve">    and (self.type.stereotypedBy('AssociationType')or self.type.oclIsKindOf(AssociationClass))</w:t>
      </w:r>
      <w:r w:rsidRPr="00900170">
        <w:rPr>
          <w:rFonts w:ascii="Courier New" w:hAnsi="Courier New" w:cs="Courier New"/>
        </w:rPr>
        <w:br/>
        <w:t xml:space="preserve">    and not(self.niemName().oclIsUndefined())      </w:t>
      </w:r>
      <w:r w:rsidRPr="00900170">
        <w:rPr>
          <w:rFonts w:ascii="Courier New" w:hAnsi="Courier New" w:cs="Courier New"/>
        </w:rPr>
        <w:br/>
        <w:t xml:space="preserve">    and (self.niemName()&lt;&gt;'')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self.niemName().endsWith('Association')</w:t>
      </w:r>
      <w:r w:rsidRPr="00900170">
        <w:rPr>
          <w:rFonts w:ascii="Courier New" w:hAnsi="Courier New" w:cs="Courier New"/>
        </w:rPr>
        <w:br/>
        <w:t xml:space="preserve">)     </w:t>
      </w:r>
    </w:p>
    <w:p w14:paraId="6B105D6C" w14:textId="77777777" w:rsidR="00A119F7" w:rsidRDefault="00A119F7" w:rsidP="00A119F7">
      <w:pPr>
        <w:pStyle w:val="omg-body"/>
      </w:pPr>
    </w:p>
    <w:p w14:paraId="6DDCF656" w14:textId="77777777" w:rsidR="00A119F7" w:rsidRPr="00056F73" w:rsidRDefault="00A119F7" w:rsidP="00A119F7">
      <w:pPr>
        <w:pStyle w:val="Heading6"/>
      </w:pPr>
      <w:r w:rsidRPr="00056F73">
        <w:t>NDR3 [Rule 10-34] (REF,EXT). Augmentation element type is an augmentation type</w:t>
      </w:r>
    </w:p>
    <w:p w14:paraId="50E3360E" w14:textId="77777777" w:rsidR="00A119F7" w:rsidRDefault="00333F36" w:rsidP="00A119F7">
      <w:pPr>
        <w:pStyle w:val="omg-body"/>
      </w:pPr>
      <w:hyperlink r:id="rId594" w:anchor="rule_10-34" w:history="1">
        <w:r w:rsidR="00A119F7">
          <w:rPr>
            <w:color w:val="0000FF"/>
            <w:u w:val="single"/>
          </w:rPr>
          <w:t>Rule 10-34</w:t>
        </w:r>
      </w:hyperlink>
      <w:r w:rsidR="00A119F7">
        <w:t xml:space="preserve">, Augmentation element type is an augmentation type (REF, EXT): </w:t>
      </w:r>
      <w:hyperlink r:id="rId595" w:anchor="section_10.4.5" w:history="1">
        <w:r w:rsidR="00A119F7">
          <w:rPr>
            <w:color w:val="0000FF"/>
            <w:u w:val="single"/>
          </w:rPr>
          <w:t>Section 10.4.5</w:t>
        </w:r>
      </w:hyperlink>
      <w:r w:rsidR="00A119F7">
        <w:t>, Augmentation element declarations</w:t>
      </w:r>
    </w:p>
    <w:p w14:paraId="379D97D2" w14:textId="77777777" w:rsidR="00A119F7" w:rsidRDefault="00A119F7" w:rsidP="00A119F7">
      <w:pPr>
        <w:pStyle w:val="omg-body"/>
        <w:rPr>
          <w:b/>
        </w:rPr>
      </w:pPr>
      <w:r w:rsidRPr="00900170">
        <w:rPr>
          <w:b/>
        </w:rPr>
        <w:t>[OCL] context</w:t>
      </w:r>
      <w:r>
        <w:t xml:space="preserve"> XSDProperty </w:t>
      </w:r>
      <w:r w:rsidRPr="00900170">
        <w:rPr>
          <w:b/>
        </w:rPr>
        <w:t>inv:</w:t>
      </w:r>
    </w:p>
    <w:p w14:paraId="33D619DF"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not(self.namespace.oclIsUndefined()) </w:t>
      </w:r>
      <w:r w:rsidRPr="00900170">
        <w:rPr>
          <w:rFonts w:ascii="Courier New" w:hAnsi="Courier New" w:cs="Courier New"/>
        </w:rPr>
        <w:br/>
        <w:t xml:space="preserve">        and self.isNavigable()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self.niemName().endsWith('Augmentation')</w:t>
      </w:r>
      <w:r w:rsidRPr="00900170">
        <w:rPr>
          <w:rFonts w:ascii="Courier New" w:hAnsi="Courier New" w:cs="Courier New"/>
        </w:rPr>
        <w:br/>
        <w:t xml:space="preserve">        and not(self.type.oclIsUndefined())</w:t>
      </w:r>
      <w:r w:rsidRPr="00900170">
        <w:rPr>
          <w:rFonts w:ascii="Courier New" w:hAnsi="Courier New" w:cs="Courier New"/>
        </w:rPr>
        <w:br/>
      </w:r>
      <w:r w:rsidRPr="00900170">
        <w:rPr>
          <w:rFonts w:ascii="Courier New" w:hAnsi="Courier New" w:cs="Courier New"/>
        </w:rPr>
        <w:lastRenderedPageBreak/>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self.type.stereotypedBy('AugmentationType')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self.isNavigable()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not(self.type.oclIsUndefined())</w:t>
      </w:r>
      <w:r w:rsidRPr="00900170">
        <w:rPr>
          <w:rFonts w:ascii="Courier New" w:hAnsi="Courier New" w:cs="Courier New"/>
        </w:rPr>
        <w:br/>
        <w:t xml:space="preserve">        and self.type.stereotypedBy('AugmentationType')</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self.niemName().endsWith('Augmentation')</w:t>
      </w:r>
      <w:r w:rsidRPr="00900170">
        <w:rPr>
          <w:rFonts w:ascii="Courier New" w:hAnsi="Courier New" w:cs="Courier New"/>
        </w:rPr>
        <w:br/>
        <w:t xml:space="preserve">)     </w:t>
      </w:r>
    </w:p>
    <w:p w14:paraId="37AB5DE6" w14:textId="77777777" w:rsidR="00A119F7" w:rsidRDefault="00A119F7" w:rsidP="00A119F7">
      <w:pPr>
        <w:pStyle w:val="omg-body"/>
      </w:pPr>
    </w:p>
    <w:p w14:paraId="443E0AE2" w14:textId="77777777" w:rsidR="00A119F7" w:rsidRPr="00056F73" w:rsidRDefault="00A119F7" w:rsidP="00A119F7">
      <w:pPr>
        <w:pStyle w:val="Heading6"/>
      </w:pPr>
      <w:r w:rsidRPr="00056F73">
        <w:t>NDR3 [Rule 10-35] (REF,SET). Augmentation elements are not used directly</w:t>
      </w:r>
    </w:p>
    <w:p w14:paraId="1B346123" w14:textId="77777777" w:rsidR="00A119F7" w:rsidRDefault="00333F36" w:rsidP="00A119F7">
      <w:pPr>
        <w:pStyle w:val="omg-body"/>
      </w:pPr>
      <w:hyperlink r:id="rId596" w:anchor="rule_10-35" w:history="1">
        <w:r w:rsidR="00A119F7">
          <w:rPr>
            <w:color w:val="0000FF"/>
            <w:u w:val="single"/>
          </w:rPr>
          <w:t>Rule 10-35</w:t>
        </w:r>
      </w:hyperlink>
      <w:r w:rsidR="00A119F7">
        <w:t xml:space="preserve">, Augmentation elements are not used directly (REF, SET): </w:t>
      </w:r>
      <w:hyperlink r:id="rId597" w:anchor="section_10.4.5" w:history="1">
        <w:r w:rsidR="00A119F7">
          <w:rPr>
            <w:color w:val="0000FF"/>
            <w:u w:val="single"/>
          </w:rPr>
          <w:t>Section 10.4.5</w:t>
        </w:r>
      </w:hyperlink>
      <w:r w:rsidR="00A119F7">
        <w:t>, Augmentation element declarations</w:t>
      </w:r>
    </w:p>
    <w:p w14:paraId="437F37CF" w14:textId="77777777" w:rsidR="00A119F7" w:rsidRDefault="00A119F7" w:rsidP="00A119F7">
      <w:pPr>
        <w:pStyle w:val="omg-body"/>
        <w:rPr>
          <w:b/>
        </w:rPr>
      </w:pPr>
      <w:r w:rsidRPr="00900170">
        <w:rPr>
          <w:b/>
        </w:rPr>
        <w:t>[OCL] context</w:t>
      </w:r>
      <w:r>
        <w:t xml:space="preserve"> XSDProperty </w:t>
      </w:r>
      <w:r w:rsidRPr="00900170">
        <w:rPr>
          <w:b/>
        </w:rPr>
        <w:t>inv:</w:t>
      </w:r>
    </w:p>
    <w:p w14:paraId="028CCD9B"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(not(self.name.oclIsUndefined()) and self.niemName().endsWith('Augmentation'))</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self.namespace-&gt;forAll(t|t.stereotypedBy('PropertyHolder'))</w:t>
      </w:r>
      <w:r w:rsidRPr="00900170">
        <w:rPr>
          <w:rFonts w:ascii="Courier New" w:hAnsi="Courier New" w:cs="Courier New"/>
        </w:rPr>
        <w:br/>
        <w:t xml:space="preserve">     )</w:t>
      </w:r>
    </w:p>
    <w:p w14:paraId="6EB858C5" w14:textId="77777777" w:rsidR="00A119F7" w:rsidRDefault="00A119F7" w:rsidP="00A119F7">
      <w:pPr>
        <w:pStyle w:val="omg-body"/>
      </w:pPr>
    </w:p>
    <w:p w14:paraId="313276E1" w14:textId="77777777" w:rsidR="00A119F7" w:rsidRPr="00056F73" w:rsidRDefault="00A119F7" w:rsidP="00A119F7">
      <w:pPr>
        <w:pStyle w:val="Heading6"/>
      </w:pPr>
      <w:r w:rsidRPr="00056F73">
        <w:lastRenderedPageBreak/>
        <w:t>NDR3 [Rule 10-39] (REF,EXT). Metadata element declaration type is a metadata type</w:t>
      </w:r>
    </w:p>
    <w:p w14:paraId="78076323" w14:textId="77777777" w:rsidR="00A119F7" w:rsidRDefault="00333F36" w:rsidP="00A119F7">
      <w:pPr>
        <w:pStyle w:val="omg-body"/>
      </w:pPr>
      <w:hyperlink r:id="rId598" w:anchor="rule_10-39" w:history="1">
        <w:r w:rsidR="00A119F7">
          <w:rPr>
            <w:color w:val="0000FF"/>
            <w:u w:val="single"/>
          </w:rPr>
          <w:t>Rule 10-39</w:t>
        </w:r>
      </w:hyperlink>
      <w:r w:rsidR="00A119F7">
        <w:t xml:space="preserve">, Metadata element declaration type is a metadata type (REF, EXT): </w:t>
      </w:r>
      <w:hyperlink r:id="rId599" w:anchor="section_10.5.2" w:history="1">
        <w:r w:rsidR="00A119F7">
          <w:rPr>
            <w:color w:val="0000FF"/>
            <w:u w:val="single"/>
          </w:rPr>
          <w:t>Section 10.5.2</w:t>
        </w:r>
      </w:hyperlink>
      <w:r w:rsidR="00A119F7">
        <w:t>, Metadata element declarations</w:t>
      </w:r>
    </w:p>
    <w:p w14:paraId="4E7327E8" w14:textId="77777777" w:rsidR="00A119F7" w:rsidRDefault="00A119F7" w:rsidP="00A119F7">
      <w:pPr>
        <w:pStyle w:val="omg-body"/>
      </w:pPr>
      <w:r>
        <w:t> </w:t>
      </w:r>
    </w:p>
    <w:p w14:paraId="32CEC23A" w14:textId="77777777" w:rsidR="00A119F7" w:rsidRDefault="00A119F7" w:rsidP="00A119F7">
      <w:pPr>
        <w:pStyle w:val="omg-body"/>
        <w:rPr>
          <w:b/>
        </w:rPr>
      </w:pPr>
      <w:r w:rsidRPr="00900170">
        <w:rPr>
          <w:b/>
        </w:rPr>
        <w:t>[OCL] context</w:t>
      </w:r>
      <w:r>
        <w:t xml:space="preserve"> XSDProperty </w:t>
      </w:r>
      <w:r w:rsidRPr="00900170">
        <w:rPr>
          <w:b/>
        </w:rPr>
        <w:t>inv:</w:t>
      </w:r>
    </w:p>
    <w:p w14:paraId="40FE07D5"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not(self.type.oclIsUndefined())         </w:t>
      </w:r>
      <w:r w:rsidRPr="00900170">
        <w:rPr>
          <w:rFonts w:ascii="Courier New" w:hAnsi="Courier New" w:cs="Courier New"/>
        </w:rPr>
        <w:br/>
        <w:t xml:space="preserve">        and self.isNavigable()</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self.niemName().endsWith('Metadata')</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self.type.stereotypedBy('MetadataType')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         </w:t>
      </w:r>
      <w:r w:rsidRPr="00900170">
        <w:rPr>
          <w:rFonts w:ascii="Courier New" w:hAnsi="Courier New" w:cs="Courier New"/>
        </w:rPr>
        <w:br/>
        <w:t xml:space="preserve">        self.isNavigable()</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w:t>
      </w:r>
      <w:r w:rsidRPr="00900170">
        <w:rPr>
          <w:rFonts w:ascii="Courier New" w:hAnsi="Courier New" w:cs="Courier New"/>
        </w:rPr>
        <w:br/>
        <w:t xml:space="preserve">        and not(self.type.oclIsUndefined()) </w:t>
      </w:r>
      <w:r w:rsidRPr="00900170">
        <w:rPr>
          <w:rFonts w:ascii="Courier New" w:hAnsi="Courier New" w:cs="Courier New"/>
        </w:rPr>
        <w:br/>
        <w:t xml:space="preserve">        and not(self.name.oclIsUndefined()) </w:t>
      </w:r>
      <w:r w:rsidRPr="00900170">
        <w:rPr>
          <w:rFonts w:ascii="Courier New" w:hAnsi="Courier New" w:cs="Courier New"/>
        </w:rPr>
        <w:br/>
        <w:t xml:space="preserve">        and self.type.stereotypedBy('MetadataType')</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self.niemName().endsWith('Metadata')</w:t>
      </w:r>
      <w:r w:rsidRPr="00900170">
        <w:rPr>
          <w:rFonts w:ascii="Courier New" w:hAnsi="Courier New" w:cs="Courier New"/>
        </w:rPr>
        <w:br/>
        <w:t xml:space="preserve">)     </w:t>
      </w:r>
    </w:p>
    <w:p w14:paraId="6C7F4B45" w14:textId="77777777" w:rsidR="00A119F7" w:rsidRDefault="00A119F7" w:rsidP="00A119F7">
      <w:pPr>
        <w:pStyle w:val="omg-body"/>
      </w:pPr>
    </w:p>
    <w:p w14:paraId="6A778E8D" w14:textId="77777777" w:rsidR="00A119F7" w:rsidRPr="00056F73" w:rsidRDefault="00A119F7" w:rsidP="00A119F7">
      <w:pPr>
        <w:pStyle w:val="Heading6"/>
      </w:pPr>
      <w:r w:rsidRPr="00056F73">
        <w:t>NDR3 [Rule 10-40] (REF,EXT,SET). Metadata element has applicable elements</w:t>
      </w:r>
    </w:p>
    <w:p w14:paraId="07A49410" w14:textId="77777777" w:rsidR="00A119F7" w:rsidRDefault="00333F36" w:rsidP="00A119F7">
      <w:pPr>
        <w:pStyle w:val="omg-body"/>
      </w:pPr>
      <w:hyperlink r:id="rId600" w:anchor="rule_10-40" w:history="1">
        <w:r w:rsidR="00A119F7">
          <w:rPr>
            <w:color w:val="0000FF"/>
            <w:u w:val="single"/>
          </w:rPr>
          <w:t>Rule 10-40</w:t>
        </w:r>
      </w:hyperlink>
      <w:r w:rsidR="00A119F7">
        <w:t xml:space="preserve">, Metadata element has applicable elements (REF, EXT, SET): </w:t>
      </w:r>
      <w:hyperlink r:id="rId601" w:anchor="section_10.5.2" w:history="1">
        <w:r w:rsidR="00A119F7">
          <w:rPr>
            <w:color w:val="0000FF"/>
            <w:u w:val="single"/>
          </w:rPr>
          <w:t>Section 10.5.2</w:t>
        </w:r>
      </w:hyperlink>
      <w:r w:rsidR="00A119F7">
        <w:t>, Metadata element declarations</w:t>
      </w:r>
    </w:p>
    <w:p w14:paraId="4FD0DF50" w14:textId="77777777" w:rsidR="00A119F7" w:rsidRDefault="00A119F7" w:rsidP="00A119F7">
      <w:pPr>
        <w:pStyle w:val="omg-body"/>
      </w:pPr>
      <w:r>
        <w:t>[English]</w:t>
      </w:r>
    </w:p>
    <w:p w14:paraId="1B13CE11" w14:textId="77777777" w:rsidR="00A119F7" w:rsidRPr="00D61BEF" w:rsidRDefault="00A119F7" w:rsidP="00A119F7">
      <w:pPr>
        <w:pStyle w:val="omg-body"/>
      </w:pPr>
      <w:r w:rsidRPr="00D61BEF">
        <w:t>The rule is definitional.</w:t>
      </w:r>
    </w:p>
    <w:p w14:paraId="61D51906" w14:textId="77777777" w:rsidR="00A119F7" w:rsidRDefault="00A119F7" w:rsidP="00A119F7">
      <w:pPr>
        <w:pStyle w:val="omg-body"/>
      </w:pPr>
    </w:p>
    <w:p w14:paraId="472DD385" w14:textId="77777777" w:rsidR="00A119F7" w:rsidRPr="00056F73" w:rsidRDefault="00A119F7" w:rsidP="00A119F7">
      <w:pPr>
        <w:pStyle w:val="Heading6"/>
      </w:pPr>
      <w:r w:rsidRPr="00056F73">
        <w:t>NDR3 [Rule 10-47] (REF,EXT). Attribute name begins with lower case letter</w:t>
      </w:r>
    </w:p>
    <w:p w14:paraId="44187513" w14:textId="77777777" w:rsidR="00A119F7" w:rsidRDefault="00333F36" w:rsidP="00A119F7">
      <w:pPr>
        <w:pStyle w:val="omg-body"/>
      </w:pPr>
      <w:hyperlink r:id="rId602" w:anchor="rule_10-47" w:history="1">
        <w:r w:rsidR="00A119F7">
          <w:rPr>
            <w:color w:val="0000FF"/>
            <w:u w:val="single"/>
          </w:rPr>
          <w:t>Rule 10-47</w:t>
        </w:r>
      </w:hyperlink>
      <w:r w:rsidR="00A119F7">
        <w:t xml:space="preserve">, Attribute name begins with lower case letter (REF, EXT): </w:t>
      </w:r>
      <w:hyperlink r:id="rId603" w:anchor="section_10.8.1" w:history="1">
        <w:r w:rsidR="00A119F7">
          <w:rPr>
            <w:color w:val="0000FF"/>
            <w:u w:val="single"/>
          </w:rPr>
          <w:t>Section 10.8.1</w:t>
        </w:r>
      </w:hyperlink>
      <w:r w:rsidR="00A119F7">
        <w:t>, Character case</w:t>
      </w:r>
    </w:p>
    <w:p w14:paraId="795038FC" w14:textId="77777777" w:rsidR="00A119F7" w:rsidRDefault="00A119F7" w:rsidP="00A119F7">
      <w:pPr>
        <w:pStyle w:val="omg-body"/>
        <w:rPr>
          <w:b/>
        </w:rPr>
      </w:pPr>
      <w:r w:rsidRPr="00900170">
        <w:rPr>
          <w:b/>
        </w:rPr>
        <w:t>[OCL] context</w:t>
      </w:r>
      <w:r>
        <w:t xml:space="preserve"> XSDProperty </w:t>
      </w:r>
      <w:r w:rsidRPr="00900170">
        <w:rPr>
          <w:b/>
        </w:rPr>
        <w:t>inv:</w:t>
      </w:r>
    </w:p>
    <w:p w14:paraId="15A708A5"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self.base_Property.niemName().firstToUpper()&lt;&gt;self.base_Property.niemName())</w:t>
      </w:r>
    </w:p>
    <w:p w14:paraId="44036766" w14:textId="77777777" w:rsidR="00A119F7" w:rsidRDefault="00A119F7" w:rsidP="00A119F7">
      <w:pPr>
        <w:pStyle w:val="omg-body"/>
      </w:pPr>
    </w:p>
    <w:p w14:paraId="51A29C81" w14:textId="77777777" w:rsidR="00A119F7" w:rsidRPr="00056F73" w:rsidRDefault="00A119F7" w:rsidP="00A119F7">
      <w:pPr>
        <w:pStyle w:val="Heading6"/>
      </w:pPr>
      <w:r w:rsidRPr="00056F73">
        <w:t>NDR3 [Rule 10-48] (REF,EXT). Name of schema component other than attribute begins with upper case letter</w:t>
      </w:r>
    </w:p>
    <w:p w14:paraId="665AE2A5" w14:textId="77777777" w:rsidR="00A119F7" w:rsidRDefault="00333F36" w:rsidP="00A119F7">
      <w:pPr>
        <w:pStyle w:val="omg-body"/>
      </w:pPr>
      <w:hyperlink r:id="rId604" w:anchor="rule_10-48" w:history="1">
        <w:r w:rsidR="00A119F7">
          <w:rPr>
            <w:color w:val="0000FF"/>
            <w:u w:val="single"/>
          </w:rPr>
          <w:t>Rule 10-48</w:t>
        </w:r>
      </w:hyperlink>
      <w:r w:rsidR="00A119F7">
        <w:t xml:space="preserve">, Name of schema component other than attribute begins with upper case letter (REF, EXT): </w:t>
      </w:r>
      <w:hyperlink r:id="rId605" w:anchor="section_10.8.1" w:history="1">
        <w:r w:rsidR="00A119F7">
          <w:rPr>
            <w:color w:val="0000FF"/>
            <w:u w:val="single"/>
          </w:rPr>
          <w:t>Section 10.8.1</w:t>
        </w:r>
      </w:hyperlink>
      <w:r w:rsidR="00A119F7">
        <w:t>, Character case</w:t>
      </w:r>
    </w:p>
    <w:p w14:paraId="47B5AF5B" w14:textId="77777777" w:rsidR="00A119F7" w:rsidRDefault="00A119F7" w:rsidP="00A119F7">
      <w:pPr>
        <w:pStyle w:val="omg-body"/>
        <w:rPr>
          <w:b/>
        </w:rPr>
      </w:pPr>
      <w:r w:rsidRPr="00900170">
        <w:rPr>
          <w:b/>
        </w:rPr>
        <w:t>[OCL] context</w:t>
      </w:r>
      <w:r>
        <w:t xml:space="preserve"> XSDProperty </w:t>
      </w:r>
      <w:r w:rsidRPr="00900170">
        <w:rPr>
          <w:b/>
        </w:rPr>
        <w:t>inv:</w:t>
      </w:r>
    </w:p>
    <w:p w14:paraId="2015009D"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self.isNavigable()      </w:t>
      </w:r>
      <w:r w:rsidRPr="00900170">
        <w:rPr>
          <w:rFonts w:ascii="Courier New" w:hAnsi="Courier New" w:cs="Courier New"/>
        </w:rPr>
        <w:br/>
        <w:t xml:space="preserve">    and self.clientDependency-&gt;select(d|d.stereotypedBy('References')).supplier-&gt;select(s|s.oclIsKindOf(Property))-&gt;isEmpty()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lastRenderedPageBreak/>
        <w:t xml:space="preserve">    and not(self.name.oclIsUndefined() or (self.niemName()=''))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(self.niemName().firstToUpper()=self.niemName())</w:t>
      </w:r>
      <w:r w:rsidRPr="00900170">
        <w:rPr>
          <w:rFonts w:ascii="Courier New" w:hAnsi="Courier New" w:cs="Courier New"/>
        </w:rPr>
        <w:br/>
      </w:r>
    </w:p>
    <w:p w14:paraId="60C5569B" w14:textId="77777777" w:rsidR="00A119F7" w:rsidRDefault="00A119F7" w:rsidP="00A119F7">
      <w:pPr>
        <w:pStyle w:val="omg-body"/>
      </w:pPr>
    </w:p>
    <w:p w14:paraId="0D9874C5" w14:textId="77777777" w:rsidR="00A119F7" w:rsidRPr="00056F73" w:rsidRDefault="00A119F7" w:rsidP="00A119F7">
      <w:pPr>
        <w:pStyle w:val="Heading6"/>
      </w:pPr>
      <w:r w:rsidRPr="00056F73">
        <w:t>NDR3 [Rule 10-49] (REF,EXT). Names use common abbreviations.</w:t>
      </w:r>
    </w:p>
    <w:p w14:paraId="2CC451BB" w14:textId="77777777" w:rsidR="00A119F7" w:rsidRDefault="00333F36" w:rsidP="00A119F7">
      <w:pPr>
        <w:pStyle w:val="omg-body"/>
      </w:pPr>
      <w:hyperlink r:id="rId606" w:anchor="rule_10-49" w:history="1">
        <w:r w:rsidR="00A119F7">
          <w:rPr>
            <w:color w:val="0000FF"/>
            <w:u w:val="single"/>
          </w:rPr>
          <w:t>Rule 10-49</w:t>
        </w:r>
      </w:hyperlink>
      <w:r w:rsidR="00A119F7">
        <w:t xml:space="preserve">, Names use common abbreviations (REF, EXT): </w:t>
      </w:r>
      <w:hyperlink r:id="rId607" w:anchor="section_10.8.2" w:history="1">
        <w:r w:rsidR="00A119F7">
          <w:rPr>
            <w:color w:val="0000FF"/>
            <w:u w:val="single"/>
          </w:rPr>
          <w:t>Section 10.8.2</w:t>
        </w:r>
      </w:hyperlink>
      <w:r w:rsidR="00A119F7">
        <w:t>, Use of acronyms and abbreviations</w:t>
      </w:r>
    </w:p>
    <w:p w14:paraId="02803433" w14:textId="77777777" w:rsidR="00A119F7" w:rsidRDefault="00A119F7" w:rsidP="00A119F7">
      <w:pPr>
        <w:pStyle w:val="omg-body"/>
        <w:rPr>
          <w:b/>
        </w:rPr>
      </w:pPr>
      <w:r w:rsidRPr="00900170">
        <w:rPr>
          <w:b/>
        </w:rPr>
        <w:t>[OCL] context</w:t>
      </w:r>
      <w:r>
        <w:t xml:space="preserve"> XSDProperty </w:t>
      </w:r>
      <w:r w:rsidRPr="00900170">
        <w:rPr>
          <w:b/>
        </w:rPr>
        <w:t>inv:</w:t>
      </w:r>
    </w:p>
    <w:p w14:paraId="0B5F4406"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not(self.name.oclIsUndefined() or self.namespace.oclIsUndefined() or 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not(self.niemName().match('.*Identifier.*')or self.niemName().match('.*UniformResourceIdentifier.*')) </w:t>
      </w:r>
      <w:r w:rsidRPr="00900170">
        <w:rPr>
          <w:rFonts w:ascii="Courier New" w:hAnsi="Courier New" w:cs="Courier New"/>
        </w:rPr>
        <w:br/>
      </w:r>
    </w:p>
    <w:p w14:paraId="60C15633" w14:textId="77777777" w:rsidR="00A119F7" w:rsidRDefault="00A119F7" w:rsidP="00A119F7">
      <w:pPr>
        <w:pStyle w:val="omg-body"/>
      </w:pPr>
    </w:p>
    <w:p w14:paraId="7414BFF3" w14:textId="77777777" w:rsidR="00A119F7" w:rsidRPr="00056F73" w:rsidRDefault="00A119F7" w:rsidP="00A119F7">
      <w:pPr>
        <w:pStyle w:val="Heading6"/>
      </w:pPr>
      <w:r w:rsidRPr="00056F73">
        <w:t>NDR3 [Rule 10-62] (REF,EXT). Element with simple content has representation term</w:t>
      </w:r>
    </w:p>
    <w:p w14:paraId="5B14D199" w14:textId="77777777" w:rsidR="00A119F7" w:rsidRDefault="00333F36" w:rsidP="00A119F7">
      <w:pPr>
        <w:pStyle w:val="omg-body"/>
      </w:pPr>
      <w:hyperlink r:id="rId608" w:anchor="rule_10-62" w:history="1">
        <w:r w:rsidR="00A119F7">
          <w:rPr>
            <w:color w:val="0000FF"/>
            <w:u w:val="single"/>
          </w:rPr>
          <w:t>Rule 10-62</w:t>
        </w:r>
      </w:hyperlink>
      <w:r w:rsidR="00A119F7">
        <w:t xml:space="preserve">, Element with simple content has representation term (REF, EXT): </w:t>
      </w:r>
      <w:hyperlink r:id="rId609" w:anchor="section_10.8.7" w:history="1">
        <w:r w:rsidR="00A119F7">
          <w:rPr>
            <w:color w:val="0000FF"/>
            <w:u w:val="single"/>
          </w:rPr>
          <w:t>Section 10.8.7</w:t>
        </w:r>
      </w:hyperlink>
      <w:r w:rsidR="00A119F7">
        <w:t>, Representation terms</w:t>
      </w:r>
    </w:p>
    <w:p w14:paraId="48B9D264" w14:textId="77777777" w:rsidR="00A119F7" w:rsidRDefault="00A119F7" w:rsidP="00A119F7">
      <w:pPr>
        <w:pStyle w:val="omg-body"/>
        <w:rPr>
          <w:b/>
        </w:rPr>
      </w:pPr>
      <w:r w:rsidRPr="00900170">
        <w:rPr>
          <w:b/>
        </w:rPr>
        <w:t>[OCL] context</w:t>
      </w:r>
      <w:r>
        <w:t xml:space="preserve"> XSDProperty </w:t>
      </w:r>
      <w:r w:rsidRPr="00900170">
        <w:rPr>
          <w:b/>
        </w:rPr>
        <w:t>inv:</w:t>
      </w:r>
    </w:p>
    <w:p w14:paraId="1BC9312E" w14:textId="77777777" w:rsidR="00A119F7" w:rsidRPr="00900170" w:rsidRDefault="00A119F7" w:rsidP="00A119F7">
      <w:pPr>
        <w:pStyle w:val="omg-body"/>
        <w:rPr>
          <w:rFonts w:ascii="Courier New" w:hAnsi="Courier New" w:cs="Courier New"/>
        </w:rPr>
      </w:pPr>
      <w:r w:rsidRPr="00900170">
        <w:rPr>
          <w:rFonts w:ascii="Courier New" w:hAnsi="Courier New" w:cs="Courier New"/>
        </w:rPr>
        <w:t>if(</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 self.type.oclIsUndefined())             </w:t>
      </w:r>
      <w:r w:rsidRPr="00900170">
        <w:rPr>
          <w:rFonts w:ascii="Courier New" w:hAnsi="Courier New" w:cs="Courier New"/>
        </w:rPr>
        <w:br/>
        <w:t xml:space="preserve">    and not(self.name.oclIsUndefined())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then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r>
      <w:r w:rsidRPr="00900170">
        <w:rPr>
          <w:rFonts w:ascii="Courier New" w:hAnsi="Courier New" w:cs="Courier New"/>
        </w:rPr>
        <w:lastRenderedPageBreak/>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t xml:space="preserve">                or self.niemName().match('.*Time.*') or</w:t>
      </w:r>
      <w:r w:rsidRPr="00900170">
        <w:rPr>
          <w:rFonts w:ascii="Courier New" w:hAnsi="Courier New" w:cs="Courier New"/>
        </w:rPr>
        <w:br/>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r w:rsidRPr="00900170">
        <w:rPr>
          <w:rFonts w:ascii="Courier New" w:hAnsi="Courier New" w:cs="Courier New"/>
        </w:rPr>
        <w:br/>
        <w:t xml:space="preserve"> else(true)endif</w:t>
      </w:r>
    </w:p>
    <w:p w14:paraId="107065F0" w14:textId="77777777" w:rsidR="00A119F7" w:rsidRDefault="00A119F7" w:rsidP="00A119F7">
      <w:pPr>
        <w:pStyle w:val="omg-body"/>
      </w:pPr>
    </w:p>
    <w:p w14:paraId="430372D1" w14:textId="77777777" w:rsidR="00A119F7" w:rsidRPr="00056F73" w:rsidRDefault="00A119F7" w:rsidP="00A119F7">
      <w:pPr>
        <w:pStyle w:val="Heading6"/>
      </w:pPr>
      <w:r w:rsidRPr="00056F73">
        <w:t>NDR3 [Rule 10-63] (REF,EXT). Name has representation term when appropriate</w:t>
      </w:r>
    </w:p>
    <w:p w14:paraId="76589277" w14:textId="77777777" w:rsidR="00A119F7" w:rsidRDefault="00333F36" w:rsidP="00A119F7">
      <w:pPr>
        <w:pStyle w:val="omg-body"/>
      </w:pPr>
      <w:hyperlink r:id="rId610" w:anchor="rule_10-63" w:history="1">
        <w:r w:rsidR="00A119F7">
          <w:rPr>
            <w:color w:val="0000FF"/>
            <w:u w:val="single"/>
          </w:rPr>
          <w:t>Rule 10-63</w:t>
        </w:r>
      </w:hyperlink>
      <w:r w:rsidR="00A119F7">
        <w:t xml:space="preserve">, Name has representation term when appropriate (REF, EXT): </w:t>
      </w:r>
      <w:hyperlink r:id="rId611" w:anchor="section_10.8.7" w:history="1">
        <w:r w:rsidR="00A119F7">
          <w:rPr>
            <w:color w:val="0000FF"/>
            <w:u w:val="single"/>
          </w:rPr>
          <w:t>Section 10.8.7</w:t>
        </w:r>
      </w:hyperlink>
      <w:r w:rsidR="00A119F7">
        <w:t>, Representation terms</w:t>
      </w:r>
    </w:p>
    <w:p w14:paraId="3EF7D791" w14:textId="77777777" w:rsidR="00A119F7" w:rsidRDefault="00A119F7" w:rsidP="00A119F7">
      <w:pPr>
        <w:pStyle w:val="omg-body"/>
      </w:pPr>
      <w:r>
        <w:t>[English]</w:t>
      </w:r>
    </w:p>
    <w:p w14:paraId="4515A4BA" w14:textId="77777777" w:rsidR="00A119F7" w:rsidRPr="00D61BEF" w:rsidRDefault="00A119F7" w:rsidP="00A119F7">
      <w:pPr>
        <w:pStyle w:val="omg-body"/>
      </w:pPr>
      <w:r w:rsidRPr="00D61BEF">
        <w:t>Constraint is non-computable.</w:t>
      </w:r>
    </w:p>
    <w:p w14:paraId="6A5D3F3F" w14:textId="77777777" w:rsidR="00A119F7" w:rsidRDefault="00A119F7" w:rsidP="00A119F7">
      <w:pPr>
        <w:pStyle w:val="omg-body"/>
      </w:pPr>
    </w:p>
    <w:p w14:paraId="16503F43" w14:textId="77777777" w:rsidR="00A119F7" w:rsidRPr="00056F73" w:rsidRDefault="00A119F7" w:rsidP="00A119F7">
      <w:pPr>
        <w:pStyle w:val="Heading6"/>
      </w:pPr>
      <w:r w:rsidRPr="00056F73">
        <w:t>NDR3 [Rule 10-64] (REF,EXT). Name has representation term only when appropriate</w:t>
      </w:r>
    </w:p>
    <w:p w14:paraId="1F97ABFB" w14:textId="77777777" w:rsidR="00A119F7" w:rsidRDefault="00333F36" w:rsidP="00A119F7">
      <w:pPr>
        <w:pStyle w:val="omg-body"/>
      </w:pPr>
      <w:hyperlink r:id="rId612" w:anchor="rule_10-64" w:history="1">
        <w:r w:rsidR="00A119F7">
          <w:rPr>
            <w:color w:val="0000FF"/>
            <w:u w:val="single"/>
          </w:rPr>
          <w:t>Rule 10-64</w:t>
        </w:r>
      </w:hyperlink>
      <w:r w:rsidR="00A119F7">
        <w:t xml:space="preserve">, Name has representation term only when appropriate (REF, EXT): </w:t>
      </w:r>
      <w:hyperlink r:id="rId613" w:anchor="section_10.8.7" w:history="1">
        <w:r w:rsidR="00A119F7">
          <w:rPr>
            <w:color w:val="0000FF"/>
            <w:u w:val="single"/>
          </w:rPr>
          <w:t>Section 10.8.7</w:t>
        </w:r>
      </w:hyperlink>
      <w:r w:rsidR="00A119F7">
        <w:t>, Representation terms</w:t>
      </w:r>
    </w:p>
    <w:p w14:paraId="18AD9055" w14:textId="77777777" w:rsidR="00A119F7" w:rsidRDefault="00A119F7" w:rsidP="00A119F7">
      <w:pPr>
        <w:pStyle w:val="omg-body"/>
      </w:pPr>
      <w:r>
        <w:t>[English]</w:t>
      </w:r>
    </w:p>
    <w:p w14:paraId="5586BFAE" w14:textId="77777777" w:rsidR="00A119F7" w:rsidRPr="00D61BEF" w:rsidRDefault="00A119F7" w:rsidP="00A119F7">
      <w:pPr>
        <w:pStyle w:val="omg-body"/>
      </w:pPr>
      <w:r w:rsidRPr="00D61BEF">
        <w:t>Constraint is non-computable.</w:t>
      </w:r>
    </w:p>
    <w:p w14:paraId="2D7455E5" w14:textId="77777777" w:rsidR="00A119F7" w:rsidRDefault="00A119F7" w:rsidP="00A119F7">
      <w:pPr>
        <w:pStyle w:val="omg-body"/>
      </w:pPr>
    </w:p>
    <w:p w14:paraId="63100A4E" w14:textId="77777777" w:rsidR="00A119F7" w:rsidRPr="00056F73" w:rsidRDefault="00A119F7" w:rsidP="00A119F7">
      <w:pPr>
        <w:pStyle w:val="Heading6"/>
      </w:pPr>
      <w:r w:rsidRPr="00056F73">
        <w:t>NDR3 [Rule 11-12] (REF,EXT). Element name is upper camel case</w:t>
      </w:r>
    </w:p>
    <w:p w14:paraId="7968438D" w14:textId="77777777" w:rsidR="00A119F7" w:rsidRDefault="00333F36" w:rsidP="00A119F7">
      <w:pPr>
        <w:pStyle w:val="omg-body"/>
      </w:pPr>
      <w:hyperlink r:id="rId614" w:anchor="rule_11-12" w:history="1">
        <w:r w:rsidR="00A119F7">
          <w:rPr>
            <w:color w:val="0000FF"/>
            <w:u w:val="single"/>
          </w:rPr>
          <w:t>Rule 11-12</w:t>
        </w:r>
      </w:hyperlink>
      <w:r w:rsidR="00A119F7">
        <w:t>, Element name is upper camel case (REF, EXT): </w:t>
      </w:r>
      <w:hyperlink r:id="rId615" w:anchor="section_11.2.1" w:history="1">
        <w:r w:rsidR="00A119F7">
          <w:rPr>
            <w:color w:val="0000FF"/>
            <w:u w:val="single"/>
          </w:rPr>
          <w:t>Section 11.2.1</w:t>
        </w:r>
      </w:hyperlink>
      <w:r w:rsidR="00A119F7">
        <w:t>, Element declaration</w:t>
      </w:r>
    </w:p>
    <w:p w14:paraId="2FF463AC" w14:textId="77777777" w:rsidR="00A119F7" w:rsidRDefault="00A119F7" w:rsidP="00A119F7">
      <w:pPr>
        <w:pStyle w:val="omg-body"/>
      </w:pPr>
      <w:r>
        <w:t> </w:t>
      </w:r>
    </w:p>
    <w:p w14:paraId="4DA0833E" w14:textId="77777777" w:rsidR="00A119F7" w:rsidRDefault="00A119F7" w:rsidP="00A119F7">
      <w:pPr>
        <w:pStyle w:val="omg-body"/>
        <w:rPr>
          <w:b/>
        </w:rPr>
      </w:pPr>
      <w:r w:rsidRPr="00900170">
        <w:rPr>
          <w:b/>
        </w:rPr>
        <w:t>[OCL] context</w:t>
      </w:r>
      <w:r>
        <w:t xml:space="preserve"> XSDProperty </w:t>
      </w:r>
      <w:r w:rsidRPr="00900170">
        <w:rPr>
          <w:b/>
        </w:rPr>
        <w:t>inv:</w:t>
      </w:r>
    </w:p>
    <w:p w14:paraId="21D7BF7C"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not(self.name.oclIsUndefined())</w:t>
      </w:r>
      <w:r w:rsidRPr="00900170">
        <w:rPr>
          <w:rFonts w:ascii="Courier New" w:hAnsi="Courier New" w:cs="Courier New"/>
        </w:rPr>
        <w:br/>
        <w:t xml:space="preserve">    and(self.name&lt;&gt;'')</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and not(self.namespace.oclIsUndefined())            </w:t>
      </w:r>
      <w:r w:rsidRPr="00900170">
        <w:rPr>
          <w:rFonts w:ascii="Courier New" w:hAnsi="Courier New" w:cs="Courier New"/>
        </w:rPr>
        <w:br/>
      </w:r>
      <w:r w:rsidRPr="00900170">
        <w:rPr>
          <w:rFonts w:ascii="Courier New" w:hAnsi="Courier New" w:cs="Courier New"/>
        </w:rPr>
        <w:lastRenderedPageBreak/>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implies</w:t>
      </w:r>
      <w:r w:rsidRPr="00900170">
        <w:rPr>
          <w:rFonts w:ascii="Courier New" w:hAnsi="Courier New" w:cs="Courier New"/>
        </w:rPr>
        <w:br/>
        <w:t xml:space="preserve">self.niemName().match('^([A-Z][A-Za-z0-9\\-]*)+$') </w:t>
      </w:r>
      <w:r w:rsidRPr="00900170">
        <w:rPr>
          <w:rFonts w:ascii="Courier New" w:hAnsi="Courier New" w:cs="Courier New"/>
        </w:rPr>
        <w:br/>
        <w:t xml:space="preserve"> </w:t>
      </w:r>
    </w:p>
    <w:p w14:paraId="6CD9C957" w14:textId="77777777" w:rsidR="00A119F7" w:rsidRDefault="00A119F7" w:rsidP="00A119F7">
      <w:pPr>
        <w:pStyle w:val="omg-body"/>
      </w:pPr>
    </w:p>
    <w:p w14:paraId="7A0E11E0" w14:textId="77777777" w:rsidR="00A119F7" w:rsidRPr="00056F73" w:rsidRDefault="00A119F7" w:rsidP="00A119F7">
      <w:pPr>
        <w:pStyle w:val="Heading6"/>
      </w:pPr>
      <w:r w:rsidRPr="00056F73">
        <w:t>NDR3 [Rule 11-13] (REF,EXT). Element type does not have a simple type name</w:t>
      </w:r>
    </w:p>
    <w:p w14:paraId="08D0C793" w14:textId="77777777" w:rsidR="00A119F7" w:rsidRDefault="00333F36" w:rsidP="00A119F7">
      <w:pPr>
        <w:pStyle w:val="omg-body"/>
      </w:pPr>
      <w:hyperlink r:id="rId616" w:anchor="rule_11-13" w:history="1">
        <w:r w:rsidR="00A119F7">
          <w:rPr>
            <w:color w:val="0000FF"/>
            <w:u w:val="single"/>
          </w:rPr>
          <w:t>Rule 11-13</w:t>
        </w:r>
      </w:hyperlink>
      <w:r w:rsidR="00A119F7">
        <w:t>, Element type does not have a simple type name (REF, EXT): </w:t>
      </w:r>
      <w:hyperlink r:id="rId617" w:anchor="section_11.2.1" w:history="1">
        <w:r w:rsidR="00A119F7">
          <w:rPr>
            <w:color w:val="0000FF"/>
            <w:u w:val="single"/>
          </w:rPr>
          <w:t>Section 11.2.1</w:t>
        </w:r>
      </w:hyperlink>
      <w:r w:rsidR="00A119F7">
        <w:t>, Element declaration</w:t>
      </w:r>
    </w:p>
    <w:p w14:paraId="4C84F5FE" w14:textId="77777777" w:rsidR="00A119F7" w:rsidRDefault="00A119F7" w:rsidP="00A119F7">
      <w:pPr>
        <w:pStyle w:val="omg-body"/>
      </w:pPr>
      <w:r>
        <w:t> </w:t>
      </w:r>
    </w:p>
    <w:p w14:paraId="23DDF5D4" w14:textId="77777777" w:rsidR="00A119F7" w:rsidRDefault="00A119F7" w:rsidP="00A119F7">
      <w:pPr>
        <w:pStyle w:val="omg-body"/>
        <w:rPr>
          <w:b/>
        </w:rPr>
      </w:pPr>
      <w:r w:rsidRPr="00900170">
        <w:rPr>
          <w:b/>
        </w:rPr>
        <w:t>[OCL] context</w:t>
      </w:r>
      <w:r>
        <w:t xml:space="preserve"> XSDProperty </w:t>
      </w:r>
      <w:r w:rsidRPr="00900170">
        <w:rPr>
          <w:b/>
        </w:rPr>
        <w:t>inv:</w:t>
      </w:r>
    </w:p>
    <w:p w14:paraId="152C96B7"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not(self.type.oclIsUndefined())</w:t>
      </w:r>
      <w:r w:rsidRPr="00900170">
        <w:rPr>
          <w:rFonts w:ascii="Courier New" w:hAnsi="Courier New" w:cs="Courier New"/>
        </w:rPr>
        <w:br/>
        <w:t xml:space="preserve">     and not(self.type.name.oclIsUndefined())</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    </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not(self.type.niemName().endsWith('SimpleType')) </w:t>
      </w:r>
      <w:r w:rsidRPr="00900170">
        <w:rPr>
          <w:rFonts w:ascii="Courier New" w:hAnsi="Courier New" w:cs="Courier New"/>
        </w:rPr>
        <w:br/>
        <w:t xml:space="preserve"> </w:t>
      </w:r>
    </w:p>
    <w:p w14:paraId="6A9EB602" w14:textId="77777777" w:rsidR="00A119F7" w:rsidRDefault="00A119F7" w:rsidP="00A119F7">
      <w:pPr>
        <w:pStyle w:val="omg-body"/>
      </w:pPr>
    </w:p>
    <w:p w14:paraId="65B94829" w14:textId="77777777" w:rsidR="00A119F7" w:rsidRPr="00056F73" w:rsidRDefault="00A119F7" w:rsidP="00A119F7">
      <w:pPr>
        <w:pStyle w:val="Heading6"/>
      </w:pPr>
      <w:r w:rsidRPr="00056F73">
        <w:t>NDR3 [Rule 11-14] (REF,EXT). Element type is from conformant namespace</w:t>
      </w:r>
    </w:p>
    <w:p w14:paraId="10123A25" w14:textId="77777777" w:rsidR="00A119F7" w:rsidRDefault="00333F36" w:rsidP="00A119F7">
      <w:pPr>
        <w:pStyle w:val="omg-body"/>
      </w:pPr>
      <w:hyperlink r:id="rId618" w:anchor="rule_11-14" w:history="1">
        <w:r w:rsidR="00A119F7">
          <w:rPr>
            <w:color w:val="0000FF"/>
            <w:u w:val="single"/>
          </w:rPr>
          <w:t>Rule 11-14</w:t>
        </w:r>
      </w:hyperlink>
      <w:r w:rsidR="00A119F7">
        <w:t>, Element type is from conformant namespace (REF, EXT): </w:t>
      </w:r>
      <w:hyperlink r:id="rId619" w:anchor="section_11.2.1" w:history="1">
        <w:r w:rsidR="00A119F7">
          <w:rPr>
            <w:color w:val="0000FF"/>
            <w:u w:val="single"/>
          </w:rPr>
          <w:t>Section 11.2.1</w:t>
        </w:r>
      </w:hyperlink>
      <w:r w:rsidR="00A119F7">
        <w:t>, Element declaration</w:t>
      </w:r>
    </w:p>
    <w:p w14:paraId="264D4A7A" w14:textId="77777777" w:rsidR="00A119F7" w:rsidRDefault="00A119F7" w:rsidP="00A119F7">
      <w:pPr>
        <w:pStyle w:val="omg-body"/>
      </w:pPr>
      <w:r>
        <w:lastRenderedPageBreak/>
        <w:t> </w:t>
      </w:r>
    </w:p>
    <w:p w14:paraId="7E2EE429" w14:textId="77777777" w:rsidR="00A119F7" w:rsidRDefault="00A119F7" w:rsidP="00A119F7">
      <w:pPr>
        <w:pStyle w:val="omg-body"/>
        <w:rPr>
          <w:b/>
        </w:rPr>
      </w:pPr>
      <w:r w:rsidRPr="00900170">
        <w:rPr>
          <w:b/>
        </w:rPr>
        <w:t>[OCL] context</w:t>
      </w:r>
      <w:r>
        <w:t xml:space="preserve"> XSDProperty </w:t>
      </w:r>
      <w:r w:rsidRPr="00900170">
        <w:rPr>
          <w:b/>
        </w:rPr>
        <w:t>inv:</w:t>
      </w:r>
    </w:p>
    <w:p w14:paraId="67F401C9"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and not(self.type.oclIsUndefined())        </w:t>
      </w:r>
      <w:r w:rsidRPr="00900170">
        <w:rPr>
          <w:rFonts w:ascii="Courier New" w:hAnsi="Courier New" w:cs="Courier New"/>
        </w:rPr>
        <w:br/>
        <w:t xml:space="preserve">    and self.type.namespace.stereotypedBy('Namespace')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self.type.namespace.appliedStereotype('Namespace').oclAsType(NIEM_UML_Profile::NIEM_Common_Profile::Namespace).isConformant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w:t>
      </w:r>
    </w:p>
    <w:p w14:paraId="16F576D4" w14:textId="77777777" w:rsidR="00A119F7" w:rsidRDefault="00A119F7" w:rsidP="00A119F7">
      <w:pPr>
        <w:pStyle w:val="omg-body"/>
      </w:pPr>
    </w:p>
    <w:p w14:paraId="61DC71B0" w14:textId="77777777" w:rsidR="00A119F7" w:rsidRPr="00056F73" w:rsidRDefault="00A119F7" w:rsidP="00A119F7">
      <w:pPr>
        <w:pStyle w:val="Heading6"/>
      </w:pPr>
      <w:r w:rsidRPr="00056F73">
        <w:t>NDR3 [Rule 11-15] (REF,EXT). Name of element that ends in "Abstract" is abstract</w:t>
      </w:r>
    </w:p>
    <w:p w14:paraId="61026280" w14:textId="77777777" w:rsidR="00A119F7" w:rsidRDefault="00333F36" w:rsidP="00A119F7">
      <w:pPr>
        <w:pStyle w:val="omg-body"/>
      </w:pPr>
      <w:hyperlink r:id="rId620" w:anchor="rule_11-15" w:history="1">
        <w:r w:rsidR="00A119F7">
          <w:rPr>
            <w:color w:val="0000FF"/>
            <w:u w:val="single"/>
          </w:rPr>
          <w:t>Rule 11-15</w:t>
        </w:r>
      </w:hyperlink>
      <w:r w:rsidR="00A119F7">
        <w:t>, Name of element that ends in Abstract is abstract (REF, EXT): </w:t>
      </w:r>
      <w:hyperlink r:id="rId621" w:anchor="section_11.2.1" w:history="1">
        <w:r w:rsidR="00A119F7">
          <w:rPr>
            <w:color w:val="0000FF"/>
            <w:u w:val="single"/>
          </w:rPr>
          <w:t>Section 11.2.1</w:t>
        </w:r>
      </w:hyperlink>
      <w:r w:rsidR="00A119F7">
        <w:t>, Element declaration</w:t>
      </w:r>
    </w:p>
    <w:p w14:paraId="3389A21E" w14:textId="77777777" w:rsidR="00A119F7" w:rsidRDefault="00A119F7" w:rsidP="00A119F7">
      <w:pPr>
        <w:pStyle w:val="omg-body"/>
      </w:pPr>
      <w:r>
        <w:t> </w:t>
      </w:r>
    </w:p>
    <w:p w14:paraId="421D15AA" w14:textId="77777777" w:rsidR="00A119F7" w:rsidRDefault="00A119F7" w:rsidP="00A119F7">
      <w:pPr>
        <w:pStyle w:val="omg-body"/>
        <w:rPr>
          <w:b/>
        </w:rPr>
      </w:pPr>
      <w:r w:rsidRPr="00900170">
        <w:rPr>
          <w:b/>
        </w:rPr>
        <w:t>[OCL] context</w:t>
      </w:r>
      <w:r>
        <w:t xml:space="preserve"> XSDProperty </w:t>
      </w:r>
      <w:r w:rsidRPr="00900170">
        <w:rPr>
          <w:b/>
        </w:rPr>
        <w:t>inv:</w:t>
      </w:r>
    </w:p>
    <w:p w14:paraId="70D50082"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r>
      <w:r w:rsidRPr="00900170">
        <w:rPr>
          <w:rFonts w:ascii="Courier New" w:hAnsi="Courier New" w:cs="Courier New"/>
        </w:rPr>
        <w:lastRenderedPageBreak/>
        <w:t xml:space="preserve">     self.namespace.namespace.stereotypedBy('Namespace')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self.niemName().endsWith('Abstract')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r>
      <w:r w:rsidRPr="00900170">
        <w:rPr>
          <w:rFonts w:ascii="Courier New" w:hAnsi="Courier New" w:cs="Courier New"/>
        </w:rPr>
        <w:br/>
        <w:t xml:space="preserve"> </w:t>
      </w:r>
    </w:p>
    <w:p w14:paraId="36816EB1" w14:textId="77777777" w:rsidR="00A119F7" w:rsidRDefault="00A119F7" w:rsidP="00A119F7">
      <w:pPr>
        <w:pStyle w:val="omg-body"/>
      </w:pPr>
    </w:p>
    <w:p w14:paraId="1E8052B2" w14:textId="77777777" w:rsidR="00A119F7" w:rsidRPr="00056F73" w:rsidRDefault="00A119F7" w:rsidP="00A119F7">
      <w:pPr>
        <w:pStyle w:val="Heading6"/>
      </w:pPr>
      <w:r w:rsidRPr="00056F73">
        <w:t>NDR3 [Rule 11-16] (REF,EXT). Name of element declaration with simple content has representation term</w:t>
      </w:r>
    </w:p>
    <w:p w14:paraId="3BF13AB3" w14:textId="77777777" w:rsidR="00A119F7" w:rsidRDefault="00333F36" w:rsidP="00A119F7">
      <w:pPr>
        <w:pStyle w:val="omg-body"/>
      </w:pPr>
      <w:hyperlink r:id="rId622" w:anchor="rule_11-16" w:history="1">
        <w:r w:rsidR="00A119F7">
          <w:rPr>
            <w:color w:val="0000FF"/>
            <w:u w:val="single"/>
          </w:rPr>
          <w:t>Rule 11-16</w:t>
        </w:r>
      </w:hyperlink>
      <w:r w:rsidR="00A119F7">
        <w:t>, Name of element declaration with simple content has representation term (REF, EXT): </w:t>
      </w:r>
      <w:hyperlink r:id="rId623" w:anchor="section_11.2.1.1" w:history="1">
        <w:r w:rsidR="00A119F7">
          <w:rPr>
            <w:color w:val="0000FF"/>
            <w:u w:val="single"/>
          </w:rPr>
          <w:t>Section 11.2.1.1</w:t>
        </w:r>
      </w:hyperlink>
      <w:r w:rsidR="00A119F7">
        <w:t>, Object element declarations</w:t>
      </w:r>
    </w:p>
    <w:p w14:paraId="3065BC2C" w14:textId="77777777" w:rsidR="00A119F7" w:rsidRDefault="00A119F7" w:rsidP="00A119F7">
      <w:pPr>
        <w:pStyle w:val="omg-body"/>
      </w:pPr>
      <w:r>
        <w:t> </w:t>
      </w:r>
    </w:p>
    <w:p w14:paraId="49F0A0FA" w14:textId="77777777" w:rsidR="00A119F7" w:rsidRDefault="00A119F7" w:rsidP="00A119F7">
      <w:pPr>
        <w:pStyle w:val="omg-body"/>
        <w:rPr>
          <w:b/>
        </w:rPr>
      </w:pPr>
      <w:r w:rsidRPr="00900170">
        <w:rPr>
          <w:b/>
        </w:rPr>
        <w:t>[OCL] context</w:t>
      </w:r>
      <w:r>
        <w:t xml:space="preserve"> XSDProperty </w:t>
      </w:r>
      <w:r w:rsidRPr="00900170">
        <w:rPr>
          <w:b/>
        </w:rPr>
        <w:t>inv:</w:t>
      </w:r>
    </w:p>
    <w:p w14:paraId="2F5C6B1E"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self.isNavigable()</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not(self.type.oclIsUndefined())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implies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t xml:space="preserve">                or self.niemName().match('.*Time.*') or</w:t>
      </w:r>
      <w:r w:rsidRPr="00900170">
        <w:rPr>
          <w:rFonts w:ascii="Courier New" w:hAnsi="Courier New" w:cs="Courier New"/>
        </w:rPr>
        <w:br/>
      </w:r>
      <w:r w:rsidRPr="00900170">
        <w:rPr>
          <w:rFonts w:ascii="Courier New" w:hAnsi="Courier New" w:cs="Courier New"/>
        </w:rPr>
        <w:lastRenderedPageBreak/>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p>
    <w:p w14:paraId="07861EA4" w14:textId="77777777" w:rsidR="00A119F7" w:rsidRDefault="00A119F7" w:rsidP="00A119F7">
      <w:pPr>
        <w:pStyle w:val="omg-body"/>
      </w:pPr>
    </w:p>
    <w:p w14:paraId="3F522AA8" w14:textId="77777777" w:rsidR="00A119F7" w:rsidRPr="00056F73" w:rsidRDefault="00A119F7" w:rsidP="00A119F7">
      <w:pPr>
        <w:pStyle w:val="Heading6"/>
      </w:pPr>
      <w:r w:rsidRPr="00056F73">
        <w:t>NDR3 [Rule 11-17] (SET). Name of element declaration with simple content has representation term</w:t>
      </w:r>
    </w:p>
    <w:p w14:paraId="4E3B47E5" w14:textId="77777777" w:rsidR="00A119F7" w:rsidRDefault="00333F36" w:rsidP="00A119F7">
      <w:pPr>
        <w:pStyle w:val="omg-body"/>
      </w:pPr>
      <w:hyperlink r:id="rId624" w:anchor="rule_11-17" w:history="1">
        <w:r w:rsidR="00A119F7">
          <w:rPr>
            <w:color w:val="0000FF"/>
            <w:u w:val="single"/>
          </w:rPr>
          <w:t>Rule 11-17</w:t>
        </w:r>
      </w:hyperlink>
      <w:r w:rsidR="00A119F7">
        <w:t>, Name of element declaration with simple content has representation term (SET): </w:t>
      </w:r>
      <w:hyperlink r:id="rId625" w:anchor="section_11.2.1.1" w:history="1">
        <w:r w:rsidR="00A119F7">
          <w:rPr>
            <w:color w:val="0000FF"/>
            <w:u w:val="single"/>
          </w:rPr>
          <w:t>Section 11.2.1.1</w:t>
        </w:r>
      </w:hyperlink>
      <w:r w:rsidR="00A119F7">
        <w:t>, Object element declarations</w:t>
      </w:r>
    </w:p>
    <w:p w14:paraId="5342065D" w14:textId="77777777" w:rsidR="00A119F7" w:rsidRDefault="00A119F7" w:rsidP="00A119F7">
      <w:pPr>
        <w:pStyle w:val="omg-body"/>
      </w:pPr>
      <w:r>
        <w:t> </w:t>
      </w:r>
    </w:p>
    <w:p w14:paraId="26FB0663" w14:textId="77777777" w:rsidR="00A119F7" w:rsidRDefault="00A119F7" w:rsidP="00A119F7">
      <w:pPr>
        <w:pStyle w:val="omg-body"/>
        <w:rPr>
          <w:b/>
        </w:rPr>
      </w:pPr>
      <w:r w:rsidRPr="00900170">
        <w:rPr>
          <w:b/>
        </w:rPr>
        <w:t>[OCL] context</w:t>
      </w:r>
      <w:r>
        <w:t xml:space="preserve"> XSDProperty </w:t>
      </w:r>
      <w:r w:rsidRPr="00900170">
        <w:rPr>
          <w:b/>
        </w:rPr>
        <w:t>inv:</w:t>
      </w:r>
    </w:p>
    <w:p w14:paraId="0730CD53"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self.isNavigable()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(not(self.type.oclIsUndefined()) and self.type.oclIsKindOf(DataType))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r>
      <w:r w:rsidRPr="00900170">
        <w:rPr>
          <w:rFonts w:ascii="Courier New" w:hAnsi="Courier New" w:cs="Courier New"/>
        </w:rPr>
        <w:lastRenderedPageBreak/>
        <w:t xml:space="preserve">                or self.niemName().match('.*Time.*') or</w:t>
      </w:r>
      <w:r w:rsidRPr="00900170">
        <w:rPr>
          <w:rFonts w:ascii="Courier New" w:hAnsi="Courier New" w:cs="Courier New"/>
        </w:rPr>
        <w:br/>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p>
    <w:p w14:paraId="764195F5" w14:textId="77777777" w:rsidR="00A119F7" w:rsidRDefault="00A119F7" w:rsidP="00A119F7">
      <w:pPr>
        <w:pStyle w:val="omg-body"/>
      </w:pPr>
    </w:p>
    <w:p w14:paraId="4D22C9AB" w14:textId="77777777" w:rsidR="00A119F7" w:rsidRPr="00056F73" w:rsidRDefault="00A119F7" w:rsidP="00A119F7">
      <w:pPr>
        <w:pStyle w:val="Heading6"/>
      </w:pPr>
      <w:r w:rsidRPr="00056F73">
        <w:t>NDR3 [Rule 11-18] (REF,EXT). Element substitution group defined by conformant schema</w:t>
      </w:r>
    </w:p>
    <w:p w14:paraId="4A9F9417" w14:textId="77777777" w:rsidR="00A119F7" w:rsidRDefault="00333F36" w:rsidP="00A119F7">
      <w:pPr>
        <w:pStyle w:val="omg-body"/>
      </w:pPr>
      <w:hyperlink r:id="rId626" w:anchor="rule_11-18" w:history="1">
        <w:r w:rsidR="00A119F7">
          <w:rPr>
            <w:color w:val="0000FF"/>
            <w:u w:val="single"/>
          </w:rPr>
          <w:t>Rule 11-18</w:t>
        </w:r>
      </w:hyperlink>
      <w:r w:rsidR="00A119F7">
        <w:t>, Element substitution group defined by conformant schema (REF, EXT): </w:t>
      </w:r>
      <w:hyperlink r:id="rId627" w:anchor="section_11.2.2" w:history="1">
        <w:r w:rsidR="00A119F7">
          <w:rPr>
            <w:color w:val="0000FF"/>
            <w:u w:val="single"/>
          </w:rPr>
          <w:t>Section 11.2.2</w:t>
        </w:r>
      </w:hyperlink>
      <w:r w:rsidR="00A119F7">
        <w:t>, Element substitution group</w:t>
      </w:r>
    </w:p>
    <w:p w14:paraId="67011091" w14:textId="77777777" w:rsidR="00A119F7" w:rsidRDefault="00A119F7" w:rsidP="00A119F7">
      <w:pPr>
        <w:pStyle w:val="omg-body"/>
      </w:pPr>
      <w:r>
        <w:t> </w:t>
      </w:r>
    </w:p>
    <w:p w14:paraId="2EE57F31" w14:textId="77777777" w:rsidR="00A119F7" w:rsidRDefault="00A119F7" w:rsidP="00A119F7">
      <w:pPr>
        <w:pStyle w:val="omg-body"/>
        <w:rPr>
          <w:b/>
        </w:rPr>
      </w:pPr>
      <w:r w:rsidRPr="00900170">
        <w:rPr>
          <w:b/>
        </w:rPr>
        <w:t>[OCL] context</w:t>
      </w:r>
      <w:r>
        <w:t xml:space="preserve"> XSDProperty </w:t>
      </w:r>
      <w:r w:rsidRPr="00900170">
        <w:rPr>
          <w:b/>
        </w:rPr>
        <w:t>inv:</w:t>
      </w:r>
    </w:p>
    <w:p w14:paraId="354D3F96"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self.subsettedProperty.namespace.namespace-&gt;forAll(m|   </w:t>
      </w:r>
      <w:r w:rsidRPr="00900170">
        <w:rPr>
          <w:rFonts w:ascii="Courier New" w:hAnsi="Courier New" w:cs="Courier New"/>
        </w:rPr>
        <w:br/>
        <w:t xml:space="preserve">            m.stereotypedBy('Namespace')</w:t>
      </w:r>
      <w:r w:rsidRPr="00900170">
        <w:rPr>
          <w:rFonts w:ascii="Courier New" w:hAnsi="Courier New" w:cs="Courier New"/>
        </w:rPr>
        <w:br/>
        <w:t xml:space="preserve">            and m.appliedStereotype('Namespace').oclAsType(NIEM_UML_Profile::NIEM_Common_Profile::Namespace).isConformant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w:t>
      </w:r>
    </w:p>
    <w:p w14:paraId="6F8D2D97" w14:textId="77777777" w:rsidR="00A119F7" w:rsidRDefault="00A119F7" w:rsidP="00A119F7">
      <w:pPr>
        <w:pStyle w:val="omg-body"/>
      </w:pPr>
    </w:p>
    <w:p w14:paraId="5049B616" w14:textId="77777777" w:rsidR="00831C67" w:rsidRDefault="00831C67" w:rsidP="00A119F7">
      <w:pPr>
        <w:pStyle w:val="Heading6"/>
      </w:pPr>
    </w:p>
    <w:p w14:paraId="36DB37C5" w14:textId="77777777" w:rsidR="00831C67" w:rsidRDefault="00831C67" w:rsidP="00A119F7">
      <w:pPr>
        <w:pStyle w:val="Heading6"/>
      </w:pPr>
    </w:p>
    <w:p w14:paraId="161ADA5E" w14:textId="77777777" w:rsidR="00A119F7" w:rsidRPr="00056F73" w:rsidRDefault="00A119F7" w:rsidP="00A119F7">
      <w:pPr>
        <w:pStyle w:val="Heading6"/>
      </w:pPr>
      <w:r w:rsidRPr="00056F73">
        <w:lastRenderedPageBreak/>
        <w:t>NDR3 [Rule 11-19] (REF,EXT). Attribute type defined by conformant schema</w:t>
      </w:r>
    </w:p>
    <w:p w14:paraId="4177FDE7" w14:textId="60225249" w:rsidR="00A119F7" w:rsidRDefault="00333F36" w:rsidP="00A119F7">
      <w:pPr>
        <w:pStyle w:val="omg-body"/>
      </w:pPr>
      <w:hyperlink r:id="rId628" w:anchor="rule_11-19" w:history="1">
        <w:r w:rsidR="00A119F7">
          <w:rPr>
            <w:color w:val="0000FF"/>
            <w:u w:val="single"/>
          </w:rPr>
          <w:t>Rule 11-19</w:t>
        </w:r>
      </w:hyperlink>
      <w:r w:rsidR="00A119F7">
        <w:t>, Attribute type defined by conformant schema (REF, EXT): </w:t>
      </w:r>
      <w:hyperlink r:id="rId629" w:anchor="section_11.2.3" w:history="1">
        <w:r w:rsidR="00A119F7">
          <w:rPr>
            <w:color w:val="0000FF"/>
            <w:u w:val="single"/>
          </w:rPr>
          <w:t>Section 11.2.3</w:t>
        </w:r>
      </w:hyperlink>
      <w:r w:rsidR="00831C67">
        <w:t>, Attribute declaration.</w:t>
      </w:r>
    </w:p>
    <w:p w14:paraId="64EA9729" w14:textId="593B3AC0" w:rsidR="00A119F7" w:rsidRDefault="00A119F7" w:rsidP="00A119F7">
      <w:pPr>
        <w:pStyle w:val="omg-body"/>
      </w:pPr>
      <w:r>
        <w:t>If kind=attribute, then an XSDProperty must have multiplicity 1..1 or 0..1, must not be a derived union and must not subset any other property. If the type is no</w:t>
      </w:r>
      <w:r w:rsidR="00831C67">
        <w:t>t empty, it must be a DataType.</w:t>
      </w:r>
    </w:p>
    <w:p w14:paraId="16B5FB61" w14:textId="77777777" w:rsidR="00A119F7" w:rsidRDefault="00A119F7" w:rsidP="00A119F7">
      <w:pPr>
        <w:pStyle w:val="omg-body"/>
        <w:rPr>
          <w:b/>
        </w:rPr>
      </w:pPr>
      <w:r w:rsidRPr="00900170">
        <w:rPr>
          <w:b/>
        </w:rPr>
        <w:t>[OCL] context</w:t>
      </w:r>
      <w:r>
        <w:t xml:space="preserve"> XSDProperty </w:t>
      </w:r>
      <w:r w:rsidRPr="00900170">
        <w:rPr>
          <w:b/>
        </w:rPr>
        <w:t>inv:</w:t>
      </w:r>
    </w:p>
    <w:p w14:paraId="5E7978E6"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(self.kind.oclAsType(EnumerationLiteral)='attribute')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and(not(self.base_Property.type.oclIsUndefined()))</w:t>
      </w:r>
      <w:r w:rsidRPr="00900170">
        <w:rPr>
          <w:rFonts w:ascii="Courier New" w:hAnsi="Courier New" w:cs="Courier New"/>
        </w:rPr>
        <w:br/>
        <w:t xml:space="preserve">         and(not(self.base_Property.type.namespace.oclIsUndefined()))</w:t>
      </w:r>
      <w:r w:rsidRPr="00900170">
        <w:rPr>
          <w:rFonts w:ascii="Courier New" w:hAnsi="Courier New" w:cs="Courier New"/>
        </w:rPr>
        <w:br/>
        <w:t xml:space="preserve">         and(not(self.base_Property.type.namespace.name.oclIsUndefined()))</w:t>
      </w:r>
      <w:r w:rsidRPr="00900170">
        <w:rPr>
          <w:rFonts w:ascii="Courier New" w:hAnsi="Courier New" w:cs="Courier New"/>
        </w:rPr>
        <w:br/>
        <w:t xml:space="preserve">         and (</w:t>
      </w:r>
      <w:r w:rsidRPr="00900170">
        <w:rPr>
          <w:rFonts w:ascii="Courier New" w:hAnsi="Courier New" w:cs="Courier New"/>
        </w:rPr>
        <w:br/>
        <w:t xml:space="preserve">                self.base_Property.type.namespace.stereotypedBy('Namespace')</w:t>
      </w:r>
      <w:r w:rsidRPr="00900170">
        <w:rPr>
          <w:rFonts w:ascii="Courier New" w:hAnsi="Courier New" w:cs="Courier New"/>
        </w:rPr>
        <w:br/>
        <w:t xml:space="preserve">                or (self.base_Property.type.namespace.name='XMLPrimitiveTypes')</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 xml:space="preserve">    implies(          </w:t>
      </w:r>
      <w:r w:rsidRPr="00900170">
        <w:rPr>
          <w:rFonts w:ascii="Courier New" w:hAnsi="Courier New" w:cs="Courier New"/>
        </w:rPr>
        <w:br/>
        <w:t xml:space="preserve">         (self.base_Property.type.namespace.name='XMLPrimitiveTypes')</w:t>
      </w:r>
      <w:r w:rsidRPr="00900170">
        <w:rPr>
          <w:rFonts w:ascii="Courier New" w:hAnsi="Courier New" w:cs="Courier New"/>
        </w:rPr>
        <w:br/>
        <w:t xml:space="preserve">         or</w:t>
      </w:r>
      <w:r w:rsidRPr="00900170">
        <w:rPr>
          <w:rFonts w:ascii="Courier New" w:hAnsi="Courier New" w:cs="Courier New"/>
        </w:rPr>
        <w:br/>
        <w:t xml:space="preserve">        self.base_Property.type.namespace.appliedStereotype('Namespace').oclAsType(NIEM_UML_Profile::NIEM_Common_Profile::Namespace).isConformant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(self.kind.oclAsType(EnumerationLiteral).name='attribute')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(self.base_Property.upper=1)</w:t>
      </w:r>
      <w:r w:rsidRPr="00900170">
        <w:rPr>
          <w:rFonts w:ascii="Courier New" w:hAnsi="Courier New" w:cs="Courier New"/>
        </w:rPr>
        <w:br/>
        <w:t xml:space="preserve">         and not (self.base_Property.isDerivedUnion)</w:t>
      </w:r>
      <w:r w:rsidRPr="00900170">
        <w:rPr>
          <w:rFonts w:ascii="Courier New" w:hAnsi="Courier New" w:cs="Courier New"/>
        </w:rPr>
        <w:br/>
        <w:t xml:space="preserve">          and self.base_Property.subsettedProperty-&gt;isEmpty()</w:t>
      </w:r>
      <w:r w:rsidRPr="00900170">
        <w:rPr>
          <w:rFonts w:ascii="Courier New" w:hAnsi="Courier New" w:cs="Courier New"/>
        </w:rPr>
        <w:br/>
        <w:t xml:space="preserve">          and( not(self.base_Property.type.oclIsUndefined()) implies  self.base_Property.type.oclIsKindOf(DataType)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68A20750" w14:textId="77777777" w:rsidR="00A119F7" w:rsidRPr="00056F73" w:rsidRDefault="00A119F7" w:rsidP="00A119F7">
      <w:pPr>
        <w:pStyle w:val="Heading6"/>
      </w:pPr>
      <w:r w:rsidRPr="00056F73">
        <w:lastRenderedPageBreak/>
        <w:t>NDR3 [Rule 11-20] (REF,EXT). Attribute name uses representation term</w:t>
      </w:r>
    </w:p>
    <w:p w14:paraId="2AFF71F0" w14:textId="77777777" w:rsidR="00A119F7" w:rsidRDefault="00333F36" w:rsidP="00A119F7">
      <w:pPr>
        <w:pStyle w:val="omg-body"/>
      </w:pPr>
      <w:hyperlink r:id="rId630" w:anchor="rule_11-20" w:history="1">
        <w:r w:rsidR="00A119F7">
          <w:rPr>
            <w:color w:val="0000FF"/>
            <w:u w:val="single"/>
          </w:rPr>
          <w:t>Rule 11-20</w:t>
        </w:r>
      </w:hyperlink>
      <w:r w:rsidR="00A119F7">
        <w:t>, Attribute name uses representation term (REF, EXT): </w:t>
      </w:r>
      <w:hyperlink r:id="rId631" w:anchor="section_11.2.3" w:history="1">
        <w:r w:rsidR="00A119F7">
          <w:rPr>
            <w:color w:val="0000FF"/>
            <w:u w:val="single"/>
          </w:rPr>
          <w:t>Section 11.2.3</w:t>
        </w:r>
      </w:hyperlink>
      <w:r w:rsidR="00A119F7">
        <w:t>, Attribute declaration</w:t>
      </w:r>
    </w:p>
    <w:p w14:paraId="24C2D0EB" w14:textId="77777777" w:rsidR="00A119F7" w:rsidRDefault="00A119F7" w:rsidP="00A119F7">
      <w:pPr>
        <w:pStyle w:val="omg-body"/>
      </w:pPr>
      <w:r>
        <w:t> </w:t>
      </w:r>
    </w:p>
    <w:p w14:paraId="60D57AD8" w14:textId="77777777" w:rsidR="00A119F7" w:rsidRDefault="00A119F7" w:rsidP="00A119F7">
      <w:pPr>
        <w:pStyle w:val="omg-body"/>
        <w:rPr>
          <w:b/>
        </w:rPr>
      </w:pPr>
      <w:r w:rsidRPr="00900170">
        <w:rPr>
          <w:b/>
        </w:rPr>
        <w:t>[OCL] context</w:t>
      </w:r>
      <w:r>
        <w:t xml:space="preserve"> XSDProperty </w:t>
      </w:r>
      <w:r w:rsidRPr="00900170">
        <w:rPr>
          <w:b/>
        </w:rPr>
        <w:t>inv:</w:t>
      </w:r>
    </w:p>
    <w:p w14:paraId="78D6A880" w14:textId="310025BC" w:rsidR="00A119F7" w:rsidRPr="00900170" w:rsidRDefault="00831C67" w:rsidP="00831C67">
      <w:pPr>
        <w:pStyle w:val="omg-body"/>
        <w:ind w:right="-279"/>
        <w:rPr>
          <w:rFonts w:ascii="Courier New" w:hAnsi="Courier New" w:cs="Courier New"/>
        </w:rPr>
      </w:pPr>
      <w:r>
        <w:rPr>
          <w:rFonts w:ascii="Courier New" w:hAnsi="Courier New" w:cs="Courier New"/>
        </w:rPr>
        <w:t>(</w:t>
      </w:r>
      <w:r w:rsidR="00A119F7" w:rsidRPr="00900170">
        <w:rPr>
          <w:rFonts w:ascii="Courier New" w:hAnsi="Courier New" w:cs="Courier New"/>
        </w:rPr>
        <w:t xml:space="preserve"> (self.kind=NIEM_UML_Profile::NIEM_PSM_Profile::XSDPropertyKindCode::attribute)</w:t>
      </w:r>
      <w:r w:rsidR="00A119F7" w:rsidRPr="00900170">
        <w:rPr>
          <w:rFonts w:ascii="Courier New" w:hAnsi="Courier New" w:cs="Courier New"/>
        </w:rPr>
        <w:br/>
        <w:t xml:space="preserve">    and not(self.base_Property.namespace.oclIsUndefined())        </w:t>
      </w:r>
      <w:r w:rsidR="00A119F7" w:rsidRPr="00900170">
        <w:rPr>
          <w:rFonts w:ascii="Courier New" w:hAnsi="Courier New" w:cs="Courier New"/>
        </w:rPr>
        <w:br/>
        <w:t xml:space="preserve">    and not(self.base_Property.namespace.namespace.oclIsUndefined())</w:t>
      </w:r>
      <w:r w:rsidR="00A119F7" w:rsidRPr="00900170">
        <w:rPr>
          <w:rFonts w:ascii="Courier New" w:hAnsi="Courier New" w:cs="Courier New"/>
        </w:rPr>
        <w:br/>
        <w:t xml:space="preserve">    and  self.base_Property.namespace.namespace.stereotypedBy('InformationModel')          </w:t>
      </w:r>
      <w:r w:rsidR="00A119F7" w:rsidRPr="00900170">
        <w:rPr>
          <w:rFonts w:ascii="Courier New" w:hAnsi="Courier New" w:cs="Courier New"/>
        </w:rPr>
        <w:br/>
        <w:t xml:space="preserve">    and self.base_Property.namespace.namespace.appliedStereotype('Namespace').oclAsType(NIEM_UML_Profile::NIEM_Common_Profile::Namespace).isConformant</w:t>
      </w:r>
      <w:r w:rsidR="00A119F7" w:rsidRPr="00900170">
        <w:rPr>
          <w:rFonts w:ascii="Courier New" w:hAnsi="Courier New" w:cs="Courier New"/>
        </w:rPr>
        <w:br/>
        <w:t xml:space="preserve">    and  not(self.base_Property.name.oclIsUndefined())</w:t>
      </w:r>
      <w:r w:rsidR="00A119F7" w:rsidRPr="00900170">
        <w:rPr>
          <w:rFonts w:ascii="Courier New" w:hAnsi="Courier New" w:cs="Courier New"/>
        </w:rPr>
        <w:br/>
        <w:t xml:space="preserve">    and  (self.base_Property.niemName()&lt;&gt;'')</w:t>
      </w:r>
      <w:r w:rsidR="00A119F7" w:rsidRPr="00900170">
        <w:rPr>
          <w:rFonts w:ascii="Courier New" w:hAnsi="Courier New" w:cs="Courier New"/>
        </w:rPr>
        <w:br/>
        <w:t xml:space="preserve">   and not(self.base_Property.namespace.namespace.appliedStereotype('InformationModel').oclAsType(NIEM_UML_Profile::NIEM_PIM_Profile::InformationModel).defaultPurpose.oclIsUndefined())</w:t>
      </w:r>
      <w:r w:rsidR="00A119F7" w:rsidRPr="00900170">
        <w:rPr>
          <w:rFonts w:ascii="Courier New" w:hAnsi="Courier New" w:cs="Courier New"/>
        </w:rPr>
        <w:br/>
        <w:t xml:space="preserve">    and self.base_Property.clientDependency-&gt;select(d|d.stereotypedBy('References')).supplier</w:t>
      </w:r>
      <w:r w:rsidR="00A119F7" w:rsidRPr="00900170">
        <w:rPr>
          <w:rFonts w:ascii="Courier New" w:hAnsi="Courier New" w:cs="Courier New"/>
        </w:rPr>
        <w:br/>
        <w:t xml:space="preserve">            -&gt;select(s|s.oclIsKindOf(Property) and not(s.namespace.oclIsUndefined() or s.namespace.namespace.oclIsUndefined())).namespace.namespace</w:t>
      </w:r>
      <w:r w:rsidR="00A119F7" w:rsidRPr="00900170">
        <w:rPr>
          <w:rFonts w:ascii="Courier New" w:hAnsi="Courier New" w:cs="Courier New"/>
        </w:rPr>
        <w:br/>
        <w:t xml:space="preserve">            -&gt;forAll(a|a.stereotypedBy('InformationModel') and  not(a.appliedStereotype('InformationModel').oclAsType(NIEM_UML_Profile::NIEM_PIM_Profile::InformationModel).defaultPurpose.oclIsUndefined()))    </w:t>
      </w:r>
      <w:r w:rsidR="00A119F7" w:rsidRPr="00900170">
        <w:rPr>
          <w:rFonts w:ascii="Courier New" w:hAnsi="Courier New" w:cs="Courier New"/>
        </w:rPr>
        <w:br/>
        <w:t xml:space="preserve">)     </w:t>
      </w:r>
      <w:r w:rsidR="00A119F7" w:rsidRPr="00900170">
        <w:rPr>
          <w:rFonts w:ascii="Courier New" w:hAnsi="Courier New" w:cs="Courier New"/>
        </w:rPr>
        <w:br/>
        <w:t>implies(</w:t>
      </w:r>
      <w:r w:rsidR="00A119F7" w:rsidRPr="00900170">
        <w:rPr>
          <w:rFonts w:ascii="Courier New" w:hAnsi="Courier New" w:cs="Courier New"/>
        </w:rPr>
        <w:br/>
        <w:t xml:space="preserve">                self.base_Property.niemName().endsWith('List') or</w:t>
      </w:r>
      <w:r w:rsidR="00A119F7" w:rsidRPr="00900170">
        <w:rPr>
          <w:rFonts w:ascii="Courier New" w:hAnsi="Courier New" w:cs="Courier New"/>
        </w:rPr>
        <w:br/>
        <w:t xml:space="preserve">                self.base_Property.niemName().endsWith('Name') or</w:t>
      </w:r>
      <w:r w:rsidR="00A119F7" w:rsidRPr="00900170">
        <w:rPr>
          <w:rFonts w:ascii="Courier New" w:hAnsi="Courier New" w:cs="Courier New"/>
        </w:rPr>
        <w:br/>
        <w:t xml:space="preserve">                self.base_Property.niemName().endsWith('Text') or</w:t>
      </w:r>
      <w:r w:rsidR="00A119F7" w:rsidRPr="00900170">
        <w:rPr>
          <w:rFonts w:ascii="Courier New" w:hAnsi="Courier New" w:cs="Courier New"/>
        </w:rPr>
        <w:br/>
        <w:t xml:space="preserve">                self.base_Property.niemName().endsWith('Quantity') or</w:t>
      </w:r>
      <w:r w:rsidR="00A119F7" w:rsidRPr="00900170">
        <w:rPr>
          <w:rFonts w:ascii="Courier New" w:hAnsi="Courier New" w:cs="Courier New"/>
        </w:rPr>
        <w:br/>
        <w:t xml:space="preserve">                self.base_Property.niemName().endsWith('Percent') or</w:t>
      </w:r>
      <w:r w:rsidR="00A119F7" w:rsidRPr="00900170">
        <w:rPr>
          <w:rFonts w:ascii="Courier New" w:hAnsi="Courier New" w:cs="Courier New"/>
        </w:rPr>
        <w:br/>
        <w:t xml:space="preserve">                self.base_Property.niemName().endsWith('Rate') or</w:t>
      </w:r>
      <w:r w:rsidR="00A119F7" w:rsidRPr="00900170">
        <w:rPr>
          <w:rFonts w:ascii="Courier New" w:hAnsi="Courier New" w:cs="Courier New"/>
        </w:rPr>
        <w:br/>
        <w:t xml:space="preserve">                self.base_Property.niemName().endsWith('Value') or</w:t>
      </w:r>
      <w:r w:rsidR="00A119F7" w:rsidRPr="00900170">
        <w:rPr>
          <w:rFonts w:ascii="Courier New" w:hAnsi="Courier New" w:cs="Courier New"/>
        </w:rPr>
        <w:br/>
        <w:t xml:space="preserve">                self.base_Property.niemName().endsWith('Numeric') or</w:t>
      </w:r>
      <w:r w:rsidR="00A119F7" w:rsidRPr="00900170">
        <w:rPr>
          <w:rFonts w:ascii="Courier New" w:hAnsi="Courier New" w:cs="Courier New"/>
        </w:rPr>
        <w:br/>
        <w:t xml:space="preserve">                self.base_Property.niemName().endsWith('Measure') or</w:t>
      </w:r>
      <w:r w:rsidR="00A119F7" w:rsidRPr="00900170">
        <w:rPr>
          <w:rFonts w:ascii="Courier New" w:hAnsi="Courier New" w:cs="Courier New"/>
        </w:rPr>
        <w:br/>
        <w:t xml:space="preserve">                self.base_Property.niemName().endsWith('Indicator') or</w:t>
      </w:r>
      <w:r w:rsidR="00A119F7" w:rsidRPr="00900170">
        <w:rPr>
          <w:rFonts w:ascii="Courier New" w:hAnsi="Courier New" w:cs="Courier New"/>
        </w:rPr>
        <w:br/>
        <w:t xml:space="preserve">                self.base_Property.niemName().endsWith('URI') or </w:t>
      </w:r>
      <w:r w:rsidR="00A119F7" w:rsidRPr="00900170">
        <w:rPr>
          <w:rFonts w:ascii="Courier New" w:hAnsi="Courier New" w:cs="Courier New"/>
        </w:rPr>
        <w:br/>
        <w:t xml:space="preserve">                self.base_Property.niemName().endsWith('ID')</w:t>
      </w:r>
      <w:r w:rsidR="00A119F7" w:rsidRPr="00900170">
        <w:rPr>
          <w:rFonts w:ascii="Courier New" w:hAnsi="Courier New" w:cs="Courier New"/>
        </w:rPr>
        <w:br/>
        <w:t xml:space="preserve">                or self.base_Property.niemName().endsWith('Time') or</w:t>
      </w:r>
      <w:r w:rsidR="00A119F7" w:rsidRPr="00900170">
        <w:rPr>
          <w:rFonts w:ascii="Courier New" w:hAnsi="Courier New" w:cs="Courier New"/>
        </w:rPr>
        <w:br/>
        <w:t xml:space="preserve">                self.base_Property.niemName().endsWith('Duration') or</w:t>
      </w:r>
      <w:r w:rsidR="00A119F7" w:rsidRPr="00900170">
        <w:rPr>
          <w:rFonts w:ascii="Courier New" w:hAnsi="Courier New" w:cs="Courier New"/>
        </w:rPr>
        <w:br/>
        <w:t xml:space="preserve">                self.base_Property.niemName().endsWith('Date') or</w:t>
      </w:r>
      <w:r w:rsidR="00A119F7" w:rsidRPr="00900170">
        <w:rPr>
          <w:rFonts w:ascii="Courier New" w:hAnsi="Courier New" w:cs="Courier New"/>
        </w:rPr>
        <w:br/>
        <w:t xml:space="preserve">                self.base_Property.niemName().endsWith('DateTime') or</w:t>
      </w:r>
      <w:r w:rsidR="00A119F7" w:rsidRPr="00900170">
        <w:rPr>
          <w:rFonts w:ascii="Courier New" w:hAnsi="Courier New" w:cs="Courier New"/>
        </w:rPr>
        <w:br/>
        <w:t xml:space="preserve">                self.base_Property.niemName().endsWith('Code') or</w:t>
      </w:r>
      <w:r w:rsidR="00A119F7" w:rsidRPr="00900170">
        <w:rPr>
          <w:rFonts w:ascii="Courier New" w:hAnsi="Courier New" w:cs="Courier New"/>
        </w:rPr>
        <w:br/>
        <w:t xml:space="preserve">                self.base_Property.niemName().endsWith('Video') or</w:t>
      </w:r>
      <w:r w:rsidR="00A119F7" w:rsidRPr="00900170">
        <w:rPr>
          <w:rFonts w:ascii="Courier New" w:hAnsi="Courier New" w:cs="Courier New"/>
        </w:rPr>
        <w:br/>
        <w:t xml:space="preserve">                self.base_Property.niemName().endsWith('Sound') or</w:t>
      </w:r>
      <w:r w:rsidR="00A119F7" w:rsidRPr="00900170">
        <w:rPr>
          <w:rFonts w:ascii="Courier New" w:hAnsi="Courier New" w:cs="Courier New"/>
        </w:rPr>
        <w:br/>
        <w:t xml:space="preserve">                self.base_Property.niemName().endsWith('Picture') or</w:t>
      </w:r>
      <w:r w:rsidR="00A119F7" w:rsidRPr="00900170">
        <w:rPr>
          <w:rFonts w:ascii="Courier New" w:hAnsi="Courier New" w:cs="Courier New"/>
        </w:rPr>
        <w:br/>
        <w:t xml:space="preserve">                self.base_Property.niemName().endsWith('Graphic') or</w:t>
      </w:r>
      <w:r w:rsidR="00A119F7" w:rsidRPr="00900170">
        <w:rPr>
          <w:rFonts w:ascii="Courier New" w:hAnsi="Courier New" w:cs="Courier New"/>
        </w:rPr>
        <w:br/>
        <w:t xml:space="preserve">                self.base_Property.niemName().endsWith('BinaryObject') or</w:t>
      </w:r>
      <w:r w:rsidR="00A119F7" w:rsidRPr="00900170">
        <w:rPr>
          <w:rFonts w:ascii="Courier New" w:hAnsi="Courier New" w:cs="Courier New"/>
        </w:rPr>
        <w:br/>
        <w:t xml:space="preserve">                self.base_Property.niemName().endsWith('Amount')       </w:t>
      </w:r>
      <w:r w:rsidR="00A119F7" w:rsidRPr="00900170">
        <w:rPr>
          <w:rFonts w:ascii="Courier New" w:hAnsi="Courier New" w:cs="Courier New"/>
        </w:rPr>
        <w:br/>
        <w:t xml:space="preserve">)                </w:t>
      </w:r>
    </w:p>
    <w:p w14:paraId="5E0B3640" w14:textId="77777777" w:rsidR="00A119F7" w:rsidRDefault="00A119F7" w:rsidP="00A119F7">
      <w:pPr>
        <w:pStyle w:val="omg-body"/>
      </w:pPr>
    </w:p>
    <w:p w14:paraId="6F2D29E9" w14:textId="77777777" w:rsidR="00A119F7" w:rsidRPr="00056F73" w:rsidRDefault="00A119F7" w:rsidP="00A119F7">
      <w:pPr>
        <w:pStyle w:val="Heading6"/>
      </w:pPr>
      <w:r w:rsidRPr="00056F73">
        <w:lastRenderedPageBreak/>
        <w:t>NDR3 [Rule 11-21] (REF,EXT). Element or attribute declaration introduced only once into a type</w:t>
      </w:r>
    </w:p>
    <w:p w14:paraId="32ADC8BB" w14:textId="77777777" w:rsidR="00A119F7" w:rsidRDefault="00333F36" w:rsidP="00831C67">
      <w:pPr>
        <w:pStyle w:val="omg-body"/>
        <w:ind w:right="-563"/>
      </w:pPr>
      <w:hyperlink r:id="rId632" w:anchor="rule_11-21" w:history="1">
        <w:r w:rsidR="00A119F7">
          <w:rPr>
            <w:color w:val="0000FF"/>
            <w:u w:val="single"/>
          </w:rPr>
          <w:t>Rule 11-21</w:t>
        </w:r>
      </w:hyperlink>
      <w:r w:rsidR="00A119F7">
        <w:t>, Element or attribute declaration introduced only once into a type (REF, EXT): </w:t>
      </w:r>
      <w:hyperlink r:id="rId633" w:anchor="section_11.3.2.1" w:history="1">
        <w:r w:rsidR="00A119F7">
          <w:rPr>
            <w:color w:val="0000FF"/>
            <w:u w:val="single"/>
          </w:rPr>
          <w:t>Section 11.3.2.1</w:t>
        </w:r>
      </w:hyperlink>
      <w:r w:rsidR="00A119F7">
        <w:t>, Element use</w:t>
      </w:r>
    </w:p>
    <w:p w14:paraId="4FFA75CA" w14:textId="77777777" w:rsidR="00A119F7" w:rsidRDefault="00A119F7" w:rsidP="00A119F7">
      <w:pPr>
        <w:pStyle w:val="omg-body"/>
      </w:pPr>
      <w:r>
        <w:t> </w:t>
      </w:r>
    </w:p>
    <w:p w14:paraId="5685A7A4" w14:textId="77777777" w:rsidR="00A119F7" w:rsidRDefault="00A119F7" w:rsidP="00A119F7">
      <w:pPr>
        <w:pStyle w:val="omg-body"/>
      </w:pPr>
      <w:r>
        <w:t>[English]</w:t>
      </w:r>
    </w:p>
    <w:p w14:paraId="607D0F93" w14:textId="77777777" w:rsidR="00A119F7" w:rsidRPr="00D61BEF" w:rsidRDefault="00A119F7" w:rsidP="00A119F7">
      <w:pPr>
        <w:pStyle w:val="omg-body"/>
      </w:pPr>
      <w:r w:rsidRPr="00D61BEF">
        <w:t>Satisfied by UML Constraint members_distinguishable, where the Namespace is a Classifier and the members are Properties.</w:t>
      </w:r>
    </w:p>
    <w:p w14:paraId="38CB61CE" w14:textId="77777777" w:rsidR="00A119F7" w:rsidRDefault="00A119F7" w:rsidP="00A119F7">
      <w:pPr>
        <w:pStyle w:val="omg-body"/>
      </w:pPr>
    </w:p>
    <w:p w14:paraId="6D73E8C9" w14:textId="77777777" w:rsidR="00A119F7" w:rsidRPr="00056F73" w:rsidRDefault="00A119F7" w:rsidP="00A119F7">
      <w:pPr>
        <w:pStyle w:val="Heading6"/>
      </w:pPr>
      <w:r w:rsidRPr="00056F73">
        <w:t>NDR3 [Rule 11-22] (REF,EXT). Element reference defined by conformant schema</w:t>
      </w:r>
    </w:p>
    <w:p w14:paraId="12B655C4" w14:textId="77777777" w:rsidR="00A119F7" w:rsidRDefault="00333F36" w:rsidP="00A119F7">
      <w:pPr>
        <w:pStyle w:val="omg-body"/>
      </w:pPr>
      <w:hyperlink r:id="rId634" w:anchor="rule_11-22" w:history="1">
        <w:r w:rsidR="00A119F7">
          <w:rPr>
            <w:color w:val="0000FF"/>
            <w:u w:val="single"/>
          </w:rPr>
          <w:t>Rule 11-22</w:t>
        </w:r>
      </w:hyperlink>
      <w:r w:rsidR="00A119F7">
        <w:t>, Element reference defined by conformant schema (REF, EXT): </w:t>
      </w:r>
      <w:hyperlink r:id="rId635" w:anchor="section_11.3.2.1" w:history="1">
        <w:r w:rsidR="00A119F7">
          <w:rPr>
            <w:color w:val="0000FF"/>
            <w:u w:val="single"/>
          </w:rPr>
          <w:t>Section 11.3.2.1</w:t>
        </w:r>
      </w:hyperlink>
      <w:r w:rsidR="00A119F7">
        <w:t>, Element use</w:t>
      </w:r>
    </w:p>
    <w:p w14:paraId="780505A9" w14:textId="77777777" w:rsidR="00A119F7" w:rsidRDefault="00A119F7" w:rsidP="00A119F7">
      <w:pPr>
        <w:pStyle w:val="omg-body"/>
      </w:pPr>
      <w:r>
        <w:t> </w:t>
      </w:r>
    </w:p>
    <w:p w14:paraId="73B70CD7" w14:textId="77777777" w:rsidR="00A119F7" w:rsidRDefault="00A119F7" w:rsidP="00A119F7">
      <w:pPr>
        <w:pStyle w:val="omg-body"/>
        <w:rPr>
          <w:b/>
        </w:rPr>
      </w:pPr>
      <w:r w:rsidRPr="00900170">
        <w:rPr>
          <w:b/>
        </w:rPr>
        <w:t>[OCL] context</w:t>
      </w:r>
      <w:r>
        <w:t xml:space="preserve"> XSDProperty </w:t>
      </w:r>
      <w:r w:rsidRPr="00900170">
        <w:rPr>
          <w:b/>
        </w:rPr>
        <w:t>inv:</w:t>
      </w:r>
    </w:p>
    <w:p w14:paraId="50749C66"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not(self.namespace.stereotypedBy('AdapterType'))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self.clientDependency-&gt;select(d|d.stereotypedBy('References')).supplier-&gt;select(s|s.oclIsKindOf(Property)).namespace.namespace</w:t>
      </w:r>
      <w:r w:rsidRPr="00900170">
        <w:rPr>
          <w:rFonts w:ascii="Courier New" w:hAnsi="Courier New" w:cs="Courier New"/>
        </w:rPr>
        <w:br/>
        <w:t xml:space="preserve">-&gt;forAll(m|                      </w:t>
      </w:r>
      <w:r w:rsidRPr="00900170">
        <w:rPr>
          <w:rFonts w:ascii="Courier New" w:hAnsi="Courier New" w:cs="Courier New"/>
        </w:rPr>
        <w:br/>
        <w:t xml:space="preserve">            m.stereotypedBy('Namespace')</w:t>
      </w:r>
      <w:r w:rsidRPr="00900170">
        <w:rPr>
          <w:rFonts w:ascii="Courier New" w:hAnsi="Courier New" w:cs="Courier New"/>
        </w:rPr>
        <w:br/>
        <w:t xml:space="preserve">            and m.appliedStereotype('Namespace').oclAsType(NIEM_UML_Profile::NIEM_Common_Profile::Namespace).isConformant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24A0DE7B" w14:textId="77777777" w:rsidR="00A119F7" w:rsidRDefault="00A119F7" w:rsidP="00A119F7">
      <w:pPr>
        <w:pStyle w:val="omg-body"/>
      </w:pPr>
    </w:p>
    <w:p w14:paraId="4A83DDF7" w14:textId="77777777" w:rsidR="00A119F7" w:rsidRPr="00056F73" w:rsidRDefault="00A119F7" w:rsidP="00A119F7">
      <w:pPr>
        <w:pStyle w:val="Heading6"/>
      </w:pPr>
      <w:r w:rsidRPr="00056F73">
        <w:t>NDR3 [Rule 11-23] (REF,EXT). Referenced attribute defined by conformant schemas</w:t>
      </w:r>
    </w:p>
    <w:p w14:paraId="3FE718EF" w14:textId="77777777" w:rsidR="00A119F7" w:rsidRDefault="00333F36" w:rsidP="00A119F7">
      <w:pPr>
        <w:pStyle w:val="omg-body"/>
      </w:pPr>
      <w:hyperlink r:id="rId636" w:anchor="rule_11-23" w:history="1">
        <w:r w:rsidR="00A119F7">
          <w:rPr>
            <w:color w:val="0000FF"/>
            <w:u w:val="single"/>
          </w:rPr>
          <w:t>Rule 11-23</w:t>
        </w:r>
      </w:hyperlink>
      <w:r w:rsidR="00A119F7">
        <w:t>, Referenced attribute defined by conformant schemas (REF, EXT): </w:t>
      </w:r>
      <w:hyperlink r:id="rId637" w:anchor="section_11.3.3" w:history="1">
        <w:r w:rsidR="00A119F7">
          <w:rPr>
            <w:color w:val="0000FF"/>
            <w:u w:val="single"/>
          </w:rPr>
          <w:t>Section 11.3.3</w:t>
        </w:r>
      </w:hyperlink>
      <w:r w:rsidR="00A119F7">
        <w:t>, Attribute use</w:t>
      </w:r>
    </w:p>
    <w:p w14:paraId="1FB45840" w14:textId="77777777" w:rsidR="00A119F7" w:rsidRDefault="00A119F7" w:rsidP="00A119F7">
      <w:pPr>
        <w:pStyle w:val="omg-body"/>
      </w:pPr>
      <w:r>
        <w:t> </w:t>
      </w:r>
    </w:p>
    <w:p w14:paraId="64AA5767" w14:textId="77777777" w:rsidR="00A119F7" w:rsidRDefault="00A119F7" w:rsidP="00A119F7">
      <w:pPr>
        <w:pStyle w:val="omg-body"/>
        <w:rPr>
          <w:b/>
        </w:rPr>
      </w:pPr>
      <w:r w:rsidRPr="00900170">
        <w:rPr>
          <w:b/>
        </w:rPr>
        <w:t>[OCL] context</w:t>
      </w:r>
      <w:r>
        <w:t xml:space="preserve"> XSDProperty </w:t>
      </w:r>
      <w:r w:rsidRPr="00900170">
        <w:rPr>
          <w:b/>
        </w:rPr>
        <w:t>inv:</w:t>
      </w:r>
    </w:p>
    <w:p w14:paraId="75E8078C" w14:textId="77777777" w:rsidR="00A119F7" w:rsidRPr="00900170" w:rsidRDefault="00A119F7" w:rsidP="00A119F7">
      <w:pPr>
        <w:pStyle w:val="omg-body"/>
        <w:rPr>
          <w:rFonts w:ascii="Courier New" w:hAnsi="Courier New" w:cs="Courier New"/>
        </w:rPr>
      </w:pPr>
      <w:r w:rsidRPr="00900170">
        <w:rPr>
          <w:rFonts w:ascii="Courier New" w:hAnsi="Courier New" w:cs="Courier New"/>
        </w:rPr>
        <w:lastRenderedPageBreak/>
        <w:t xml:space="preserve"> (</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self.base_Property.clientDependency-&gt;select(d|d.stereotypedBy('References')).supplier-&gt;select(s|s.oclIsKindOf(Property)).namespace.namespace</w:t>
      </w:r>
      <w:r w:rsidRPr="00900170">
        <w:rPr>
          <w:rFonts w:ascii="Courier New" w:hAnsi="Courier New" w:cs="Courier New"/>
        </w:rPr>
        <w:br/>
        <w:t>-&gt;forAll(m|</w:t>
      </w:r>
      <w:r w:rsidRPr="00900170">
        <w:rPr>
          <w:rFonts w:ascii="Courier New" w:hAnsi="Courier New" w:cs="Courier New"/>
        </w:rPr>
        <w:br/>
        <w:t xml:space="preserve">        m.stereotypedBy('Namespace')</w:t>
      </w:r>
      <w:r w:rsidRPr="00900170">
        <w:rPr>
          <w:rFonts w:ascii="Courier New" w:hAnsi="Courier New" w:cs="Courier New"/>
        </w:rPr>
        <w:br/>
        <w:t xml:space="preserve">        and (</w:t>
      </w:r>
      <w:r w:rsidRPr="00900170">
        <w:rPr>
          <w:rFonts w:ascii="Courier New" w:hAnsi="Courier New" w:cs="Courier New"/>
        </w:rPr>
        <w:br/>
        <w:t xml:space="preserve">                m.appliedStereotype('Namespace').oclAsType(NIEM_UML_Profile::NIEM_Common_Profile::Namespace).isConformant</w:t>
      </w:r>
      <w:r w:rsidRPr="00900170">
        <w:rPr>
          <w:rFonts w:ascii="Courier New" w:hAnsi="Courier New" w:cs="Courier New"/>
        </w:rPr>
        <w:br/>
        <w:t xml:space="preserve">                or(m.name='xml')</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61766CBC" w14:textId="77777777" w:rsidR="00A119F7" w:rsidRDefault="00A119F7" w:rsidP="00A119F7">
      <w:pPr>
        <w:pStyle w:val="omg-body"/>
      </w:pPr>
    </w:p>
    <w:p w14:paraId="17365146" w14:textId="77777777" w:rsidR="00A119F7" w:rsidRPr="00056F73" w:rsidRDefault="00A119F7" w:rsidP="00A119F7">
      <w:pPr>
        <w:pStyle w:val="Heading6"/>
      </w:pPr>
      <w:r w:rsidRPr="00056F73">
        <w:t>NDR3 [Rule 11-31] (REF,EXT). Standard opening phrase for element</w:t>
      </w:r>
    </w:p>
    <w:p w14:paraId="19D8B044" w14:textId="77777777" w:rsidR="00A119F7" w:rsidRDefault="00333F36" w:rsidP="00A119F7">
      <w:pPr>
        <w:pStyle w:val="omg-body"/>
      </w:pPr>
      <w:hyperlink r:id="rId638" w:anchor="rule_11-31" w:history="1">
        <w:r w:rsidR="00A119F7">
          <w:rPr>
            <w:color w:val="0000FF"/>
            <w:u w:val="single"/>
          </w:rPr>
          <w:t>Rule 11-31</w:t>
        </w:r>
      </w:hyperlink>
      <w:r w:rsidR="00A119F7">
        <w:t>, Standard opening phrase for element (REF, EXT): </w:t>
      </w:r>
      <w:hyperlink r:id="rId639" w:anchor="section_11.6.1.1" w:history="1">
        <w:r w:rsidR="00A119F7">
          <w:rPr>
            <w:color w:val="0000FF"/>
            <w:u w:val="single"/>
          </w:rPr>
          <w:t>Section 11.6.1.1</w:t>
        </w:r>
      </w:hyperlink>
      <w:r w:rsidR="00A119F7">
        <w:t>, Data definition opening phrases</w:t>
      </w:r>
    </w:p>
    <w:p w14:paraId="28EEDF45" w14:textId="77777777" w:rsidR="00A119F7" w:rsidRDefault="00A119F7" w:rsidP="00A119F7">
      <w:pPr>
        <w:pStyle w:val="omg-body"/>
      </w:pPr>
      <w:r>
        <w:t> </w:t>
      </w:r>
    </w:p>
    <w:p w14:paraId="6EF8273D" w14:textId="77777777" w:rsidR="00A119F7" w:rsidRDefault="00A119F7" w:rsidP="00A119F7">
      <w:pPr>
        <w:pStyle w:val="omg-body"/>
      </w:pPr>
      <w:r>
        <w:t> </w:t>
      </w:r>
    </w:p>
    <w:p w14:paraId="410652CF" w14:textId="77777777" w:rsidR="00A119F7" w:rsidRDefault="00A119F7" w:rsidP="00A119F7">
      <w:pPr>
        <w:pStyle w:val="omg-body"/>
      </w:pPr>
      <w:r>
        <w:t> </w:t>
      </w:r>
    </w:p>
    <w:p w14:paraId="2AA3AE96" w14:textId="77777777" w:rsidR="00A119F7" w:rsidRDefault="00A119F7" w:rsidP="00A119F7">
      <w:pPr>
        <w:pStyle w:val="omg-body"/>
        <w:rPr>
          <w:b/>
        </w:rPr>
      </w:pPr>
      <w:r w:rsidRPr="00900170">
        <w:rPr>
          <w:b/>
        </w:rPr>
        <w:t>[OCL] context</w:t>
      </w:r>
      <w:r>
        <w:t xml:space="preserve"> XSDProperty </w:t>
      </w:r>
      <w:r w:rsidRPr="00900170">
        <w:rPr>
          <w:b/>
        </w:rPr>
        <w:t>inv:</w:t>
      </w:r>
    </w:p>
    <w:p w14:paraId="646D6CBC"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                         </w:t>
      </w:r>
      <w:r w:rsidRPr="00900170">
        <w:rPr>
          <w:rFonts w:ascii="Courier New" w:hAnsi="Courier New" w:cs="Courier New"/>
        </w:rPr>
        <w:br/>
        <w:t xml:space="preserve">     and self.isNavigable()</w:t>
      </w:r>
      <w:r w:rsidRPr="00900170">
        <w:rPr>
          <w:rFonts w:ascii="Courier New" w:hAnsi="Courier New" w:cs="Courier New"/>
        </w:rPr>
        <w:br/>
        <w:t xml:space="preserve">     and not(self.namespace.oclIsUndefined())        </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(self.niemName()&lt;&gt;'')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r>
      <w:r w:rsidRPr="00900170">
        <w:rPr>
          <w:rFonts w:ascii="Courier New" w:hAnsi="Courier New" w:cs="Courier New"/>
        </w:rPr>
        <w:lastRenderedPageBreak/>
        <w:t xml:space="preserve">if (self.niemName().endsWith('AugmentationPoint')) then  self.ownedComment._'body'.toLower().normalizeSpace()-&gt;exists(b|b.startsWith('an augmentation point '))  </w:t>
      </w:r>
      <w:r w:rsidRPr="00900170">
        <w:rPr>
          <w:rFonts w:ascii="Courier New" w:hAnsi="Courier New" w:cs="Courier New"/>
        </w:rPr>
        <w:br/>
        <w:t xml:space="preserve">   else if  (self.niemName().endsWith('Augmentation'))  then  self.ownedComment._'body'.toLower().normalizeSpace()-&gt;exists(b|b.startsWith('supplements ')or b.startsWith('additional information about '))  </w:t>
      </w:r>
      <w:r w:rsidRPr="00900170">
        <w:rPr>
          <w:rFonts w:ascii="Courier New" w:hAnsi="Courier New" w:cs="Courier New"/>
        </w:rPr>
        <w:br/>
        <w:t xml:space="preserve">        else if (self.niemName().endsWith('Metadata'))  then  self.ownedComment._'body'.toLower().normalizeSpace()-&gt;exists(b|b.match('(metadata about|information that further qualifies).*'))  </w:t>
      </w:r>
      <w:r w:rsidRPr="00900170">
        <w:rPr>
          <w:rFonts w:ascii="Courier New" w:hAnsi="Courier New" w:cs="Courier New"/>
        </w:rPr>
        <w:br/>
        <w:t xml:space="preserve">            else if  (self.niemName().endsWith('Association'))  then  self.ownedComment._'body'.toLower().normalizeSpace()-&gt;exists(b|b.match('an?( .*)? (relationship|association).*'))  </w:t>
      </w:r>
      <w:r w:rsidRPr="00900170">
        <w:rPr>
          <w:rFonts w:ascii="Courier New" w:hAnsi="Courier New" w:cs="Courier New"/>
        </w:rPr>
        <w:br/>
        <w:t xml:space="preserve">                else if  (self.type.oclIsUndefined())  then  self.ownedComment._'body'.toLower().normalizeSpace()-&gt;exists(b|b.match('a data concept.*'))  </w:t>
      </w:r>
      <w:r w:rsidRPr="00900170">
        <w:rPr>
          <w:rFonts w:ascii="Courier New" w:hAnsi="Courier New" w:cs="Courier New"/>
        </w:rPr>
        <w:br/>
        <w:t xml:space="preserve">                    else if  (self.niemName().endsWith('Date'))  then  self.ownedComment._'body'.toLower().normalizeSpace()-&gt;exists(b|b.match('an?( .*)? (date|month|year).*'))  </w:t>
      </w:r>
      <w:r w:rsidRPr="00900170">
        <w:rPr>
          <w:rFonts w:ascii="Courier New" w:hAnsi="Courier New" w:cs="Courier New"/>
        </w:rPr>
        <w:br/>
        <w:t xml:space="preserve">                        else if  (self.niemName().endsWith('Quantity'))  then  self.ownedComment._'body'.toLower().normalizeSpace()-&gt;exists(b|b.match('an?( .*)? (count|number).*'))  </w:t>
      </w:r>
      <w:r w:rsidRPr="00900170">
        <w:rPr>
          <w:rFonts w:ascii="Courier New" w:hAnsi="Courier New" w:cs="Courier New"/>
        </w:rPr>
        <w:br/>
        <w:t xml:space="preserve">                            else if  (self.niemName().endsWith('Picture'))  then  self.ownedComment._'body'.toLower().normalizeSpace()-&gt;exists(b|b.match('an?( .*)? (image|picture|photograph).*'))  </w:t>
      </w:r>
      <w:r w:rsidRPr="00900170">
        <w:rPr>
          <w:rFonts w:ascii="Courier New" w:hAnsi="Courier New" w:cs="Courier New"/>
        </w:rPr>
        <w:br/>
        <w:t xml:space="preserve">                                else if  (self.niemName().endsWith('Indicator'))  then  self.ownedComment._'body'.toLower().normalizeSpace()-&gt;exists(b|b.match('true if .*; false (otherwise|if).*'))  </w:t>
      </w:r>
      <w:r w:rsidRPr="00900170">
        <w:rPr>
          <w:rFonts w:ascii="Courier New" w:hAnsi="Courier New" w:cs="Courier New"/>
        </w:rPr>
        <w:br/>
        <w:t xml:space="preserve">                                   else if  (self.niemName().endsWith('Identification'))  then  self.ownedComment._'body'.toLower().normalizeSpace()-&gt;exists(b|b.match('an?( .*)? identification.*'))  </w:t>
      </w:r>
      <w:r w:rsidRPr="00900170">
        <w:rPr>
          <w:rFonts w:ascii="Courier New" w:hAnsi="Courier New" w:cs="Courier New"/>
        </w:rPr>
        <w:br/>
        <w:t xml:space="preserve">                                        else if  (self.niemName().endsWith('Name'))  then  self.ownedComment._'body'.toLower().normalizeSpace()-&gt;exists(b|b.match('(a|an)( .*)? name.*'))  </w:t>
      </w:r>
      <w:r w:rsidRPr="00900170">
        <w:rPr>
          <w:rFonts w:ascii="Courier New" w:hAnsi="Courier New" w:cs="Courier New"/>
        </w:rPr>
        <w:br/>
        <w:t xml:space="preserve">                                            else  (self.ownedComment._'body'.toLower().normalizeSpace()-&gt;exists(b|b.match('(a|an) .*')))  </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p>
    <w:p w14:paraId="54F143A2" w14:textId="77777777" w:rsidR="00A119F7" w:rsidRDefault="00A119F7" w:rsidP="00A119F7">
      <w:pPr>
        <w:pStyle w:val="omg-body"/>
      </w:pPr>
    </w:p>
    <w:p w14:paraId="46BC87CD" w14:textId="77777777" w:rsidR="00A119F7" w:rsidRPr="00056F73" w:rsidRDefault="00A119F7" w:rsidP="00A119F7">
      <w:pPr>
        <w:pStyle w:val="Heading6"/>
      </w:pPr>
      <w:r w:rsidRPr="00056F73">
        <w:t>NDR3 [Rule 11-36] (SET). Reference schema imports reference schema.</w:t>
      </w:r>
    </w:p>
    <w:p w14:paraId="49B2972B" w14:textId="77777777" w:rsidR="00A119F7" w:rsidRDefault="00333F36" w:rsidP="00A119F7">
      <w:pPr>
        <w:pStyle w:val="omg-body"/>
      </w:pPr>
      <w:hyperlink r:id="rId640" w:anchor="rule_11-36" w:history="1">
        <w:r w:rsidR="00A119F7">
          <w:rPr>
            <w:color w:val="0000FF"/>
            <w:u w:val="single"/>
          </w:rPr>
          <w:t>Rule 11-36</w:t>
        </w:r>
      </w:hyperlink>
      <w:r w:rsidR="00A119F7">
        <w:t>, Reference schema imports reference schema (SET): </w:t>
      </w:r>
      <w:hyperlink r:id="rId641" w:anchor="section_11.8" w:history="1">
        <w:r w:rsidR="00A119F7">
          <w:rPr>
            <w:color w:val="0000FF"/>
            <w:u w:val="single"/>
          </w:rPr>
          <w:t>Section 11.8</w:t>
        </w:r>
      </w:hyperlink>
      <w:r w:rsidR="00A119F7">
        <w:t>, Schema assembly</w:t>
      </w:r>
    </w:p>
    <w:p w14:paraId="635E2256" w14:textId="77777777" w:rsidR="00A119F7" w:rsidRDefault="00A119F7" w:rsidP="00A119F7">
      <w:pPr>
        <w:pStyle w:val="omg-body"/>
      </w:pPr>
      <w:r>
        <w:t> </w:t>
      </w:r>
    </w:p>
    <w:p w14:paraId="2D5835A7" w14:textId="77777777" w:rsidR="00A119F7" w:rsidRDefault="00A119F7" w:rsidP="00A119F7">
      <w:pPr>
        <w:pStyle w:val="omg-body"/>
        <w:rPr>
          <w:b/>
        </w:rPr>
      </w:pPr>
      <w:r w:rsidRPr="00900170">
        <w:rPr>
          <w:b/>
        </w:rPr>
        <w:t>[OCL] context</w:t>
      </w:r>
      <w:r>
        <w:t xml:space="preserve"> XSDProperty </w:t>
      </w:r>
      <w:r w:rsidRPr="00900170">
        <w:rPr>
          <w:b/>
        </w:rPr>
        <w:t>inv:</w:t>
      </w:r>
    </w:p>
    <w:p w14:paraId="2C0F1D8A"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or self.namespace.namespace.oclIsUndefined())        </w:t>
      </w:r>
      <w:r w:rsidRPr="00900170">
        <w:rPr>
          <w:rFonts w:ascii="Courier New" w:hAnsi="Courier New" w:cs="Courier New"/>
        </w:rPr>
        <w:br/>
        <w:t xml:space="preserve">    and not(self.namespace.stereotypedBy('AdapterType'))</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self.namespace.namespace.appliedStereotype('InformationModel').oclAsType(NIEM_UML_Profile::NIEM_PIM_Profile::InformationModel).defaultPurpose-&gt;exists(purpose|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self-&gt;select(a|not(a.type.oclIsUndefined())).type.namespace-&gt;select(p|p.oclIsKindOf(Package)).oclAsType(NamedElement)-&gt;asSet()</w:t>
      </w:r>
      <w:r w:rsidRPr="00900170">
        <w:rPr>
          <w:rFonts w:ascii="Courier New" w:hAnsi="Courier New" w:cs="Courier New"/>
        </w:rPr>
        <w:br/>
        <w:t xml:space="preserve">    -&gt;union(self.clientDependency-&gt;select(d|d.stereotypedBy('References')).supplier-&gt;select(s|s.oclIsKindOf(Property)).namespace.namespace.oclAsType(NamedElement)-&gt;asSet())</w:t>
      </w:r>
      <w:r w:rsidRPr="00900170">
        <w:rPr>
          <w:rFonts w:ascii="Courier New" w:hAnsi="Courier New" w:cs="Courier New"/>
        </w:rPr>
        <w:br/>
        <w:t xml:space="preserve">    -&gt;forAll(p|</w:t>
      </w:r>
      <w:r w:rsidRPr="00900170">
        <w:rPr>
          <w:rFonts w:ascii="Courier New" w:hAnsi="Courier New" w:cs="Courier New"/>
        </w:rPr>
        <w:br/>
        <w:t xml:space="preserve">           (p.name='XMLPrimitiveTypes')</w:t>
      </w:r>
      <w:r w:rsidRPr="00900170">
        <w:rPr>
          <w:rFonts w:ascii="Courier New" w:hAnsi="Courier New" w:cs="Courier New"/>
        </w:rPr>
        <w:br/>
        <w:t xml:space="preserve">           or(p.name='xml')</w:t>
      </w:r>
      <w:r w:rsidRPr="00900170">
        <w:rPr>
          <w:rFonts w:ascii="Courier New" w:hAnsi="Courier New" w:cs="Courier New"/>
        </w:rPr>
        <w:br/>
        <w:t xml:space="preserve">           or (p.stereotypedBy('InformationModel') </w:t>
      </w:r>
      <w:r w:rsidRPr="00900170">
        <w:rPr>
          <w:rFonts w:ascii="Courier New" w:hAnsi="Courier New" w:cs="Courier New"/>
        </w:rPr>
        <w:br/>
        <w:t xml:space="preserve">                    and not(p.appliedStereotype('InformationModel').oclAsType(NIEM_UML_Profile::NIEM_PIM_Profile::InformationModel).defaultPurpose.oclIsUndefined())</w:t>
      </w:r>
      <w:r w:rsidRPr="00900170">
        <w:rPr>
          <w:rFonts w:ascii="Courier New" w:hAnsi="Courier New" w:cs="Courier New"/>
        </w:rPr>
        <w:br/>
        <w:t xml:space="preserve">                    and p.appliedStereotype('InformationModel').oclAsType(NIEM_UML_Profile::NIEM_PIM_Profile::InformationModel).defaultPurpose-&gt;exists(purpose|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r>
    </w:p>
    <w:p w14:paraId="5AECF0C0" w14:textId="77777777" w:rsidR="00A119F7" w:rsidRDefault="00A119F7" w:rsidP="00A119F7">
      <w:pPr>
        <w:pStyle w:val="omg-body"/>
      </w:pPr>
    </w:p>
    <w:p w14:paraId="4EDCE9BD" w14:textId="77777777" w:rsidR="00A119F7" w:rsidRPr="00056F73" w:rsidRDefault="00A119F7" w:rsidP="00A119F7">
      <w:pPr>
        <w:pStyle w:val="Heading6"/>
      </w:pPr>
      <w:r w:rsidRPr="00056F73">
        <w:t>NDR3 [Rule 9-36] (REF,EXT). Element declaration has data definition</w:t>
      </w:r>
    </w:p>
    <w:p w14:paraId="0BFFD865" w14:textId="77777777" w:rsidR="00A119F7" w:rsidRDefault="00333F36" w:rsidP="00A119F7">
      <w:pPr>
        <w:pStyle w:val="omg-body"/>
      </w:pPr>
      <w:hyperlink r:id="rId642" w:anchor="rule_9-36" w:history="1">
        <w:r w:rsidR="00A119F7">
          <w:rPr>
            <w:color w:val="0000FF"/>
            <w:u w:val="single"/>
          </w:rPr>
          <w:t>Rule 9-36</w:t>
        </w:r>
      </w:hyperlink>
      <w:r w:rsidR="00A119F7">
        <w:t>, Element declaration has data definition (REF, EXT): </w:t>
      </w:r>
      <w:hyperlink r:id="rId643" w:anchor="section_9.2.1" w:history="1">
        <w:r w:rsidR="00A119F7">
          <w:rPr>
            <w:color w:val="0000FF"/>
            <w:u w:val="single"/>
          </w:rPr>
          <w:t>Section 9.2.1</w:t>
        </w:r>
      </w:hyperlink>
      <w:r w:rsidR="00A119F7">
        <w:t>, Element declaration</w:t>
      </w:r>
    </w:p>
    <w:p w14:paraId="711D6145" w14:textId="77777777" w:rsidR="00A119F7" w:rsidRDefault="00A119F7" w:rsidP="00A119F7">
      <w:pPr>
        <w:pStyle w:val="omg-body"/>
      </w:pPr>
      <w:r>
        <w:t> </w:t>
      </w:r>
    </w:p>
    <w:p w14:paraId="0F299851" w14:textId="77777777" w:rsidR="00A119F7" w:rsidRDefault="00A119F7" w:rsidP="00A119F7">
      <w:pPr>
        <w:pStyle w:val="omg-body"/>
        <w:rPr>
          <w:b/>
        </w:rPr>
      </w:pPr>
      <w:r w:rsidRPr="00900170">
        <w:rPr>
          <w:b/>
        </w:rPr>
        <w:lastRenderedPageBreak/>
        <w:t>[OCL] context</w:t>
      </w:r>
      <w:r>
        <w:t xml:space="preserve"> XSDProperty </w:t>
      </w:r>
      <w:r w:rsidRPr="00900170">
        <w:rPr>
          <w:b/>
        </w:rPr>
        <w:t>inv:</w:t>
      </w:r>
    </w:p>
    <w:p w14:paraId="49C525D4"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self.isNavigable()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self.ownedComment-&gt;exists(c|not(c._'body'.oclIsUndefined()) and (c._'body'&lt;&gt;''))</w:t>
      </w:r>
      <w:r w:rsidRPr="00900170">
        <w:rPr>
          <w:rFonts w:ascii="Courier New" w:hAnsi="Courier New" w:cs="Courier New"/>
        </w:rPr>
        <w:br/>
        <w:t xml:space="preserve">              </w:t>
      </w:r>
    </w:p>
    <w:p w14:paraId="2B491E05" w14:textId="77777777" w:rsidR="00A119F7" w:rsidRDefault="00A119F7" w:rsidP="00A119F7">
      <w:pPr>
        <w:pStyle w:val="omg-body"/>
      </w:pPr>
    </w:p>
    <w:p w14:paraId="2F115DCA" w14:textId="77777777" w:rsidR="00A119F7" w:rsidRPr="00056F73" w:rsidRDefault="00A119F7" w:rsidP="00A119F7">
      <w:pPr>
        <w:pStyle w:val="Heading6"/>
      </w:pPr>
      <w:r w:rsidRPr="00056F73">
        <w:t>NDR3 [Rule 9-37] (REF,EXT). Untyped element is abstract</w:t>
      </w:r>
    </w:p>
    <w:p w14:paraId="4847DC28" w14:textId="77777777" w:rsidR="00A119F7" w:rsidRDefault="00333F36" w:rsidP="00A119F7">
      <w:pPr>
        <w:pStyle w:val="omg-body"/>
      </w:pPr>
      <w:hyperlink r:id="rId644" w:anchor="rule_9-37" w:history="1">
        <w:r w:rsidR="00A119F7">
          <w:rPr>
            <w:color w:val="0000FF"/>
            <w:u w:val="single"/>
          </w:rPr>
          <w:t>Rule 9-37</w:t>
        </w:r>
      </w:hyperlink>
      <w:r w:rsidR="00A119F7">
        <w:t>, Untyped element is abstract (REF, EXT): </w:t>
      </w:r>
      <w:hyperlink r:id="rId645" w:anchor="section_9.2.1" w:history="1">
        <w:r w:rsidR="00A119F7">
          <w:rPr>
            <w:color w:val="0000FF"/>
            <w:u w:val="single"/>
          </w:rPr>
          <w:t>Section 9.2.1</w:t>
        </w:r>
      </w:hyperlink>
      <w:r w:rsidR="00A119F7">
        <w:t>, Element declaration</w:t>
      </w:r>
    </w:p>
    <w:p w14:paraId="07D5D934" w14:textId="77777777" w:rsidR="00A119F7" w:rsidRDefault="00A119F7" w:rsidP="00A119F7">
      <w:pPr>
        <w:pStyle w:val="omg-body"/>
      </w:pPr>
      <w:r>
        <w:t> </w:t>
      </w:r>
    </w:p>
    <w:p w14:paraId="31FA5E3B" w14:textId="77777777" w:rsidR="00A119F7" w:rsidRDefault="00A119F7" w:rsidP="00A119F7">
      <w:pPr>
        <w:pStyle w:val="omg-body"/>
        <w:rPr>
          <w:b/>
        </w:rPr>
      </w:pPr>
      <w:r w:rsidRPr="00900170">
        <w:rPr>
          <w:b/>
        </w:rPr>
        <w:t>[OCL] context</w:t>
      </w:r>
      <w:r>
        <w:t xml:space="preserve"> XSDProperty </w:t>
      </w:r>
      <w:r w:rsidRPr="00900170">
        <w:rPr>
          <w:b/>
        </w:rPr>
        <w:t>inv:</w:t>
      </w:r>
    </w:p>
    <w:p w14:paraId="6CFDDC11"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(self.type.oclIsUndefined() implies self.isDerivedUnion)</w:t>
      </w:r>
      <w:r w:rsidRPr="00900170">
        <w:rPr>
          <w:rFonts w:ascii="Courier New" w:hAnsi="Courier New" w:cs="Courier New"/>
        </w:rPr>
        <w:br/>
        <w:t xml:space="preserve">              </w:t>
      </w:r>
    </w:p>
    <w:p w14:paraId="61F061D3" w14:textId="77777777" w:rsidR="00A119F7" w:rsidRDefault="00A119F7" w:rsidP="00A119F7">
      <w:pPr>
        <w:pStyle w:val="omg-body"/>
      </w:pPr>
    </w:p>
    <w:p w14:paraId="5DE5B9FC" w14:textId="77777777" w:rsidR="00A119F7" w:rsidRPr="00056F73" w:rsidRDefault="00A119F7" w:rsidP="00A119F7">
      <w:pPr>
        <w:pStyle w:val="Heading6"/>
      </w:pPr>
      <w:r w:rsidRPr="00056F73">
        <w:t>NDR3 [Rule 9-38] (REF,EXT). Element of type xs:anySimpleType is abstract</w:t>
      </w:r>
    </w:p>
    <w:p w14:paraId="511CECAF" w14:textId="77777777" w:rsidR="00A119F7" w:rsidRDefault="00333F36" w:rsidP="00A119F7">
      <w:pPr>
        <w:pStyle w:val="omg-body"/>
      </w:pPr>
      <w:hyperlink r:id="rId646" w:anchor="rule_9-38" w:history="1">
        <w:r w:rsidR="00A119F7">
          <w:rPr>
            <w:color w:val="0000FF"/>
            <w:u w:val="single"/>
          </w:rPr>
          <w:t>Rule 9-38</w:t>
        </w:r>
      </w:hyperlink>
      <w:r w:rsidR="00A119F7">
        <w:t>, Element of type </w:t>
      </w:r>
      <w:r w:rsidR="00A119F7">
        <w:rPr>
          <w:rFonts w:ascii="Courier New" w:hAnsi="Courier New"/>
        </w:rPr>
        <w:t>xs:anySimpleType</w:t>
      </w:r>
      <w:r w:rsidR="00A119F7">
        <w:t> is abstract (REF, EXT): </w:t>
      </w:r>
      <w:hyperlink r:id="rId647" w:anchor="section_9.2.1" w:history="1">
        <w:r w:rsidR="00A119F7">
          <w:rPr>
            <w:color w:val="0000FF"/>
            <w:u w:val="single"/>
          </w:rPr>
          <w:t>Section 9.2.1</w:t>
        </w:r>
      </w:hyperlink>
      <w:r w:rsidR="00A119F7">
        <w:t>, Element declaration</w:t>
      </w:r>
    </w:p>
    <w:p w14:paraId="5DB0E43E" w14:textId="77777777" w:rsidR="00A119F7" w:rsidRDefault="00A119F7" w:rsidP="00A119F7">
      <w:pPr>
        <w:pStyle w:val="omg-body"/>
      </w:pPr>
      <w:r>
        <w:lastRenderedPageBreak/>
        <w:t> </w:t>
      </w:r>
    </w:p>
    <w:p w14:paraId="6631033A" w14:textId="77777777" w:rsidR="00A119F7" w:rsidRDefault="00A119F7" w:rsidP="00A119F7">
      <w:pPr>
        <w:pStyle w:val="omg-body"/>
        <w:rPr>
          <w:b/>
        </w:rPr>
      </w:pPr>
      <w:r w:rsidRPr="00900170">
        <w:rPr>
          <w:b/>
        </w:rPr>
        <w:t>[OCL] context</w:t>
      </w:r>
      <w:r>
        <w:t xml:space="preserve"> XSDProperty </w:t>
      </w:r>
      <w:r w:rsidRPr="00900170">
        <w:rPr>
          <w:b/>
        </w:rPr>
        <w:t>inv:</w:t>
      </w:r>
    </w:p>
    <w:p w14:paraId="0155A6B5"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not(self.type.oclIsUndefined())</w:t>
      </w:r>
      <w:r w:rsidRPr="00900170">
        <w:rPr>
          <w:rFonts w:ascii="Courier New" w:hAnsi="Courier New" w:cs="Courier New"/>
        </w:rPr>
        <w:br/>
        <w:t xml:space="preserve">  and                                                                             </w:t>
      </w:r>
      <w:r w:rsidRPr="00900170">
        <w:rPr>
          <w:rFonts w:ascii="Courier New" w:hAnsi="Courier New" w:cs="Courier New"/>
        </w:rPr>
        <w:br/>
        <w:t xml:space="preserve">  (self.type.name='anySimpleType')</w:t>
      </w:r>
      <w:r w:rsidRPr="00900170">
        <w:rPr>
          <w:rFonts w:ascii="Courier New" w:hAnsi="Courier New" w:cs="Courier New"/>
        </w:rPr>
        <w:br/>
        <w:t xml:space="preserve">  and </w:t>
      </w:r>
      <w:r w:rsidRPr="00900170">
        <w:rPr>
          <w:rFonts w:ascii="Courier New" w:hAnsi="Courier New" w:cs="Courier New"/>
        </w:rPr>
        <w:br/>
        <w:t xml:space="preserve">  (self.type._'package'.name='XMLPrimitiveTypes')</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t xml:space="preserve">              </w:t>
      </w:r>
    </w:p>
    <w:p w14:paraId="4DE9310A" w14:textId="77777777" w:rsidR="00A119F7" w:rsidRDefault="00A119F7" w:rsidP="00A119F7">
      <w:pPr>
        <w:pStyle w:val="omg-body"/>
      </w:pPr>
    </w:p>
    <w:p w14:paraId="060B2AD3" w14:textId="77777777" w:rsidR="00A119F7" w:rsidRPr="00056F73" w:rsidRDefault="00A119F7" w:rsidP="00A119F7">
      <w:pPr>
        <w:pStyle w:val="Heading6"/>
      </w:pPr>
      <w:r w:rsidRPr="00056F73">
        <w:t>NDR3 [Rule 9-40] (REF,EXT). Element type not in the XML namespace</w:t>
      </w:r>
    </w:p>
    <w:p w14:paraId="75768597" w14:textId="77777777" w:rsidR="00A119F7" w:rsidRDefault="00333F36" w:rsidP="00A119F7">
      <w:pPr>
        <w:pStyle w:val="omg-body"/>
      </w:pPr>
      <w:hyperlink r:id="rId648" w:anchor="rule_9-40" w:history="1">
        <w:r w:rsidR="00A119F7">
          <w:rPr>
            <w:color w:val="0000FF"/>
            <w:u w:val="single"/>
          </w:rPr>
          <w:t>Rule 9-40</w:t>
        </w:r>
      </w:hyperlink>
      <w:r w:rsidR="00A119F7">
        <w:t>, Element type not in the XML namespace (REF, EXT): </w:t>
      </w:r>
      <w:hyperlink r:id="rId649" w:anchor="section_9.2.1" w:history="1">
        <w:r w:rsidR="00A119F7">
          <w:rPr>
            <w:color w:val="0000FF"/>
            <w:u w:val="single"/>
          </w:rPr>
          <w:t>Section 9.2.1</w:t>
        </w:r>
      </w:hyperlink>
      <w:r w:rsidR="00A119F7">
        <w:t>, Element declaration</w:t>
      </w:r>
    </w:p>
    <w:p w14:paraId="5EEFE0BF" w14:textId="77777777" w:rsidR="00A119F7" w:rsidRDefault="00A119F7" w:rsidP="00A119F7">
      <w:pPr>
        <w:pStyle w:val="omg-body"/>
      </w:pPr>
      <w:r>
        <w:t> </w:t>
      </w:r>
    </w:p>
    <w:p w14:paraId="338DF8FF" w14:textId="77777777" w:rsidR="00A119F7" w:rsidRDefault="00A119F7" w:rsidP="00A119F7">
      <w:pPr>
        <w:pStyle w:val="omg-body"/>
        <w:rPr>
          <w:b/>
        </w:rPr>
      </w:pPr>
      <w:r w:rsidRPr="00900170">
        <w:rPr>
          <w:b/>
        </w:rPr>
        <w:t>[OCL] context</w:t>
      </w:r>
      <w:r>
        <w:t xml:space="preserve"> XSDProperty </w:t>
      </w:r>
      <w:r w:rsidRPr="00900170">
        <w:rPr>
          <w:b/>
        </w:rPr>
        <w:t>inv:</w:t>
      </w:r>
    </w:p>
    <w:p w14:paraId="689620E8"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not(self.type.oclIsUndefined() or self.namespace.oclIsUndefined() or self.namespace.namespace.oclIsUndefined()) </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t xml:space="preserve">(self.type._'package'.name&lt;&gt;'xml')  </w:t>
      </w:r>
      <w:r w:rsidRPr="00900170">
        <w:rPr>
          <w:rFonts w:ascii="Courier New" w:hAnsi="Courier New" w:cs="Courier New"/>
        </w:rPr>
        <w:br/>
      </w:r>
    </w:p>
    <w:p w14:paraId="62794F0D" w14:textId="77777777" w:rsidR="00A119F7" w:rsidRDefault="00A119F7" w:rsidP="00A119F7">
      <w:pPr>
        <w:pStyle w:val="omg-body"/>
      </w:pPr>
    </w:p>
    <w:p w14:paraId="62DA9FB4" w14:textId="77777777" w:rsidR="00A119F7" w:rsidRPr="00056F73" w:rsidRDefault="00A119F7" w:rsidP="00A119F7">
      <w:pPr>
        <w:pStyle w:val="Heading6"/>
      </w:pPr>
      <w:r w:rsidRPr="00056F73">
        <w:t>NDR3 [Rule 9-43] (REF). No element disallowed derivation</w:t>
      </w:r>
    </w:p>
    <w:p w14:paraId="782DB180" w14:textId="77777777" w:rsidR="00A119F7" w:rsidRDefault="00333F36" w:rsidP="00A119F7">
      <w:pPr>
        <w:pStyle w:val="omg-body"/>
      </w:pPr>
      <w:hyperlink r:id="rId650" w:anchor="rule_9-43" w:history="1">
        <w:r w:rsidR="00A119F7">
          <w:rPr>
            <w:color w:val="0000FF"/>
            <w:u w:val="single"/>
          </w:rPr>
          <w:t>Rule 9-43</w:t>
        </w:r>
      </w:hyperlink>
      <w:r w:rsidR="00A119F7">
        <w:t>, No element disallowed derivation (REF): </w:t>
      </w:r>
      <w:hyperlink r:id="rId651" w:anchor="section_9.2.1" w:history="1">
        <w:r w:rsidR="00A119F7">
          <w:rPr>
            <w:color w:val="0000FF"/>
            <w:u w:val="single"/>
          </w:rPr>
          <w:t>Section 9.2.1</w:t>
        </w:r>
      </w:hyperlink>
      <w:r w:rsidR="00A119F7">
        <w:t>, Element declaration</w:t>
      </w:r>
    </w:p>
    <w:p w14:paraId="0BFF7809" w14:textId="77777777" w:rsidR="00A119F7" w:rsidRDefault="00A119F7" w:rsidP="00A119F7">
      <w:pPr>
        <w:pStyle w:val="omg-body"/>
      </w:pPr>
      <w:r>
        <w:t> </w:t>
      </w:r>
    </w:p>
    <w:p w14:paraId="62ACA08C" w14:textId="77777777" w:rsidR="00A119F7" w:rsidRDefault="00A119F7" w:rsidP="00A119F7">
      <w:pPr>
        <w:pStyle w:val="omg-body"/>
        <w:rPr>
          <w:b/>
        </w:rPr>
      </w:pPr>
      <w:r w:rsidRPr="00900170">
        <w:rPr>
          <w:b/>
        </w:rPr>
        <w:t>[OCL] context</w:t>
      </w:r>
      <w:r>
        <w:t xml:space="preserve"> XSDProperty </w:t>
      </w:r>
      <w:r w:rsidRPr="00900170">
        <w:rPr>
          <w:b/>
        </w:rPr>
        <w:t>inv:</w:t>
      </w:r>
    </w:p>
    <w:p w14:paraId="13980C4E"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not(self.isLeaf)</w:t>
      </w:r>
      <w:r w:rsidRPr="00900170">
        <w:rPr>
          <w:rFonts w:ascii="Courier New" w:hAnsi="Courier New" w:cs="Courier New"/>
        </w:rPr>
        <w:br/>
        <w:t>)</w:t>
      </w:r>
    </w:p>
    <w:p w14:paraId="4B1CBFF6" w14:textId="77777777" w:rsidR="00A119F7" w:rsidRDefault="00A119F7" w:rsidP="00A119F7">
      <w:pPr>
        <w:pStyle w:val="omg-body"/>
      </w:pPr>
    </w:p>
    <w:p w14:paraId="28FD1FFA" w14:textId="77777777" w:rsidR="00A119F7" w:rsidRPr="00056F73" w:rsidRDefault="00A119F7" w:rsidP="00A119F7">
      <w:pPr>
        <w:pStyle w:val="Heading6"/>
      </w:pPr>
      <w:r w:rsidRPr="00056F73">
        <w:t>NDR3 [Rule 9-46] (REF). Element declaration is nillable</w:t>
      </w:r>
    </w:p>
    <w:p w14:paraId="11C08AF9" w14:textId="77777777" w:rsidR="00A119F7" w:rsidRDefault="00333F36" w:rsidP="00A119F7">
      <w:pPr>
        <w:pStyle w:val="omg-body"/>
      </w:pPr>
      <w:hyperlink r:id="rId652" w:anchor="rule_9-46" w:history="1">
        <w:r w:rsidR="00A119F7">
          <w:rPr>
            <w:color w:val="0000FF"/>
            <w:u w:val="single"/>
          </w:rPr>
          <w:t>Rule 9-46</w:t>
        </w:r>
      </w:hyperlink>
      <w:r w:rsidR="00A119F7">
        <w:t>, Element declaration is nillable (REF): </w:t>
      </w:r>
      <w:hyperlink r:id="rId653" w:anchor="section_9.2.1" w:history="1">
        <w:r w:rsidR="00A119F7">
          <w:rPr>
            <w:color w:val="0000FF"/>
            <w:u w:val="single"/>
          </w:rPr>
          <w:t>Section 9.2.1</w:t>
        </w:r>
      </w:hyperlink>
      <w:r w:rsidR="00A119F7">
        <w:t>, Element declaration</w:t>
      </w:r>
    </w:p>
    <w:p w14:paraId="22A01B12" w14:textId="77777777" w:rsidR="00A119F7" w:rsidRDefault="00A119F7" w:rsidP="00A119F7">
      <w:pPr>
        <w:pStyle w:val="omg-body"/>
      </w:pPr>
      <w:r>
        <w:t> </w:t>
      </w:r>
    </w:p>
    <w:p w14:paraId="733B463F" w14:textId="77777777" w:rsidR="00A119F7" w:rsidRDefault="00A119F7" w:rsidP="00A119F7">
      <w:pPr>
        <w:pStyle w:val="omg-body"/>
        <w:rPr>
          <w:b/>
        </w:rPr>
      </w:pPr>
      <w:r w:rsidRPr="00900170">
        <w:rPr>
          <w:b/>
        </w:rPr>
        <w:t>[OCL] context</w:t>
      </w:r>
      <w:r>
        <w:t xml:space="preserve"> XSDProperty </w:t>
      </w:r>
      <w:r w:rsidRPr="00900170">
        <w:rPr>
          <w:b/>
        </w:rPr>
        <w:t>inv:</w:t>
      </w:r>
    </w:p>
    <w:p w14:paraId="4402CE61"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lastRenderedPageBreak/>
        <w:t xml:space="preserve">    and self.namespace.namespace.appliedStereotype('InformationModel').oclAsType(NIEM_UML_Profile::NIEM_PIM_Profile::InformationModel)</w:t>
      </w:r>
      <w:r w:rsidRPr="00900170">
        <w:rPr>
          <w:rFonts w:ascii="Courier New" w:hAnsi="Courier New" w:cs="Courier New"/>
        </w:rPr>
        <w:br/>
        <w:t xml:space="preserve">    -&gt;exists(im|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not(self.isLeaf)</w:t>
      </w:r>
      <w:r w:rsidRPr="00900170">
        <w:rPr>
          <w:rFonts w:ascii="Courier New" w:hAnsi="Courier New" w:cs="Courier New"/>
        </w:rPr>
        <w:br/>
        <w:t>)</w:t>
      </w:r>
    </w:p>
    <w:p w14:paraId="3AB443DE" w14:textId="77777777" w:rsidR="00A119F7" w:rsidRDefault="00A119F7" w:rsidP="00A119F7">
      <w:pPr>
        <w:pStyle w:val="omg-body"/>
      </w:pPr>
    </w:p>
    <w:p w14:paraId="309C7351" w14:textId="77777777" w:rsidR="00A119F7" w:rsidRPr="00056F73" w:rsidRDefault="00A119F7" w:rsidP="00A119F7">
      <w:pPr>
        <w:pStyle w:val="Heading6"/>
      </w:pPr>
      <w:r w:rsidRPr="00056F73">
        <w:t>NDR3 [Rule 9-48] (REF,EXT). Attribute declaration has data definition</w:t>
      </w:r>
    </w:p>
    <w:p w14:paraId="7D00B1D4" w14:textId="77777777" w:rsidR="00A119F7" w:rsidRDefault="00333F36" w:rsidP="00A119F7">
      <w:pPr>
        <w:pStyle w:val="omg-body"/>
      </w:pPr>
      <w:hyperlink r:id="rId654" w:anchor="rule_9-48" w:history="1">
        <w:r w:rsidR="00A119F7">
          <w:rPr>
            <w:color w:val="0000FF"/>
            <w:u w:val="single"/>
          </w:rPr>
          <w:t>Rule 9-48</w:t>
        </w:r>
      </w:hyperlink>
      <w:r w:rsidR="00A119F7">
        <w:t>, Attribute declaration has data definition (REF, EXT): </w:t>
      </w:r>
      <w:hyperlink r:id="rId655" w:anchor="section_9.2.3" w:history="1">
        <w:r w:rsidR="00A119F7">
          <w:rPr>
            <w:color w:val="0000FF"/>
            <w:u w:val="single"/>
          </w:rPr>
          <w:t>Section 9.2.3</w:t>
        </w:r>
      </w:hyperlink>
      <w:r w:rsidR="00A119F7">
        <w:t>, Attribute declaration</w:t>
      </w:r>
    </w:p>
    <w:p w14:paraId="1EB31631" w14:textId="77777777" w:rsidR="00A119F7" w:rsidRDefault="00A119F7" w:rsidP="00A119F7">
      <w:pPr>
        <w:pStyle w:val="omg-body"/>
      </w:pPr>
      <w:r>
        <w:t> </w:t>
      </w:r>
    </w:p>
    <w:p w14:paraId="57671929" w14:textId="77777777" w:rsidR="00A119F7" w:rsidRDefault="00A119F7" w:rsidP="00A119F7">
      <w:pPr>
        <w:pStyle w:val="omg-body"/>
        <w:rPr>
          <w:b/>
        </w:rPr>
      </w:pPr>
      <w:r w:rsidRPr="00900170">
        <w:rPr>
          <w:b/>
        </w:rPr>
        <w:t>[OCL] context</w:t>
      </w:r>
      <w:r>
        <w:t xml:space="preserve"> XSDProperty </w:t>
      </w:r>
      <w:r w:rsidRPr="00900170">
        <w:rPr>
          <w:b/>
        </w:rPr>
        <w:t>inv:</w:t>
      </w:r>
    </w:p>
    <w:p w14:paraId="293D1F0D"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        </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self.base_Property.ownedComment-&gt;exists(c|not(c._'body'.oclIsUndefined()) and (c._'body'&lt;&gt;''))</w:t>
      </w:r>
      <w:r w:rsidRPr="00900170">
        <w:rPr>
          <w:rFonts w:ascii="Courier New" w:hAnsi="Courier New" w:cs="Courier New"/>
        </w:rPr>
        <w:br/>
        <w:t xml:space="preserve">              </w:t>
      </w:r>
    </w:p>
    <w:p w14:paraId="28DCF171" w14:textId="77777777" w:rsidR="00A119F7" w:rsidRDefault="00A119F7" w:rsidP="00A119F7">
      <w:pPr>
        <w:pStyle w:val="omg-body"/>
      </w:pPr>
    </w:p>
    <w:p w14:paraId="3F274CF9" w14:textId="77777777" w:rsidR="00A119F7" w:rsidRPr="00056F73" w:rsidRDefault="00A119F7" w:rsidP="00A119F7">
      <w:pPr>
        <w:pStyle w:val="Heading6"/>
      </w:pPr>
      <w:r w:rsidRPr="00056F73">
        <w:lastRenderedPageBreak/>
        <w:t>NDR3 [Rule 9-50] (REF,EXT). No attribute type of xs:ID</w:t>
      </w:r>
    </w:p>
    <w:p w14:paraId="61C0CCE3" w14:textId="77777777" w:rsidR="00A119F7" w:rsidRDefault="00333F36" w:rsidP="00A119F7">
      <w:pPr>
        <w:pStyle w:val="omg-body"/>
      </w:pPr>
      <w:hyperlink r:id="rId656" w:anchor="rule_9-50" w:history="1">
        <w:r w:rsidR="00A119F7">
          <w:rPr>
            <w:color w:val="0000FF"/>
            <w:u w:val="single"/>
          </w:rPr>
          <w:t>Rule 9-50</w:t>
        </w:r>
      </w:hyperlink>
      <w:r w:rsidR="00A119F7">
        <w:t>, No attribute type of </w:t>
      </w:r>
      <w:r w:rsidR="00A119F7">
        <w:rPr>
          <w:rFonts w:ascii="Courier New" w:hAnsi="Courier New"/>
        </w:rPr>
        <w:t>xs:ID</w:t>
      </w:r>
      <w:r w:rsidR="00A119F7">
        <w:t> (REF, EXT): </w:t>
      </w:r>
      <w:hyperlink r:id="rId657" w:anchor="section_9.2.3.1" w:history="1">
        <w:r w:rsidR="00A119F7">
          <w:rPr>
            <w:color w:val="0000FF"/>
            <w:u w:val="single"/>
          </w:rPr>
          <w:t>Section 9.2.3.1</w:t>
        </w:r>
      </w:hyperlink>
      <w:r w:rsidR="00A119F7">
        <w:t>, Prohibited attribute types</w:t>
      </w:r>
    </w:p>
    <w:p w14:paraId="3C8117E7" w14:textId="77777777" w:rsidR="00A119F7" w:rsidRDefault="00A119F7" w:rsidP="00A119F7">
      <w:pPr>
        <w:pStyle w:val="omg-body"/>
      </w:pPr>
      <w:r>
        <w:t> </w:t>
      </w:r>
    </w:p>
    <w:p w14:paraId="3F7EC0ED" w14:textId="77777777" w:rsidR="00A119F7" w:rsidRDefault="00A119F7" w:rsidP="00A119F7">
      <w:pPr>
        <w:pStyle w:val="omg-body"/>
        <w:rPr>
          <w:b/>
        </w:rPr>
      </w:pPr>
      <w:r w:rsidRPr="00900170">
        <w:rPr>
          <w:b/>
        </w:rPr>
        <w:t>[OCL] context</w:t>
      </w:r>
      <w:r>
        <w:t xml:space="preserve"> XSDProperty </w:t>
      </w:r>
      <w:r w:rsidRPr="00900170">
        <w:rPr>
          <w:b/>
        </w:rPr>
        <w:t>inv:</w:t>
      </w:r>
    </w:p>
    <w:p w14:paraId="7CBC0CED"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self.base_Property.type-&gt;forAll(t|not((t.name='ID')and(t.namespace.name='XMLPrimitiveTypes')))</w:t>
      </w:r>
      <w:r w:rsidRPr="00900170">
        <w:rPr>
          <w:rFonts w:ascii="Courier New" w:hAnsi="Courier New" w:cs="Courier New"/>
        </w:rPr>
        <w:br/>
      </w:r>
    </w:p>
    <w:p w14:paraId="5548CF37" w14:textId="77777777" w:rsidR="00A119F7" w:rsidRDefault="00A119F7" w:rsidP="00A119F7">
      <w:pPr>
        <w:pStyle w:val="omg-body"/>
      </w:pPr>
    </w:p>
    <w:p w14:paraId="65425934" w14:textId="77777777" w:rsidR="00A119F7" w:rsidRPr="00056F73" w:rsidRDefault="00A119F7" w:rsidP="00A119F7">
      <w:pPr>
        <w:pStyle w:val="Heading6"/>
      </w:pPr>
      <w:r w:rsidRPr="00056F73">
        <w:t>NDR3 [Rule 9-51] (REF,EXT). No attribute type of xs:IDREF</w:t>
      </w:r>
    </w:p>
    <w:p w14:paraId="3D651321" w14:textId="77777777" w:rsidR="00A119F7" w:rsidRDefault="00333F36" w:rsidP="00A119F7">
      <w:pPr>
        <w:pStyle w:val="omg-body"/>
      </w:pPr>
      <w:hyperlink r:id="rId658" w:anchor="rule_9-51" w:history="1">
        <w:r w:rsidR="00A119F7">
          <w:rPr>
            <w:color w:val="0000FF"/>
            <w:u w:val="single"/>
          </w:rPr>
          <w:t>Rule 9-51</w:t>
        </w:r>
      </w:hyperlink>
      <w:r w:rsidR="00A119F7">
        <w:t>, No attribute type of </w:t>
      </w:r>
      <w:r w:rsidR="00A119F7">
        <w:rPr>
          <w:rFonts w:ascii="Courier New" w:hAnsi="Courier New"/>
        </w:rPr>
        <w:t>xs:IDREF</w:t>
      </w:r>
      <w:r w:rsidR="00A119F7">
        <w:t> (REF, EXT): </w:t>
      </w:r>
      <w:hyperlink r:id="rId659" w:anchor="section_9.2.3.1" w:history="1">
        <w:r w:rsidR="00A119F7">
          <w:rPr>
            <w:color w:val="0000FF"/>
            <w:u w:val="single"/>
          </w:rPr>
          <w:t>Section 9.2.3.1</w:t>
        </w:r>
      </w:hyperlink>
      <w:r w:rsidR="00A119F7">
        <w:t>, Prohibited attribute types</w:t>
      </w:r>
    </w:p>
    <w:p w14:paraId="699BC0C3" w14:textId="77777777" w:rsidR="00A119F7" w:rsidRDefault="00A119F7" w:rsidP="00A119F7">
      <w:pPr>
        <w:pStyle w:val="omg-body"/>
      </w:pPr>
      <w:r>
        <w:t> </w:t>
      </w:r>
    </w:p>
    <w:p w14:paraId="173EE8A3" w14:textId="77777777" w:rsidR="00A119F7" w:rsidRDefault="00A119F7" w:rsidP="00A119F7">
      <w:pPr>
        <w:pStyle w:val="omg-body"/>
        <w:rPr>
          <w:b/>
        </w:rPr>
      </w:pPr>
      <w:r w:rsidRPr="00900170">
        <w:rPr>
          <w:b/>
        </w:rPr>
        <w:t>[OCL] context</w:t>
      </w:r>
      <w:r>
        <w:t xml:space="preserve"> XSDProperty </w:t>
      </w:r>
      <w:r w:rsidRPr="00900170">
        <w:rPr>
          <w:b/>
        </w:rPr>
        <w:t>inv:</w:t>
      </w:r>
    </w:p>
    <w:p w14:paraId="636F68FD"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self.base_Property.type-&gt;forAll(t|not((t.name='IDREF')and(t.namespace.name='XMLPrimitiveTypes')))</w:t>
      </w:r>
      <w:r w:rsidRPr="00900170">
        <w:rPr>
          <w:rFonts w:ascii="Courier New" w:hAnsi="Courier New" w:cs="Courier New"/>
        </w:rPr>
        <w:br/>
      </w:r>
    </w:p>
    <w:p w14:paraId="441B9F75" w14:textId="77777777" w:rsidR="00A119F7" w:rsidRDefault="00A119F7" w:rsidP="00A119F7">
      <w:pPr>
        <w:pStyle w:val="omg-body"/>
      </w:pPr>
    </w:p>
    <w:p w14:paraId="72C11468" w14:textId="77777777" w:rsidR="00A119F7" w:rsidRPr="00056F73" w:rsidRDefault="00A119F7" w:rsidP="00A119F7">
      <w:pPr>
        <w:pStyle w:val="Heading6"/>
      </w:pPr>
      <w:r w:rsidRPr="00056F73">
        <w:t>NDR3 [Rule 9-52] (REF,EXT). No attribute type of xs:IDREFS</w:t>
      </w:r>
    </w:p>
    <w:p w14:paraId="7438CFDE" w14:textId="77777777" w:rsidR="00A119F7" w:rsidRDefault="00333F36" w:rsidP="00A119F7">
      <w:pPr>
        <w:pStyle w:val="omg-body"/>
      </w:pPr>
      <w:hyperlink r:id="rId660" w:anchor="rule_9-52" w:history="1">
        <w:r w:rsidR="00A119F7">
          <w:rPr>
            <w:color w:val="0000FF"/>
            <w:u w:val="single"/>
          </w:rPr>
          <w:t>Rule 9-52</w:t>
        </w:r>
      </w:hyperlink>
      <w:r w:rsidR="00A119F7">
        <w:t>, No attribute type of </w:t>
      </w:r>
      <w:r w:rsidR="00A119F7">
        <w:rPr>
          <w:rFonts w:ascii="Courier New" w:hAnsi="Courier New"/>
        </w:rPr>
        <w:t>xs:IDREFS</w:t>
      </w:r>
      <w:r w:rsidR="00A119F7">
        <w:t> (REF, EXT): </w:t>
      </w:r>
      <w:hyperlink r:id="rId661" w:anchor="section_9.2.3.1" w:history="1">
        <w:r w:rsidR="00A119F7">
          <w:rPr>
            <w:color w:val="0000FF"/>
            <w:u w:val="single"/>
          </w:rPr>
          <w:t>Section 9.2.3.1</w:t>
        </w:r>
      </w:hyperlink>
      <w:r w:rsidR="00A119F7">
        <w:t>, Prohibited attribute types</w:t>
      </w:r>
    </w:p>
    <w:p w14:paraId="428B5BAE" w14:textId="77777777" w:rsidR="00A119F7" w:rsidRDefault="00A119F7" w:rsidP="00A119F7">
      <w:pPr>
        <w:pStyle w:val="omg-body"/>
      </w:pPr>
      <w:r>
        <w:t> </w:t>
      </w:r>
    </w:p>
    <w:p w14:paraId="7748E891" w14:textId="77777777" w:rsidR="00A119F7" w:rsidRDefault="00A119F7" w:rsidP="00A119F7">
      <w:pPr>
        <w:pStyle w:val="omg-body"/>
        <w:rPr>
          <w:b/>
        </w:rPr>
      </w:pPr>
      <w:r w:rsidRPr="00900170">
        <w:rPr>
          <w:b/>
        </w:rPr>
        <w:t>[OCL] context</w:t>
      </w:r>
      <w:r>
        <w:t xml:space="preserve"> XSDProperty </w:t>
      </w:r>
      <w:r w:rsidRPr="00900170">
        <w:rPr>
          <w:b/>
        </w:rPr>
        <w:t>inv:</w:t>
      </w:r>
    </w:p>
    <w:p w14:paraId="430EF205" w14:textId="77777777" w:rsidR="00A119F7" w:rsidRPr="00900170" w:rsidRDefault="00A119F7" w:rsidP="00A119F7">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self.base_Property.type-&gt;forAll(t|not((t.name='IDREFS')and(t.namespace.name='XMLPrimitiveTypes')))</w:t>
      </w:r>
      <w:r w:rsidRPr="00900170">
        <w:rPr>
          <w:rFonts w:ascii="Courier New" w:hAnsi="Courier New" w:cs="Courier New"/>
        </w:rPr>
        <w:br/>
      </w:r>
    </w:p>
    <w:p w14:paraId="2F6780A9" w14:textId="77777777" w:rsidR="00A119F7" w:rsidRDefault="00A119F7" w:rsidP="00A119F7">
      <w:pPr>
        <w:pStyle w:val="omg-body"/>
      </w:pPr>
    </w:p>
    <w:p w14:paraId="30BF9AE1" w14:textId="77777777" w:rsidR="00A119F7" w:rsidRPr="00056F73" w:rsidRDefault="00A119F7" w:rsidP="00A119F7">
      <w:pPr>
        <w:pStyle w:val="Heading6"/>
      </w:pPr>
      <w:r w:rsidRPr="00056F73">
        <w:t>NDR3 [Rule 9-53] (REF,EXT). No attribute type of xs:ENTITY</w:t>
      </w:r>
    </w:p>
    <w:p w14:paraId="41A56827" w14:textId="77777777" w:rsidR="00A119F7" w:rsidRDefault="00333F36" w:rsidP="00A119F7">
      <w:pPr>
        <w:pStyle w:val="omg-body"/>
      </w:pPr>
      <w:hyperlink r:id="rId662" w:anchor="rule_9-53" w:history="1">
        <w:r w:rsidR="00A119F7">
          <w:rPr>
            <w:color w:val="0000FF"/>
            <w:u w:val="single"/>
          </w:rPr>
          <w:t>Rule 9-53</w:t>
        </w:r>
      </w:hyperlink>
      <w:r w:rsidR="00A119F7">
        <w:t>, No attribute type of </w:t>
      </w:r>
      <w:r w:rsidR="00A119F7">
        <w:rPr>
          <w:rFonts w:ascii="Courier New" w:hAnsi="Courier New"/>
        </w:rPr>
        <w:t>xs:ENTITY</w:t>
      </w:r>
      <w:r w:rsidR="00A119F7">
        <w:t> (REF, EXT): </w:t>
      </w:r>
      <w:hyperlink r:id="rId663" w:anchor="section_9.2.3.1" w:history="1">
        <w:r w:rsidR="00A119F7">
          <w:rPr>
            <w:color w:val="0000FF"/>
            <w:u w:val="single"/>
          </w:rPr>
          <w:t>Section 9.2.3.1</w:t>
        </w:r>
      </w:hyperlink>
      <w:r w:rsidR="00A119F7">
        <w:t>, Prohibited attribute types</w:t>
      </w:r>
    </w:p>
    <w:p w14:paraId="019985C6" w14:textId="77777777" w:rsidR="00A119F7" w:rsidRDefault="00A119F7" w:rsidP="00A119F7">
      <w:pPr>
        <w:pStyle w:val="omg-body"/>
      </w:pPr>
      <w:r>
        <w:t> </w:t>
      </w:r>
    </w:p>
    <w:p w14:paraId="79ADBC17" w14:textId="77777777" w:rsidR="00A119F7" w:rsidRDefault="00A119F7" w:rsidP="00A119F7">
      <w:pPr>
        <w:pStyle w:val="omg-body"/>
        <w:rPr>
          <w:b/>
        </w:rPr>
      </w:pPr>
      <w:r w:rsidRPr="00900170">
        <w:rPr>
          <w:b/>
        </w:rPr>
        <w:t>[OCL] context</w:t>
      </w:r>
      <w:r>
        <w:t xml:space="preserve"> XSDProperty </w:t>
      </w:r>
      <w:r w:rsidRPr="00900170">
        <w:rPr>
          <w:b/>
        </w:rPr>
        <w:t>inv:</w:t>
      </w:r>
    </w:p>
    <w:p w14:paraId="1915C348"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self.base_Property.type-&gt;forAll(t|not((t.name='ENTITY')and(t.namespace.name='XMLPrimitiveTypes')) )</w:t>
      </w:r>
      <w:r w:rsidRPr="00900170">
        <w:rPr>
          <w:rFonts w:ascii="Courier New" w:hAnsi="Courier New" w:cs="Courier New"/>
        </w:rPr>
        <w:br/>
      </w:r>
    </w:p>
    <w:p w14:paraId="72F16902" w14:textId="77777777" w:rsidR="00A119F7" w:rsidRDefault="00A119F7" w:rsidP="00A119F7">
      <w:pPr>
        <w:pStyle w:val="omg-body"/>
      </w:pPr>
    </w:p>
    <w:p w14:paraId="32567959" w14:textId="77777777" w:rsidR="00A119F7" w:rsidRPr="00056F73" w:rsidRDefault="00A119F7" w:rsidP="00A119F7">
      <w:pPr>
        <w:pStyle w:val="Heading6"/>
      </w:pPr>
      <w:r w:rsidRPr="00056F73">
        <w:t>NDR3 [Rule 9-54] (REF,EXT). No attribute type of xs:ENTITIES</w:t>
      </w:r>
    </w:p>
    <w:p w14:paraId="3A7A1C7B" w14:textId="77777777" w:rsidR="00A119F7" w:rsidRDefault="00333F36" w:rsidP="00A119F7">
      <w:pPr>
        <w:pStyle w:val="omg-body"/>
      </w:pPr>
      <w:hyperlink r:id="rId664" w:anchor="rule_9-54" w:history="1">
        <w:r w:rsidR="00A119F7">
          <w:rPr>
            <w:color w:val="0000FF"/>
            <w:u w:val="single"/>
          </w:rPr>
          <w:t>Rule 9-54</w:t>
        </w:r>
      </w:hyperlink>
      <w:r w:rsidR="00A119F7">
        <w:t>, No attribute type of </w:t>
      </w:r>
      <w:r w:rsidR="00A119F7">
        <w:rPr>
          <w:rFonts w:ascii="Courier New" w:hAnsi="Courier New"/>
        </w:rPr>
        <w:t>xs:ENTITIES</w:t>
      </w:r>
      <w:r w:rsidR="00A119F7">
        <w:t> (REF, EXT): </w:t>
      </w:r>
      <w:hyperlink r:id="rId665" w:anchor="section_9.2.3.1" w:history="1">
        <w:r w:rsidR="00A119F7">
          <w:rPr>
            <w:color w:val="0000FF"/>
            <w:u w:val="single"/>
          </w:rPr>
          <w:t>Section 9.2.3.1</w:t>
        </w:r>
      </w:hyperlink>
      <w:r w:rsidR="00A119F7">
        <w:t>, Prohibited attribute types</w:t>
      </w:r>
    </w:p>
    <w:p w14:paraId="79A369A8" w14:textId="77777777" w:rsidR="00A119F7" w:rsidRDefault="00A119F7" w:rsidP="00A119F7">
      <w:pPr>
        <w:pStyle w:val="omg-body"/>
      </w:pPr>
      <w:r>
        <w:t> </w:t>
      </w:r>
    </w:p>
    <w:p w14:paraId="0D193D1B" w14:textId="77777777" w:rsidR="00A119F7" w:rsidRDefault="00A119F7" w:rsidP="00A119F7">
      <w:pPr>
        <w:pStyle w:val="omg-body"/>
        <w:rPr>
          <w:b/>
        </w:rPr>
      </w:pPr>
      <w:r w:rsidRPr="00900170">
        <w:rPr>
          <w:b/>
        </w:rPr>
        <w:t>[OCL] context</w:t>
      </w:r>
      <w:r>
        <w:t xml:space="preserve"> XSDProperty </w:t>
      </w:r>
      <w:r w:rsidRPr="00900170">
        <w:rPr>
          <w:b/>
        </w:rPr>
        <w:t>inv:</w:t>
      </w:r>
    </w:p>
    <w:p w14:paraId="1C49FE04"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r>
      <w:r w:rsidRPr="00900170">
        <w:rPr>
          <w:rFonts w:ascii="Courier New" w:hAnsi="Courier New" w:cs="Courier New"/>
        </w:rPr>
        <w:lastRenderedPageBreak/>
        <w:t xml:space="preserve">    and self.base_Property.namespace.namespace.stereotypedBy('Namespace')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self.base_Property.type-&gt;forAll(t|not((t.name='ENTITIES')and(t.namespace.name='XMLPrimitiveTypes')))</w:t>
      </w:r>
      <w:r w:rsidRPr="00900170">
        <w:rPr>
          <w:rFonts w:ascii="Courier New" w:hAnsi="Courier New" w:cs="Courier New"/>
        </w:rPr>
        <w:br/>
      </w:r>
    </w:p>
    <w:p w14:paraId="5DA2A4AF" w14:textId="77777777" w:rsidR="00A119F7" w:rsidRDefault="00A119F7" w:rsidP="00A119F7">
      <w:pPr>
        <w:pStyle w:val="omg-body"/>
      </w:pPr>
    </w:p>
    <w:p w14:paraId="4394C77C" w14:textId="77777777" w:rsidR="00A119F7" w:rsidRPr="00056F73" w:rsidRDefault="00A119F7" w:rsidP="00A119F7">
      <w:pPr>
        <w:pStyle w:val="Heading6"/>
      </w:pPr>
      <w:r w:rsidRPr="00056F73">
        <w:t>NDR3 [Rule 9-55] (REF,EXT). No attribute type of xs:anySimpleType</w:t>
      </w:r>
    </w:p>
    <w:p w14:paraId="3DB5A7D4" w14:textId="77777777" w:rsidR="00A119F7" w:rsidRDefault="00333F36" w:rsidP="00A119F7">
      <w:pPr>
        <w:pStyle w:val="omg-body"/>
      </w:pPr>
      <w:hyperlink r:id="rId666" w:anchor="rule_9-55" w:history="1">
        <w:r w:rsidR="00A119F7">
          <w:rPr>
            <w:color w:val="0000FF"/>
            <w:u w:val="single"/>
          </w:rPr>
          <w:t>Rule 9-55</w:t>
        </w:r>
      </w:hyperlink>
      <w:r w:rsidR="00A119F7">
        <w:t>, No attribute type of </w:t>
      </w:r>
      <w:r w:rsidR="00A119F7">
        <w:rPr>
          <w:rFonts w:ascii="Courier New" w:hAnsi="Courier New"/>
        </w:rPr>
        <w:t>xs:anySimpleType</w:t>
      </w:r>
      <w:r w:rsidR="00A119F7">
        <w:t> (REF, EXT): </w:t>
      </w:r>
      <w:hyperlink r:id="rId667" w:anchor="section_9.2.3.1" w:history="1">
        <w:r w:rsidR="00A119F7">
          <w:rPr>
            <w:color w:val="0000FF"/>
            <w:u w:val="single"/>
          </w:rPr>
          <w:t>Section 9.2.3.1</w:t>
        </w:r>
      </w:hyperlink>
      <w:r w:rsidR="00A119F7">
        <w:t>, Prohibited attribute types</w:t>
      </w:r>
    </w:p>
    <w:p w14:paraId="7CF44A4D" w14:textId="77777777" w:rsidR="00A119F7" w:rsidRDefault="00A119F7" w:rsidP="00A119F7">
      <w:pPr>
        <w:pStyle w:val="omg-body"/>
      </w:pPr>
      <w:r>
        <w:t> </w:t>
      </w:r>
    </w:p>
    <w:p w14:paraId="42D36774" w14:textId="77777777" w:rsidR="00A119F7" w:rsidRDefault="00A119F7" w:rsidP="00A119F7">
      <w:pPr>
        <w:pStyle w:val="omg-body"/>
        <w:rPr>
          <w:b/>
        </w:rPr>
      </w:pPr>
      <w:r w:rsidRPr="00900170">
        <w:rPr>
          <w:b/>
        </w:rPr>
        <w:t>[OCL] context</w:t>
      </w:r>
      <w:r>
        <w:t xml:space="preserve"> XSDProperty </w:t>
      </w:r>
      <w:r w:rsidRPr="00900170">
        <w:rPr>
          <w:b/>
        </w:rPr>
        <w:t>inv:</w:t>
      </w:r>
    </w:p>
    <w:p w14:paraId="4334B42B"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self.base_Property.type-&gt;forAll(t|not((t.name='anySimpleType')and(t.namespace.name='XMLPrimitiveTypes')))</w:t>
      </w:r>
      <w:r w:rsidRPr="00900170">
        <w:rPr>
          <w:rFonts w:ascii="Courier New" w:hAnsi="Courier New" w:cs="Courier New"/>
        </w:rPr>
        <w:br/>
      </w:r>
    </w:p>
    <w:p w14:paraId="57F0A618" w14:textId="77777777" w:rsidR="00A119F7" w:rsidRDefault="00A119F7" w:rsidP="00A119F7">
      <w:pPr>
        <w:pStyle w:val="omg-body"/>
      </w:pPr>
    </w:p>
    <w:p w14:paraId="4620C3B4" w14:textId="77777777" w:rsidR="00A119F7" w:rsidRPr="00056F73" w:rsidRDefault="00A119F7" w:rsidP="00A119F7">
      <w:pPr>
        <w:pStyle w:val="Heading6"/>
      </w:pPr>
      <w:r w:rsidRPr="00056F73">
        <w:t>NDR3 [Rule 9-56] (REF,EXT). No attribute default values</w:t>
      </w:r>
    </w:p>
    <w:p w14:paraId="7200BA30" w14:textId="77777777" w:rsidR="00A119F7" w:rsidRDefault="00333F36" w:rsidP="00A119F7">
      <w:pPr>
        <w:pStyle w:val="omg-body"/>
      </w:pPr>
      <w:hyperlink r:id="rId668" w:anchor="rule_9-56" w:history="1">
        <w:r w:rsidR="00A119F7">
          <w:rPr>
            <w:color w:val="0000FF"/>
            <w:u w:val="single"/>
          </w:rPr>
          <w:t>Rule 9-56</w:t>
        </w:r>
      </w:hyperlink>
      <w:r w:rsidR="00A119F7">
        <w:t>, No attribute default values (REF, EXT): </w:t>
      </w:r>
      <w:hyperlink r:id="rId669" w:anchor="section_9.2.3.2" w:history="1">
        <w:r w:rsidR="00A119F7">
          <w:rPr>
            <w:color w:val="0000FF"/>
            <w:u w:val="single"/>
          </w:rPr>
          <w:t>Section 9.2.3.2</w:t>
        </w:r>
      </w:hyperlink>
      <w:r w:rsidR="00A119F7">
        <w:t>, No attribute value constraints</w:t>
      </w:r>
    </w:p>
    <w:p w14:paraId="20F3AF90" w14:textId="77777777" w:rsidR="00A119F7" w:rsidRDefault="00A119F7" w:rsidP="00A119F7">
      <w:pPr>
        <w:pStyle w:val="omg-body"/>
      </w:pPr>
      <w:r>
        <w:t> </w:t>
      </w:r>
    </w:p>
    <w:p w14:paraId="3FA2DEFC" w14:textId="77777777" w:rsidR="00A119F7" w:rsidRDefault="00A119F7" w:rsidP="00A119F7">
      <w:pPr>
        <w:pStyle w:val="omg-body"/>
      </w:pPr>
      <w:r>
        <w:t>[English]</w:t>
      </w:r>
    </w:p>
    <w:p w14:paraId="665141CF" w14:textId="77777777" w:rsidR="00A119F7" w:rsidRPr="00D61BEF" w:rsidRDefault="00A119F7" w:rsidP="00A119F7">
      <w:pPr>
        <w:pStyle w:val="omg-body"/>
      </w:pPr>
      <w:r w:rsidRPr="00D61BEF">
        <w:t>This constraint enforced by provisioning, there are no @default attributes generated for an xs:attribute within a target InformationModel schema.</w:t>
      </w:r>
    </w:p>
    <w:p w14:paraId="5656A15A" w14:textId="77777777" w:rsidR="00A119F7" w:rsidRDefault="00A119F7" w:rsidP="00A119F7">
      <w:pPr>
        <w:pStyle w:val="omg-body"/>
      </w:pPr>
    </w:p>
    <w:p w14:paraId="5478DCE6" w14:textId="77777777" w:rsidR="00A119F7" w:rsidRPr="00056F73" w:rsidRDefault="00A119F7" w:rsidP="00A119F7">
      <w:pPr>
        <w:pStyle w:val="Heading6"/>
      </w:pPr>
      <w:r w:rsidRPr="00056F73">
        <w:t>NDR3 [Rule 9-57] (REF,EXT). No attribute fixed values</w:t>
      </w:r>
    </w:p>
    <w:p w14:paraId="3BBF5047" w14:textId="77777777" w:rsidR="00A119F7" w:rsidRDefault="00333F36" w:rsidP="00A119F7">
      <w:pPr>
        <w:pStyle w:val="omg-body"/>
      </w:pPr>
      <w:hyperlink r:id="rId670" w:anchor="rule_9-57" w:history="1">
        <w:r w:rsidR="00A119F7">
          <w:rPr>
            <w:color w:val="0000FF"/>
            <w:u w:val="single"/>
          </w:rPr>
          <w:t>Rule 9-57</w:t>
        </w:r>
      </w:hyperlink>
      <w:r w:rsidR="00A119F7">
        <w:t>, No attribute fixed values (REF, EXT): </w:t>
      </w:r>
      <w:hyperlink r:id="rId671" w:anchor="section_9.2.3.2" w:history="1">
        <w:r w:rsidR="00A119F7">
          <w:rPr>
            <w:color w:val="0000FF"/>
            <w:u w:val="single"/>
          </w:rPr>
          <w:t>Section 9.2.3.2</w:t>
        </w:r>
      </w:hyperlink>
      <w:r w:rsidR="00A119F7">
        <w:t>, No attribute value constraints</w:t>
      </w:r>
    </w:p>
    <w:p w14:paraId="35777CC6" w14:textId="77777777" w:rsidR="00A119F7" w:rsidRDefault="00A119F7" w:rsidP="00A119F7">
      <w:pPr>
        <w:pStyle w:val="omg-body"/>
      </w:pPr>
      <w:r>
        <w:t> </w:t>
      </w:r>
    </w:p>
    <w:p w14:paraId="43FA8E9F" w14:textId="77777777" w:rsidR="00A119F7" w:rsidRDefault="00A119F7" w:rsidP="00A119F7">
      <w:pPr>
        <w:pStyle w:val="omg-body"/>
      </w:pPr>
      <w:r>
        <w:t>[English]</w:t>
      </w:r>
    </w:p>
    <w:p w14:paraId="7E3E49AB" w14:textId="77777777" w:rsidR="00A119F7" w:rsidRPr="00D61BEF" w:rsidRDefault="00A119F7" w:rsidP="00A119F7">
      <w:pPr>
        <w:pStyle w:val="omg-body"/>
      </w:pPr>
      <w:r w:rsidRPr="00D61BEF">
        <w:lastRenderedPageBreak/>
        <w:t>This constraint enforced by provisioning, there are no @fixed attributes generated for an xs:attribute within a target InformationModel schema.</w:t>
      </w:r>
    </w:p>
    <w:p w14:paraId="369D1225" w14:textId="77777777" w:rsidR="00A119F7" w:rsidRDefault="00A119F7" w:rsidP="00A119F7">
      <w:pPr>
        <w:pStyle w:val="omg-body"/>
      </w:pPr>
    </w:p>
    <w:p w14:paraId="42CDD402" w14:textId="77777777" w:rsidR="00A119F7" w:rsidRPr="00792921" w:rsidRDefault="00A119F7" w:rsidP="00A119F7">
      <w:pPr>
        <w:pStyle w:val="Heading3"/>
      </w:pPr>
      <w:bookmarkStart w:id="523" w:name="_Toc426452282"/>
      <w:r w:rsidRPr="00792921">
        <w:t xml:space="preserve">&lt;Stereotype&gt; </w:t>
      </w:r>
      <w:bookmarkStart w:id="524" w:name="_c8fef7fb3c39b93b2966597e780b26b2"/>
      <w:r w:rsidRPr="00792921">
        <w:t>XSDRepresentationRestriction</w:t>
      </w:r>
      <w:bookmarkEnd w:id="523"/>
      <w:bookmarkEnd w:id="524"/>
    </w:p>
    <w:p w14:paraId="6D4B1DE6" w14:textId="77777777" w:rsidR="00A119F7" w:rsidRPr="00F21036" w:rsidRDefault="00A119F7" w:rsidP="00A119F7">
      <w:pPr>
        <w:pStyle w:val="Heading5"/>
      </w:pPr>
      <w:r>
        <w:t>Description</w:t>
      </w:r>
    </w:p>
    <w:p w14:paraId="75C70433" w14:textId="77777777" w:rsidR="00A119F7" w:rsidRDefault="00A119F7" w:rsidP="00A119F7">
      <w:pPr>
        <w:pStyle w:val="omg-body"/>
      </w:pPr>
      <w:r>
        <w:t>XSDRepresentationRestriction specifies a restriction on the representation in an XML schema of the values of a base DataType.</w:t>
      </w:r>
    </w:p>
    <w:p w14:paraId="6EF91E46" w14:textId="77777777" w:rsidR="00A119F7" w:rsidRPr="008147D4" w:rsidRDefault="00A119F7" w:rsidP="00A119F7">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60B461C" w14:textId="77777777" w:rsidR="00A119F7" w:rsidRDefault="00A119F7" w:rsidP="00A119F7">
      <w:pPr>
        <w:pStyle w:val="omg-body"/>
      </w:pPr>
      <w:r>
        <w:rPr>
          <w:rStyle w:val="BodyTextChar"/>
        </w:rPr>
        <w:t>UML::</w:t>
      </w:r>
      <w:r w:rsidRPr="00D61BEF">
        <w:rPr>
          <w:bCs/>
          <w:iCs/>
        </w:rPr>
        <w:t>DataType</w:t>
      </w:r>
    </w:p>
    <w:p w14:paraId="598D828D" w14:textId="77777777" w:rsidR="00A119F7" w:rsidRPr="00D13566" w:rsidRDefault="00A119F7" w:rsidP="00A119F7">
      <w:pPr>
        <w:pStyle w:val="Heading5"/>
      </w:pPr>
      <w:r w:rsidRPr="00D13566">
        <w:t>Properties</w:t>
      </w:r>
    </w:p>
    <w:p w14:paraId="24D64805" w14:textId="77777777" w:rsidR="00A119F7" w:rsidRPr="00D13566" w:rsidRDefault="00A119F7" w:rsidP="00A119F7">
      <w:pPr>
        <w:pStyle w:val="Heading6"/>
      </w:pPr>
      <w:r w:rsidRPr="00D13566">
        <w:t>whiteSpace</w:t>
      </w:r>
      <w:r>
        <w:t xml:space="preserve"> : XSDWhiteSpaceCode [0..1]</w:t>
      </w:r>
    </w:p>
    <w:p w14:paraId="4B95B7C4" w14:textId="77777777" w:rsidR="00A119F7" w:rsidRDefault="00A119F7" w:rsidP="00A119F7">
      <w:pPr>
        <w:pStyle w:val="omg-body"/>
      </w:pPr>
      <w:r>
        <w:t>whiteSpace is a restriction on the value space of the DataType. It is implemented in XML Schema as the value of the value attribute on the xs:whiteSpace element, the child of the xs:restriction element which is the immediate child of the xs:simpleType element.</w:t>
      </w:r>
    </w:p>
    <w:p w14:paraId="49B7ACC6" w14:textId="77777777" w:rsidR="00A119F7" w:rsidRDefault="00A119F7" w:rsidP="00A119F7">
      <w:pPr>
        <w:pStyle w:val="Heading5"/>
      </w:pPr>
      <w:r>
        <w:t>Constraints</w:t>
      </w:r>
    </w:p>
    <w:p w14:paraId="266C0837" w14:textId="77777777" w:rsidR="00A119F7" w:rsidRPr="00056F73" w:rsidRDefault="00A119F7" w:rsidP="00A119F7">
      <w:pPr>
        <w:pStyle w:val="Heading6"/>
      </w:pPr>
      <w:r w:rsidRPr="00056F73">
        <w:t>XSDRepresentationRestriction</w:t>
      </w:r>
    </w:p>
    <w:p w14:paraId="1983E91E" w14:textId="77777777" w:rsidR="00A119F7" w:rsidRDefault="00A119F7" w:rsidP="00A119F7">
      <w:pPr>
        <w:pStyle w:val="omg-body"/>
      </w:pPr>
      <w:r>
        <w:t>A DataType with an XSDRepresentationRestriction must have exactly one</w:t>
      </w:r>
    </w:p>
    <w:p w14:paraId="7492F425" w14:textId="77777777" w:rsidR="00A119F7" w:rsidRDefault="00A119F7" w:rsidP="00A119F7">
      <w:pPr>
        <w:pStyle w:val="omg-body"/>
      </w:pPr>
      <w:r>
        <w:t>generalization.</w:t>
      </w:r>
    </w:p>
    <w:p w14:paraId="44AD1DE3" w14:textId="77777777" w:rsidR="00A119F7" w:rsidRDefault="00A119F7" w:rsidP="00A119F7">
      <w:pPr>
        <w:pStyle w:val="omg-body"/>
        <w:rPr>
          <w:b/>
        </w:rPr>
      </w:pPr>
      <w:r w:rsidRPr="00900170">
        <w:rPr>
          <w:b/>
        </w:rPr>
        <w:t>[OCL] context</w:t>
      </w:r>
      <w:r>
        <w:t xml:space="preserve"> XSDRepresentationRestriction </w:t>
      </w:r>
      <w:r w:rsidRPr="00900170">
        <w:rPr>
          <w:b/>
        </w:rPr>
        <w:t>inv:</w:t>
      </w:r>
    </w:p>
    <w:p w14:paraId="40605D6A"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self.base_DataType.generalization-&gt;size()+self.base_DataType.clientDependency-&gt;select(d|d.stereotypedBy('Restriction')).supplier-&gt;size())=1 </w:t>
      </w:r>
    </w:p>
    <w:p w14:paraId="4BEC7E14" w14:textId="77777777" w:rsidR="00A119F7" w:rsidRDefault="00A119F7" w:rsidP="00A119F7">
      <w:pPr>
        <w:pStyle w:val="omg-body"/>
      </w:pPr>
    </w:p>
    <w:p w14:paraId="4AADA58C" w14:textId="77777777" w:rsidR="00A119F7" w:rsidRPr="00792921" w:rsidRDefault="00A119F7" w:rsidP="00A119F7">
      <w:pPr>
        <w:pStyle w:val="Heading3"/>
      </w:pPr>
      <w:bookmarkStart w:id="525" w:name="_Toc426452283"/>
      <w:r w:rsidRPr="00792921">
        <w:t xml:space="preserve">&lt;Stereotype&gt; </w:t>
      </w:r>
      <w:bookmarkStart w:id="526" w:name="_2382969db62499e782e09fe85837f61b"/>
      <w:r w:rsidRPr="00792921">
        <w:t>XSDSimpleContent</w:t>
      </w:r>
      <w:bookmarkEnd w:id="525"/>
      <w:bookmarkEnd w:id="526"/>
    </w:p>
    <w:p w14:paraId="02B4D55D" w14:textId="77777777" w:rsidR="00A119F7" w:rsidRPr="00F21036" w:rsidRDefault="00A119F7" w:rsidP="00A119F7">
      <w:pPr>
        <w:pStyle w:val="Heading5"/>
      </w:pPr>
      <w:r>
        <w:t>Description</w:t>
      </w:r>
    </w:p>
    <w:p w14:paraId="6E69FAAB" w14:textId="77777777" w:rsidR="00A119F7" w:rsidRDefault="00A119F7" w:rsidP="00A119F7">
      <w:pPr>
        <w:pStyle w:val="omg-body"/>
      </w:pPr>
      <w:r>
        <w:t>The «XSDSimpleContent» stereotype represents a relationship between two type definitions: the first is a complex type definition with simple content, the second is a simple type.</w:t>
      </w:r>
    </w:p>
    <w:p w14:paraId="72C26091" w14:textId="77777777" w:rsidR="00A119F7" w:rsidRDefault="00A119F7" w:rsidP="00A119F7">
      <w:pPr>
        <w:pStyle w:val="omg-body"/>
      </w:pPr>
      <w:r>
        <w:t xml:space="preserve">If the complex type definition is a «Restriction» of another complex type definition with simple content, then the simple type defines the constraining facets of the </w:t>
      </w:r>
      <w:r>
        <w:rPr>
          <w:rFonts w:ascii="Courier New" w:hAnsi="Courier New"/>
        </w:rPr>
        <w:t>xs:restriction</w:t>
      </w:r>
      <w:r>
        <w:t xml:space="preserve"> to the other complex type. Otherwise, the relationship is implemented in XML Schema through base attribute on the </w:t>
      </w:r>
      <w:r>
        <w:rPr>
          <w:rFonts w:ascii="Courier New" w:hAnsi="Courier New"/>
        </w:rPr>
        <w:t>xs:extension</w:t>
      </w:r>
      <w:r>
        <w:t xml:space="preserve"> element of the first type definition, the actual value of which resolves to the second type definition.</w:t>
      </w:r>
    </w:p>
    <w:p w14:paraId="25FF818E" w14:textId="77777777" w:rsidR="00A119F7" w:rsidRDefault="00A119F7" w:rsidP="00A119F7">
      <w:pPr>
        <w:pStyle w:val="omg-body"/>
      </w:pPr>
      <w:r>
        <w:t xml:space="preserve">Section 3.4 of </w:t>
      </w:r>
      <w:hyperlink r:id="rId672" w:history="1">
        <w:r>
          <w:rPr>
            <w:color w:val="0000FF"/>
            <w:u w:val="single"/>
          </w:rPr>
          <w:t>XML Schema Structures</w:t>
        </w:r>
      </w:hyperlink>
      <w:r>
        <w:t xml:space="preserve"> addresses simple content types in XML Schema; </w:t>
      </w:r>
      <w:hyperlink r:id="rId673" w:anchor="section_9.1.3.3" w:history="1">
        <w:r>
          <w:rPr>
            <w:color w:val="0000FF"/>
            <w:u w:val="single"/>
          </w:rPr>
          <w:t>Section 9.1.3.3</w:t>
        </w:r>
      </w:hyperlink>
      <w:r>
        <w:t xml:space="preserve"> of [NIEM-NDR] addresses simple content types in NIEM-conformant XML Schema.</w:t>
      </w:r>
    </w:p>
    <w:p w14:paraId="5619E732" w14:textId="77777777" w:rsidR="00A119F7" w:rsidRPr="008147D4" w:rsidRDefault="00A119F7" w:rsidP="00A119F7">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3AC7555C" w14:textId="77777777" w:rsidR="00A119F7" w:rsidRDefault="00A119F7" w:rsidP="00A119F7">
      <w:pPr>
        <w:pStyle w:val="omg-body"/>
      </w:pPr>
      <w:r>
        <w:rPr>
          <w:rStyle w:val="BodyTextChar"/>
        </w:rPr>
        <w:t>UML::</w:t>
      </w:r>
      <w:r w:rsidRPr="00D61BEF">
        <w:rPr>
          <w:bCs/>
          <w:iCs/>
        </w:rPr>
        <w:t>Realization</w:t>
      </w:r>
    </w:p>
    <w:p w14:paraId="0C228F5B" w14:textId="77777777" w:rsidR="00A119F7" w:rsidRDefault="00A119F7" w:rsidP="00A119F7">
      <w:pPr>
        <w:pStyle w:val="Heading5"/>
      </w:pPr>
      <w:r>
        <w:t>Constraints</w:t>
      </w:r>
    </w:p>
    <w:p w14:paraId="24E23CE0" w14:textId="77777777" w:rsidR="00A119F7" w:rsidRPr="00056F73" w:rsidRDefault="00A119F7" w:rsidP="00A119F7">
      <w:pPr>
        <w:pStyle w:val="Heading6"/>
      </w:pPr>
      <w:r w:rsidRPr="00056F73">
        <w:t>XSDSimpleContent</w:t>
      </w:r>
    </w:p>
    <w:p w14:paraId="1646144D" w14:textId="77777777" w:rsidR="00A119F7" w:rsidRDefault="00A119F7" w:rsidP="00A119F7">
      <w:pPr>
        <w:pStyle w:val="omg-body"/>
      </w:pPr>
      <w:r>
        <w:t>The client of an «XSDSimpleContent» Realization must be a Classifier owned by a «Namespace» Package.</w:t>
      </w:r>
    </w:p>
    <w:p w14:paraId="198586EC" w14:textId="77777777" w:rsidR="00A119F7" w:rsidRDefault="00A119F7" w:rsidP="00A119F7">
      <w:pPr>
        <w:pStyle w:val="omg-body"/>
      </w:pPr>
      <w:r>
        <w:t>The suppler of an «XSDSimpleContent» Realization must be a DataType.</w:t>
      </w:r>
    </w:p>
    <w:p w14:paraId="3295C102" w14:textId="77777777" w:rsidR="00A119F7" w:rsidRDefault="00A119F7" w:rsidP="00A119F7">
      <w:pPr>
        <w:pStyle w:val="omg-body"/>
        <w:rPr>
          <w:b/>
        </w:rPr>
      </w:pPr>
      <w:r w:rsidRPr="00900170">
        <w:rPr>
          <w:b/>
        </w:rPr>
        <w:t>[OCL] context</w:t>
      </w:r>
      <w:r>
        <w:t xml:space="preserve"> XSDSimpleContent </w:t>
      </w:r>
      <w:r w:rsidRPr="00900170">
        <w:rPr>
          <w:b/>
        </w:rPr>
        <w:t>inv:</w:t>
      </w:r>
    </w:p>
    <w:p w14:paraId="361A4930"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self.base_Realization.client-&gt;forAll(client|client.oclIsKindOf(Classifier) and client.namespace.stereotypedBy('Namespace'))              </w:t>
      </w:r>
      <w:r w:rsidRPr="00900170">
        <w:rPr>
          <w:rFonts w:ascii="Courier New" w:hAnsi="Courier New" w:cs="Courier New"/>
        </w:rPr>
        <w:br/>
        <w:t>and</w:t>
      </w:r>
      <w:r w:rsidRPr="00900170">
        <w:rPr>
          <w:rFonts w:ascii="Courier New" w:hAnsi="Courier New" w:cs="Courier New"/>
        </w:rPr>
        <w:br/>
        <w:t>self.base_Realization.supplier-&gt;forAll(s|s.oclIsKindOf(DataType))</w:t>
      </w:r>
    </w:p>
    <w:p w14:paraId="5D5854A3" w14:textId="77777777" w:rsidR="00A119F7" w:rsidRDefault="00A119F7" w:rsidP="00A119F7">
      <w:pPr>
        <w:pStyle w:val="Heading3"/>
      </w:pPr>
      <w:bookmarkStart w:id="527" w:name="_Toc426452284"/>
      <w:r>
        <w:t>&lt;Enumeration&gt;</w:t>
      </w:r>
      <w:r w:rsidRPr="00792921">
        <w:t xml:space="preserve"> </w:t>
      </w:r>
      <w:bookmarkStart w:id="528" w:name="_6057dd3a5a78e3c24dd275e3132ced75"/>
      <w:r w:rsidRPr="00792921">
        <w:t>XSDProcessContentsCode</w:t>
      </w:r>
      <w:bookmarkEnd w:id="527"/>
      <w:bookmarkEnd w:id="528"/>
    </w:p>
    <w:p w14:paraId="20B3E7C1" w14:textId="77777777" w:rsidR="00A119F7" w:rsidRPr="00F21036" w:rsidRDefault="00A119F7" w:rsidP="00A119F7">
      <w:pPr>
        <w:pStyle w:val="Heading5"/>
      </w:pPr>
      <w:r>
        <w:t>Description</w:t>
      </w:r>
    </w:p>
    <w:p w14:paraId="30CE983A" w14:textId="77777777" w:rsidR="00A119F7" w:rsidRDefault="00A119F7" w:rsidP="00A119F7">
      <w:pPr>
        <w:pStyle w:val="omg-body"/>
      </w:pPr>
      <w:r>
        <w:t>XSDProcessContentsCode supports the processContents attribute of the XSDAnyProperty stereotype.</w:t>
      </w:r>
    </w:p>
    <w:p w14:paraId="00B2BCFF" w14:textId="77777777" w:rsidR="00A119F7" w:rsidRPr="00D13566" w:rsidRDefault="00A119F7" w:rsidP="00A119F7">
      <w:pPr>
        <w:pStyle w:val="Heading5"/>
      </w:pPr>
      <w:r>
        <w:t>Literals</w:t>
      </w:r>
    </w:p>
    <w:p w14:paraId="64092088" w14:textId="77777777" w:rsidR="00A119F7" w:rsidRPr="00C14E18" w:rsidRDefault="00A119F7" w:rsidP="00A119F7">
      <w:pPr>
        <w:pStyle w:val="Heading6"/>
      </w:pPr>
      <w:r w:rsidRPr="00C14E18">
        <w:t>strict</w:t>
      </w:r>
    </w:p>
    <w:p w14:paraId="0F6F5D9A" w14:textId="77777777" w:rsidR="00A119F7" w:rsidRPr="00C14E18" w:rsidRDefault="00A119F7" w:rsidP="00A119F7">
      <w:pPr>
        <w:pStyle w:val="Heading6"/>
      </w:pPr>
      <w:r w:rsidRPr="00C14E18">
        <w:t>lax</w:t>
      </w:r>
    </w:p>
    <w:p w14:paraId="7DE2265F" w14:textId="77777777" w:rsidR="00A119F7" w:rsidRPr="00C14E18" w:rsidRDefault="00A119F7" w:rsidP="00A119F7">
      <w:pPr>
        <w:pStyle w:val="Heading6"/>
      </w:pPr>
      <w:r w:rsidRPr="00C14E18">
        <w:t>skip</w:t>
      </w:r>
    </w:p>
    <w:p w14:paraId="248A6C21" w14:textId="77777777" w:rsidR="00A119F7" w:rsidRDefault="00A119F7" w:rsidP="00A119F7">
      <w:pPr>
        <w:pStyle w:val="Heading3"/>
      </w:pPr>
      <w:bookmarkStart w:id="529" w:name="_Toc426452285"/>
      <w:r>
        <w:t>&lt;Enumeration&gt;</w:t>
      </w:r>
      <w:r w:rsidRPr="00792921">
        <w:t xml:space="preserve"> </w:t>
      </w:r>
      <w:bookmarkStart w:id="530" w:name="_c99713ce9776ea74e37055d9ba6c7754"/>
      <w:r w:rsidRPr="00792921">
        <w:t>XSDPropertyKindCode</w:t>
      </w:r>
      <w:bookmarkEnd w:id="529"/>
      <w:bookmarkEnd w:id="530"/>
    </w:p>
    <w:p w14:paraId="6D62E37C" w14:textId="77777777" w:rsidR="00A119F7" w:rsidRPr="00F21036" w:rsidRDefault="00A119F7" w:rsidP="00A119F7">
      <w:pPr>
        <w:pStyle w:val="Heading5"/>
      </w:pPr>
      <w:r>
        <w:t>Description</w:t>
      </w:r>
    </w:p>
    <w:p w14:paraId="05BE006A" w14:textId="77777777" w:rsidR="00A119F7" w:rsidRDefault="00A119F7" w:rsidP="00A119F7">
      <w:pPr>
        <w:pStyle w:val="omg-body"/>
      </w:pPr>
      <w:r>
        <w:t xml:space="preserve">XSDPropertyKindCode supports the kind attribute of XSDProperty by providing values to specify if an XSD property is represented as an </w:t>
      </w:r>
      <w:r>
        <w:rPr>
          <w:rFonts w:ascii="Courier New" w:hAnsi="Courier New"/>
        </w:rPr>
        <w:t>xs:element</w:t>
      </w:r>
      <w:r>
        <w:t xml:space="preserve"> or </w:t>
      </w:r>
      <w:r>
        <w:rPr>
          <w:rFonts w:ascii="Courier New" w:hAnsi="Courier New"/>
        </w:rPr>
        <w:t>xs:attribute</w:t>
      </w:r>
      <w:r>
        <w:t>.</w:t>
      </w:r>
    </w:p>
    <w:p w14:paraId="6522996E" w14:textId="77777777" w:rsidR="00A119F7" w:rsidRPr="00D13566" w:rsidRDefault="00A119F7" w:rsidP="00A119F7">
      <w:pPr>
        <w:pStyle w:val="Heading5"/>
      </w:pPr>
      <w:r>
        <w:t>Literals</w:t>
      </w:r>
    </w:p>
    <w:p w14:paraId="7B64F044" w14:textId="77777777" w:rsidR="00A119F7" w:rsidRPr="00C14E18" w:rsidRDefault="00A119F7" w:rsidP="00A119F7">
      <w:pPr>
        <w:pStyle w:val="Heading6"/>
      </w:pPr>
      <w:r w:rsidRPr="00C14E18">
        <w:t>element</w:t>
      </w:r>
    </w:p>
    <w:p w14:paraId="5B7172EC" w14:textId="77777777" w:rsidR="00A119F7" w:rsidRPr="00C14E18" w:rsidRDefault="00A119F7" w:rsidP="00A119F7">
      <w:pPr>
        <w:pStyle w:val="Heading6"/>
      </w:pPr>
      <w:r w:rsidRPr="00C14E18">
        <w:t>attribute</w:t>
      </w:r>
    </w:p>
    <w:p w14:paraId="42744EE3" w14:textId="77777777" w:rsidR="00A119F7" w:rsidRDefault="00A119F7" w:rsidP="00A119F7">
      <w:pPr>
        <w:pStyle w:val="Heading3"/>
      </w:pPr>
      <w:bookmarkStart w:id="531" w:name="_Toc426452286"/>
      <w:r>
        <w:t>&lt;Enumeration&gt;</w:t>
      </w:r>
      <w:r w:rsidRPr="00792921">
        <w:t xml:space="preserve"> </w:t>
      </w:r>
      <w:bookmarkStart w:id="532" w:name="_7b3de59b6bd2d58d0e6f7cf6d38f5a89"/>
      <w:r w:rsidRPr="00792921">
        <w:t>XSDWhiteSpaceCode</w:t>
      </w:r>
      <w:bookmarkEnd w:id="531"/>
      <w:bookmarkEnd w:id="532"/>
    </w:p>
    <w:p w14:paraId="0303452B" w14:textId="77777777" w:rsidR="00A119F7" w:rsidRPr="00F21036" w:rsidRDefault="00A119F7" w:rsidP="00A119F7">
      <w:pPr>
        <w:pStyle w:val="Heading5"/>
      </w:pPr>
      <w:r>
        <w:t>Description</w:t>
      </w:r>
    </w:p>
    <w:p w14:paraId="2F8128E9" w14:textId="77777777" w:rsidR="00A119F7" w:rsidRDefault="00A119F7" w:rsidP="00A119F7">
      <w:pPr>
        <w:pStyle w:val="omg-body"/>
      </w:pPr>
      <w:r>
        <w:t>Enumeration XSDWhiteSpaceCode supports the whiteSpace attribute of the XSDWhiteSpaceCode attribute as per the XSD definitions.</w:t>
      </w:r>
    </w:p>
    <w:p w14:paraId="090B4585" w14:textId="77777777" w:rsidR="00A119F7" w:rsidRPr="00D13566" w:rsidRDefault="00A119F7" w:rsidP="00A119F7">
      <w:pPr>
        <w:pStyle w:val="Heading5"/>
      </w:pPr>
      <w:r>
        <w:lastRenderedPageBreak/>
        <w:t>Literals</w:t>
      </w:r>
    </w:p>
    <w:p w14:paraId="1076C5C1" w14:textId="77777777" w:rsidR="00A119F7" w:rsidRPr="00C14E18" w:rsidRDefault="00A119F7" w:rsidP="00A119F7">
      <w:pPr>
        <w:pStyle w:val="Heading6"/>
      </w:pPr>
      <w:r w:rsidRPr="00C14E18">
        <w:t>replace</w:t>
      </w:r>
    </w:p>
    <w:p w14:paraId="3D127399" w14:textId="77777777" w:rsidR="00A119F7" w:rsidRPr="00C14E18" w:rsidRDefault="00A119F7" w:rsidP="00A119F7">
      <w:pPr>
        <w:pStyle w:val="Heading6"/>
      </w:pPr>
      <w:r w:rsidRPr="00C14E18">
        <w:t>collapse</w:t>
      </w:r>
    </w:p>
    <w:p w14:paraId="2700CBC9" w14:textId="77777777" w:rsidR="00A119F7" w:rsidRPr="00C14E18" w:rsidRDefault="00A119F7" w:rsidP="00A119F7">
      <w:pPr>
        <w:pStyle w:val="Heading6"/>
      </w:pPr>
      <w:r w:rsidRPr="00C14E18">
        <w:t>preserve</w:t>
      </w:r>
    </w:p>
    <w:p w14:paraId="3A73021A" w14:textId="33F655C4" w:rsidR="008A53DD" w:rsidRPr="00A078A9" w:rsidRDefault="008A53DD" w:rsidP="008A53DD">
      <w:pPr>
        <w:pStyle w:val="omg-body"/>
      </w:pPr>
    </w:p>
    <w:p w14:paraId="65A57862" w14:textId="77777777" w:rsidR="001C65B1" w:rsidRPr="008147D4" w:rsidRDefault="001C65B1" w:rsidP="009F7C02">
      <w:pPr>
        <w:pStyle w:val="Heading2"/>
        <w:pageBreakBefore/>
        <w:ind w:left="578" w:hanging="578"/>
      </w:pPr>
      <w:bookmarkStart w:id="533" w:name="_Ref411852845"/>
      <w:bookmarkStart w:id="534" w:name="_Toc426452287"/>
      <w:r>
        <w:lastRenderedPageBreak/>
        <w:t>Profile : Model_Package_Description_Profile</w:t>
      </w:r>
      <w:bookmarkEnd w:id="533"/>
      <w:bookmarkEnd w:id="534"/>
      <w:r>
        <w:t xml:space="preserve"> </w:t>
      </w:r>
    </w:p>
    <w:p w14:paraId="18082F74" w14:textId="77777777" w:rsidR="001C65B1" w:rsidRDefault="001C65B1" w:rsidP="001C65B1">
      <w:pPr>
        <w:pStyle w:val="Heading3"/>
      </w:pPr>
      <w:bookmarkStart w:id="535" w:name="_Toc426452288"/>
      <w:r>
        <w:t>Overview</w:t>
      </w:r>
      <w:bookmarkEnd w:id="535"/>
    </w:p>
    <w:p w14:paraId="0D11458B" w14:textId="4224A5D1" w:rsidR="001C65B1" w:rsidRDefault="001C65B1" w:rsidP="001C65B1">
      <w:pPr>
        <w:pStyle w:val="omg-body"/>
      </w:pPr>
      <w:r w:rsidRPr="00942248">
        <w:t>The Model Package Description Profile comprises stereotypes</w:t>
      </w:r>
      <w:r w:rsidR="00E62F8B">
        <w:t xml:space="preserve"> and artifacts</w:t>
      </w:r>
      <w:r w:rsidRPr="00942248">
        <w:t xml:space="preserve"> that are used to model NIEM MPDs. The diagram</w:t>
      </w:r>
      <w:r w:rsidR="00E62F8B">
        <w:t>s</w:t>
      </w:r>
      <w:r w:rsidRPr="00942248">
        <w:t xml:space="preserve"> show</w:t>
      </w:r>
      <w:r w:rsidR="00E62F8B">
        <w:t xml:space="preserve"> all the stereotypes, artifacts and enumerations </w:t>
      </w:r>
      <w:r w:rsidRPr="00942248">
        <w:t>defined in this profile.</w:t>
      </w:r>
    </w:p>
    <w:p w14:paraId="3C776C88" w14:textId="77777777" w:rsidR="00E62F8B" w:rsidRDefault="009F7C02" w:rsidP="00E62F8B">
      <w:pPr>
        <w:pStyle w:val="omg-body"/>
        <w:keepNext/>
      </w:pPr>
      <w:r>
        <w:rPr>
          <w:noProof/>
          <w:lang w:val="en-GB" w:eastAsia="en-GB"/>
        </w:rPr>
        <w:drawing>
          <wp:inline distT="0" distB="0" distL="0" distR="0" wp14:anchorId="35B61504" wp14:editId="077EF76E">
            <wp:extent cx="5943600" cy="296545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943600" cy="2965450"/>
                    </a:xfrm>
                    <a:prstGeom prst="rect">
                      <a:avLst/>
                    </a:prstGeom>
                  </pic:spPr>
                </pic:pic>
              </a:graphicData>
            </a:graphic>
          </wp:inline>
        </w:drawing>
      </w:r>
    </w:p>
    <w:p w14:paraId="6AA59526" w14:textId="4EA9EF41" w:rsidR="001C65B1" w:rsidRDefault="00E62F8B" w:rsidP="00E62F8B">
      <w:pPr>
        <w:pStyle w:val="Caption"/>
      </w:pPr>
      <w:r>
        <w:t xml:space="preserve">Figure </w:t>
      </w:r>
      <w:r w:rsidR="00333F36">
        <w:fldChar w:fldCharType="begin"/>
      </w:r>
      <w:r w:rsidR="00333F36">
        <w:instrText xml:space="preserve"> STYLEREF 1 \s </w:instrText>
      </w:r>
      <w:r w:rsidR="00333F36">
        <w:fldChar w:fldCharType="separate"/>
      </w:r>
      <w:r w:rsidR="00B81ED7">
        <w:rPr>
          <w:noProof/>
        </w:rPr>
        <w:t>8</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5</w:t>
      </w:r>
      <w:r w:rsidR="00333F36">
        <w:rPr>
          <w:noProof/>
        </w:rPr>
        <w:fldChar w:fldCharType="end"/>
      </w:r>
      <w:r>
        <w:t xml:space="preserve"> Modcl Package Description profile stereotypes</w:t>
      </w:r>
    </w:p>
    <w:p w14:paraId="3F70A605" w14:textId="77777777" w:rsidR="00464209" w:rsidRDefault="00464209" w:rsidP="00464209">
      <w:pPr>
        <w:pStyle w:val="BodyText"/>
        <w:keepNext/>
      </w:pPr>
      <w:r>
        <w:rPr>
          <w:noProof/>
          <w:lang w:val="en-GB" w:eastAsia="en-GB"/>
        </w:rPr>
        <w:drawing>
          <wp:inline distT="0" distB="0" distL="0" distR="0" wp14:anchorId="481A8636" wp14:editId="3C9BA2D4">
            <wp:extent cx="5343525" cy="3422482"/>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346039" cy="3424092"/>
                    </a:xfrm>
                    <a:prstGeom prst="rect">
                      <a:avLst/>
                    </a:prstGeom>
                  </pic:spPr>
                </pic:pic>
              </a:graphicData>
            </a:graphic>
          </wp:inline>
        </w:drawing>
      </w:r>
    </w:p>
    <w:p w14:paraId="5F9DE9AD" w14:textId="439BC148" w:rsidR="00464209" w:rsidRDefault="00464209" w:rsidP="00464209">
      <w:pPr>
        <w:pStyle w:val="Caption"/>
      </w:pPr>
      <w:r>
        <w:t xml:space="preserve">Figure </w:t>
      </w:r>
      <w:r w:rsidR="00333F36">
        <w:fldChar w:fldCharType="begin"/>
      </w:r>
      <w:r w:rsidR="00333F36">
        <w:instrText xml:space="preserve"> STYLEREF 1 \s </w:instrText>
      </w:r>
      <w:r w:rsidR="00333F36">
        <w:fldChar w:fldCharType="separate"/>
      </w:r>
      <w:r w:rsidR="00B81ED7">
        <w:rPr>
          <w:noProof/>
        </w:rPr>
        <w:t>8</w:t>
      </w:r>
      <w:r w:rsidR="00333F36">
        <w:rPr>
          <w:noProof/>
        </w:rPr>
        <w:fldChar w:fldCharType="end"/>
      </w:r>
      <w:r>
        <w:noBreakHyphen/>
      </w:r>
      <w:r w:rsidR="00333F36">
        <w:fldChar w:fldCharType="begin"/>
      </w:r>
      <w:r w:rsidR="00333F36">
        <w:instrText xml:space="preserve"> SEQ Figure \* ARABIC \s 1 </w:instrText>
      </w:r>
      <w:r w:rsidR="00333F36">
        <w:fldChar w:fldCharType="separate"/>
      </w:r>
      <w:r w:rsidR="00B81ED7">
        <w:rPr>
          <w:noProof/>
        </w:rPr>
        <w:t>6</w:t>
      </w:r>
      <w:r w:rsidR="00333F36">
        <w:rPr>
          <w:noProof/>
        </w:rPr>
        <w:fldChar w:fldCharType="end"/>
      </w:r>
      <w:r>
        <w:t xml:space="preserve"> MPD Profile Artifacts for contact information</w:t>
      </w:r>
    </w:p>
    <w:p w14:paraId="4FA0CB89" w14:textId="77777777" w:rsidR="00464209" w:rsidRPr="00464209" w:rsidRDefault="00464209" w:rsidP="00464209">
      <w:pPr>
        <w:pStyle w:val="BodyText"/>
      </w:pPr>
    </w:p>
    <w:p w14:paraId="67D637C2" w14:textId="29DFAE50" w:rsidR="00F36DCF" w:rsidRDefault="00F36DCF" w:rsidP="00F36DCF">
      <w:pPr>
        <w:pStyle w:val="BodyText"/>
        <w:keepNext/>
      </w:pPr>
      <w:r>
        <w:rPr>
          <w:noProof/>
          <w:lang w:val="en-GB" w:eastAsia="en-GB"/>
        </w:rPr>
        <w:drawing>
          <wp:inline distT="0" distB="0" distL="0" distR="0" wp14:anchorId="052EEBA3" wp14:editId="035C2054">
            <wp:extent cx="5943600" cy="4243705"/>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943600" cy="4243705"/>
                    </a:xfrm>
                    <a:prstGeom prst="rect">
                      <a:avLst/>
                    </a:prstGeom>
                  </pic:spPr>
                </pic:pic>
              </a:graphicData>
            </a:graphic>
          </wp:inline>
        </w:drawing>
      </w:r>
    </w:p>
    <w:p w14:paraId="047389DA" w14:textId="6D601B45" w:rsidR="00F36DCF" w:rsidRDefault="00F36DCF" w:rsidP="00F36DCF">
      <w:pPr>
        <w:pStyle w:val="Caption"/>
      </w:pPr>
      <w:r>
        <w:t xml:space="preserve">Figure </w:t>
      </w:r>
      <w:r w:rsidR="00333F36">
        <w:fldChar w:fldCharType="begin"/>
      </w:r>
      <w:r w:rsidR="00333F36">
        <w:instrText xml:space="preserve"> STYLEREF 1 \s </w:instrText>
      </w:r>
      <w:r w:rsidR="00333F36">
        <w:fldChar w:fldCharType="separate"/>
      </w:r>
      <w:r w:rsidR="00B81ED7">
        <w:rPr>
          <w:noProof/>
        </w:rPr>
        <w:t>8</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7</w:t>
      </w:r>
      <w:r w:rsidR="00333F36">
        <w:rPr>
          <w:noProof/>
        </w:rPr>
        <w:fldChar w:fldCharType="end"/>
      </w:r>
      <w:r>
        <w:t xml:space="preserve"> MPD </w:t>
      </w:r>
      <w:r w:rsidR="008F2AA2">
        <w:t xml:space="preserve">Profile Artifacts for </w:t>
      </w:r>
      <w:r w:rsidR="00464209">
        <w:t>validation</w:t>
      </w:r>
    </w:p>
    <w:p w14:paraId="0A511019" w14:textId="77777777" w:rsidR="00464209" w:rsidRDefault="00464209" w:rsidP="00464209">
      <w:pPr>
        <w:pStyle w:val="BodyText"/>
        <w:keepNext/>
      </w:pPr>
      <w:r>
        <w:rPr>
          <w:noProof/>
          <w:lang w:val="en-GB" w:eastAsia="en-GB"/>
        </w:rPr>
        <w:drawing>
          <wp:inline distT="0" distB="0" distL="0" distR="0" wp14:anchorId="70931CE1" wp14:editId="47150CA8">
            <wp:extent cx="5943600" cy="195389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943600" cy="1953895"/>
                    </a:xfrm>
                    <a:prstGeom prst="rect">
                      <a:avLst/>
                    </a:prstGeom>
                  </pic:spPr>
                </pic:pic>
              </a:graphicData>
            </a:graphic>
          </wp:inline>
        </w:drawing>
      </w:r>
    </w:p>
    <w:p w14:paraId="60293EDB" w14:textId="594C9D8D" w:rsidR="00464209" w:rsidRPr="00464209" w:rsidRDefault="00464209" w:rsidP="00464209">
      <w:pPr>
        <w:pStyle w:val="Caption"/>
      </w:pPr>
      <w:r>
        <w:t xml:space="preserve">Figure </w:t>
      </w:r>
      <w:r w:rsidR="00333F36">
        <w:fldChar w:fldCharType="begin"/>
      </w:r>
      <w:r w:rsidR="00333F36">
        <w:instrText xml:space="preserve"> STYLEREF 1 \s </w:instrText>
      </w:r>
      <w:r w:rsidR="00333F36">
        <w:fldChar w:fldCharType="separate"/>
      </w:r>
      <w:r w:rsidR="00B81ED7">
        <w:rPr>
          <w:noProof/>
        </w:rPr>
        <w:t>8</w:t>
      </w:r>
      <w:r w:rsidR="00333F36">
        <w:rPr>
          <w:noProof/>
        </w:rPr>
        <w:fldChar w:fldCharType="end"/>
      </w:r>
      <w:r>
        <w:noBreakHyphen/>
      </w:r>
      <w:r w:rsidR="00333F36">
        <w:fldChar w:fldCharType="begin"/>
      </w:r>
      <w:r w:rsidR="00333F36">
        <w:instrText xml:space="preserve"> SEQ Figure \* ARABIC \s 1 </w:instrText>
      </w:r>
      <w:r w:rsidR="00333F36">
        <w:fldChar w:fldCharType="separate"/>
      </w:r>
      <w:r w:rsidR="00B81ED7">
        <w:rPr>
          <w:noProof/>
        </w:rPr>
        <w:t>8</w:t>
      </w:r>
      <w:r w:rsidR="00333F36">
        <w:rPr>
          <w:noProof/>
        </w:rPr>
        <w:fldChar w:fldCharType="end"/>
      </w:r>
      <w:r>
        <w:t xml:space="preserve"> MPD Profile Enumerations</w:t>
      </w:r>
    </w:p>
    <w:p w14:paraId="62B7DCF7" w14:textId="10C4837A" w:rsidR="008F2AA2" w:rsidRDefault="00464209" w:rsidP="008F2AA2">
      <w:pPr>
        <w:pStyle w:val="BodyText"/>
        <w:keepNext/>
      </w:pPr>
      <w:r>
        <w:rPr>
          <w:noProof/>
          <w:lang w:val="en-GB" w:eastAsia="en-GB"/>
        </w:rPr>
        <w:lastRenderedPageBreak/>
        <w:drawing>
          <wp:inline distT="0" distB="0" distL="0" distR="0" wp14:anchorId="5DF494F8" wp14:editId="5BC8A0F2">
            <wp:extent cx="5943600" cy="4258310"/>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943600" cy="4258310"/>
                    </a:xfrm>
                    <a:prstGeom prst="rect">
                      <a:avLst/>
                    </a:prstGeom>
                  </pic:spPr>
                </pic:pic>
              </a:graphicData>
            </a:graphic>
          </wp:inline>
        </w:drawing>
      </w:r>
    </w:p>
    <w:p w14:paraId="42D6B6B1" w14:textId="7C558C77" w:rsidR="00F36DCF" w:rsidRPr="00F36DCF" w:rsidRDefault="008F2AA2" w:rsidP="008F2AA2">
      <w:pPr>
        <w:pStyle w:val="Caption"/>
      </w:pPr>
      <w:r>
        <w:t xml:space="preserve">Figure </w:t>
      </w:r>
      <w:r w:rsidR="00333F36">
        <w:fldChar w:fldCharType="begin"/>
      </w:r>
      <w:r w:rsidR="00333F36">
        <w:instrText xml:space="preserve"> STYLEREF 1 \s </w:instrText>
      </w:r>
      <w:r w:rsidR="00333F36">
        <w:fldChar w:fldCharType="separate"/>
      </w:r>
      <w:r w:rsidR="00B81ED7">
        <w:rPr>
          <w:noProof/>
        </w:rPr>
        <w:t>8</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9</w:t>
      </w:r>
      <w:r w:rsidR="00333F36">
        <w:rPr>
          <w:noProof/>
        </w:rPr>
        <w:fldChar w:fldCharType="end"/>
      </w:r>
      <w:r>
        <w:t xml:space="preserve"> MPD Profile Art</w:t>
      </w:r>
      <w:r w:rsidR="00464209">
        <w:t>ifacts for files and documents</w:t>
      </w:r>
    </w:p>
    <w:p w14:paraId="6D57C0B9" w14:textId="77777777" w:rsidR="001C65B1" w:rsidRPr="00792921" w:rsidRDefault="001C65B1" w:rsidP="001C65B1">
      <w:pPr>
        <w:pStyle w:val="Heading3"/>
      </w:pPr>
      <w:bookmarkStart w:id="536" w:name="_Toc426452289"/>
      <w:r w:rsidRPr="00792921">
        <w:t xml:space="preserve">&lt;Stereotype&gt; </w:t>
      </w:r>
      <w:bookmarkStart w:id="537" w:name="_e5ec7e3e9d1d1d1d3b6e0dfe82c98d0f"/>
      <w:r w:rsidRPr="00792921">
        <w:t>ApplicationInfo</w:t>
      </w:r>
      <w:bookmarkEnd w:id="536"/>
      <w:bookmarkEnd w:id="537"/>
    </w:p>
    <w:p w14:paraId="5A8964F4" w14:textId="77777777" w:rsidR="001C65B1" w:rsidRPr="00F21036" w:rsidRDefault="001C65B1" w:rsidP="001C65B1">
      <w:pPr>
        <w:pStyle w:val="Heading5"/>
      </w:pPr>
      <w:r>
        <w:t>Description</w:t>
      </w:r>
    </w:p>
    <w:p w14:paraId="63F2C645" w14:textId="77777777" w:rsidR="001C65B1" w:rsidRDefault="001C65B1" w:rsidP="001C65B1">
      <w:pPr>
        <w:pStyle w:val="omg-body"/>
      </w:pPr>
      <w:r>
        <w:t>An MPD artifact that is used by a software tool (e.g., import, export, input, output, etc.). </w:t>
      </w:r>
    </w:p>
    <w:p w14:paraId="73AD38E7" w14:textId="77777777" w:rsidR="001C65B1" w:rsidRDefault="001C65B1" w:rsidP="001C65B1">
      <w:pPr>
        <w:pStyle w:val="Heading5"/>
      </w:pPr>
      <w:r>
        <w:t>Generalization</w:t>
      </w:r>
    </w:p>
    <w:p w14:paraId="576CEF13" w14:textId="77777777" w:rsidR="001C65B1" w:rsidRDefault="00333F36"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091CA12B" w14:textId="77777777" w:rsidR="001C65B1" w:rsidRPr="00792921" w:rsidRDefault="001C65B1" w:rsidP="001C65B1">
      <w:pPr>
        <w:pStyle w:val="Heading3"/>
      </w:pPr>
      <w:bookmarkStart w:id="538" w:name="_Toc426452290"/>
      <w:r w:rsidRPr="00792921">
        <w:t xml:space="preserve">&lt;Stereotype&gt; </w:t>
      </w:r>
      <w:bookmarkStart w:id="539" w:name="_a87115cbcc21d0c435988ee891218e74"/>
      <w:r w:rsidRPr="00792921">
        <w:t>BusinessRulesArtifact</w:t>
      </w:r>
      <w:bookmarkEnd w:id="538"/>
      <w:bookmarkEnd w:id="539"/>
    </w:p>
    <w:p w14:paraId="2A5FAC5D" w14:textId="77777777" w:rsidR="001C65B1" w:rsidRPr="00F21036" w:rsidRDefault="001C65B1" w:rsidP="001C65B1">
      <w:pPr>
        <w:pStyle w:val="Heading5"/>
      </w:pPr>
      <w:r>
        <w:t>Description</w:t>
      </w:r>
    </w:p>
    <w:p w14:paraId="3364390A" w14:textId="77777777" w:rsidR="001C65B1" w:rsidRDefault="001C65B1" w:rsidP="001C65B1">
      <w:pPr>
        <w:pStyle w:val="omg-body"/>
      </w:pPr>
      <w:r>
        <w:t>An MPD artifact that contains business rules and constraints on exchange content. </w:t>
      </w:r>
    </w:p>
    <w:p w14:paraId="26ECF287" w14:textId="77777777" w:rsidR="001C65B1" w:rsidRDefault="001C65B1" w:rsidP="001C65B1">
      <w:pPr>
        <w:pStyle w:val="Heading5"/>
      </w:pPr>
      <w:r>
        <w:t>Generalization</w:t>
      </w:r>
    </w:p>
    <w:p w14:paraId="6B20D9DD" w14:textId="77777777" w:rsidR="001C65B1" w:rsidRDefault="00333F36"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6652F5A9" w14:textId="77777777" w:rsidR="001C65B1" w:rsidRPr="00792921" w:rsidRDefault="001C65B1" w:rsidP="001C65B1">
      <w:pPr>
        <w:pStyle w:val="Heading3"/>
      </w:pPr>
      <w:bookmarkStart w:id="540" w:name="_Toc426452291"/>
      <w:r w:rsidRPr="00792921">
        <w:lastRenderedPageBreak/>
        <w:t xml:space="preserve">&lt;Stereotype&gt; </w:t>
      </w:r>
      <w:bookmarkStart w:id="541" w:name="_d7f0afacf8acfe2a0ea2d846197421e4"/>
      <w:r w:rsidRPr="00792921">
        <w:t>ChangeInformationType</w:t>
      </w:r>
      <w:bookmarkEnd w:id="540"/>
      <w:bookmarkEnd w:id="541"/>
    </w:p>
    <w:p w14:paraId="17A73056" w14:textId="77777777" w:rsidR="001C65B1" w:rsidRPr="00F21036" w:rsidRDefault="001C65B1" w:rsidP="001C65B1">
      <w:pPr>
        <w:pStyle w:val="Heading5"/>
      </w:pPr>
      <w:r>
        <w:t>Description</w:t>
      </w:r>
    </w:p>
    <w:p w14:paraId="03F601DA" w14:textId="77777777" w:rsidR="001C65B1" w:rsidRDefault="001C65B1" w:rsidP="001C65B1">
      <w:pPr>
        <w:pStyle w:val="omg-body"/>
      </w:pPr>
      <w:r>
        <w:t>The «ChangeInformationType» stereotype applies to a Package that represents one or more detailed change entries. The «ChangeInformationType» is a nested UML::Package of «ChangeLogType». It contains descriptive information about one or more detailed change entries. The attributes defined for «ChangeInformationType» reflect the required changelog descriptive information for change entries. The change entries themselves, and their relationship with «ChangeInformationType» is an implementation detail not constrained by this specification.</w:t>
      </w:r>
    </w:p>
    <w:p w14:paraId="0FB1BAED"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05CC873" w14:textId="77777777" w:rsidR="001C65B1" w:rsidRDefault="001C65B1" w:rsidP="001C65B1">
      <w:pPr>
        <w:pStyle w:val="omg-body"/>
      </w:pPr>
      <w:r>
        <w:rPr>
          <w:rStyle w:val="BodyTextChar"/>
        </w:rPr>
        <w:t>UML::</w:t>
      </w:r>
      <w:r w:rsidRPr="00D61BEF">
        <w:rPr>
          <w:bCs/>
          <w:iCs/>
        </w:rPr>
        <w:t>Package</w:t>
      </w:r>
    </w:p>
    <w:p w14:paraId="7282C003" w14:textId="77777777" w:rsidR="001C65B1" w:rsidRPr="00D13566" w:rsidRDefault="001C65B1" w:rsidP="001C65B1">
      <w:pPr>
        <w:pStyle w:val="Heading5"/>
      </w:pPr>
      <w:r w:rsidRPr="00D13566">
        <w:t>Properties</w:t>
      </w:r>
    </w:p>
    <w:p w14:paraId="1D0D23EF" w14:textId="77777777" w:rsidR="001C65B1" w:rsidRPr="00D13566" w:rsidRDefault="001C65B1" w:rsidP="001C65B1">
      <w:pPr>
        <w:pStyle w:val="Heading6"/>
      </w:pPr>
      <w:r w:rsidRPr="00D13566">
        <w:t>ChangeCode</w:t>
      </w:r>
      <w:r>
        <w:t xml:space="preserve"> : ChangeCodeSimpleType [0..*]</w:t>
      </w:r>
    </w:p>
    <w:p w14:paraId="1C285095" w14:textId="77777777" w:rsidR="001C65B1" w:rsidRDefault="001C65B1" w:rsidP="001C65B1">
      <w:pPr>
        <w:pStyle w:val="omg-body"/>
      </w:pPr>
      <w:r>
        <w:t>An enumeration of change codes based on the type of change that is contained in the change log.</w:t>
      </w:r>
    </w:p>
    <w:p w14:paraId="51A825EA" w14:textId="77777777" w:rsidR="001C65B1" w:rsidRPr="00D13566" w:rsidRDefault="001C65B1" w:rsidP="001C65B1">
      <w:pPr>
        <w:pStyle w:val="Heading6"/>
      </w:pPr>
      <w:r w:rsidRPr="00D13566">
        <w:t>ChangeFullDescriptionText</w:t>
      </w:r>
      <w:r>
        <w:t xml:space="preserve"> : String [0..1]</w:t>
      </w:r>
    </w:p>
    <w:p w14:paraId="3AC36E48" w14:textId="77777777" w:rsidR="001C65B1" w:rsidRDefault="001C65B1" w:rsidP="001C65B1">
      <w:pPr>
        <w:pStyle w:val="omg-body"/>
      </w:pPr>
      <w:r>
        <w:t>Descriptive text outlining the details of a specific change contained in a change log.</w:t>
      </w:r>
    </w:p>
    <w:p w14:paraId="766A85B0" w14:textId="77777777" w:rsidR="001C65B1" w:rsidRPr="00D13566" w:rsidRDefault="001C65B1" w:rsidP="001C65B1">
      <w:pPr>
        <w:pStyle w:val="Heading6"/>
      </w:pPr>
      <w:r w:rsidRPr="00D13566">
        <w:t>ChangeNCCTIssueNumber</w:t>
      </w:r>
      <w:r>
        <w:t xml:space="preserve"> : Integer [0..*]</w:t>
      </w:r>
    </w:p>
    <w:p w14:paraId="6F97A05A" w14:textId="77777777" w:rsidR="001C65B1" w:rsidRDefault="001C65B1" w:rsidP="001C65B1">
      <w:pPr>
        <w:pStyle w:val="omg-body"/>
      </w:pPr>
      <w:r>
        <w:t>Text outlining the NIEM Change Configuration Tool number associated to the specific change contained in the change log.</w:t>
      </w:r>
    </w:p>
    <w:p w14:paraId="26EFA0CC" w14:textId="77777777" w:rsidR="001C65B1" w:rsidRPr="00D13566" w:rsidRDefault="001C65B1" w:rsidP="001C65B1">
      <w:pPr>
        <w:pStyle w:val="Heading6"/>
      </w:pPr>
      <w:r w:rsidRPr="00D13566">
        <w:t>ChangeReasonText</w:t>
      </w:r>
      <w:r>
        <w:t xml:space="preserve"> : String [0..1]</w:t>
      </w:r>
    </w:p>
    <w:p w14:paraId="51F86E93" w14:textId="77777777" w:rsidR="001C65B1" w:rsidRDefault="001C65B1" w:rsidP="001C65B1">
      <w:pPr>
        <w:pStyle w:val="omg-body"/>
      </w:pPr>
      <w:r>
        <w:t>Descriptive text providing context to the reason a change noted in the change log was made.</w:t>
      </w:r>
    </w:p>
    <w:p w14:paraId="42B6EDA5" w14:textId="77777777" w:rsidR="001C65B1" w:rsidRPr="00D13566" w:rsidRDefault="001C65B1" w:rsidP="001C65B1">
      <w:pPr>
        <w:pStyle w:val="Heading6"/>
      </w:pPr>
      <w:r w:rsidRPr="00D13566">
        <w:t>ChangeSummaryText</w:t>
      </w:r>
      <w:r>
        <w:t xml:space="preserve"> : String [0..1]</w:t>
      </w:r>
    </w:p>
    <w:p w14:paraId="7EC7B086" w14:textId="77777777" w:rsidR="001C65B1" w:rsidRDefault="001C65B1" w:rsidP="001C65B1">
      <w:pPr>
        <w:pStyle w:val="omg-body"/>
      </w:pPr>
      <w:r>
        <w:t>Text outlining a summary of a specific change contained in the change log.</w:t>
      </w:r>
    </w:p>
    <w:p w14:paraId="4DCBFFDC" w14:textId="77777777" w:rsidR="001C65B1" w:rsidRPr="00792921" w:rsidRDefault="001C65B1" w:rsidP="001C65B1">
      <w:pPr>
        <w:pStyle w:val="Heading3"/>
      </w:pPr>
      <w:bookmarkStart w:id="542" w:name="_Toc426452292"/>
      <w:r w:rsidRPr="00792921">
        <w:t xml:space="preserve">&lt;Stereotype&gt; </w:t>
      </w:r>
      <w:bookmarkStart w:id="543" w:name="_e3caf14bcc1716f393a7ba2f5642f78d"/>
      <w:r w:rsidRPr="00792921">
        <w:t>ChangeLogType</w:t>
      </w:r>
      <w:bookmarkEnd w:id="542"/>
      <w:bookmarkEnd w:id="543"/>
    </w:p>
    <w:p w14:paraId="26238C71" w14:textId="77777777" w:rsidR="001C65B1" w:rsidRPr="00F21036" w:rsidRDefault="001C65B1" w:rsidP="001C65B1">
      <w:pPr>
        <w:pStyle w:val="Heading5"/>
      </w:pPr>
      <w:r>
        <w:t>Description</w:t>
      </w:r>
    </w:p>
    <w:p w14:paraId="3CCF85A5" w14:textId="77777777" w:rsidR="001C65B1" w:rsidRDefault="001C65B1" w:rsidP="001C65B1">
      <w:pPr>
        <w:pStyle w:val="omg-body"/>
      </w:pPr>
      <w:r>
        <w:t>The ChangeLogType stereotype applies to a Package that represents the required MPD changelog artifact. The changelog artifact contains descriptive information about the changelog as a whole. The attributes defined for «ChangeLogType» reflect the required changelog descriptive information.</w:t>
      </w:r>
    </w:p>
    <w:p w14:paraId="0046E66F"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B02DB7C" w14:textId="77777777" w:rsidR="001C65B1" w:rsidRDefault="001C65B1" w:rsidP="001C65B1">
      <w:pPr>
        <w:pStyle w:val="omg-body"/>
      </w:pPr>
      <w:r>
        <w:rPr>
          <w:rStyle w:val="BodyTextChar"/>
        </w:rPr>
        <w:t>UML::</w:t>
      </w:r>
      <w:r w:rsidRPr="00D61BEF">
        <w:rPr>
          <w:bCs/>
          <w:iCs/>
        </w:rPr>
        <w:t>Package</w:t>
      </w:r>
    </w:p>
    <w:p w14:paraId="77AAEF80" w14:textId="77777777" w:rsidR="001C65B1" w:rsidRPr="00D13566" w:rsidRDefault="001C65B1" w:rsidP="001C65B1">
      <w:pPr>
        <w:pStyle w:val="Heading5"/>
      </w:pPr>
      <w:r w:rsidRPr="00D13566">
        <w:t>Properties</w:t>
      </w:r>
    </w:p>
    <w:p w14:paraId="73B2E65A" w14:textId="77777777" w:rsidR="001C65B1" w:rsidRPr="00D13566" w:rsidRDefault="001C65B1" w:rsidP="001C65B1">
      <w:pPr>
        <w:pStyle w:val="Heading6"/>
      </w:pPr>
      <w:r w:rsidRPr="00D13566">
        <w:t>BaselineModelURL</w:t>
      </w:r>
      <w:r>
        <w:t xml:space="preserve"> : String [1]</w:t>
      </w:r>
    </w:p>
    <w:p w14:paraId="313BF76B" w14:textId="77777777" w:rsidR="001C65B1" w:rsidRDefault="001C65B1" w:rsidP="001C65B1">
      <w:pPr>
        <w:pStyle w:val="omg-body"/>
      </w:pPr>
      <w:r>
        <w:t>URL of baseline model the change log applies to.</w:t>
      </w:r>
    </w:p>
    <w:p w14:paraId="648F8CED" w14:textId="77777777" w:rsidR="001C65B1" w:rsidRPr="00D13566" w:rsidRDefault="001C65B1" w:rsidP="001C65B1">
      <w:pPr>
        <w:pStyle w:val="Heading6"/>
      </w:pPr>
      <w:r w:rsidRPr="00D13566">
        <w:lastRenderedPageBreak/>
        <w:t>ChangeLogApplicationInstructionsText</w:t>
      </w:r>
      <w:r>
        <w:t xml:space="preserve"> : String [0..1]</w:t>
      </w:r>
    </w:p>
    <w:p w14:paraId="721E3DC1" w14:textId="77777777" w:rsidR="001C65B1" w:rsidRDefault="001C65B1" w:rsidP="001C65B1">
      <w:pPr>
        <w:pStyle w:val="omg-body"/>
      </w:pPr>
      <w:r>
        <w:t>Descriptive text representing change log applications instructions.</w:t>
      </w:r>
    </w:p>
    <w:p w14:paraId="0D341744" w14:textId="77777777" w:rsidR="001C65B1" w:rsidRPr="00D13566" w:rsidRDefault="001C65B1" w:rsidP="001C65B1">
      <w:pPr>
        <w:pStyle w:val="Heading6"/>
      </w:pPr>
      <w:r w:rsidRPr="00D13566">
        <w:t>ChangeLogSubmitterName</w:t>
      </w:r>
      <w:r>
        <w:t xml:space="preserve"> : String [0..1]</w:t>
      </w:r>
    </w:p>
    <w:p w14:paraId="226D52D0" w14:textId="77777777" w:rsidR="001C65B1" w:rsidRDefault="001C65B1" w:rsidP="001C65B1">
      <w:pPr>
        <w:pStyle w:val="omg-body"/>
      </w:pPr>
      <w:r>
        <w:t>A name of the person, or organization submitting the change log.</w:t>
      </w:r>
    </w:p>
    <w:p w14:paraId="570EB780" w14:textId="77777777" w:rsidR="001C65B1" w:rsidRPr="00D13566" w:rsidRDefault="001C65B1" w:rsidP="001C65B1">
      <w:pPr>
        <w:pStyle w:val="Heading6"/>
      </w:pPr>
      <w:r w:rsidRPr="00D13566">
        <w:t>ChangeLogSummaryText</w:t>
      </w:r>
      <w:r>
        <w:t xml:space="preserve"> : String [0..1]</w:t>
      </w:r>
    </w:p>
    <w:p w14:paraId="6AA27D58" w14:textId="77777777" w:rsidR="001C65B1" w:rsidRDefault="001C65B1" w:rsidP="001C65B1">
      <w:pPr>
        <w:pStyle w:val="omg-body"/>
      </w:pPr>
      <w:r>
        <w:t>Descriptive text providing a summary of the change log.</w:t>
      </w:r>
    </w:p>
    <w:p w14:paraId="76AF7C9F" w14:textId="77777777" w:rsidR="001C65B1" w:rsidRPr="00792921" w:rsidRDefault="001C65B1" w:rsidP="001C65B1">
      <w:pPr>
        <w:pStyle w:val="Heading3"/>
      </w:pPr>
      <w:bookmarkStart w:id="544" w:name="_Toc426452293"/>
      <w:r w:rsidRPr="00792921">
        <w:t xml:space="preserve">&lt;Stereotype&gt; </w:t>
      </w:r>
      <w:bookmarkStart w:id="545" w:name="_3eccbf35ee76685007d7e674d56bc322"/>
      <w:r w:rsidRPr="00792921">
        <w:t>ConformanceAssertion</w:t>
      </w:r>
      <w:bookmarkEnd w:id="544"/>
      <w:bookmarkEnd w:id="545"/>
    </w:p>
    <w:p w14:paraId="454CCFEE" w14:textId="77777777" w:rsidR="001C65B1" w:rsidRPr="00F21036" w:rsidRDefault="001C65B1" w:rsidP="001C65B1">
      <w:pPr>
        <w:pStyle w:val="Heading5"/>
      </w:pPr>
      <w:r>
        <w:t>Description</w:t>
      </w:r>
    </w:p>
    <w:p w14:paraId="2ED1B428" w14:textId="77777777" w:rsidR="001C65B1" w:rsidRDefault="001C65B1" w:rsidP="001C65B1">
      <w:pPr>
        <w:pStyle w:val="omg-body"/>
      </w:pPr>
      <w:r>
        <w:t>An MPD artifact that represents a declaration that a NIEM IEPD or EIEM is NIEM-conformant.</w:t>
      </w:r>
    </w:p>
    <w:p w14:paraId="3DF91C14" w14:textId="77777777" w:rsidR="001C65B1" w:rsidRDefault="001C65B1" w:rsidP="001C65B1">
      <w:pPr>
        <w:pStyle w:val="Heading5"/>
      </w:pPr>
      <w:r>
        <w:t>Generalization</w:t>
      </w:r>
    </w:p>
    <w:p w14:paraId="18B6F1ED" w14:textId="77777777" w:rsidR="001C65B1" w:rsidRDefault="00333F36"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3D6BCF97" w14:textId="77777777" w:rsidR="001C65B1" w:rsidRPr="00792921" w:rsidRDefault="001C65B1" w:rsidP="001C65B1">
      <w:pPr>
        <w:pStyle w:val="Heading3"/>
      </w:pPr>
      <w:bookmarkStart w:id="546" w:name="_Toc426452294"/>
      <w:r w:rsidRPr="00792921">
        <w:t xml:space="preserve">&lt;Stereotype&gt; </w:t>
      </w:r>
      <w:bookmarkStart w:id="547" w:name="_73c4286659ba2418e50e7e7b2925c53a"/>
      <w:r w:rsidRPr="00792921">
        <w:t>ConformanceReport</w:t>
      </w:r>
      <w:bookmarkEnd w:id="546"/>
      <w:bookmarkEnd w:id="547"/>
    </w:p>
    <w:p w14:paraId="6C079A10" w14:textId="77777777" w:rsidR="001C65B1" w:rsidRPr="00F21036" w:rsidRDefault="001C65B1" w:rsidP="001C65B1">
      <w:pPr>
        <w:pStyle w:val="Heading5"/>
      </w:pPr>
      <w:r>
        <w:t>Description</w:t>
      </w:r>
    </w:p>
    <w:p w14:paraId="7AAE3937" w14:textId="77777777" w:rsidR="001C65B1" w:rsidRDefault="001C65B1" w:rsidP="001C65B1">
      <w:pPr>
        <w:pStyle w:val="omg-body"/>
      </w:pPr>
      <w:r>
        <w:t>An MPD artifact either auto-generated by a NIEM-aware software tool or manually prepared that checks NIEM conformance and/or quality and renders a detailed report of results. This report may also be an auto-generated and manually prepared hybrid artifact.</w:t>
      </w:r>
    </w:p>
    <w:p w14:paraId="08D5F848" w14:textId="77777777" w:rsidR="001C65B1" w:rsidRDefault="001C65B1" w:rsidP="001C65B1">
      <w:pPr>
        <w:pStyle w:val="Heading5"/>
      </w:pPr>
      <w:r>
        <w:t>Generalization</w:t>
      </w:r>
    </w:p>
    <w:p w14:paraId="13A29B08" w14:textId="77777777" w:rsidR="001C65B1" w:rsidRDefault="00333F36"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60223036" w14:textId="77777777" w:rsidR="001C65B1" w:rsidRPr="00792921" w:rsidRDefault="001C65B1" w:rsidP="001C65B1">
      <w:pPr>
        <w:pStyle w:val="Heading3"/>
      </w:pPr>
      <w:bookmarkStart w:id="548" w:name="_Toc426452295"/>
      <w:r w:rsidRPr="00792921">
        <w:t xml:space="preserve">&lt;Stereotype&gt; </w:t>
      </w:r>
      <w:bookmarkStart w:id="549" w:name="_7f60db331c02abe2c1ece306f640a550"/>
      <w:r w:rsidRPr="00792921">
        <w:t>Documentation</w:t>
      </w:r>
      <w:bookmarkEnd w:id="548"/>
      <w:bookmarkEnd w:id="549"/>
    </w:p>
    <w:p w14:paraId="1AA06B33" w14:textId="77777777" w:rsidR="001C65B1" w:rsidRPr="00F21036" w:rsidRDefault="001C65B1" w:rsidP="001C65B1">
      <w:pPr>
        <w:pStyle w:val="Heading5"/>
      </w:pPr>
      <w:r>
        <w:t>Description</w:t>
      </w:r>
    </w:p>
    <w:p w14:paraId="173D465E" w14:textId="77777777" w:rsidR="001C65B1" w:rsidRDefault="001C65B1" w:rsidP="001C65B1">
      <w:pPr>
        <w:pStyle w:val="omg-body"/>
      </w:pPr>
      <w:r>
        <w:t>An MPD artifact that is a form of explanatory documentation.</w:t>
      </w:r>
    </w:p>
    <w:p w14:paraId="24C13886" w14:textId="77777777" w:rsidR="001C65B1" w:rsidRDefault="001C65B1" w:rsidP="001C65B1">
      <w:pPr>
        <w:pStyle w:val="Heading5"/>
      </w:pPr>
      <w:r>
        <w:t>Generalization</w:t>
      </w:r>
    </w:p>
    <w:p w14:paraId="23A2453F" w14:textId="77777777" w:rsidR="001C65B1" w:rsidRDefault="00333F36"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23475030" w14:textId="77777777" w:rsidR="001C65B1" w:rsidRPr="00792921" w:rsidRDefault="001C65B1" w:rsidP="001C65B1">
      <w:pPr>
        <w:pStyle w:val="Heading3"/>
      </w:pPr>
      <w:bookmarkStart w:id="550" w:name="_Toc426452296"/>
      <w:r w:rsidRPr="00792921">
        <w:t xml:space="preserve">&lt;Stereotype&gt; </w:t>
      </w:r>
      <w:bookmarkStart w:id="551" w:name="_a359a1e478997f8e27994502878bf6db"/>
      <w:r w:rsidRPr="00792921">
        <w:t>ExtensionSchemaDocument</w:t>
      </w:r>
      <w:bookmarkEnd w:id="550"/>
      <w:bookmarkEnd w:id="551"/>
    </w:p>
    <w:p w14:paraId="01DC142A" w14:textId="77777777" w:rsidR="001C65B1" w:rsidRPr="00F21036" w:rsidRDefault="001C65B1" w:rsidP="001C65B1">
      <w:pPr>
        <w:pStyle w:val="Heading5"/>
      </w:pPr>
      <w:r>
        <w:t>Description</w:t>
      </w:r>
    </w:p>
    <w:p w14:paraId="72FE30BF" w14:textId="77777777" w:rsidR="001C65B1" w:rsidRDefault="001C65B1" w:rsidP="001C65B1">
      <w:pPr>
        <w:pStyle w:val="omg-body"/>
      </w:pPr>
      <w:r>
        <w:t>An MPD artifact that is a NIEM extension schema document.</w:t>
      </w:r>
    </w:p>
    <w:p w14:paraId="1CA11703" w14:textId="77777777" w:rsidR="001C65B1" w:rsidRDefault="001C65B1" w:rsidP="001C65B1">
      <w:pPr>
        <w:pStyle w:val="Heading5"/>
      </w:pPr>
      <w:r>
        <w:t>Generalization</w:t>
      </w:r>
    </w:p>
    <w:p w14:paraId="6AFC8FCD" w14:textId="77777777" w:rsidR="001C65B1" w:rsidRDefault="00333F36" w:rsidP="001C65B1">
      <w:pPr>
        <w:pStyle w:val="omg-body"/>
      </w:pPr>
      <w:hyperlink w:anchor="_b02fa05d43cb5f5cace47c9181b17443" w:history="1">
        <w:r w:rsidR="001C65B1" w:rsidRPr="00C253B8">
          <w:rPr>
            <w:color w:val="0000FF"/>
            <w:u w:val="single"/>
          </w:rPr>
          <w:t>XMLSchemaDocument</w:t>
        </w:r>
      </w:hyperlink>
      <w:r w:rsidR="001C65B1">
        <w:rPr>
          <w:color w:val="0000FF"/>
        </w:rPr>
        <w:t xml:space="preserve">  </w:t>
      </w:r>
    </w:p>
    <w:p w14:paraId="762590C6" w14:textId="77777777" w:rsidR="001C65B1" w:rsidRPr="00792921" w:rsidRDefault="001C65B1" w:rsidP="001C65B1">
      <w:pPr>
        <w:pStyle w:val="Heading3"/>
      </w:pPr>
      <w:bookmarkStart w:id="552" w:name="_Toc426452297"/>
      <w:r w:rsidRPr="00792921">
        <w:lastRenderedPageBreak/>
        <w:t xml:space="preserve">&lt;Stereotype&gt; </w:t>
      </w:r>
      <w:bookmarkStart w:id="553" w:name="_2b4a400e6fc31f5a6947a6896141e605"/>
      <w:r w:rsidRPr="00792921">
        <w:t>ExternalSchemaDocument</w:t>
      </w:r>
      <w:bookmarkEnd w:id="552"/>
      <w:bookmarkEnd w:id="553"/>
    </w:p>
    <w:p w14:paraId="1A2FEBF3" w14:textId="77777777" w:rsidR="001C65B1" w:rsidRPr="00F21036" w:rsidRDefault="001C65B1" w:rsidP="001C65B1">
      <w:pPr>
        <w:pStyle w:val="Heading5"/>
      </w:pPr>
      <w:r>
        <w:t>Description</w:t>
      </w:r>
    </w:p>
    <w:p w14:paraId="3B7B9209" w14:textId="77777777" w:rsidR="001C65B1" w:rsidRDefault="001C65B1" w:rsidP="001C65B1">
      <w:pPr>
        <w:pStyle w:val="omg-body"/>
      </w:pPr>
      <w:r>
        <w:t>An MPD artifact that is a schema document external to NIEM.</w:t>
      </w:r>
    </w:p>
    <w:p w14:paraId="0E9E250F" w14:textId="77777777" w:rsidR="001C65B1" w:rsidRDefault="001C65B1" w:rsidP="001C65B1">
      <w:pPr>
        <w:pStyle w:val="Heading5"/>
      </w:pPr>
      <w:r>
        <w:t>Generalization</w:t>
      </w:r>
    </w:p>
    <w:p w14:paraId="6400765B" w14:textId="77777777" w:rsidR="001C65B1" w:rsidRDefault="00333F36" w:rsidP="001C65B1">
      <w:pPr>
        <w:pStyle w:val="omg-body"/>
      </w:pPr>
      <w:hyperlink w:anchor="_b02fa05d43cb5f5cace47c9181b17443" w:history="1">
        <w:r w:rsidR="001C65B1" w:rsidRPr="00C253B8">
          <w:rPr>
            <w:color w:val="0000FF"/>
            <w:u w:val="single"/>
          </w:rPr>
          <w:t>XMLSchemaDocument</w:t>
        </w:r>
      </w:hyperlink>
      <w:r w:rsidR="001C65B1">
        <w:rPr>
          <w:color w:val="0000FF"/>
        </w:rPr>
        <w:t xml:space="preserve">  </w:t>
      </w:r>
    </w:p>
    <w:p w14:paraId="00C96CF6" w14:textId="77777777" w:rsidR="001C65B1" w:rsidRPr="00792921" w:rsidRDefault="001C65B1" w:rsidP="001C65B1">
      <w:pPr>
        <w:pStyle w:val="Heading3"/>
      </w:pPr>
      <w:bookmarkStart w:id="554" w:name="_Toc426452298"/>
      <w:r w:rsidRPr="00792921">
        <w:t xml:space="preserve">&lt;Stereotype&gt; </w:t>
      </w:r>
      <w:bookmarkStart w:id="555" w:name="_101c1dbd4d8fec57fc8c836e27ba2008"/>
      <w:r w:rsidRPr="00792921">
        <w:t>File</w:t>
      </w:r>
      <w:bookmarkEnd w:id="554"/>
      <w:bookmarkEnd w:id="555"/>
    </w:p>
    <w:p w14:paraId="4A65BC0F" w14:textId="77777777" w:rsidR="001C65B1" w:rsidRPr="00F21036" w:rsidRDefault="001C65B1" w:rsidP="001C65B1">
      <w:pPr>
        <w:pStyle w:val="Heading5"/>
      </w:pPr>
      <w:r>
        <w:t>Description</w:t>
      </w:r>
    </w:p>
    <w:p w14:paraId="3BEC691C" w14:textId="77777777" w:rsidR="001C65B1" w:rsidRDefault="001C65B1" w:rsidP="001C65B1">
      <w:pPr>
        <w:pStyle w:val="omg-body"/>
      </w:pPr>
      <w:r>
        <w:t>A generic electronic file artifact in an MPD; a file stored on a computer system.</w:t>
      </w:r>
    </w:p>
    <w:p w14:paraId="77893E6C" w14:textId="77777777" w:rsidR="001C65B1" w:rsidRDefault="001C65B1" w:rsidP="001C65B1">
      <w:pPr>
        <w:pStyle w:val="Heading5"/>
      </w:pPr>
      <w:r>
        <w:t>Generalization</w:t>
      </w:r>
    </w:p>
    <w:p w14:paraId="672C9A9C" w14:textId="77777777" w:rsidR="001C65B1" w:rsidRDefault="00333F36"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353449BC" w14:textId="77777777" w:rsidR="001C65B1" w:rsidRPr="00792921" w:rsidRDefault="001C65B1" w:rsidP="001C65B1">
      <w:pPr>
        <w:pStyle w:val="Heading3"/>
      </w:pPr>
      <w:bookmarkStart w:id="556" w:name="_Toc426452299"/>
      <w:r w:rsidRPr="00792921">
        <w:t xml:space="preserve">&lt;Stereotype&gt; </w:t>
      </w:r>
      <w:bookmarkStart w:id="557" w:name="_1adfac21ca9bec3d93546a3277176cea"/>
      <w:r w:rsidRPr="00792921">
        <w:t>FileType</w:t>
      </w:r>
      <w:bookmarkEnd w:id="556"/>
      <w:bookmarkEnd w:id="557"/>
    </w:p>
    <w:p w14:paraId="31FD7CD3" w14:textId="77777777" w:rsidR="001C65B1" w:rsidRPr="00F21036" w:rsidRDefault="001C65B1" w:rsidP="001C65B1">
      <w:pPr>
        <w:pStyle w:val="Heading5"/>
      </w:pPr>
      <w:r>
        <w:t>Description</w:t>
      </w:r>
    </w:p>
    <w:p w14:paraId="64AA8816" w14:textId="77777777" w:rsidR="001C65B1" w:rsidRDefault="001C65B1" w:rsidP="001C65B1">
      <w:pPr>
        <w:pStyle w:val="omg-body"/>
      </w:pPr>
      <w:r>
        <w:t>A data type for an MPD file artifact.</w:t>
      </w:r>
    </w:p>
    <w:p w14:paraId="7D33A13C"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0BD748E" w14:textId="77777777" w:rsidR="001C65B1" w:rsidRDefault="001C65B1" w:rsidP="001C65B1">
      <w:pPr>
        <w:pStyle w:val="omg-body"/>
      </w:pPr>
      <w:r>
        <w:rPr>
          <w:rStyle w:val="BodyTextChar"/>
        </w:rPr>
        <w:t>UML::</w:t>
      </w:r>
      <w:r w:rsidRPr="00D61BEF">
        <w:rPr>
          <w:bCs/>
          <w:iCs/>
        </w:rPr>
        <w:t>Usage</w:t>
      </w:r>
    </w:p>
    <w:p w14:paraId="3F2D4BDF" w14:textId="77777777" w:rsidR="001C65B1" w:rsidRPr="00D13566" w:rsidRDefault="001C65B1" w:rsidP="001C65B1">
      <w:pPr>
        <w:pStyle w:val="Heading5"/>
      </w:pPr>
      <w:r w:rsidRPr="00D13566">
        <w:t>Properties</w:t>
      </w:r>
    </w:p>
    <w:p w14:paraId="47C46D26" w14:textId="77777777" w:rsidR="001C65B1" w:rsidRPr="00D13566" w:rsidRDefault="001C65B1" w:rsidP="001C65B1">
      <w:pPr>
        <w:pStyle w:val="Heading6"/>
      </w:pPr>
      <w:r w:rsidRPr="00D13566">
        <w:t>descriptionText</w:t>
      </w:r>
      <w:r>
        <w:t xml:space="preserve"> : String [0..1]</w:t>
      </w:r>
    </w:p>
    <w:p w14:paraId="559C1B0D" w14:textId="77777777" w:rsidR="001C65B1" w:rsidRDefault="001C65B1" w:rsidP="001C65B1">
      <w:pPr>
        <w:pStyle w:val="omg-body"/>
      </w:pPr>
      <w:r>
        <w:t>A description of the file. Implemented as the value of the descriptionText attribute of the File element in the catalog instance.</w:t>
      </w:r>
    </w:p>
    <w:p w14:paraId="60C6B02A" w14:textId="77777777" w:rsidR="001C65B1" w:rsidRPr="00D13566" w:rsidRDefault="001C65B1" w:rsidP="001C65B1">
      <w:pPr>
        <w:pStyle w:val="Heading6"/>
      </w:pPr>
      <w:r w:rsidRPr="00D13566">
        <w:t>externalURI</w:t>
      </w:r>
      <w:r>
        <w:t xml:space="preserve"> : String [0..1]</w:t>
      </w:r>
    </w:p>
    <w:p w14:paraId="4161316C" w14:textId="77777777" w:rsidR="001C65B1" w:rsidRDefault="001C65B1" w:rsidP="001C65B1">
      <w:pPr>
        <w:pStyle w:val="omg-body"/>
      </w:pPr>
      <w:r>
        <w:t>An external URI for the file; indicates a same-as relationship to a copy of the file. Implemented as the value of the externalURI attribute of the File element in the catalog instance.</w:t>
      </w:r>
    </w:p>
    <w:p w14:paraId="48B1C0DE" w14:textId="77777777" w:rsidR="001C65B1" w:rsidRPr="00D13566" w:rsidRDefault="001C65B1" w:rsidP="001C65B1">
      <w:pPr>
        <w:pStyle w:val="Heading6"/>
      </w:pPr>
      <w:r w:rsidRPr="00D13566">
        <w:t>mimeMediaTypeText</w:t>
      </w:r>
      <w:r>
        <w:t xml:space="preserve"> : String [0..1]</w:t>
      </w:r>
    </w:p>
    <w:p w14:paraId="6640ED2C" w14:textId="77777777" w:rsidR="001C65B1" w:rsidRDefault="001C65B1" w:rsidP="001C65B1">
      <w:pPr>
        <w:pStyle w:val="omg-body"/>
      </w:pPr>
      <w:r>
        <w:t xml:space="preserve">A classification for an MPD file artifact from the IANA MIME media classes: </w:t>
      </w:r>
      <w:hyperlink r:id="rId679" w:history="1">
        <w:r>
          <w:rPr>
            <w:color w:val="0000FF"/>
            <w:u w:val="single"/>
          </w:rPr>
          <w:t>http://www.iana.org/assignments/media-types</w:t>
        </w:r>
      </w:hyperlink>
      <w:r>
        <w:t>.</w:t>
      </w:r>
    </w:p>
    <w:p w14:paraId="63D799BB" w14:textId="77777777" w:rsidR="001C65B1" w:rsidRPr="00D13566" w:rsidRDefault="001C65B1" w:rsidP="001C65B1">
      <w:pPr>
        <w:pStyle w:val="Heading6"/>
      </w:pPr>
      <w:r w:rsidRPr="00D13566">
        <w:t>pathURI</w:t>
      </w:r>
      <w:r>
        <w:t xml:space="preserve"> : String [0..1]</w:t>
      </w:r>
    </w:p>
    <w:p w14:paraId="61319896" w14:textId="77777777" w:rsidR="001C65B1" w:rsidRDefault="001C65B1" w:rsidP="001C65B1">
      <w:pPr>
        <w:pStyle w:val="omg-body"/>
      </w:pPr>
      <w:r>
        <w:t>The relative path name to the file within the MPD directory structure. Implemented as the value of the pathURI attribute of the FileType type in the catalog instance.</w:t>
      </w:r>
    </w:p>
    <w:p w14:paraId="46B7A3C9" w14:textId="77777777" w:rsidR="001C65B1" w:rsidRPr="00792921" w:rsidRDefault="001C65B1" w:rsidP="001C65B1">
      <w:pPr>
        <w:pStyle w:val="Heading3"/>
      </w:pPr>
      <w:bookmarkStart w:id="558" w:name="_Toc426452300"/>
      <w:r w:rsidRPr="00792921">
        <w:lastRenderedPageBreak/>
        <w:t xml:space="preserve">&lt;Stereotype&gt; </w:t>
      </w:r>
      <w:bookmarkStart w:id="559" w:name="_0b065f020b6b1c58eef43ec5340783b8"/>
      <w:r w:rsidRPr="00792921">
        <w:t>IEPSampleXMLDocument</w:t>
      </w:r>
      <w:bookmarkEnd w:id="558"/>
      <w:bookmarkEnd w:id="559"/>
    </w:p>
    <w:p w14:paraId="0E132213" w14:textId="77777777" w:rsidR="001C65B1" w:rsidRPr="00F21036" w:rsidRDefault="001C65B1" w:rsidP="001C65B1">
      <w:pPr>
        <w:pStyle w:val="Heading5"/>
      </w:pPr>
      <w:r>
        <w:t>Description</w:t>
      </w:r>
    </w:p>
    <w:p w14:paraId="0F0EF465" w14:textId="77777777" w:rsidR="001C65B1" w:rsidRDefault="001C65B1" w:rsidP="001C65B1">
      <w:pPr>
        <w:pStyle w:val="omg-body"/>
      </w:pPr>
      <w:r>
        <w:t>An example MPD instance XML document or IEP artifact.</w:t>
      </w:r>
    </w:p>
    <w:p w14:paraId="4BC270BA" w14:textId="77777777" w:rsidR="001C65B1" w:rsidRDefault="001C65B1" w:rsidP="001C65B1">
      <w:pPr>
        <w:pStyle w:val="Heading5"/>
      </w:pPr>
      <w:r>
        <w:t>Generalization</w:t>
      </w:r>
    </w:p>
    <w:p w14:paraId="7D6B6596" w14:textId="77777777" w:rsidR="001C65B1" w:rsidRDefault="00333F36"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1C25196A" w14:textId="77777777" w:rsidR="001C65B1" w:rsidRPr="00792921" w:rsidRDefault="001C65B1" w:rsidP="001C65B1">
      <w:pPr>
        <w:pStyle w:val="Heading3"/>
      </w:pPr>
      <w:bookmarkStart w:id="560" w:name="_Toc426452301"/>
      <w:r w:rsidRPr="00792921">
        <w:t xml:space="preserve">&lt;Stereotype&gt; </w:t>
      </w:r>
      <w:bookmarkStart w:id="561" w:name="_6631c2d4ec13321e24b2860a929aeed1"/>
      <w:r w:rsidRPr="00792921">
        <w:t>ModelPackageDescriptionRelationship</w:t>
      </w:r>
      <w:bookmarkEnd w:id="560"/>
      <w:bookmarkEnd w:id="561"/>
    </w:p>
    <w:p w14:paraId="564CBCF7" w14:textId="77777777" w:rsidR="001C65B1" w:rsidRPr="00F21036" w:rsidRDefault="001C65B1" w:rsidP="001C65B1">
      <w:pPr>
        <w:pStyle w:val="Heading5"/>
      </w:pPr>
      <w:r>
        <w:t>Description</w:t>
      </w:r>
    </w:p>
    <w:p w14:paraId="58FA382E" w14:textId="77777777" w:rsidR="001C65B1" w:rsidRDefault="001C65B1" w:rsidP="001C65B1">
      <w:pPr>
        <w:pStyle w:val="omg-body"/>
      </w:pPr>
      <w:r>
        <w:t>The ModelPackageDescriptionRelationship stereotype applies to a Dependency that represents a relationship between MPDs or between an MPD and another resource (such as a NIEM specification; as in the case of conforms-to). There are many ways one MPD may relate to another. This makes it difficult to specify a fixed set of values that could objectively define an exact relationship between a pair of MPDs. Therefore, the optional descriptionText attribute is provided to further explain the nature of any of the relationshipCode values available (version_of, specializes, generalizes, deprecates, supersedes, adapts, conforms_to, updates, derives_from). In some cases, the value of relationshipCode may be generic enough to require a more detailed explanation in descriptionText (for example, if the value is "adapts").</w:t>
      </w:r>
    </w:p>
    <w:p w14:paraId="124A1E7F"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080A330" w14:textId="77777777" w:rsidR="001C65B1" w:rsidRDefault="001C65B1" w:rsidP="001C65B1">
      <w:pPr>
        <w:pStyle w:val="omg-body"/>
      </w:pPr>
      <w:r>
        <w:rPr>
          <w:rStyle w:val="BodyTextChar"/>
        </w:rPr>
        <w:t>UML::</w:t>
      </w:r>
      <w:r w:rsidRPr="00D61BEF">
        <w:rPr>
          <w:bCs/>
          <w:iCs/>
        </w:rPr>
        <w:t>Dependency</w:t>
      </w:r>
    </w:p>
    <w:p w14:paraId="220132FE" w14:textId="77777777" w:rsidR="001C65B1" w:rsidRPr="00D13566" w:rsidRDefault="001C65B1" w:rsidP="001C65B1">
      <w:pPr>
        <w:pStyle w:val="Heading5"/>
      </w:pPr>
      <w:r w:rsidRPr="00D13566">
        <w:t>Properties</w:t>
      </w:r>
    </w:p>
    <w:p w14:paraId="230E09D9" w14:textId="77777777" w:rsidR="001C65B1" w:rsidRPr="00D13566" w:rsidRDefault="001C65B1" w:rsidP="001C65B1">
      <w:pPr>
        <w:pStyle w:val="Heading6"/>
      </w:pPr>
      <w:r w:rsidRPr="00D13566">
        <w:t>descriptionText</w:t>
      </w:r>
      <w:r>
        <w:t xml:space="preserve"> : String [0..1]</w:t>
      </w:r>
    </w:p>
    <w:p w14:paraId="6C9C9FEC" w14:textId="77777777" w:rsidR="001C65B1" w:rsidRDefault="001C65B1" w:rsidP="001C65B1">
      <w:pPr>
        <w:pStyle w:val="omg-body"/>
      </w:pPr>
      <w:r>
        <w:t>A more detailed or specific textual explanation of the relationship between the MPDs or between an MPD and a resource (such as a specification).</w:t>
      </w:r>
    </w:p>
    <w:p w14:paraId="4FB0159F" w14:textId="77777777" w:rsidR="001C65B1" w:rsidRPr="00D13566" w:rsidRDefault="001C65B1" w:rsidP="001C65B1">
      <w:pPr>
        <w:pStyle w:val="Heading6"/>
      </w:pPr>
      <w:r w:rsidRPr="00D13566">
        <w:t>relationshipCode</w:t>
      </w:r>
      <w:r>
        <w:t xml:space="preserve"> : RelationshipCode [1]</w:t>
      </w:r>
    </w:p>
    <w:p w14:paraId="313A5C64" w14:textId="77777777" w:rsidR="001C65B1" w:rsidRDefault="001C65B1" w:rsidP="001C65B1">
      <w:pPr>
        <w:pStyle w:val="omg-body"/>
      </w:pPr>
      <w:r>
        <w:t>A classification or reason for the connectedness between the MPDs or between an MPD and a resource.</w:t>
      </w:r>
    </w:p>
    <w:p w14:paraId="26F723D3" w14:textId="77777777" w:rsidR="001C65B1" w:rsidRPr="00792921" w:rsidRDefault="001C65B1" w:rsidP="001C65B1">
      <w:pPr>
        <w:pStyle w:val="Heading3"/>
      </w:pPr>
      <w:bookmarkStart w:id="562" w:name="_Toc426452302"/>
      <w:r w:rsidRPr="00792921">
        <w:t xml:space="preserve">&lt;Stereotype&gt; </w:t>
      </w:r>
      <w:bookmarkStart w:id="563" w:name="_9e604fe0a2af271aa458b2d5e936b76d"/>
      <w:r w:rsidRPr="00792921">
        <w:t>MPDChangeLog</w:t>
      </w:r>
      <w:bookmarkEnd w:id="562"/>
      <w:bookmarkEnd w:id="563"/>
    </w:p>
    <w:p w14:paraId="722611AB" w14:textId="77777777" w:rsidR="001C65B1" w:rsidRPr="00F21036" w:rsidRDefault="001C65B1" w:rsidP="001C65B1">
      <w:pPr>
        <w:pStyle w:val="Heading5"/>
      </w:pPr>
      <w:r>
        <w:t>Description</w:t>
      </w:r>
    </w:p>
    <w:p w14:paraId="3980B9EB" w14:textId="77777777" w:rsidR="001C65B1" w:rsidRDefault="001C65B1" w:rsidP="001C65B1">
      <w:pPr>
        <w:pStyle w:val="omg-body"/>
      </w:pPr>
      <w:r>
        <w:t>An MPD artifact that contains a record of the MPD changes.</w:t>
      </w:r>
    </w:p>
    <w:p w14:paraId="1A693C52" w14:textId="77777777" w:rsidR="001C65B1" w:rsidRDefault="001C65B1" w:rsidP="001C65B1">
      <w:pPr>
        <w:pStyle w:val="Heading5"/>
      </w:pPr>
      <w:r>
        <w:t>Generalization</w:t>
      </w:r>
    </w:p>
    <w:p w14:paraId="523BE85C" w14:textId="77777777" w:rsidR="001C65B1" w:rsidRDefault="00333F36"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5F4DF1B4" w14:textId="77777777" w:rsidR="001C65B1" w:rsidRPr="00792921" w:rsidRDefault="001C65B1" w:rsidP="001C65B1">
      <w:pPr>
        <w:pStyle w:val="Heading3"/>
      </w:pPr>
      <w:bookmarkStart w:id="564" w:name="_Toc426452303"/>
      <w:r w:rsidRPr="00792921">
        <w:t xml:space="preserve">&lt;Stereotype&gt; </w:t>
      </w:r>
      <w:bookmarkStart w:id="565" w:name="_b0bf4f77ddc6d1a16bdfc679a5d772fb"/>
      <w:r w:rsidRPr="00792921">
        <w:t>qualifiedName</w:t>
      </w:r>
      <w:bookmarkEnd w:id="564"/>
      <w:bookmarkEnd w:id="565"/>
    </w:p>
    <w:p w14:paraId="4C3E6FE4" w14:textId="77777777" w:rsidR="001C65B1" w:rsidRPr="00F21036" w:rsidRDefault="001C65B1" w:rsidP="001C65B1">
      <w:pPr>
        <w:pStyle w:val="Heading5"/>
      </w:pPr>
      <w:r>
        <w:t>Description</w:t>
      </w:r>
    </w:p>
    <w:p w14:paraId="12574E14" w14:textId="77777777" w:rsidR="001C65B1" w:rsidRDefault="001C65B1" w:rsidP="001C65B1">
      <w:pPr>
        <w:pStyle w:val="omg-body"/>
      </w:pPr>
      <w:r>
        <w:t>See Rule 5-42.</w:t>
      </w:r>
    </w:p>
    <w:p w14:paraId="3A5B1D59"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5481AF21" w14:textId="77777777" w:rsidR="001C65B1" w:rsidRDefault="001C65B1" w:rsidP="001C65B1">
      <w:pPr>
        <w:pStyle w:val="omg-body"/>
      </w:pPr>
      <w:r>
        <w:rPr>
          <w:rStyle w:val="BodyTextChar"/>
        </w:rPr>
        <w:t>UML::</w:t>
      </w:r>
      <w:r w:rsidRPr="00D61BEF">
        <w:rPr>
          <w:bCs/>
          <w:iCs/>
        </w:rPr>
        <w:t>Usage</w:t>
      </w:r>
    </w:p>
    <w:p w14:paraId="0E286FFD" w14:textId="77777777" w:rsidR="001C65B1" w:rsidRDefault="001C65B1" w:rsidP="001C65B1">
      <w:pPr>
        <w:pStyle w:val="Heading5"/>
      </w:pPr>
      <w:r>
        <w:t>Constraints</w:t>
      </w:r>
    </w:p>
    <w:p w14:paraId="405CFF12" w14:textId="77777777" w:rsidR="001C65B1" w:rsidRPr="00056F73" w:rsidRDefault="001C65B1" w:rsidP="001C65B1">
      <w:pPr>
        <w:pStyle w:val="Heading6"/>
      </w:pPr>
      <w:r w:rsidRPr="00056F73">
        <w:t>MPD3 [Rule 5-42] (IEP). Identifying the Document Element of an IEP</w:t>
      </w:r>
    </w:p>
    <w:p w14:paraId="4AB23E4A" w14:textId="77777777" w:rsidR="001C65B1" w:rsidRDefault="00333F36" w:rsidP="001C65B1">
      <w:pPr>
        <w:pStyle w:val="omg-body"/>
      </w:pPr>
      <w:hyperlink r:id="rId680" w:anchor="rule_5-42" w:history="1">
        <w:r w:rsidR="001C65B1">
          <w:rPr>
            <w:color w:val="0000FF"/>
            <w:u w:val="single"/>
          </w:rPr>
          <w:t>Rule 5-42</w:t>
        </w:r>
      </w:hyperlink>
      <w:r w:rsidR="001C65B1">
        <w:t xml:space="preserve">, Identifying the Document Element of an IEP: </w:t>
      </w:r>
      <w:hyperlink r:id="rId681" w:anchor="section_5.6.2.4" w:history="1">
        <w:r w:rsidR="001C65B1">
          <w:rPr>
            <w:color w:val="0000FF"/>
            <w:u w:val="single"/>
          </w:rPr>
          <w:t>Section 5.6.2.4</w:t>
        </w:r>
      </w:hyperlink>
      <w:r w:rsidR="001C65B1">
        <w:t xml:space="preserve">, </w:t>
      </w:r>
      <w:r w:rsidR="001C65B1">
        <w:rPr>
          <w:rFonts w:ascii="Courier New" w:hAnsi="Courier New"/>
        </w:rPr>
        <w:t>c:HasDocumentElement</w:t>
      </w:r>
    </w:p>
    <w:p w14:paraId="330C742D" w14:textId="77777777" w:rsidR="001C65B1" w:rsidRDefault="001C65B1" w:rsidP="001C65B1">
      <w:pPr>
        <w:pStyle w:val="omg-body"/>
      </w:pPr>
      <w:r>
        <w:t>To identify a Document Element of an IEP in UML do the following:</w:t>
      </w:r>
    </w:p>
    <w:p w14:paraId="7FD1AD46" w14:textId="77777777" w:rsidR="001C65B1" w:rsidRDefault="001C65B1" w:rsidP="001C65B1">
      <w:pPr>
        <w:pStyle w:val="omg-body"/>
        <w:numPr>
          <w:ilvl w:val="0"/>
          <w:numId w:val="40"/>
        </w:numPr>
        <w:tabs>
          <w:tab w:val="clear" w:pos="0"/>
        </w:tabs>
        <w:ind w:left="720" w:hanging="360"/>
      </w:pPr>
      <w:r>
        <w:t>Add an instance of IEPConformanceTargetType to the IEPConformanceTarget slot of the ModelPackageDescription Artifact instance.</w:t>
      </w:r>
    </w:p>
    <w:p w14:paraId="29F148D9" w14:textId="77777777" w:rsidR="001C65B1" w:rsidRDefault="001C65B1" w:rsidP="001C65B1">
      <w:pPr>
        <w:pStyle w:val="omg-body"/>
        <w:numPr>
          <w:ilvl w:val="0"/>
          <w:numId w:val="40"/>
        </w:numPr>
        <w:tabs>
          <w:tab w:val="clear" w:pos="0"/>
        </w:tabs>
        <w:ind w:left="720" w:hanging="360"/>
      </w:pPr>
      <w:r>
        <w:t>Add a QualifiedNamesType instance to the ValidityConstraintWithContext slot of the new IEPConformanceTargetType instance.  </w:t>
      </w:r>
    </w:p>
    <w:p w14:paraId="28846E65" w14:textId="77777777" w:rsidR="001C65B1" w:rsidRDefault="001C65B1" w:rsidP="001C65B1">
      <w:pPr>
        <w:pStyle w:val="omg-body"/>
        <w:numPr>
          <w:ilvl w:val="0"/>
          <w:numId w:val="40"/>
        </w:numPr>
        <w:tabs>
          <w:tab w:val="clear" w:pos="0"/>
        </w:tabs>
        <w:ind w:left="720" w:hanging="360"/>
      </w:pPr>
      <w:r>
        <w:t>Add a Usage with applied Stereotype «qualifiedName» where the client is the new QualifedNamesType instance and the supplier is a Property representing an XSD Element.</w:t>
      </w:r>
    </w:p>
    <w:p w14:paraId="7B8BF00E" w14:textId="77777777" w:rsidR="001C65B1" w:rsidRDefault="001C65B1" w:rsidP="001C65B1">
      <w:pPr>
        <w:pStyle w:val="omg-body"/>
      </w:pPr>
      <w:r>
        <w:t>The «qualifiedName» Usage will be transformed into a QName entry within the "qualifiedNameList" attribute of a "HasDocumentElement" Element within a "IEPConformanceTarget" of an MPD Catalog.  By rule 5-42, the QName identifies a Document Element of an IEP. The Constraint Specification ensures that a «qualifiedName» Usage has a client of QualifiedNamesType InstanceSpecification and a supplier of a Property representing an XSD Element.</w:t>
      </w:r>
    </w:p>
    <w:p w14:paraId="42854159" w14:textId="77777777" w:rsidR="001C65B1" w:rsidRDefault="001C65B1" w:rsidP="001C65B1">
      <w:pPr>
        <w:pStyle w:val="omg-body"/>
        <w:rPr>
          <w:b/>
        </w:rPr>
      </w:pPr>
      <w:r w:rsidRPr="00900170">
        <w:rPr>
          <w:b/>
        </w:rPr>
        <w:t>[OCL] context</w:t>
      </w:r>
      <w:r>
        <w:t xml:space="preserve"> qualifiedName </w:t>
      </w:r>
      <w:r w:rsidRPr="00900170">
        <w:rPr>
          <w:b/>
        </w:rPr>
        <w:t>inv:</w:t>
      </w:r>
    </w:p>
    <w:p w14:paraId="0D28BB57"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self.base_Usage.client-&gt;forAll(c|c.oclIsKindOf(InstanceSpecification) and c.oclAsType(InstanceSpecification).classifier.name-&gt;exists(n|n='QualifiedNamesType'))</w:t>
      </w:r>
      <w:r w:rsidRPr="00900170">
        <w:rPr>
          <w:rFonts w:ascii="Courier New" w:hAnsi="Courier New" w:cs="Courier New"/>
        </w:rPr>
        <w:br/>
        <w:t>and</w:t>
      </w:r>
      <w:r w:rsidRPr="00900170">
        <w:rPr>
          <w:rFonts w:ascii="Courier New" w:hAnsi="Courier New" w:cs="Courier New"/>
        </w:rPr>
        <w:br/>
        <w:t>self.base_Usage.supplier-&gt;forAll(s|</w:t>
      </w:r>
      <w:r w:rsidRPr="00900170">
        <w:rPr>
          <w:rFonts w:ascii="Courier New" w:hAnsi="Courier New" w:cs="Courier New"/>
        </w:rPr>
        <w:br/>
        <w:t xml:space="preserve">    s.oclIsKindOf(Property) </w:t>
      </w:r>
      <w:r w:rsidRPr="00900170">
        <w:rPr>
          <w:rFonts w:ascii="Courier New" w:hAnsi="Courier New" w:cs="Courier New"/>
        </w:rPr>
        <w:br/>
        <w:t xml:space="preserve">    and s.oclAsType(Property).namespace.namespace.stereotypedBy('Namespace')   </w:t>
      </w:r>
      <w:r w:rsidRPr="00900170">
        <w:rPr>
          <w:rFonts w:ascii="Courier New" w:hAnsi="Courier New" w:cs="Courier New"/>
        </w:rPr>
        <w:br/>
        <w:t xml:space="preserve">    and s.namespace.namespace.appliedStereotype('Namespace').oclAsType(NIEM_UML_Profile::NIEM_Common_Profile::Namespace).isConformant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and (s.oclAsType(Property).niemName().substring(1,1)=s.oclAsType(Property).niemName().substring(1,1).toUpperCase())</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6EA7C16F" w14:textId="77777777" w:rsidR="001C65B1" w:rsidRDefault="001C65B1" w:rsidP="001C65B1">
      <w:pPr>
        <w:pStyle w:val="omg-body"/>
      </w:pPr>
    </w:p>
    <w:p w14:paraId="34B4AE72" w14:textId="77777777" w:rsidR="001C65B1" w:rsidRPr="00792921" w:rsidRDefault="001C65B1" w:rsidP="001C65B1">
      <w:pPr>
        <w:pStyle w:val="Heading3"/>
      </w:pPr>
      <w:bookmarkStart w:id="566" w:name="_Toc426452304"/>
      <w:r w:rsidRPr="00792921">
        <w:t xml:space="preserve">&lt;Stereotype&gt; </w:t>
      </w:r>
      <w:bookmarkStart w:id="567" w:name="_38627e1c300a22a5b6feea21e20a588f"/>
      <w:r w:rsidRPr="00792921">
        <w:t>ReadMe</w:t>
      </w:r>
      <w:bookmarkEnd w:id="566"/>
      <w:bookmarkEnd w:id="567"/>
    </w:p>
    <w:p w14:paraId="12950D47" w14:textId="77777777" w:rsidR="001C65B1" w:rsidRPr="00F21036" w:rsidRDefault="001C65B1" w:rsidP="001C65B1">
      <w:pPr>
        <w:pStyle w:val="Heading5"/>
      </w:pPr>
      <w:r>
        <w:t>Description</w:t>
      </w:r>
    </w:p>
    <w:p w14:paraId="7B2B29AB" w14:textId="77777777" w:rsidR="001C65B1" w:rsidRDefault="001C65B1" w:rsidP="001C65B1">
      <w:pPr>
        <w:pStyle w:val="omg-body"/>
      </w:pPr>
      <w:r>
        <w:t>An MPD read-me artifact. </w:t>
      </w:r>
    </w:p>
    <w:p w14:paraId="41EA6CE6" w14:textId="77777777" w:rsidR="001C65B1" w:rsidRDefault="001C65B1" w:rsidP="001C65B1">
      <w:pPr>
        <w:pStyle w:val="Heading5"/>
      </w:pPr>
      <w:r>
        <w:t>Generalization</w:t>
      </w:r>
    </w:p>
    <w:p w14:paraId="59607D0F" w14:textId="77777777" w:rsidR="001C65B1" w:rsidRDefault="00333F36"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65AA898E" w14:textId="77777777" w:rsidR="001C65B1" w:rsidRPr="00792921" w:rsidRDefault="001C65B1" w:rsidP="001C65B1">
      <w:pPr>
        <w:pStyle w:val="Heading3"/>
      </w:pPr>
      <w:bookmarkStart w:id="568" w:name="_Toc426452305"/>
      <w:r w:rsidRPr="00792921">
        <w:lastRenderedPageBreak/>
        <w:t xml:space="preserve">&lt;Stereotype&gt; </w:t>
      </w:r>
      <w:bookmarkStart w:id="569" w:name="_aa336ea37aec2bf19d8fca590d898258"/>
      <w:r w:rsidRPr="00792921">
        <w:t>ReferenceSchemaDocument</w:t>
      </w:r>
      <w:bookmarkEnd w:id="568"/>
      <w:bookmarkEnd w:id="569"/>
    </w:p>
    <w:p w14:paraId="5A6BF602" w14:textId="77777777" w:rsidR="001C65B1" w:rsidRPr="00F21036" w:rsidRDefault="001C65B1" w:rsidP="001C65B1">
      <w:pPr>
        <w:pStyle w:val="Heading5"/>
      </w:pPr>
      <w:r>
        <w:t>Description</w:t>
      </w:r>
    </w:p>
    <w:p w14:paraId="7AC99A5E" w14:textId="77777777" w:rsidR="001C65B1" w:rsidRDefault="001C65B1" w:rsidP="001C65B1">
      <w:pPr>
        <w:pStyle w:val="omg-body"/>
      </w:pPr>
      <w:r>
        <w:t>An MPD artifact that is a reference schema document (from a release, domain update, or core update).</w:t>
      </w:r>
    </w:p>
    <w:p w14:paraId="2333FAB7" w14:textId="77777777" w:rsidR="001C65B1" w:rsidRDefault="001C65B1" w:rsidP="001C65B1">
      <w:pPr>
        <w:pStyle w:val="Heading5"/>
      </w:pPr>
      <w:r>
        <w:t>Generalization</w:t>
      </w:r>
    </w:p>
    <w:p w14:paraId="1C260DFB" w14:textId="77777777" w:rsidR="001C65B1" w:rsidRDefault="00333F36" w:rsidP="001C65B1">
      <w:pPr>
        <w:pStyle w:val="omg-body"/>
      </w:pPr>
      <w:hyperlink w:anchor="_b02fa05d43cb5f5cace47c9181b17443" w:history="1">
        <w:r w:rsidR="001C65B1" w:rsidRPr="00C253B8">
          <w:rPr>
            <w:color w:val="0000FF"/>
            <w:u w:val="single"/>
          </w:rPr>
          <w:t>XMLSchemaDocument</w:t>
        </w:r>
      </w:hyperlink>
      <w:r w:rsidR="001C65B1">
        <w:rPr>
          <w:color w:val="0000FF"/>
        </w:rPr>
        <w:t xml:space="preserve">  </w:t>
      </w:r>
    </w:p>
    <w:p w14:paraId="7AF3254E" w14:textId="77777777" w:rsidR="001C65B1" w:rsidRPr="00792921" w:rsidRDefault="001C65B1" w:rsidP="001C65B1">
      <w:pPr>
        <w:pStyle w:val="Heading3"/>
      </w:pPr>
      <w:bookmarkStart w:id="570" w:name="_Toc426452306"/>
      <w:r w:rsidRPr="00792921">
        <w:t xml:space="preserve">&lt;Stereotype&gt; </w:t>
      </w:r>
      <w:bookmarkStart w:id="571" w:name="_3e6f2893d6456f759d2d79c2851d9e36"/>
      <w:r w:rsidRPr="00792921">
        <w:t>RelaxNGSchema</w:t>
      </w:r>
      <w:bookmarkEnd w:id="570"/>
      <w:bookmarkEnd w:id="571"/>
    </w:p>
    <w:p w14:paraId="5CEB1A58" w14:textId="77777777" w:rsidR="001C65B1" w:rsidRPr="00F21036" w:rsidRDefault="001C65B1" w:rsidP="001C65B1">
      <w:pPr>
        <w:pStyle w:val="Heading5"/>
      </w:pPr>
      <w:r>
        <w:t>Description</w:t>
      </w:r>
    </w:p>
    <w:p w14:paraId="425E894C" w14:textId="77777777" w:rsidR="001C65B1" w:rsidRDefault="001C65B1" w:rsidP="001C65B1">
      <w:pPr>
        <w:pStyle w:val="omg-body"/>
      </w:pPr>
      <w:r>
        <w:t>A RelaxNG schema.</w:t>
      </w:r>
    </w:p>
    <w:p w14:paraId="3FC5EE98" w14:textId="77777777" w:rsidR="001C65B1" w:rsidRDefault="001C65B1" w:rsidP="001C65B1">
      <w:pPr>
        <w:pStyle w:val="Heading5"/>
      </w:pPr>
      <w:r>
        <w:t>Generalization</w:t>
      </w:r>
    </w:p>
    <w:p w14:paraId="275F09B9" w14:textId="77777777" w:rsidR="001C65B1" w:rsidRDefault="00333F36"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0404C325" w14:textId="77777777" w:rsidR="001C65B1" w:rsidRPr="00792921" w:rsidRDefault="001C65B1" w:rsidP="001C65B1">
      <w:pPr>
        <w:pStyle w:val="Heading3"/>
      </w:pPr>
      <w:bookmarkStart w:id="572" w:name="_Toc426452307"/>
      <w:r w:rsidRPr="00792921">
        <w:t xml:space="preserve">&lt;Stereotype&gt; </w:t>
      </w:r>
      <w:bookmarkStart w:id="573" w:name="_eeb8344a90187b9895263f3d68de6591"/>
      <w:r w:rsidRPr="00792921">
        <w:t>RequiredFile</w:t>
      </w:r>
      <w:bookmarkEnd w:id="572"/>
      <w:bookmarkEnd w:id="573"/>
    </w:p>
    <w:p w14:paraId="45BF1A1D" w14:textId="77777777" w:rsidR="001C65B1" w:rsidRPr="00F21036" w:rsidRDefault="001C65B1" w:rsidP="001C65B1">
      <w:pPr>
        <w:pStyle w:val="Heading5"/>
      </w:pPr>
      <w:r>
        <w:t>Description</w:t>
      </w:r>
    </w:p>
    <w:p w14:paraId="4F59A2CD" w14:textId="77777777" w:rsidR="001C65B1" w:rsidRDefault="001C65B1" w:rsidP="001C65B1">
      <w:pPr>
        <w:pStyle w:val="omg-body"/>
      </w:pPr>
      <w:r>
        <w:t>An MPD file artifact that another artifact depends on and should not be separated from. </w:t>
      </w:r>
    </w:p>
    <w:p w14:paraId="3CC76B43" w14:textId="77777777" w:rsidR="001C65B1" w:rsidRDefault="001C65B1" w:rsidP="001C65B1">
      <w:pPr>
        <w:pStyle w:val="Heading5"/>
      </w:pPr>
      <w:r>
        <w:t>Generalization</w:t>
      </w:r>
    </w:p>
    <w:p w14:paraId="496ACC8B" w14:textId="77777777" w:rsidR="001C65B1" w:rsidRDefault="00333F36"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2135DD38" w14:textId="77777777" w:rsidR="001C65B1" w:rsidRPr="00792921" w:rsidRDefault="001C65B1" w:rsidP="001C65B1">
      <w:pPr>
        <w:pStyle w:val="Heading3"/>
      </w:pPr>
      <w:bookmarkStart w:id="574" w:name="_Toc426452308"/>
      <w:r w:rsidRPr="00792921">
        <w:t xml:space="preserve">&lt;Stereotype&gt; </w:t>
      </w:r>
      <w:bookmarkStart w:id="575" w:name="_8f9fefb70f4508be82a701ff1c5d584f"/>
      <w:r w:rsidRPr="00792921">
        <w:t>SchematronSchema</w:t>
      </w:r>
      <w:bookmarkEnd w:id="574"/>
      <w:bookmarkEnd w:id="575"/>
    </w:p>
    <w:p w14:paraId="2A747653" w14:textId="77777777" w:rsidR="001C65B1" w:rsidRPr="00F21036" w:rsidRDefault="001C65B1" w:rsidP="001C65B1">
      <w:pPr>
        <w:pStyle w:val="Heading5"/>
      </w:pPr>
      <w:r>
        <w:t>Description</w:t>
      </w:r>
    </w:p>
    <w:p w14:paraId="50EC24D8" w14:textId="77777777" w:rsidR="001C65B1" w:rsidRDefault="001C65B1" w:rsidP="001C65B1">
      <w:pPr>
        <w:pStyle w:val="omg-body"/>
      </w:pPr>
      <w:r>
        <w:t>A Schematron schema document.</w:t>
      </w:r>
    </w:p>
    <w:p w14:paraId="0E4E5261" w14:textId="77777777" w:rsidR="001C65B1" w:rsidRDefault="001C65B1" w:rsidP="001C65B1">
      <w:pPr>
        <w:pStyle w:val="Heading5"/>
      </w:pPr>
      <w:r>
        <w:t>Generalization</w:t>
      </w:r>
    </w:p>
    <w:p w14:paraId="6DBB19E5" w14:textId="77777777" w:rsidR="001C65B1" w:rsidRDefault="00333F36"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3DDD4B0C" w14:textId="77777777" w:rsidR="001C65B1" w:rsidRPr="00792921" w:rsidRDefault="001C65B1" w:rsidP="001C65B1">
      <w:pPr>
        <w:pStyle w:val="Heading3"/>
      </w:pPr>
      <w:bookmarkStart w:id="576" w:name="_Toc426452309"/>
      <w:r w:rsidRPr="00792921">
        <w:t xml:space="preserve">&lt;Stereotype&gt; </w:t>
      </w:r>
      <w:bookmarkStart w:id="577" w:name="_217d779dd71fb99067a76ecd975a1d3b"/>
      <w:r w:rsidRPr="00792921">
        <w:t>SubsetSchemaDocument</w:t>
      </w:r>
      <w:bookmarkEnd w:id="576"/>
      <w:bookmarkEnd w:id="577"/>
    </w:p>
    <w:p w14:paraId="6D94D1B7" w14:textId="77777777" w:rsidR="001C65B1" w:rsidRPr="00F21036" w:rsidRDefault="001C65B1" w:rsidP="001C65B1">
      <w:pPr>
        <w:pStyle w:val="Heading5"/>
      </w:pPr>
      <w:r>
        <w:t>Description</w:t>
      </w:r>
    </w:p>
    <w:p w14:paraId="013E48D4" w14:textId="77777777" w:rsidR="001C65B1" w:rsidRDefault="001C65B1" w:rsidP="001C65B1">
      <w:pPr>
        <w:pStyle w:val="omg-body"/>
      </w:pPr>
      <w:r>
        <w:t>An MPD artifact that is a subset schema document.</w:t>
      </w:r>
    </w:p>
    <w:p w14:paraId="4D7C9D7E" w14:textId="77777777" w:rsidR="001C65B1" w:rsidRDefault="001C65B1" w:rsidP="001C65B1">
      <w:pPr>
        <w:pStyle w:val="Heading5"/>
      </w:pPr>
      <w:r>
        <w:t>Generalization</w:t>
      </w:r>
    </w:p>
    <w:p w14:paraId="40B2D89F" w14:textId="77777777" w:rsidR="001C65B1" w:rsidRDefault="00333F36" w:rsidP="001C65B1">
      <w:pPr>
        <w:pStyle w:val="omg-body"/>
      </w:pPr>
      <w:hyperlink w:anchor="_b02fa05d43cb5f5cace47c9181b17443" w:history="1">
        <w:r w:rsidR="001C65B1" w:rsidRPr="00C253B8">
          <w:rPr>
            <w:color w:val="0000FF"/>
            <w:u w:val="single"/>
          </w:rPr>
          <w:t>XMLSchemaDocument</w:t>
        </w:r>
      </w:hyperlink>
      <w:r w:rsidR="001C65B1">
        <w:rPr>
          <w:color w:val="0000FF"/>
        </w:rPr>
        <w:t xml:space="preserve">  </w:t>
      </w:r>
    </w:p>
    <w:p w14:paraId="282D15A5" w14:textId="77777777" w:rsidR="001C65B1" w:rsidRPr="00792921" w:rsidRDefault="001C65B1" w:rsidP="001C65B1">
      <w:pPr>
        <w:pStyle w:val="Heading3"/>
      </w:pPr>
      <w:bookmarkStart w:id="578" w:name="_Toc426452310"/>
      <w:r w:rsidRPr="00792921">
        <w:lastRenderedPageBreak/>
        <w:t xml:space="preserve">&lt;Stereotype&gt; </w:t>
      </w:r>
      <w:bookmarkStart w:id="579" w:name="_3d2e6f85c03cd167477627b5151affef"/>
      <w:r w:rsidRPr="00792921">
        <w:t>Wantlist</w:t>
      </w:r>
      <w:bookmarkEnd w:id="578"/>
      <w:bookmarkEnd w:id="579"/>
    </w:p>
    <w:p w14:paraId="64A41229" w14:textId="77777777" w:rsidR="001C65B1" w:rsidRPr="00F21036" w:rsidRDefault="001C65B1" w:rsidP="001C65B1">
      <w:pPr>
        <w:pStyle w:val="Heading5"/>
      </w:pPr>
      <w:r>
        <w:t>Description</w:t>
      </w:r>
    </w:p>
    <w:p w14:paraId="0559AA15" w14:textId="77777777" w:rsidR="001C65B1" w:rsidRDefault="001C65B1" w:rsidP="001C65B1">
      <w:pPr>
        <w:pStyle w:val="omg-body"/>
      </w:pPr>
      <w:r>
        <w:t xml:space="preserve">An MPD artifact that represents a NIEM schema subset and is used as an import or export for the NIEM SSGT. See </w:t>
      </w:r>
      <w:hyperlink r:id="rId682" w:anchor="section_6.1" w:history="1">
        <w:r>
          <w:rPr>
            <w:color w:val="0000FF"/>
            <w:u w:val="single"/>
          </w:rPr>
          <w:t>Section 6.1</w:t>
        </w:r>
      </w:hyperlink>
      <w:r>
        <w:t xml:space="preserve"> of [NIEM-MPD].</w:t>
      </w:r>
    </w:p>
    <w:p w14:paraId="5BDE8C6B" w14:textId="77777777" w:rsidR="001C65B1" w:rsidRDefault="001C65B1" w:rsidP="001C65B1">
      <w:pPr>
        <w:pStyle w:val="Heading5"/>
      </w:pPr>
      <w:r>
        <w:t>Generalization</w:t>
      </w:r>
    </w:p>
    <w:p w14:paraId="03BDC5D5" w14:textId="77777777" w:rsidR="001C65B1" w:rsidRDefault="00333F36"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225B3181" w14:textId="77777777" w:rsidR="001C65B1" w:rsidRPr="00792921" w:rsidRDefault="001C65B1" w:rsidP="001C65B1">
      <w:pPr>
        <w:pStyle w:val="Heading3"/>
      </w:pPr>
      <w:bookmarkStart w:id="580" w:name="_Toc426452311"/>
      <w:r w:rsidRPr="00792921">
        <w:t xml:space="preserve">&lt;Stereotype&gt; </w:t>
      </w:r>
      <w:bookmarkStart w:id="581" w:name="_781c1f78e93c2aecd3d28c5abeddd019"/>
      <w:r w:rsidRPr="00792921">
        <w:t>XMLCatalog</w:t>
      </w:r>
      <w:bookmarkEnd w:id="580"/>
      <w:bookmarkEnd w:id="581"/>
    </w:p>
    <w:p w14:paraId="1F86F363" w14:textId="77777777" w:rsidR="001C65B1" w:rsidRPr="00F21036" w:rsidRDefault="001C65B1" w:rsidP="001C65B1">
      <w:pPr>
        <w:pStyle w:val="Heading5"/>
      </w:pPr>
      <w:r>
        <w:t>Description</w:t>
      </w:r>
    </w:p>
    <w:p w14:paraId="1733E86C" w14:textId="77777777" w:rsidR="001C65B1" w:rsidRDefault="001C65B1" w:rsidP="001C65B1">
      <w:pPr>
        <w:pStyle w:val="omg-body"/>
      </w:pPr>
      <w:r>
        <w:t>An MPD artifact that is an OASIS XML catalog.</w:t>
      </w:r>
    </w:p>
    <w:p w14:paraId="3D682757" w14:textId="77777777" w:rsidR="001C65B1" w:rsidRDefault="001C65B1" w:rsidP="001C65B1">
      <w:pPr>
        <w:pStyle w:val="Heading5"/>
      </w:pPr>
      <w:r>
        <w:t>Generalization</w:t>
      </w:r>
    </w:p>
    <w:p w14:paraId="5FB9FF9B" w14:textId="77777777" w:rsidR="001C65B1" w:rsidRDefault="00333F36"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7D8FD6B0" w14:textId="77777777" w:rsidR="001C65B1" w:rsidRPr="00792921" w:rsidRDefault="001C65B1" w:rsidP="001C65B1">
      <w:pPr>
        <w:pStyle w:val="Heading3"/>
      </w:pPr>
      <w:bookmarkStart w:id="582" w:name="_Toc426452312"/>
      <w:r w:rsidRPr="00792921">
        <w:t xml:space="preserve">&lt;Stereotype&gt; </w:t>
      </w:r>
      <w:bookmarkStart w:id="583" w:name="_b02fa05d43cb5f5cace47c9181b17443"/>
      <w:r w:rsidRPr="00792921">
        <w:t>XMLSchemaDocument</w:t>
      </w:r>
      <w:bookmarkEnd w:id="582"/>
      <w:bookmarkEnd w:id="583"/>
    </w:p>
    <w:p w14:paraId="122C2809" w14:textId="77777777" w:rsidR="001C65B1" w:rsidRPr="00F21036" w:rsidRDefault="001C65B1" w:rsidP="001C65B1">
      <w:pPr>
        <w:pStyle w:val="Heading5"/>
      </w:pPr>
      <w:r>
        <w:t>Description</w:t>
      </w:r>
    </w:p>
    <w:p w14:paraId="43088BC1" w14:textId="77777777" w:rsidR="001C65B1" w:rsidRDefault="001C65B1" w:rsidP="001C65B1">
      <w:pPr>
        <w:pStyle w:val="omg-body"/>
      </w:pPr>
      <w:r>
        <w:t>An MPD artifact that is an XML schema document (i.e., an XSD that is not necessarily a NIEM subset, extension, or reference schema).</w:t>
      </w:r>
    </w:p>
    <w:p w14:paraId="39E64494" w14:textId="77777777" w:rsidR="001C65B1" w:rsidRDefault="001C65B1" w:rsidP="001C65B1">
      <w:pPr>
        <w:pStyle w:val="Heading5"/>
      </w:pPr>
      <w:r>
        <w:t>Generalization</w:t>
      </w:r>
    </w:p>
    <w:p w14:paraId="51E1B6F5" w14:textId="77777777" w:rsidR="001C65B1" w:rsidRDefault="00333F36"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5B34C2FF" w14:textId="77777777" w:rsidR="001C65B1" w:rsidRDefault="001C65B1" w:rsidP="001C65B1">
      <w:pPr>
        <w:pStyle w:val="omg-body"/>
      </w:pPr>
    </w:p>
    <w:p w14:paraId="1229A35B" w14:textId="77777777" w:rsidR="001C65B1" w:rsidRDefault="001C65B1" w:rsidP="001C65B1">
      <w:pPr>
        <w:pStyle w:val="Heading3"/>
      </w:pPr>
      <w:bookmarkStart w:id="584" w:name="_Toc426452313"/>
      <w:r>
        <w:t>&lt;Artifact&gt;</w:t>
      </w:r>
      <w:r w:rsidRPr="00792921">
        <w:t xml:space="preserve"> </w:t>
      </w:r>
      <w:bookmarkStart w:id="585" w:name="_db7585560e9f04d9f4eaefd6a5b723fc"/>
      <w:r w:rsidRPr="00792921">
        <w:t>ArtifactOrArtifactSet</w:t>
      </w:r>
      <w:bookmarkEnd w:id="584"/>
      <w:bookmarkEnd w:id="585"/>
    </w:p>
    <w:p w14:paraId="626C910E" w14:textId="77777777" w:rsidR="001C65B1" w:rsidRPr="00F21036" w:rsidRDefault="001C65B1" w:rsidP="001C65B1">
      <w:pPr>
        <w:pStyle w:val="Heading5"/>
      </w:pPr>
      <w:r>
        <w:t>Description</w:t>
      </w:r>
    </w:p>
    <w:p w14:paraId="7A05AC5C" w14:textId="77777777" w:rsidR="001C65B1" w:rsidRDefault="001C65B1" w:rsidP="001C65B1">
      <w:pPr>
        <w:pStyle w:val="omg-body"/>
      </w:pPr>
      <w:r>
        <w:t>A data concept for a file or file set in an MPD.</w:t>
      </w:r>
    </w:p>
    <w:p w14:paraId="46B2434D" w14:textId="77777777" w:rsidR="001C65B1" w:rsidRDefault="001C65B1" w:rsidP="001C65B1">
      <w:pPr>
        <w:pStyle w:val="Heading3"/>
      </w:pPr>
      <w:bookmarkStart w:id="586" w:name="_Toc426452314"/>
      <w:r>
        <w:t>&lt;Artifact&gt;</w:t>
      </w:r>
      <w:r w:rsidRPr="00792921">
        <w:t xml:space="preserve"> </w:t>
      </w:r>
      <w:bookmarkStart w:id="587" w:name="_a50ba294484866fba55ab0c5578e47e8"/>
      <w:r w:rsidRPr="00792921">
        <w:t>ConformanceTargetType</w:t>
      </w:r>
      <w:bookmarkEnd w:id="586"/>
      <w:bookmarkEnd w:id="587"/>
    </w:p>
    <w:p w14:paraId="3FCCC0CE" w14:textId="77777777" w:rsidR="001C65B1" w:rsidRPr="00F21036" w:rsidRDefault="001C65B1" w:rsidP="001C65B1">
      <w:pPr>
        <w:pStyle w:val="Heading5"/>
      </w:pPr>
      <w:r>
        <w:t>Description</w:t>
      </w:r>
    </w:p>
    <w:p w14:paraId="2D0D84E4" w14:textId="77777777" w:rsidR="001C65B1" w:rsidRDefault="001C65B1" w:rsidP="001C65B1">
      <w:pPr>
        <w:pStyle w:val="omg-body"/>
      </w:pPr>
      <w:r>
        <w:t>A data type for identifying and describing a conformance target.</w:t>
      </w:r>
    </w:p>
    <w:p w14:paraId="7AAFE170" w14:textId="77777777" w:rsidR="001C65B1" w:rsidRDefault="001C65B1" w:rsidP="001C65B1">
      <w:pPr>
        <w:pStyle w:val="Heading5"/>
      </w:pPr>
      <w:r>
        <w:t>Generalization</w:t>
      </w:r>
    </w:p>
    <w:p w14:paraId="486871E2" w14:textId="77777777" w:rsidR="001C65B1" w:rsidRDefault="00333F36"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69E5D007" w14:textId="77777777" w:rsidR="001C65B1" w:rsidRPr="00D13566" w:rsidRDefault="001C65B1" w:rsidP="001C65B1">
      <w:pPr>
        <w:pStyle w:val="Heading5"/>
      </w:pPr>
      <w:r w:rsidRPr="00D13566">
        <w:t>Properties</w:t>
      </w:r>
    </w:p>
    <w:p w14:paraId="306A9015" w14:textId="77777777" w:rsidR="001C65B1" w:rsidRPr="00D13566" w:rsidRDefault="001C65B1" w:rsidP="001C65B1">
      <w:pPr>
        <w:pStyle w:val="Heading6"/>
      </w:pPr>
      <w:r w:rsidRPr="00D13566">
        <w:t>conformanceTargetURI</w:t>
      </w:r>
      <w:r>
        <w:t xml:space="preserve"> : String [1]</w:t>
      </w:r>
    </w:p>
    <w:p w14:paraId="032652EB" w14:textId="77777777" w:rsidR="001C65B1" w:rsidRDefault="001C65B1" w:rsidP="001C65B1">
      <w:pPr>
        <w:pStyle w:val="omg-body"/>
      </w:pPr>
      <w:r>
        <w:lastRenderedPageBreak/>
        <w:t>A URI for a conformance target.</w:t>
      </w:r>
    </w:p>
    <w:p w14:paraId="7047BA50" w14:textId="77777777" w:rsidR="001C65B1" w:rsidRDefault="001C65B1" w:rsidP="001C65B1">
      <w:pPr>
        <w:pStyle w:val="Heading3"/>
      </w:pPr>
      <w:bookmarkStart w:id="588" w:name="_Toc426452315"/>
      <w:r>
        <w:t>&lt;Artifact&gt;</w:t>
      </w:r>
      <w:r w:rsidRPr="00792921">
        <w:t xml:space="preserve"> </w:t>
      </w:r>
      <w:bookmarkStart w:id="589" w:name="_7f9b0d0490e59a1f3dd8335ee3079827"/>
      <w:r w:rsidRPr="00792921">
        <w:t>ConstraintSchemaDocumentSet</w:t>
      </w:r>
      <w:bookmarkEnd w:id="588"/>
      <w:bookmarkEnd w:id="589"/>
    </w:p>
    <w:p w14:paraId="0AC39112" w14:textId="77777777" w:rsidR="001C65B1" w:rsidRPr="00F21036" w:rsidRDefault="001C65B1" w:rsidP="001C65B1">
      <w:pPr>
        <w:pStyle w:val="Heading5"/>
      </w:pPr>
      <w:r>
        <w:t>Description</w:t>
      </w:r>
    </w:p>
    <w:p w14:paraId="0BA10947" w14:textId="77777777" w:rsidR="001C65B1" w:rsidRDefault="001C65B1" w:rsidP="001C65B1">
      <w:pPr>
        <w:pStyle w:val="omg-body"/>
      </w:pPr>
      <w:r>
        <w:t>An MPD artifact set of constraint schema documents and other supporting artifacts.</w:t>
      </w:r>
    </w:p>
    <w:p w14:paraId="3BEDA2F0" w14:textId="77777777" w:rsidR="001C65B1" w:rsidRDefault="001C65B1" w:rsidP="001C65B1">
      <w:pPr>
        <w:pStyle w:val="Heading5"/>
      </w:pPr>
      <w:r>
        <w:t>Generalization</w:t>
      </w:r>
    </w:p>
    <w:p w14:paraId="2690A93B" w14:textId="77777777" w:rsidR="001C65B1" w:rsidRDefault="00333F36" w:rsidP="001C65B1">
      <w:pPr>
        <w:pStyle w:val="omg-body"/>
      </w:pPr>
      <w:hyperlink w:anchor="_db7585560e9f04d9f4eaefd6a5b723fc" w:history="1">
        <w:r w:rsidR="001C65B1" w:rsidRPr="00CD024E">
          <w:rPr>
            <w:color w:val="0000FF"/>
            <w:u w:val="single"/>
          </w:rPr>
          <w:t>ArtifactOrArtifactSet</w:t>
        </w:r>
      </w:hyperlink>
      <w:r w:rsidR="001C65B1">
        <w:rPr>
          <w:color w:val="0000FF"/>
        </w:rPr>
        <w:t xml:space="preserve">  </w:t>
      </w:r>
      <w:hyperlink w:anchor="_03c988919690710762e6cd5069e6c488" w:history="1">
        <w:r w:rsidR="001C65B1" w:rsidRPr="00C253B8">
          <w:rPr>
            <w:color w:val="0000FF"/>
            <w:u w:val="single"/>
          </w:rPr>
          <w:t>SchemaDocumentSetType</w:t>
        </w:r>
      </w:hyperlink>
      <w:r w:rsidR="001C65B1">
        <w:rPr>
          <w:color w:val="0000FF"/>
        </w:rPr>
        <w:t xml:space="preserve">  </w:t>
      </w:r>
    </w:p>
    <w:p w14:paraId="16B90052" w14:textId="77777777" w:rsidR="001C65B1" w:rsidRDefault="001C65B1" w:rsidP="001C65B1">
      <w:pPr>
        <w:pStyle w:val="Heading3"/>
      </w:pPr>
      <w:bookmarkStart w:id="590" w:name="_Toc426452316"/>
      <w:r>
        <w:t>&lt;Artifact&gt;</w:t>
      </w:r>
      <w:r w:rsidRPr="00792921">
        <w:t xml:space="preserve"> </w:t>
      </w:r>
      <w:bookmarkStart w:id="591" w:name="_7dae1480fbe360bd468c61d841d9ded7"/>
      <w:r w:rsidRPr="00792921">
        <w:t>ContactInformationType</w:t>
      </w:r>
      <w:bookmarkEnd w:id="590"/>
      <w:bookmarkEnd w:id="591"/>
    </w:p>
    <w:p w14:paraId="524E12FE" w14:textId="77777777" w:rsidR="001C65B1" w:rsidRPr="00F21036" w:rsidRDefault="001C65B1" w:rsidP="001C65B1">
      <w:pPr>
        <w:pStyle w:val="Heading5"/>
      </w:pPr>
      <w:r>
        <w:t>Description</w:t>
      </w:r>
    </w:p>
    <w:p w14:paraId="183B85E0" w14:textId="77777777" w:rsidR="001C65B1" w:rsidRDefault="001C65B1" w:rsidP="001C65B1">
      <w:pPr>
        <w:pStyle w:val="omg-body"/>
      </w:pPr>
      <w:r>
        <w:t>A data type for how to contact a person or an organization.</w:t>
      </w:r>
    </w:p>
    <w:p w14:paraId="3E8B8F8F" w14:textId="77777777" w:rsidR="001C65B1" w:rsidRPr="00D13566" w:rsidRDefault="001C65B1" w:rsidP="001C65B1">
      <w:pPr>
        <w:pStyle w:val="Heading5"/>
      </w:pPr>
      <w:r w:rsidRPr="00D13566">
        <w:t>Properties</w:t>
      </w:r>
    </w:p>
    <w:p w14:paraId="0B0F28BC" w14:textId="77777777" w:rsidR="001C65B1" w:rsidRPr="00D13566" w:rsidRDefault="001C65B1" w:rsidP="001C65B1">
      <w:pPr>
        <w:pStyle w:val="Heading6"/>
      </w:pPr>
      <w:r w:rsidRPr="00D13566">
        <w:t>ContactEmailID</w:t>
      </w:r>
      <w:r>
        <w:t xml:space="preserve"> : String [0..*]</w:t>
      </w:r>
    </w:p>
    <w:p w14:paraId="5F9A6838" w14:textId="77777777" w:rsidR="001C65B1" w:rsidRDefault="001C65B1" w:rsidP="001C65B1">
      <w:pPr>
        <w:pStyle w:val="omg-body"/>
      </w:pPr>
      <w:r>
        <w:t>An electronic mailing address by which a person or organization may be contacted.</w:t>
      </w:r>
    </w:p>
    <w:p w14:paraId="419D27D3" w14:textId="77777777" w:rsidR="001C65B1" w:rsidRPr="00D13566" w:rsidRDefault="001C65B1" w:rsidP="001C65B1">
      <w:pPr>
        <w:pStyle w:val="Heading6"/>
      </w:pPr>
      <w:r w:rsidRPr="00D13566">
        <w:t>ContactEntity</w:t>
      </w:r>
      <w:r>
        <w:t xml:space="preserve"> : EntityRepresentation [0..*]</w:t>
      </w:r>
    </w:p>
    <w:p w14:paraId="450DB0AE" w14:textId="77777777" w:rsidR="001C65B1" w:rsidRDefault="001C65B1" w:rsidP="001C65B1">
      <w:pPr>
        <w:pStyle w:val="omg-body"/>
      </w:pPr>
      <w:r>
        <w:t>An entity that may be contacted by using the given contact information.</w:t>
      </w:r>
    </w:p>
    <w:p w14:paraId="393FD3AF" w14:textId="77777777" w:rsidR="001C65B1" w:rsidRPr="00D13566" w:rsidRDefault="001C65B1" w:rsidP="001C65B1">
      <w:pPr>
        <w:pStyle w:val="Heading6"/>
      </w:pPr>
      <w:r w:rsidRPr="00D13566">
        <w:t>ContactMailingAddress</w:t>
      </w:r>
      <w:r>
        <w:t xml:space="preserve"> : String [0..*]</w:t>
      </w:r>
    </w:p>
    <w:p w14:paraId="60A8BD8F" w14:textId="77777777" w:rsidR="001C65B1" w:rsidRDefault="001C65B1" w:rsidP="001C65B1">
      <w:pPr>
        <w:pStyle w:val="omg-body"/>
      </w:pPr>
      <w:r>
        <w:t>A postal address by which a person or organization may be contacted.</w:t>
      </w:r>
    </w:p>
    <w:p w14:paraId="447D00BF" w14:textId="77777777" w:rsidR="001C65B1" w:rsidRPr="00D13566" w:rsidRDefault="001C65B1" w:rsidP="001C65B1">
      <w:pPr>
        <w:pStyle w:val="Heading6"/>
      </w:pPr>
      <w:r w:rsidRPr="00D13566">
        <w:t>ContactResponder</w:t>
      </w:r>
      <w:r>
        <w:t xml:space="preserve"> : PersonType [0..*]</w:t>
      </w:r>
    </w:p>
    <w:p w14:paraId="0A928B83" w14:textId="77777777" w:rsidR="001C65B1" w:rsidRDefault="001C65B1" w:rsidP="001C65B1">
      <w:pPr>
        <w:pStyle w:val="omg-body"/>
      </w:pPr>
      <w:r>
        <w:t>A third party person who answers a call and connects or directs the caller to the intended person.</w:t>
      </w:r>
    </w:p>
    <w:p w14:paraId="32FED830" w14:textId="77777777" w:rsidR="001C65B1" w:rsidRPr="00D13566" w:rsidRDefault="001C65B1" w:rsidP="001C65B1">
      <w:pPr>
        <w:pStyle w:val="Heading6"/>
      </w:pPr>
      <w:r w:rsidRPr="00D13566">
        <w:t>ContactTelephoneNumber</w:t>
      </w:r>
      <w:r>
        <w:t xml:space="preserve"> : String [0..*]</w:t>
      </w:r>
    </w:p>
    <w:p w14:paraId="75B87ABB" w14:textId="77777777" w:rsidR="001C65B1" w:rsidRDefault="001C65B1" w:rsidP="001C65B1">
      <w:pPr>
        <w:pStyle w:val="omg-body"/>
      </w:pPr>
      <w:r>
        <w:t>A telephone number for a telecommunication device by which a person or organization may be contacted.</w:t>
      </w:r>
    </w:p>
    <w:p w14:paraId="41495B35" w14:textId="77777777" w:rsidR="001C65B1" w:rsidRPr="00D13566" w:rsidRDefault="001C65B1" w:rsidP="001C65B1">
      <w:pPr>
        <w:pStyle w:val="Heading6"/>
      </w:pPr>
      <w:r w:rsidRPr="00D13566">
        <w:t>ContactWebsiteURI</w:t>
      </w:r>
      <w:r>
        <w:t xml:space="preserve"> : String [0..*]</w:t>
      </w:r>
    </w:p>
    <w:p w14:paraId="363CE316" w14:textId="77777777" w:rsidR="001C65B1" w:rsidRDefault="001C65B1" w:rsidP="001C65B1">
      <w:pPr>
        <w:pStyle w:val="omg-body"/>
      </w:pPr>
      <w:r>
        <w:t>A website address by which a person or organization may be contacted.</w:t>
      </w:r>
    </w:p>
    <w:p w14:paraId="58E08CDF" w14:textId="77777777" w:rsidR="001C65B1" w:rsidRDefault="001C65B1" w:rsidP="001C65B1">
      <w:pPr>
        <w:pStyle w:val="Heading3"/>
      </w:pPr>
      <w:bookmarkStart w:id="592" w:name="_Toc426452317"/>
      <w:r>
        <w:t>&lt;Artifact&gt;</w:t>
      </w:r>
      <w:r w:rsidRPr="00792921">
        <w:t xml:space="preserve"> </w:t>
      </w:r>
      <w:bookmarkStart w:id="593" w:name="_decd4bb0486b2d193f0fe691f9f3e96f"/>
      <w:r w:rsidRPr="00792921">
        <w:t>DescribedType</w:t>
      </w:r>
      <w:bookmarkEnd w:id="592"/>
      <w:bookmarkEnd w:id="593"/>
    </w:p>
    <w:p w14:paraId="39892499" w14:textId="77777777" w:rsidR="001C65B1" w:rsidRPr="00F21036" w:rsidRDefault="001C65B1" w:rsidP="001C65B1">
      <w:pPr>
        <w:pStyle w:val="Heading5"/>
      </w:pPr>
      <w:r>
        <w:t>Description</w:t>
      </w:r>
    </w:p>
    <w:p w14:paraId="5D4DD666" w14:textId="77777777" w:rsidR="001C65B1" w:rsidRDefault="001C65B1" w:rsidP="001C65B1">
      <w:pPr>
        <w:pStyle w:val="omg-body"/>
      </w:pPr>
      <w:r>
        <w:t>Common supertype for NIEM MPD Catalog types which have descriptionText.</w:t>
      </w:r>
    </w:p>
    <w:p w14:paraId="0E26F893" w14:textId="77777777" w:rsidR="001C65B1" w:rsidRPr="00D13566" w:rsidRDefault="001C65B1" w:rsidP="001C65B1">
      <w:pPr>
        <w:pStyle w:val="Heading5"/>
      </w:pPr>
      <w:r w:rsidRPr="00D13566">
        <w:t>Properties</w:t>
      </w:r>
    </w:p>
    <w:p w14:paraId="081ADA00" w14:textId="77777777" w:rsidR="001C65B1" w:rsidRPr="00D13566" w:rsidRDefault="001C65B1" w:rsidP="001C65B1">
      <w:pPr>
        <w:pStyle w:val="Heading6"/>
      </w:pPr>
      <w:r w:rsidRPr="00D13566">
        <w:t>descriptionText</w:t>
      </w:r>
      <w:r>
        <w:t xml:space="preserve"> : String [0..1]</w:t>
      </w:r>
    </w:p>
    <w:p w14:paraId="0929E721" w14:textId="77777777" w:rsidR="001C65B1" w:rsidRDefault="001C65B1" w:rsidP="001C65B1">
      <w:pPr>
        <w:pStyle w:val="omg-body"/>
      </w:pPr>
      <w:r>
        <w:lastRenderedPageBreak/>
        <w:t>A description of the file. Implemented as the value of the descriptionText attribute of the File element in the catalog instance.</w:t>
      </w:r>
    </w:p>
    <w:p w14:paraId="27948826" w14:textId="77777777" w:rsidR="001C65B1" w:rsidRDefault="001C65B1" w:rsidP="001C65B1">
      <w:pPr>
        <w:pStyle w:val="Heading3"/>
      </w:pPr>
      <w:bookmarkStart w:id="594" w:name="_Toc426452318"/>
      <w:r>
        <w:t>&lt;Artifact&gt;</w:t>
      </w:r>
      <w:r w:rsidRPr="00792921">
        <w:t xml:space="preserve"> </w:t>
      </w:r>
      <w:bookmarkStart w:id="595" w:name="_b5992f81868b11b29878271a69332828"/>
      <w:r w:rsidRPr="00792921">
        <w:t>EntityRepresentation</w:t>
      </w:r>
      <w:bookmarkEnd w:id="594"/>
      <w:bookmarkEnd w:id="595"/>
    </w:p>
    <w:p w14:paraId="0837E543" w14:textId="77777777" w:rsidR="001C65B1" w:rsidRPr="00F21036" w:rsidRDefault="001C65B1" w:rsidP="001C65B1">
      <w:pPr>
        <w:pStyle w:val="Heading5"/>
      </w:pPr>
      <w:r>
        <w:t>Description</w:t>
      </w:r>
    </w:p>
    <w:p w14:paraId="6362EB71" w14:textId="77777777" w:rsidR="001C65B1" w:rsidRDefault="001C65B1" w:rsidP="001C65B1">
      <w:pPr>
        <w:pStyle w:val="omg-body"/>
      </w:pPr>
      <w:r>
        <w:t>A data concept for a person, organization, or thing capable of bearing legal rights and responsibilities.</w:t>
      </w:r>
    </w:p>
    <w:p w14:paraId="64EF3F6A" w14:textId="77777777" w:rsidR="001C65B1" w:rsidRPr="00D13566" w:rsidRDefault="001C65B1" w:rsidP="001C65B1">
      <w:pPr>
        <w:pStyle w:val="Heading5"/>
      </w:pPr>
      <w:r w:rsidRPr="00D13566">
        <w:t>Properties</w:t>
      </w:r>
    </w:p>
    <w:p w14:paraId="4960BEE4" w14:textId="77777777" w:rsidR="001C65B1" w:rsidRPr="00D13566" w:rsidRDefault="001C65B1" w:rsidP="001C65B1">
      <w:pPr>
        <w:pStyle w:val="Heading6"/>
      </w:pPr>
      <w:r w:rsidRPr="00D13566">
        <w:t>name</w:t>
      </w:r>
      <w:r>
        <w:t xml:space="preserve"> : String [0..*]</w:t>
      </w:r>
    </w:p>
    <w:p w14:paraId="1F88148F" w14:textId="77777777" w:rsidR="001C65B1" w:rsidRDefault="001C65B1" w:rsidP="001C65B1">
      <w:pPr>
        <w:pStyle w:val="omg-body"/>
      </w:pPr>
      <w:r>
        <w:t>A combination of names and/or titles by which an entity is known.</w:t>
      </w:r>
    </w:p>
    <w:p w14:paraId="428982B9" w14:textId="77777777" w:rsidR="001C65B1" w:rsidRDefault="001C65B1" w:rsidP="001C65B1">
      <w:pPr>
        <w:pStyle w:val="Heading3"/>
      </w:pPr>
      <w:bookmarkStart w:id="596" w:name="_Toc426452319"/>
      <w:r>
        <w:t>&lt;Artifact&gt;</w:t>
      </w:r>
      <w:r w:rsidRPr="00792921">
        <w:t xml:space="preserve"> </w:t>
      </w:r>
      <w:bookmarkStart w:id="597" w:name="_98143a7f2c08dc26cca7b7eaf80061ac"/>
      <w:r w:rsidRPr="00792921">
        <w:t>EXIXMLSchemaType</w:t>
      </w:r>
      <w:bookmarkEnd w:id="596"/>
      <w:bookmarkEnd w:id="597"/>
    </w:p>
    <w:p w14:paraId="3068C5B4" w14:textId="77777777" w:rsidR="001C65B1" w:rsidRPr="00F21036" w:rsidRDefault="001C65B1" w:rsidP="001C65B1">
      <w:pPr>
        <w:pStyle w:val="Heading5"/>
      </w:pPr>
      <w:r>
        <w:t>Description</w:t>
      </w:r>
    </w:p>
    <w:p w14:paraId="3E7563B5" w14:textId="77777777" w:rsidR="001C65B1" w:rsidRDefault="001C65B1" w:rsidP="001C65B1">
      <w:pPr>
        <w:pStyle w:val="omg-body"/>
      </w:pPr>
      <w:r>
        <w:t>An XML Schema to be used for EXI serialization of an IEP Class.</w:t>
      </w:r>
    </w:p>
    <w:p w14:paraId="387EDE03" w14:textId="77777777" w:rsidR="001C65B1" w:rsidRDefault="001C65B1" w:rsidP="001C65B1">
      <w:pPr>
        <w:pStyle w:val="Heading5"/>
      </w:pPr>
      <w:r>
        <w:t>Generalization</w:t>
      </w:r>
    </w:p>
    <w:p w14:paraId="7617E8F6" w14:textId="77777777" w:rsidR="001C65B1" w:rsidRDefault="00333F36" w:rsidP="001C65B1">
      <w:pPr>
        <w:pStyle w:val="omg-body"/>
      </w:pPr>
      <w:hyperlink w:anchor="_db7585560e9f04d9f4eaefd6a5b723fc" w:history="1">
        <w:r w:rsidR="001C65B1" w:rsidRPr="00CD024E">
          <w:rPr>
            <w:color w:val="0000FF"/>
            <w:u w:val="single"/>
          </w:rPr>
          <w:t>ArtifactOrArtifactSet</w:t>
        </w:r>
      </w:hyperlink>
      <w:r w:rsidR="001C65B1">
        <w:rPr>
          <w:color w:val="0000FF"/>
        </w:rPr>
        <w:t xml:space="preserve">  </w:t>
      </w:r>
      <w:hyperlink w:anchor="_5e48a7ce22c2dd0be5cc1ed17c6e3f38" w:history="1">
        <w:r w:rsidR="001C65B1" w:rsidRPr="00C253B8">
          <w:rPr>
            <w:color w:val="0000FF"/>
            <w:u w:val="single"/>
          </w:rPr>
          <w:t>XMLSchemaType</w:t>
        </w:r>
      </w:hyperlink>
      <w:r w:rsidR="001C65B1">
        <w:rPr>
          <w:color w:val="0000FF"/>
        </w:rPr>
        <w:t xml:space="preserve">  </w:t>
      </w:r>
    </w:p>
    <w:p w14:paraId="0E511756" w14:textId="77777777" w:rsidR="001C65B1" w:rsidRDefault="001C65B1" w:rsidP="001C65B1">
      <w:pPr>
        <w:pStyle w:val="Heading3"/>
      </w:pPr>
      <w:bookmarkStart w:id="598" w:name="_Toc426452320"/>
      <w:r>
        <w:t>&lt;Artifact&gt;</w:t>
      </w:r>
      <w:r w:rsidRPr="00792921">
        <w:t xml:space="preserve"> </w:t>
      </w:r>
      <w:bookmarkStart w:id="599" w:name="_30030dcd7015232d13e92ab474c42ed5"/>
      <w:r w:rsidRPr="00792921">
        <w:t>FileSet</w:t>
      </w:r>
      <w:bookmarkEnd w:id="598"/>
      <w:bookmarkEnd w:id="599"/>
    </w:p>
    <w:p w14:paraId="57F8FC5B" w14:textId="77777777" w:rsidR="001C65B1" w:rsidRPr="00F21036" w:rsidRDefault="001C65B1" w:rsidP="001C65B1">
      <w:pPr>
        <w:pStyle w:val="Heading5"/>
      </w:pPr>
      <w:r>
        <w:t>Description</w:t>
      </w:r>
    </w:p>
    <w:p w14:paraId="05F61F28" w14:textId="77777777" w:rsidR="001C65B1" w:rsidRDefault="001C65B1" w:rsidP="001C65B1">
      <w:pPr>
        <w:pStyle w:val="omg-body"/>
      </w:pPr>
      <w:r>
        <w:t>A generic MPD artifact set; used to group artifacts that are not accounted for by other set classifiers.</w:t>
      </w:r>
    </w:p>
    <w:p w14:paraId="4E15EAD1" w14:textId="77777777" w:rsidR="001C65B1" w:rsidRDefault="001C65B1" w:rsidP="001C65B1">
      <w:pPr>
        <w:pStyle w:val="Heading5"/>
      </w:pPr>
      <w:r>
        <w:t>Generalization</w:t>
      </w:r>
    </w:p>
    <w:p w14:paraId="39DE30FD" w14:textId="77777777" w:rsidR="001C65B1" w:rsidRDefault="00333F36" w:rsidP="001C65B1">
      <w:pPr>
        <w:pStyle w:val="omg-body"/>
      </w:pPr>
      <w:hyperlink w:anchor="_db7585560e9f04d9f4eaefd6a5b723fc" w:history="1">
        <w:r w:rsidR="001C65B1" w:rsidRPr="00CD024E">
          <w:rPr>
            <w:color w:val="0000FF"/>
            <w:u w:val="single"/>
          </w:rPr>
          <w:t>ArtifactOrArtifactSet</w:t>
        </w:r>
      </w:hyperlink>
      <w:r w:rsidR="001C65B1">
        <w:rPr>
          <w:color w:val="0000FF"/>
        </w:rPr>
        <w:t xml:space="preserve">  </w:t>
      </w:r>
      <w:hyperlink w:anchor="_f9ab110d19d406069517dfa76824683e" w:history="1">
        <w:r w:rsidR="001C65B1" w:rsidRPr="00C253B8">
          <w:rPr>
            <w:color w:val="0000FF"/>
            <w:u w:val="single"/>
          </w:rPr>
          <w:t>FileSetType</w:t>
        </w:r>
      </w:hyperlink>
      <w:r w:rsidR="001C65B1">
        <w:rPr>
          <w:color w:val="0000FF"/>
        </w:rPr>
        <w:t xml:space="preserve">  </w:t>
      </w:r>
    </w:p>
    <w:p w14:paraId="1C0A2451" w14:textId="77777777" w:rsidR="001C65B1" w:rsidRDefault="001C65B1" w:rsidP="001C65B1">
      <w:pPr>
        <w:pStyle w:val="Heading3"/>
      </w:pPr>
      <w:bookmarkStart w:id="600" w:name="_Toc426452321"/>
      <w:r>
        <w:t>&lt;Artifact&gt;</w:t>
      </w:r>
      <w:r w:rsidRPr="00792921">
        <w:t xml:space="preserve"> </w:t>
      </w:r>
      <w:bookmarkStart w:id="601" w:name="_f9ab110d19d406069517dfa76824683e"/>
      <w:r w:rsidRPr="00792921">
        <w:t>FileSetType</w:t>
      </w:r>
      <w:bookmarkEnd w:id="600"/>
      <w:bookmarkEnd w:id="601"/>
    </w:p>
    <w:p w14:paraId="4C1FF910" w14:textId="77777777" w:rsidR="001C65B1" w:rsidRPr="00F21036" w:rsidRDefault="001C65B1" w:rsidP="001C65B1">
      <w:pPr>
        <w:pStyle w:val="Heading5"/>
      </w:pPr>
      <w:r>
        <w:t>Description</w:t>
      </w:r>
    </w:p>
    <w:p w14:paraId="01A2B927" w14:textId="77777777" w:rsidR="001C65B1" w:rsidRDefault="001C65B1" w:rsidP="001C65B1">
      <w:pPr>
        <w:pStyle w:val="omg-body"/>
      </w:pPr>
      <w:r>
        <w:t>A data type for a set of MPD file artifacts.</w:t>
      </w:r>
    </w:p>
    <w:p w14:paraId="5AA5B494" w14:textId="77777777" w:rsidR="001C65B1" w:rsidRDefault="001C65B1" w:rsidP="001C65B1">
      <w:pPr>
        <w:pStyle w:val="Heading5"/>
      </w:pPr>
      <w:r>
        <w:t>Generalization</w:t>
      </w:r>
    </w:p>
    <w:p w14:paraId="220D8070" w14:textId="77777777" w:rsidR="001C65B1" w:rsidRDefault="00333F36" w:rsidP="001C65B1">
      <w:pPr>
        <w:pStyle w:val="omg-body"/>
      </w:pPr>
      <w:hyperlink w:anchor="_decd4bb0486b2d193f0fe691f9f3e96f" w:history="1">
        <w:r w:rsidR="001C65B1" w:rsidRPr="00CD024E">
          <w:rPr>
            <w:color w:val="0000FF"/>
            <w:u w:val="single"/>
          </w:rPr>
          <w:t>DescribedType</w:t>
        </w:r>
      </w:hyperlink>
      <w:r w:rsidR="001C65B1">
        <w:rPr>
          <w:color w:val="0000FF"/>
        </w:rPr>
        <w:t xml:space="preserve">  </w:t>
      </w:r>
    </w:p>
    <w:p w14:paraId="7B05127D" w14:textId="77777777" w:rsidR="001C65B1" w:rsidRPr="00D13566" w:rsidRDefault="001C65B1" w:rsidP="001C65B1">
      <w:pPr>
        <w:pStyle w:val="Heading5"/>
      </w:pPr>
      <w:r w:rsidRPr="00D13566">
        <w:t>Properties</w:t>
      </w:r>
    </w:p>
    <w:p w14:paraId="0CA34265" w14:textId="77777777" w:rsidR="001C65B1" w:rsidRPr="00D13566" w:rsidRDefault="001C65B1" w:rsidP="001C65B1">
      <w:pPr>
        <w:pStyle w:val="Heading6"/>
      </w:pPr>
      <w:r w:rsidRPr="00D13566">
        <w:t>ArtifactOrArtifactSet</w:t>
      </w:r>
      <w:r>
        <w:t xml:space="preserve"> : ArtifactOrArtifactSet [0..*]</w:t>
      </w:r>
    </w:p>
    <w:p w14:paraId="6E36CF44" w14:textId="77777777" w:rsidR="001C65B1" w:rsidRDefault="001C65B1" w:rsidP="001C65B1">
      <w:pPr>
        <w:pStyle w:val="omg-body"/>
      </w:pPr>
      <w:r>
        <w:t>A data concept for a file or file set in an MPD.</w:t>
      </w:r>
    </w:p>
    <w:p w14:paraId="47BA54D8" w14:textId="77777777" w:rsidR="001C65B1" w:rsidRPr="00D13566" w:rsidRDefault="001C65B1" w:rsidP="001C65B1">
      <w:pPr>
        <w:pStyle w:val="Heading6"/>
      </w:pPr>
      <w:r w:rsidRPr="00D13566">
        <w:t>externalURI</w:t>
      </w:r>
      <w:r>
        <w:t xml:space="preserve"> : String [0..1]</w:t>
      </w:r>
    </w:p>
    <w:p w14:paraId="5255C719" w14:textId="77777777" w:rsidR="001C65B1" w:rsidRDefault="001C65B1" w:rsidP="001C65B1">
      <w:pPr>
        <w:pStyle w:val="omg-body"/>
      </w:pPr>
      <w:r>
        <w:lastRenderedPageBreak/>
        <w:t>An external URI for the file; indicates a same-as relationship to a copy of the file. Implemented as the value of the externalURI attribute of the File element in the catalog instance.</w:t>
      </w:r>
    </w:p>
    <w:p w14:paraId="3FC3E1C0" w14:textId="77777777" w:rsidR="001C65B1" w:rsidRPr="00D13566" w:rsidRDefault="001C65B1" w:rsidP="001C65B1">
      <w:pPr>
        <w:pStyle w:val="Heading6"/>
      </w:pPr>
      <w:r w:rsidRPr="00D13566">
        <w:t>pathURI</w:t>
      </w:r>
      <w:r>
        <w:t xml:space="preserve"> : String [1]</w:t>
      </w:r>
    </w:p>
    <w:p w14:paraId="58B84A28" w14:textId="77777777" w:rsidR="001C65B1" w:rsidRDefault="001C65B1" w:rsidP="001C65B1">
      <w:pPr>
        <w:pStyle w:val="omg-body"/>
      </w:pPr>
      <w:r>
        <w:t>The relative path name to the file within the MPD directory structure. Implemented as the value of the pathURI attribute of the FileType type in the catalog instance.</w:t>
      </w:r>
    </w:p>
    <w:p w14:paraId="3101BE58" w14:textId="77777777" w:rsidR="001C65B1" w:rsidRDefault="001C65B1" w:rsidP="001C65B1">
      <w:pPr>
        <w:pStyle w:val="Heading3"/>
      </w:pPr>
      <w:bookmarkStart w:id="602" w:name="_Toc426452322"/>
      <w:r>
        <w:t>&lt;Artifact&gt;</w:t>
      </w:r>
      <w:r w:rsidRPr="00792921">
        <w:t xml:space="preserve"> </w:t>
      </w:r>
      <w:bookmarkStart w:id="603" w:name="_d9384fc253b8677c36bd42a24a6e670a"/>
      <w:r w:rsidRPr="00792921">
        <w:t>IEPConformanceTargetType</w:t>
      </w:r>
      <w:bookmarkEnd w:id="602"/>
      <w:bookmarkEnd w:id="603"/>
    </w:p>
    <w:p w14:paraId="2AEFF955" w14:textId="77777777" w:rsidR="001C65B1" w:rsidRPr="00F21036" w:rsidRDefault="001C65B1" w:rsidP="001C65B1">
      <w:pPr>
        <w:pStyle w:val="Heading5"/>
      </w:pPr>
      <w:r>
        <w:t>Description</w:t>
      </w:r>
    </w:p>
    <w:p w14:paraId="533CF0AB" w14:textId="77777777" w:rsidR="001C65B1" w:rsidRDefault="001C65B1" w:rsidP="001C65B1">
      <w:pPr>
        <w:pStyle w:val="omg-body"/>
      </w:pPr>
      <w:r>
        <w:t>A data type for a class or category of IEP, which has a set of validity constraints and a unique identifier.</w:t>
      </w:r>
    </w:p>
    <w:p w14:paraId="63E9B233" w14:textId="77777777" w:rsidR="001C65B1" w:rsidRDefault="001C65B1" w:rsidP="001C65B1">
      <w:pPr>
        <w:pStyle w:val="Heading5"/>
      </w:pPr>
      <w:r>
        <w:t>Generalization</w:t>
      </w:r>
    </w:p>
    <w:p w14:paraId="176645D1" w14:textId="77777777" w:rsidR="001C65B1" w:rsidRDefault="00333F36" w:rsidP="001C65B1">
      <w:pPr>
        <w:pStyle w:val="omg-body"/>
      </w:pPr>
      <w:hyperlink w:anchor="_decd4bb0486b2d193f0fe691f9f3e96f" w:history="1">
        <w:r w:rsidR="001C65B1" w:rsidRPr="00CD024E">
          <w:rPr>
            <w:color w:val="0000FF"/>
            <w:u w:val="single"/>
          </w:rPr>
          <w:t>DescribedType</w:t>
        </w:r>
      </w:hyperlink>
      <w:r w:rsidR="001C65B1">
        <w:rPr>
          <w:color w:val="0000FF"/>
        </w:rPr>
        <w:t xml:space="preserve">  </w:t>
      </w:r>
    </w:p>
    <w:p w14:paraId="49911CFF" w14:textId="77777777" w:rsidR="001C65B1" w:rsidRPr="00D13566" w:rsidRDefault="001C65B1" w:rsidP="001C65B1">
      <w:pPr>
        <w:pStyle w:val="Heading5"/>
      </w:pPr>
      <w:r w:rsidRPr="00D13566">
        <w:t>Properties</w:t>
      </w:r>
    </w:p>
    <w:p w14:paraId="5F1233B5" w14:textId="77777777" w:rsidR="001C65B1" w:rsidRPr="00D13566" w:rsidRDefault="001C65B1" w:rsidP="001C65B1">
      <w:pPr>
        <w:pStyle w:val="Heading6"/>
      </w:pPr>
      <w:r w:rsidRPr="00D13566">
        <w:t>ArtifactOrArtifactSet</w:t>
      </w:r>
      <w:r>
        <w:t xml:space="preserve"> : ArtifactOrArtifactSet [0..*]</w:t>
      </w:r>
    </w:p>
    <w:p w14:paraId="5856951F" w14:textId="77777777" w:rsidR="001C65B1" w:rsidRDefault="001C65B1" w:rsidP="001C65B1">
      <w:pPr>
        <w:pStyle w:val="omg-body"/>
      </w:pPr>
      <w:r>
        <w:t>A data concept for a file or file set in an MPD.</w:t>
      </w:r>
    </w:p>
    <w:p w14:paraId="0CA3B575" w14:textId="77777777" w:rsidR="001C65B1" w:rsidRPr="00D13566" w:rsidRDefault="001C65B1" w:rsidP="001C65B1">
      <w:pPr>
        <w:pStyle w:val="Heading6"/>
      </w:pPr>
      <w:r w:rsidRPr="00D13566">
        <w:t>ValidityConstraintWithContext</w:t>
      </w:r>
      <w:r>
        <w:t xml:space="preserve"> : ValidityConstraintWithContextType [0..*]</w:t>
      </w:r>
    </w:p>
    <w:p w14:paraId="7F751241" w14:textId="77777777" w:rsidR="001C65B1" w:rsidRDefault="001C65B1" w:rsidP="001C65B1">
      <w:pPr>
        <w:pStyle w:val="omg-body"/>
      </w:pPr>
      <w:r>
        <w:t>A data concept for a rule or instructions for validating an IEP candidate (XML document) using some context within that XML document.</w:t>
      </w:r>
    </w:p>
    <w:p w14:paraId="494A5620" w14:textId="77777777" w:rsidR="001C65B1" w:rsidRDefault="001C65B1" w:rsidP="001C65B1">
      <w:pPr>
        <w:pStyle w:val="Heading5"/>
      </w:pPr>
      <w:r>
        <w:t>Constraints</w:t>
      </w:r>
    </w:p>
    <w:p w14:paraId="43D6F60C" w14:textId="77777777" w:rsidR="001C65B1" w:rsidRPr="00056F73" w:rsidRDefault="001C65B1" w:rsidP="001C65B1">
      <w:pPr>
        <w:pStyle w:val="Heading6"/>
      </w:pPr>
      <w:r w:rsidRPr="00056F73">
        <w:t>MPD3 [Rule 5-45] (IEP). Validating an IEP Sample XML Document</w:t>
      </w:r>
    </w:p>
    <w:p w14:paraId="28A9FDD5" w14:textId="77777777" w:rsidR="001C65B1" w:rsidRDefault="00333F36" w:rsidP="001C65B1">
      <w:pPr>
        <w:pStyle w:val="omg-body"/>
      </w:pPr>
      <w:hyperlink r:id="rId683" w:anchor="rule_5-45" w:history="1">
        <w:r w:rsidR="001C65B1">
          <w:rPr>
            <w:color w:val="0000FF"/>
            <w:u w:val="single"/>
          </w:rPr>
          <w:t xml:space="preserve">Rule 5-45, </w:t>
        </w:r>
      </w:hyperlink>
      <w:r w:rsidR="001C65B1">
        <w:t xml:space="preserve">Validating an IEP Sample XML Document: </w:t>
      </w:r>
      <w:hyperlink r:id="rId684" w:anchor="section_5.6.3" w:history="1">
        <w:r w:rsidR="001C65B1">
          <w:rPr>
            <w:color w:val="0000FF"/>
            <w:u w:val="single"/>
          </w:rPr>
          <w:t xml:space="preserve">Section 5.6.3, </w:t>
        </w:r>
      </w:hyperlink>
      <w:r w:rsidR="001C65B1">
        <w:t>IEP Sample Instance XML Documents</w:t>
      </w:r>
    </w:p>
    <w:p w14:paraId="1C7B9532" w14:textId="77777777" w:rsidR="001C65B1" w:rsidRDefault="001C65B1" w:rsidP="001C65B1">
      <w:pPr>
        <w:pStyle w:val="omg-body"/>
      </w:pPr>
      <w:r>
        <w:t>[English]</w:t>
      </w:r>
    </w:p>
    <w:p w14:paraId="4C175736" w14:textId="77777777" w:rsidR="001C65B1" w:rsidRPr="00D61BEF" w:rsidRDefault="001C65B1" w:rsidP="001C65B1">
      <w:pPr>
        <w:pStyle w:val="omg-body"/>
      </w:pPr>
      <w:r w:rsidRPr="00D61BEF">
        <w:t>The constraint is enforced during provisioning of the Sample XML Document.</w:t>
      </w:r>
    </w:p>
    <w:p w14:paraId="3679875D" w14:textId="77777777" w:rsidR="001C65B1" w:rsidRDefault="001C65B1" w:rsidP="001C65B1">
      <w:pPr>
        <w:pStyle w:val="omg-body"/>
      </w:pPr>
    </w:p>
    <w:p w14:paraId="6F4ABEF8" w14:textId="77777777" w:rsidR="001C65B1" w:rsidRDefault="001C65B1" w:rsidP="001C65B1">
      <w:pPr>
        <w:pStyle w:val="Heading3"/>
      </w:pPr>
      <w:bookmarkStart w:id="604" w:name="_Toc426452323"/>
      <w:r>
        <w:t>&lt;Artifact&gt;</w:t>
      </w:r>
      <w:r w:rsidRPr="00792921">
        <w:t xml:space="preserve"> </w:t>
      </w:r>
      <w:bookmarkStart w:id="605" w:name="_cb5967a836f94243e179329cb199a401"/>
      <w:r w:rsidRPr="00792921">
        <w:t>ModelPackageDescription</w:t>
      </w:r>
      <w:bookmarkEnd w:id="604"/>
      <w:bookmarkEnd w:id="605"/>
    </w:p>
    <w:p w14:paraId="218D152D" w14:textId="77777777" w:rsidR="001C65B1" w:rsidRPr="00F21036" w:rsidRDefault="001C65B1" w:rsidP="001C65B1">
      <w:pPr>
        <w:pStyle w:val="Heading5"/>
      </w:pPr>
      <w:r>
        <w:t>Description</w:t>
      </w:r>
    </w:p>
    <w:p w14:paraId="3C72142C" w14:textId="77777777" w:rsidR="001C65B1" w:rsidRDefault="001C65B1" w:rsidP="001C65B1">
      <w:pPr>
        <w:pStyle w:val="omg-body"/>
      </w:pPr>
      <w:r>
        <w:t>A ModelPackageDescription Artifact represents a NIEM Model Package Description (MPD). Specifically, it represents the information in the NIEM-3 MPD catalog, which is defined for target namespace=http://reference.niem.gov/niem/resource/mpd/catalog/3.0/, in the context of a NIEM-3 subset of the niem-core schema.</w:t>
      </w:r>
    </w:p>
    <w:p w14:paraId="7F7CB7FE" w14:textId="77777777" w:rsidR="001C65B1" w:rsidRDefault="001C65B1" w:rsidP="001C65B1">
      <w:pPr>
        <w:pStyle w:val="omg-body"/>
      </w:pPr>
      <w:r>
        <w:t>An MPD is a logical set of electronic files aggregated and organized to fulfill a specific purpose in NIEM. Directory organization and packaging of an MPD should be designed around major themes in NIEM: reuse, sharing, interoperability, and efficiency. The inclusion of artifacts in an MPD is modeled using a Usage dependency from the InstanceSpecification representing the MPD to the model element representing the artifact (most commonly a Namespace Package).</w:t>
      </w:r>
    </w:p>
    <w:p w14:paraId="6EAB8D92" w14:textId="77777777" w:rsidR="001C65B1" w:rsidRDefault="001C65B1" w:rsidP="001C65B1">
      <w:pPr>
        <w:pStyle w:val="omg-body"/>
      </w:pPr>
      <w:r>
        <w:lastRenderedPageBreak/>
        <w:t>The attributes of the ModelPackageDescription correspond to components of the MPDType within the MPD Catalog Schema.  The information model fragment corresponding to c:MPDInformation has been partially flattened from the schema containment structure into the ModelPackageDescription Attributes.  </w:t>
      </w:r>
    </w:p>
    <w:p w14:paraId="46631572" w14:textId="77777777" w:rsidR="001C65B1" w:rsidRDefault="001C65B1" w:rsidP="001C65B1">
      <w:pPr>
        <w:pStyle w:val="omg-body"/>
      </w:pPr>
      <w:r>
        <w:t>In addition to the largely isomorphic representation of the MPD Catalog as parts of the ModelPackageDescription, there are a few convenience mechanisms to simplify the UML Model.   The representation of the MPD relationship between MPDs is modeled as a «ModelPackageDescriptionRelationship» Dependency from the client ModelPackageDescription Artifact Instance to the related ModelPackageDescription Artifact Instance as supplier.</w:t>
      </w:r>
    </w:p>
    <w:p w14:paraId="623A968C" w14:textId="77777777" w:rsidR="001C65B1" w:rsidRDefault="001C65B1" w:rsidP="001C65B1">
      <w:pPr>
        <w:pStyle w:val="omg-body"/>
      </w:pPr>
      <w:r>
        <w:t>Instances of ModelPackageDescription may be the client of a UML Usage to some supplying NIEM concept, such as «InformationModel».  These UML Usages may be stereotyped with a sub-stereotype of «FileType».  When such a Usage is defined, values of some stereotype tags may be derived, such as the pathURI (based on UML Package Structure and/or NIEM packaging structure guidelines).  Note that most «FileType»s are implicit anyway, being derived by transitive closure of all «InformationModel»s referenced by used «InformationModel»s.</w:t>
      </w:r>
    </w:p>
    <w:p w14:paraId="7CAE546B" w14:textId="77777777" w:rsidR="001C65B1" w:rsidRPr="00D13566" w:rsidRDefault="001C65B1" w:rsidP="001C65B1">
      <w:pPr>
        <w:pStyle w:val="Heading5"/>
      </w:pPr>
      <w:r w:rsidRPr="00D13566">
        <w:t>Properties</w:t>
      </w:r>
    </w:p>
    <w:p w14:paraId="46E98BB9" w14:textId="77777777" w:rsidR="001C65B1" w:rsidRPr="00D13566" w:rsidRDefault="001C65B1" w:rsidP="001C65B1">
      <w:pPr>
        <w:pStyle w:val="Heading6"/>
      </w:pPr>
      <w:r w:rsidRPr="00D13566">
        <w:t>ArtifactOrArtifactSet</w:t>
      </w:r>
      <w:r>
        <w:t xml:space="preserve"> : ArtifactOrArtifactSet [0..*]</w:t>
      </w:r>
    </w:p>
    <w:p w14:paraId="08A225FB" w14:textId="77777777" w:rsidR="001C65B1" w:rsidRDefault="001C65B1" w:rsidP="001C65B1">
      <w:pPr>
        <w:pStyle w:val="omg-body"/>
      </w:pPr>
      <w:r>
        <w:t>A data concept for a file or file set in an MPD.</w:t>
      </w:r>
    </w:p>
    <w:p w14:paraId="4F97C5A1" w14:textId="77777777" w:rsidR="001C65B1" w:rsidRPr="00D13566" w:rsidRDefault="001C65B1" w:rsidP="001C65B1">
      <w:pPr>
        <w:pStyle w:val="Heading6"/>
      </w:pPr>
      <w:r w:rsidRPr="00D13566">
        <w:t>AuthoritativeSource</w:t>
      </w:r>
      <w:r>
        <w:t xml:space="preserve"> : EntityRepresentation [0..*]</w:t>
      </w:r>
    </w:p>
    <w:p w14:paraId="0C859B37" w14:textId="77777777" w:rsidR="001C65B1" w:rsidRDefault="001C65B1" w:rsidP="001C65B1">
      <w:pPr>
        <w:pStyle w:val="omg-body"/>
      </w:pPr>
      <w:r>
        <w:t>An official sponsoring or authoring organization responsible for an MPD.</w:t>
      </w:r>
    </w:p>
    <w:p w14:paraId="7CA04BC4" w14:textId="77777777" w:rsidR="001C65B1" w:rsidRPr="00D13566" w:rsidRDefault="001C65B1" w:rsidP="001C65B1">
      <w:pPr>
        <w:pStyle w:val="Heading6"/>
      </w:pPr>
      <w:r w:rsidRPr="00D13566">
        <w:t>CreationDate</w:t>
      </w:r>
      <w:r>
        <w:t xml:space="preserve"> : String [0..1]</w:t>
      </w:r>
    </w:p>
    <w:p w14:paraId="2C87A6A6" w14:textId="77777777" w:rsidR="001C65B1" w:rsidRDefault="001C65B1" w:rsidP="001C65B1">
      <w:pPr>
        <w:pStyle w:val="omg-body"/>
      </w:pPr>
      <w:r>
        <w:t>Date this MPD was published or created. Implemented as the value of the CreationDate element in the catalog instance.</w:t>
      </w:r>
    </w:p>
    <w:p w14:paraId="6B10FF4D" w14:textId="77777777" w:rsidR="001C65B1" w:rsidRPr="00D13566" w:rsidRDefault="001C65B1" w:rsidP="001C65B1">
      <w:pPr>
        <w:pStyle w:val="Heading6"/>
      </w:pPr>
      <w:r w:rsidRPr="00D13566">
        <w:t>descriptionText</w:t>
      </w:r>
      <w:r>
        <w:t xml:space="preserve"> : String [0..1]</w:t>
      </w:r>
    </w:p>
    <w:p w14:paraId="061F1461" w14:textId="77777777" w:rsidR="001C65B1" w:rsidRDefault="001C65B1" w:rsidP="001C65B1">
      <w:pPr>
        <w:pStyle w:val="omg-body"/>
      </w:pPr>
      <w:r>
        <w:t>A description of the MPD. A statement that provides an explanation or additional detail.</w:t>
      </w:r>
    </w:p>
    <w:p w14:paraId="715D73D3" w14:textId="77777777" w:rsidR="001C65B1" w:rsidRDefault="001C65B1" w:rsidP="001C65B1">
      <w:pPr>
        <w:pStyle w:val="omg-body"/>
      </w:pPr>
      <w:r>
        <w:t>Implemented as the value of the DescriptionText element of the MPDType type within the MPD Catalog document instance.</w:t>
      </w:r>
    </w:p>
    <w:p w14:paraId="29315466" w14:textId="77777777" w:rsidR="001C65B1" w:rsidRPr="00D13566" w:rsidRDefault="001C65B1" w:rsidP="001C65B1">
      <w:pPr>
        <w:pStyle w:val="Heading6"/>
      </w:pPr>
      <w:r w:rsidRPr="00D13566">
        <w:t>DomainText</w:t>
      </w:r>
      <w:r>
        <w:t xml:space="preserve"> : String [0..*]</w:t>
      </w:r>
    </w:p>
    <w:p w14:paraId="647F9283" w14:textId="77777777" w:rsidR="001C65B1" w:rsidRDefault="001C65B1" w:rsidP="001C65B1">
      <w:pPr>
        <w:pStyle w:val="omg-body"/>
      </w:pPr>
      <w:r>
        <w:t>A NIEM Domain applicable to, associated with, or that uses the MPD. Implemented as the value of the DomainText element in the catalog instance.</w:t>
      </w:r>
    </w:p>
    <w:p w14:paraId="0D24940B" w14:textId="77777777" w:rsidR="001C65B1" w:rsidRPr="00D13566" w:rsidRDefault="001C65B1" w:rsidP="001C65B1">
      <w:pPr>
        <w:pStyle w:val="Heading6"/>
      </w:pPr>
      <w:r w:rsidRPr="00D13566">
        <w:t>ExchangePartnerName</w:t>
      </w:r>
      <w:r>
        <w:t xml:space="preserve"> : String [0..*]</w:t>
      </w:r>
    </w:p>
    <w:p w14:paraId="4F50256A" w14:textId="77777777" w:rsidR="001C65B1" w:rsidRDefault="001C65B1" w:rsidP="001C65B1">
      <w:pPr>
        <w:pStyle w:val="omg-body"/>
      </w:pPr>
      <w:r>
        <w:t>Name of an agency, organization, or entity that uses the MPD (in particular to share or exchange data). Implemented as the value of the ExchangePartnerName element in the catalog instance.</w:t>
      </w:r>
    </w:p>
    <w:p w14:paraId="50B82EEB" w14:textId="77777777" w:rsidR="001C65B1" w:rsidRPr="00D13566" w:rsidRDefault="001C65B1" w:rsidP="001C65B1">
      <w:pPr>
        <w:pStyle w:val="Heading6"/>
      </w:pPr>
      <w:r w:rsidRPr="00D13566">
        <w:t>ExchangePatternText</w:t>
      </w:r>
      <w:r>
        <w:t xml:space="preserve"> : String [0..*]</w:t>
      </w:r>
    </w:p>
    <w:p w14:paraId="44ECDE4A" w14:textId="77777777" w:rsidR="001C65B1" w:rsidRDefault="001C65B1" w:rsidP="001C65B1">
      <w:pPr>
        <w:pStyle w:val="omg-body"/>
      </w:pPr>
      <w:r>
        <w:t>A description of a transactional, design, or exchange pattern the MPD uses (generally, applicable to IEPDs only). Implemented as the value of the ExchangePatternText element in the catalog instance.</w:t>
      </w:r>
    </w:p>
    <w:p w14:paraId="4E188C75" w14:textId="77777777" w:rsidR="001C65B1" w:rsidRPr="00D13566" w:rsidRDefault="001C65B1" w:rsidP="001C65B1">
      <w:pPr>
        <w:pStyle w:val="Heading6"/>
      </w:pPr>
      <w:r w:rsidRPr="00D13566">
        <w:t>IEPConformanceTarget</w:t>
      </w:r>
      <w:r>
        <w:t xml:space="preserve"> : IEPConformanceTargetType [0..*]</w:t>
      </w:r>
    </w:p>
    <w:p w14:paraId="1ED13A99" w14:textId="77777777" w:rsidR="001C65B1" w:rsidRDefault="001C65B1" w:rsidP="001C65B1">
      <w:pPr>
        <w:pStyle w:val="omg-body"/>
      </w:pPr>
      <w:r>
        <w:t>A class or category of IEPs which has a set of validity constraints and a unique identifier. Every IEP is an instance of one or more IEP Conformance Targets.</w:t>
      </w:r>
    </w:p>
    <w:p w14:paraId="5BC1CE1B" w14:textId="77777777" w:rsidR="001C65B1" w:rsidRPr="00D13566" w:rsidRDefault="001C65B1" w:rsidP="001C65B1">
      <w:pPr>
        <w:pStyle w:val="Heading6"/>
      </w:pPr>
      <w:r w:rsidRPr="00D13566">
        <w:t>KeywordText</w:t>
      </w:r>
      <w:r>
        <w:t xml:space="preserve"> : String [0..*]</w:t>
      </w:r>
    </w:p>
    <w:p w14:paraId="350CC96F" w14:textId="77777777" w:rsidR="001C65B1" w:rsidRDefault="001C65B1" w:rsidP="001C65B1">
      <w:pPr>
        <w:pStyle w:val="omg-body"/>
      </w:pPr>
      <w:r>
        <w:lastRenderedPageBreak/>
        <w:t>A keyword associated with the MPD; a common alias, term, or phrase that would help to facilitate search and discovery of this MPD. Implemented as the value of the KeywordText element in the catalog instance.</w:t>
      </w:r>
    </w:p>
    <w:p w14:paraId="4698892E" w14:textId="77777777" w:rsidR="001C65B1" w:rsidRPr="00D13566" w:rsidRDefault="001C65B1" w:rsidP="001C65B1">
      <w:pPr>
        <w:pStyle w:val="Heading6"/>
      </w:pPr>
      <w:r w:rsidRPr="00D13566">
        <w:t>LastRevsionDate</w:t>
      </w:r>
      <w:r>
        <w:t xml:space="preserve"> : String [0..1]</w:t>
      </w:r>
    </w:p>
    <w:p w14:paraId="64D38C17" w14:textId="77777777" w:rsidR="001C65B1" w:rsidRDefault="001C65B1" w:rsidP="001C65B1">
      <w:pPr>
        <w:pStyle w:val="omg-body"/>
      </w:pPr>
      <w:r>
        <w:t>Date the MPD was last revised. Implemented as the value of the LastRevisionDate element in the catalog instance.</w:t>
      </w:r>
    </w:p>
    <w:p w14:paraId="22B23B27" w14:textId="77777777" w:rsidR="001C65B1" w:rsidRPr="00D13566" w:rsidRDefault="001C65B1" w:rsidP="001C65B1">
      <w:pPr>
        <w:pStyle w:val="Heading6"/>
      </w:pPr>
      <w:r w:rsidRPr="00D13566">
        <w:t>mpdBaseURI</w:t>
      </w:r>
      <w:r>
        <w:t xml:space="preserve"> : String [1]</w:t>
      </w:r>
    </w:p>
    <w:p w14:paraId="2A94171E" w14:textId="77777777" w:rsidR="001C65B1" w:rsidRDefault="001C65B1" w:rsidP="001C65B1">
      <w:pPr>
        <w:pStyle w:val="omg-body"/>
      </w:pPr>
      <w:r>
        <w:t>The left hand substring of an MPD URI that does not include its mpdVersionID. The concatenation of mpdBaseURI and mpdVersionID becomes the value of the mpdURI attribute of the MPD element in the catalog instance. The last segment of mpdBaseURI becomes the value of the mpdName attribute of the MPD element in the catalog instance.</w:t>
      </w:r>
    </w:p>
    <w:p w14:paraId="0E47AC79" w14:textId="77777777" w:rsidR="001C65B1" w:rsidRDefault="001C65B1" w:rsidP="001C65B1">
      <w:pPr>
        <w:pStyle w:val="omg-body"/>
      </w:pPr>
      <w:r>
        <w:t>Note that the relationship between mpdBaseURI, mpdURI, and mpdName are more restrictive than the rules expressed in NIEM 3 MPD, but are consistent with guidelines recommended/implied by the NIEM 3 MPD.</w:t>
      </w:r>
    </w:p>
    <w:p w14:paraId="6EB057E0" w14:textId="77777777" w:rsidR="001C65B1" w:rsidRPr="00D13566" w:rsidRDefault="001C65B1" w:rsidP="001C65B1">
      <w:pPr>
        <w:pStyle w:val="Heading6"/>
      </w:pPr>
      <w:r w:rsidRPr="00D13566">
        <w:t>mpdClassCode</w:t>
      </w:r>
      <w:r>
        <w:t xml:space="preserve"> : ModelPackageDescriptionClassCode [1]</w:t>
      </w:r>
    </w:p>
    <w:p w14:paraId="7E2815DF" w14:textId="77777777" w:rsidR="001C65B1" w:rsidRDefault="001C65B1" w:rsidP="001C65B1">
      <w:pPr>
        <w:pStyle w:val="omg-body"/>
      </w:pPr>
      <w:r>
        <w:t>The classification code of the MPD. Maps to the value of the mpdClassURIList attribute of the MPDType within the catalog instance. This code designates the classification or kind of the MPD.</w:t>
      </w:r>
    </w:p>
    <w:p w14:paraId="62DC029F" w14:textId="77777777" w:rsidR="001C65B1" w:rsidRDefault="001C65B1" w:rsidP="001C65B1">
      <w:pPr>
        <w:pStyle w:val="omg-body"/>
      </w:pPr>
      <w:r>
        <w:t>Note that NIEM-3 MPD explicitly defines only the iepd classification code, with the other classification codes implied but not formally defined with the MPD specification.</w:t>
      </w:r>
    </w:p>
    <w:p w14:paraId="2D5D7C48" w14:textId="77777777" w:rsidR="001C65B1" w:rsidRPr="00D13566" w:rsidRDefault="001C65B1" w:rsidP="001C65B1">
      <w:pPr>
        <w:pStyle w:val="Heading6"/>
      </w:pPr>
      <w:r w:rsidRPr="00D13566">
        <w:t>mpdVersionID</w:t>
      </w:r>
      <w:r>
        <w:t xml:space="preserve"> : String [1]</w:t>
      </w:r>
    </w:p>
    <w:p w14:paraId="7675ACEC" w14:textId="77777777" w:rsidR="001C65B1" w:rsidRDefault="001C65B1" w:rsidP="001C65B1">
      <w:pPr>
        <w:pStyle w:val="omg-body"/>
      </w:pPr>
      <w:r>
        <w:t xml:space="preserve">Many published MPDs will be periodically revised and updated; therefore, versioning is required to clearly indicate that changes have occurred. See </w:t>
      </w:r>
      <w:hyperlink r:id="rId685" w:anchor="section_5.2.3" w:history="1">
        <w:r>
          <w:rPr>
            <w:color w:val="0000FF"/>
            <w:u w:val="single"/>
          </w:rPr>
          <w:t>Section 5.2.3</w:t>
        </w:r>
      </w:hyperlink>
      <w:r>
        <w:t xml:space="preserve"> of [NIEM-MPD]. A version number is actually part of the unique identification for an MPD. All NIEM version numbers adhere to the regular expression: [0-9]+(\.[0-9]+)*((alpha|beta|rc|rev)[0-9]+)?</w:t>
      </w:r>
    </w:p>
    <w:p w14:paraId="1B77C09D" w14:textId="77777777" w:rsidR="001C65B1" w:rsidRDefault="001C65B1" w:rsidP="001C65B1">
      <w:pPr>
        <w:pStyle w:val="omg-body"/>
      </w:pPr>
      <w:r>
        <w:t>Where:</w:t>
      </w:r>
    </w:p>
    <w:p w14:paraId="5C2509A5" w14:textId="77777777" w:rsidR="001C65B1" w:rsidRDefault="001C65B1" w:rsidP="001C65B1">
      <w:pPr>
        <w:pStyle w:val="omg-body"/>
        <w:numPr>
          <w:ilvl w:val="0"/>
          <w:numId w:val="41"/>
        </w:numPr>
        <w:tabs>
          <w:tab w:val="clear" w:pos="360"/>
        </w:tabs>
        <w:ind w:left="720"/>
      </w:pPr>
      <w:r>
        <w:t>"alpha" indicates early development</w:t>
      </w:r>
    </w:p>
    <w:p w14:paraId="13EFEB24" w14:textId="77777777" w:rsidR="001C65B1" w:rsidRDefault="001C65B1" w:rsidP="001C65B1">
      <w:pPr>
        <w:pStyle w:val="omg-body"/>
        <w:numPr>
          <w:ilvl w:val="0"/>
          <w:numId w:val="41"/>
        </w:numPr>
        <w:tabs>
          <w:tab w:val="clear" w:pos="360"/>
        </w:tabs>
        <w:ind w:left="720"/>
      </w:pPr>
      <w:r>
        <w:t>"beta" indicates late development; but changing or incomplete</w:t>
      </w:r>
    </w:p>
    <w:p w14:paraId="761C82A4" w14:textId="77777777" w:rsidR="001C65B1" w:rsidRDefault="001C65B1" w:rsidP="001C65B1">
      <w:pPr>
        <w:pStyle w:val="omg-body"/>
        <w:numPr>
          <w:ilvl w:val="0"/>
          <w:numId w:val="41"/>
        </w:numPr>
        <w:tabs>
          <w:tab w:val="clear" w:pos="360"/>
        </w:tabs>
        <w:ind w:left="720"/>
      </w:pPr>
      <w:r>
        <w:t>"rc" indicates release candidate; complete but not approved as operational</w:t>
      </w:r>
    </w:p>
    <w:p w14:paraId="3ECCC11E" w14:textId="77777777" w:rsidR="001C65B1" w:rsidRDefault="001C65B1" w:rsidP="001C65B1">
      <w:pPr>
        <w:pStyle w:val="omg-body"/>
        <w:numPr>
          <w:ilvl w:val="0"/>
          <w:numId w:val="41"/>
        </w:numPr>
        <w:tabs>
          <w:tab w:val="clear" w:pos="360"/>
        </w:tabs>
        <w:ind w:left="720"/>
      </w:pPr>
      <w:r>
        <w:t>"rev" indicates very minor revision that does not impact schema validation</w:t>
      </w:r>
    </w:p>
    <w:p w14:paraId="50197955" w14:textId="77777777" w:rsidR="001C65B1" w:rsidRDefault="001C65B1" w:rsidP="001C65B1">
      <w:pPr>
        <w:pStyle w:val="omg-body"/>
      </w:pPr>
      <w:r>
        <w:t>Note that the value of mpdVersionID is concatenated with mpdBaseURI to form the mpdURI.  This convention is more restrictive then the NIEM 3 MPD rules, but is consistent with recommended/implied MPD naming conventions.</w:t>
      </w:r>
    </w:p>
    <w:p w14:paraId="7C509F1F" w14:textId="77777777" w:rsidR="001C65B1" w:rsidRPr="00D13566" w:rsidRDefault="001C65B1" w:rsidP="001C65B1">
      <w:pPr>
        <w:pStyle w:val="Heading6"/>
      </w:pPr>
      <w:r w:rsidRPr="00D13566">
        <w:t>PurposeText</w:t>
      </w:r>
      <w:r>
        <w:t xml:space="preserve"> : String [0..*]</w:t>
      </w:r>
    </w:p>
    <w:p w14:paraId="3BF56205" w14:textId="77777777" w:rsidR="001C65B1" w:rsidRDefault="001C65B1" w:rsidP="001C65B1">
      <w:pPr>
        <w:pStyle w:val="omg-body"/>
      </w:pPr>
      <w:r>
        <w:t>A description for the purpose, function, intended use of, or reason for the existence of the MPD. Implemented as the value of the PurposeText element in the catalog instance.</w:t>
      </w:r>
    </w:p>
    <w:p w14:paraId="4FBE3A19" w14:textId="77777777" w:rsidR="001C65B1" w:rsidRPr="00D13566" w:rsidRDefault="001C65B1" w:rsidP="001C65B1">
      <w:pPr>
        <w:pStyle w:val="Heading6"/>
      </w:pPr>
      <w:r w:rsidRPr="00D13566">
        <w:t>StatusText</w:t>
      </w:r>
      <w:r>
        <w:t xml:space="preserve"> : String [0..1]</w:t>
      </w:r>
    </w:p>
    <w:p w14:paraId="4FC7BA95" w14:textId="77777777" w:rsidR="001C65B1" w:rsidRDefault="001C65B1" w:rsidP="001C65B1">
      <w:pPr>
        <w:pStyle w:val="omg-body"/>
      </w:pPr>
      <w:r>
        <w:t>Description of the current state of development or usage of the MPD; may also project future plans for the MPD. Implemented as the value of the StatusText element in the catalog instance.</w:t>
      </w:r>
    </w:p>
    <w:p w14:paraId="3C4DB661" w14:textId="77777777" w:rsidR="001C65B1" w:rsidRDefault="001C65B1" w:rsidP="001C65B1">
      <w:pPr>
        <w:pStyle w:val="Heading5"/>
      </w:pPr>
      <w:r>
        <w:t>Constraints</w:t>
      </w:r>
    </w:p>
    <w:p w14:paraId="0C5A6F53" w14:textId="77777777" w:rsidR="001C65B1" w:rsidRPr="00056F73" w:rsidRDefault="001C65B1" w:rsidP="001C65B1">
      <w:pPr>
        <w:pStyle w:val="Heading6"/>
      </w:pPr>
      <w:r w:rsidRPr="00056F73">
        <w:t>MPD3 [Rule 3-2] (MPD). MPD with MPD class of IEPD is an IEPD</w:t>
      </w:r>
    </w:p>
    <w:p w14:paraId="046D6C97" w14:textId="77777777" w:rsidR="001C65B1" w:rsidRDefault="00333F36" w:rsidP="001C65B1">
      <w:pPr>
        <w:pStyle w:val="omg-body"/>
      </w:pPr>
      <w:hyperlink r:id="rId686" w:anchor="rule_3-2" w:history="1">
        <w:r w:rsidR="001C65B1">
          <w:rPr>
            <w:color w:val="0000FF"/>
            <w:u w:val="single"/>
          </w:rPr>
          <w:t>Rule 3-2</w:t>
        </w:r>
      </w:hyperlink>
      <w:r w:rsidR="001C65B1">
        <w:t xml:space="preserve">, MPD with MPD class of IEPD is an IEPD: </w:t>
      </w:r>
      <w:hyperlink r:id="rId687" w:anchor="section_3.2.2" w:history="1">
        <w:r w:rsidR="001C65B1">
          <w:rPr>
            <w:color w:val="0000FF"/>
            <w:u w:val="single"/>
          </w:rPr>
          <w:t>Section 3.2.2</w:t>
        </w:r>
      </w:hyperlink>
      <w:r w:rsidR="001C65B1">
        <w:t>, IEPD Conformance Target</w:t>
      </w:r>
    </w:p>
    <w:p w14:paraId="74EBA17D" w14:textId="77777777" w:rsidR="001C65B1" w:rsidRDefault="001C65B1" w:rsidP="001C65B1">
      <w:pPr>
        <w:pStyle w:val="omg-body"/>
      </w:pPr>
      <w:r>
        <w:t>[English]</w:t>
      </w:r>
    </w:p>
    <w:p w14:paraId="0E9F20F0" w14:textId="77777777" w:rsidR="001C65B1" w:rsidRPr="00D61BEF" w:rsidRDefault="001C65B1" w:rsidP="001C65B1">
      <w:pPr>
        <w:pStyle w:val="omg-body"/>
      </w:pPr>
      <w:r w:rsidRPr="00D61BEF">
        <w:t>Rule is definitional</w:t>
      </w:r>
    </w:p>
    <w:p w14:paraId="09BF59A7" w14:textId="77777777" w:rsidR="001C65B1" w:rsidRDefault="001C65B1" w:rsidP="001C65B1">
      <w:pPr>
        <w:pStyle w:val="omg-body"/>
      </w:pPr>
    </w:p>
    <w:p w14:paraId="0CDF1391" w14:textId="77777777" w:rsidR="001C65B1" w:rsidRPr="00056F73" w:rsidRDefault="001C65B1" w:rsidP="001C65B1">
      <w:pPr>
        <w:pStyle w:val="Heading6"/>
      </w:pPr>
      <w:r w:rsidRPr="00056F73">
        <w:t>MPD3 [Rule 3-3] (IEPD). IEPD Conformance Target Identifier</w:t>
      </w:r>
    </w:p>
    <w:p w14:paraId="64FE687B" w14:textId="77777777" w:rsidR="001C65B1" w:rsidRDefault="00333F36" w:rsidP="001C65B1">
      <w:pPr>
        <w:pStyle w:val="omg-body"/>
      </w:pPr>
      <w:hyperlink r:id="rId688" w:anchor="rule_3-3" w:history="1">
        <w:r w:rsidR="001C65B1">
          <w:rPr>
            <w:color w:val="0000FF"/>
            <w:u w:val="single"/>
          </w:rPr>
          <w:t>Rule 3-3</w:t>
        </w:r>
      </w:hyperlink>
      <w:r w:rsidR="001C65B1">
        <w:t xml:space="preserve">, IEPD Conformance Target Identifier: </w:t>
      </w:r>
      <w:hyperlink r:id="rId689" w:anchor="section_3.2.2" w:history="1">
        <w:r w:rsidR="001C65B1">
          <w:rPr>
            <w:color w:val="0000FF"/>
            <w:u w:val="single"/>
          </w:rPr>
          <w:t>Section 3.2.2</w:t>
        </w:r>
      </w:hyperlink>
      <w:r w:rsidR="001C65B1">
        <w:t>, IEPD Conformance Target</w:t>
      </w:r>
    </w:p>
    <w:p w14:paraId="0EFB297A" w14:textId="77777777" w:rsidR="001C65B1" w:rsidRDefault="001C65B1" w:rsidP="001C65B1">
      <w:pPr>
        <w:pStyle w:val="omg-body"/>
      </w:pPr>
      <w:r>
        <w:t>[English]</w:t>
      </w:r>
    </w:p>
    <w:p w14:paraId="5472EB49" w14:textId="77777777" w:rsidR="001C65B1" w:rsidRPr="00D61BEF" w:rsidRDefault="001C65B1" w:rsidP="001C65B1">
      <w:pPr>
        <w:pStyle w:val="omg-body"/>
      </w:pPr>
      <w:r w:rsidRPr="00D61BEF">
        <w:t>Constraint realized during provisioning of MPD Catalog.</w:t>
      </w:r>
    </w:p>
    <w:p w14:paraId="57B931AD" w14:textId="77777777" w:rsidR="001C65B1" w:rsidRDefault="001C65B1" w:rsidP="001C65B1">
      <w:pPr>
        <w:pStyle w:val="omg-body"/>
      </w:pPr>
    </w:p>
    <w:p w14:paraId="76B391BC" w14:textId="77777777" w:rsidR="001C65B1" w:rsidRPr="00056F73" w:rsidRDefault="001C65B1" w:rsidP="001C65B1">
      <w:pPr>
        <w:pStyle w:val="Heading6"/>
      </w:pPr>
      <w:r w:rsidRPr="00056F73">
        <w:t>MPD3 [Rule 4-1] (Schema-subset). Fundamental NIEM Subset Rule</w:t>
      </w:r>
    </w:p>
    <w:p w14:paraId="61EADBF8" w14:textId="77777777" w:rsidR="001C65B1" w:rsidRDefault="001C65B1" w:rsidP="001C65B1">
      <w:pPr>
        <w:pStyle w:val="omg-body"/>
      </w:pPr>
      <w:r>
        <w:t> </w:t>
      </w:r>
      <w:hyperlink r:id="rId690" w:anchor="rule_4-1" w:history="1">
        <w:r>
          <w:rPr>
            <w:color w:val="0000FF"/>
            <w:u w:val="single"/>
          </w:rPr>
          <w:t>Rule 4-1</w:t>
        </w:r>
      </w:hyperlink>
      <w:r>
        <w:t xml:space="preserve">, Fundamental NIEM Subset Rule: </w:t>
      </w:r>
      <w:hyperlink r:id="rId691" w:anchor="section_4.2.1" w:history="1">
        <w:r>
          <w:rPr>
            <w:color w:val="0000FF"/>
            <w:u w:val="single"/>
          </w:rPr>
          <w:t>Section 4.2.1</w:t>
        </w:r>
      </w:hyperlink>
      <w:r>
        <w:t>, Basic Subset Concepts</w:t>
      </w:r>
    </w:p>
    <w:p w14:paraId="0A05B0E8" w14:textId="77777777" w:rsidR="001C65B1" w:rsidRDefault="001C65B1" w:rsidP="001C65B1">
      <w:pPr>
        <w:pStyle w:val="omg-body"/>
      </w:pPr>
      <w:r>
        <w:t>[English]</w:t>
      </w:r>
    </w:p>
    <w:p w14:paraId="176078C5" w14:textId="77777777" w:rsidR="001C65B1" w:rsidRPr="00D61BEF" w:rsidRDefault="001C65B1" w:rsidP="001C65B1">
      <w:pPr>
        <w:pStyle w:val="omg-body"/>
      </w:pPr>
      <w:r w:rsidRPr="00D61BEF">
        <w:t>Rule is definitional.</w:t>
      </w:r>
    </w:p>
    <w:p w14:paraId="6B05D1CA" w14:textId="77777777" w:rsidR="001C65B1" w:rsidRDefault="001C65B1" w:rsidP="001C65B1">
      <w:pPr>
        <w:pStyle w:val="omg-body"/>
      </w:pPr>
    </w:p>
    <w:p w14:paraId="594E2360" w14:textId="77777777" w:rsidR="001C65B1" w:rsidRPr="00056F73" w:rsidRDefault="001C65B1" w:rsidP="001C65B1">
      <w:pPr>
        <w:pStyle w:val="Heading6"/>
      </w:pPr>
      <w:r w:rsidRPr="00056F73">
        <w:t>MPD3 [Rule 5-10] (WF-MPD). MPD Version Number Syntax</w:t>
      </w:r>
    </w:p>
    <w:p w14:paraId="25AFF06B" w14:textId="77777777" w:rsidR="001C65B1" w:rsidRDefault="00333F36" w:rsidP="001C65B1">
      <w:pPr>
        <w:pStyle w:val="omg-body"/>
      </w:pPr>
      <w:hyperlink r:id="rId692" w:anchor="rule_5-10" w:history="1">
        <w:r w:rsidR="001C65B1">
          <w:rPr>
            <w:color w:val="0000FF"/>
            <w:u w:val="single"/>
          </w:rPr>
          <w:t>Rule 5-10</w:t>
        </w:r>
      </w:hyperlink>
      <w:r w:rsidR="001C65B1">
        <w:t xml:space="preserve">, MPD Version Number Syntax: </w:t>
      </w:r>
      <w:hyperlink r:id="rId693" w:anchor="section_5.2.3" w:history="1">
        <w:r w:rsidR="001C65B1">
          <w:rPr>
            <w:color w:val="0000FF"/>
            <w:u w:val="single"/>
          </w:rPr>
          <w:t>Section 5.2.3</w:t>
        </w:r>
      </w:hyperlink>
      <w:r w:rsidR="001C65B1">
        <w:t>, MPD Version Numbering Scheme (</w:t>
      </w:r>
      <w:r w:rsidR="001C65B1">
        <w:rPr>
          <w:rFonts w:ascii="Courier New" w:hAnsi="Courier New"/>
        </w:rPr>
        <w:t>c:mpdVersionID</w:t>
      </w:r>
      <w:r w:rsidR="001C65B1">
        <w:t>)</w:t>
      </w:r>
    </w:p>
    <w:p w14:paraId="69A70AD7" w14:textId="77777777" w:rsidR="001C65B1" w:rsidRDefault="001C65B1" w:rsidP="001C65B1">
      <w:pPr>
        <w:pStyle w:val="omg-body"/>
        <w:rPr>
          <w:b/>
        </w:rPr>
      </w:pPr>
      <w:r w:rsidRPr="00900170">
        <w:rPr>
          <w:b/>
        </w:rPr>
        <w:t>[OCL] context</w:t>
      </w:r>
      <w:r>
        <w:t xml:space="preserve"> ModelPackageDescription </w:t>
      </w:r>
      <w:r w:rsidRPr="00900170">
        <w:rPr>
          <w:b/>
        </w:rPr>
        <w:t>inv:</w:t>
      </w:r>
    </w:p>
    <w:p w14:paraId="4857CF5E"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self.mpdVersionID.match('[0-9]+(\\.[0-9]+)*((alpha|beta|rc|rev)[0-9]+)?') </w:t>
      </w:r>
    </w:p>
    <w:p w14:paraId="6BBB2D40" w14:textId="77777777" w:rsidR="001C65B1" w:rsidRDefault="001C65B1" w:rsidP="001C65B1">
      <w:pPr>
        <w:pStyle w:val="omg-body"/>
      </w:pPr>
    </w:p>
    <w:p w14:paraId="06C3E3DE" w14:textId="77777777" w:rsidR="001C65B1" w:rsidRPr="00056F73" w:rsidRDefault="001C65B1" w:rsidP="001C65B1">
      <w:pPr>
        <w:pStyle w:val="Heading6"/>
      </w:pPr>
      <w:r w:rsidRPr="00056F73">
        <w:t>MPD3 [Rule 5-11] (WF-MPD). MPD URI Is Absolute</w:t>
      </w:r>
    </w:p>
    <w:p w14:paraId="2409799E" w14:textId="77777777" w:rsidR="001C65B1" w:rsidRDefault="00333F36" w:rsidP="001C65B1">
      <w:pPr>
        <w:pStyle w:val="omg-body"/>
      </w:pPr>
      <w:hyperlink r:id="rId694" w:anchor="rule_5-11" w:history="1">
        <w:r w:rsidR="001C65B1">
          <w:rPr>
            <w:color w:val="0000FF"/>
            <w:u w:val="single"/>
          </w:rPr>
          <w:t>Rule 5-11</w:t>
        </w:r>
      </w:hyperlink>
      <w:r w:rsidR="001C65B1">
        <w:t xml:space="preserve">, MPD URI Is Absolute: </w:t>
      </w:r>
      <w:hyperlink r:id="rId695" w:anchor="section_5.2.4.1" w:history="1">
        <w:r w:rsidR="001C65B1">
          <w:rPr>
            <w:color w:val="0000FF"/>
            <w:u w:val="single"/>
          </w:rPr>
          <w:t>Section 5.2.4.1</w:t>
        </w:r>
      </w:hyperlink>
      <w:r w:rsidR="001C65B1">
        <w:t>, MPD URI Scheme (</w:t>
      </w:r>
      <w:r w:rsidR="001C65B1">
        <w:rPr>
          <w:rFonts w:ascii="Courier New" w:hAnsi="Courier New"/>
        </w:rPr>
        <w:t>c:mpdURI</w:t>
      </w:r>
      <w:r w:rsidR="001C65B1">
        <w:t>)</w:t>
      </w:r>
    </w:p>
    <w:p w14:paraId="1A8B5E32" w14:textId="77777777" w:rsidR="001C65B1" w:rsidRDefault="001C65B1" w:rsidP="001C65B1">
      <w:pPr>
        <w:pStyle w:val="omg-body"/>
      </w:pPr>
      <w:r>
        <w:t>[English]</w:t>
      </w:r>
    </w:p>
    <w:p w14:paraId="6FA955B0" w14:textId="77777777" w:rsidR="001C65B1" w:rsidRPr="00D61BEF" w:rsidRDefault="001C65B1" w:rsidP="001C65B1">
      <w:pPr>
        <w:pStyle w:val="omg-body"/>
      </w:pPr>
      <w:r w:rsidRPr="00D61BEF">
        <w:t>Expressing constraint in OCL is deferred.</w:t>
      </w:r>
    </w:p>
    <w:p w14:paraId="4E49439D" w14:textId="77777777" w:rsidR="001C65B1" w:rsidRDefault="001C65B1" w:rsidP="001C65B1">
      <w:pPr>
        <w:pStyle w:val="omg-body"/>
      </w:pPr>
    </w:p>
    <w:p w14:paraId="6BB3AF7B" w14:textId="77777777" w:rsidR="001C65B1" w:rsidRPr="00056F73" w:rsidRDefault="001C65B1" w:rsidP="001C65B1">
      <w:pPr>
        <w:pStyle w:val="Heading6"/>
      </w:pPr>
      <w:r w:rsidRPr="00056F73">
        <w:t>MPD3 [Rule 5-12] (WF-MPD). MPD URI Supports Fragment</w:t>
      </w:r>
    </w:p>
    <w:p w14:paraId="675FEC87" w14:textId="77777777" w:rsidR="001C65B1" w:rsidRDefault="00333F36" w:rsidP="001C65B1">
      <w:pPr>
        <w:pStyle w:val="omg-body"/>
      </w:pPr>
      <w:hyperlink r:id="rId696" w:anchor="rule_5-12" w:history="1">
        <w:r w:rsidR="001C65B1">
          <w:rPr>
            <w:color w:val="0000FF"/>
            <w:u w:val="single"/>
          </w:rPr>
          <w:t>Rule 5-12</w:t>
        </w:r>
      </w:hyperlink>
      <w:r w:rsidR="001C65B1">
        <w:t xml:space="preserve">, MPD URI Supports Fragment: </w:t>
      </w:r>
      <w:hyperlink r:id="rId697" w:anchor="section_5.2.4.2" w:history="1">
        <w:r w:rsidR="001C65B1">
          <w:rPr>
            <w:color w:val="0000FF"/>
            <w:u w:val="single"/>
          </w:rPr>
          <w:t>Section 5.2.4.2</w:t>
        </w:r>
      </w:hyperlink>
      <w:r w:rsidR="001C65B1">
        <w:t>, URI Scheme for MPD Artifacts (</w:t>
      </w:r>
      <w:r w:rsidR="001C65B1">
        <w:rPr>
          <w:rFonts w:ascii="Courier New" w:hAnsi="Courier New"/>
        </w:rPr>
        <w:t>c:externalURI</w:t>
      </w:r>
      <w:r w:rsidR="001C65B1">
        <w:t>)</w:t>
      </w:r>
    </w:p>
    <w:p w14:paraId="6601F824" w14:textId="77777777" w:rsidR="001C65B1" w:rsidRDefault="001C65B1" w:rsidP="001C65B1">
      <w:pPr>
        <w:pStyle w:val="omg-body"/>
      </w:pPr>
      <w:r>
        <w:t>[English]</w:t>
      </w:r>
    </w:p>
    <w:p w14:paraId="74997C01" w14:textId="77777777" w:rsidR="001C65B1" w:rsidRPr="00D61BEF" w:rsidRDefault="001C65B1" w:rsidP="001C65B1">
      <w:pPr>
        <w:pStyle w:val="omg-body"/>
      </w:pPr>
      <w:r w:rsidRPr="00D61BEF">
        <w:t>Constraint is definitional.</w:t>
      </w:r>
    </w:p>
    <w:p w14:paraId="3F372707" w14:textId="77777777" w:rsidR="001C65B1" w:rsidRDefault="001C65B1" w:rsidP="001C65B1">
      <w:pPr>
        <w:pStyle w:val="omg-body"/>
      </w:pPr>
    </w:p>
    <w:p w14:paraId="41E10A57" w14:textId="77777777" w:rsidR="001C65B1" w:rsidRPr="00056F73" w:rsidRDefault="001C65B1" w:rsidP="001C65B1">
      <w:pPr>
        <w:pStyle w:val="Heading6"/>
      </w:pPr>
      <w:r w:rsidRPr="00056F73">
        <w:t>MPD3 [Rule 5-13] (WF-MPD). MPD URI Has No Fragment [Rule 5-13] (WF-MPD) (Constraint)</w:t>
      </w:r>
    </w:p>
    <w:p w14:paraId="71567A6D" w14:textId="77777777" w:rsidR="001C65B1" w:rsidRDefault="00333F36" w:rsidP="001C65B1">
      <w:pPr>
        <w:pStyle w:val="omg-body"/>
      </w:pPr>
      <w:hyperlink r:id="rId698" w:anchor="rule_5-13" w:history="1">
        <w:r w:rsidR="001C65B1">
          <w:rPr>
            <w:color w:val="0000FF"/>
            <w:u w:val="single"/>
          </w:rPr>
          <w:t>Rule 5-13</w:t>
        </w:r>
      </w:hyperlink>
      <w:r w:rsidR="001C65B1">
        <w:t xml:space="preserve">, MPD URI Has No Fragment: </w:t>
      </w:r>
      <w:hyperlink r:id="rId699" w:anchor="section_5.2.4.2" w:history="1">
        <w:r w:rsidR="001C65B1">
          <w:rPr>
            <w:color w:val="0000FF"/>
            <w:u w:val="single"/>
          </w:rPr>
          <w:t>Section 5.2.4.2</w:t>
        </w:r>
      </w:hyperlink>
      <w:r w:rsidR="001C65B1">
        <w:t>, URI Scheme for MPD Artifacts (</w:t>
      </w:r>
      <w:r w:rsidR="001C65B1">
        <w:rPr>
          <w:rFonts w:ascii="Courier New" w:hAnsi="Courier New"/>
        </w:rPr>
        <w:t>c:externalURI</w:t>
      </w:r>
      <w:r w:rsidR="001C65B1">
        <w:t>)</w:t>
      </w:r>
    </w:p>
    <w:p w14:paraId="1DA3AB19" w14:textId="77777777" w:rsidR="001C65B1" w:rsidRDefault="001C65B1" w:rsidP="001C65B1">
      <w:pPr>
        <w:pStyle w:val="omg-body"/>
      </w:pPr>
      <w:r>
        <w:lastRenderedPageBreak/>
        <w:t>[English]</w:t>
      </w:r>
    </w:p>
    <w:p w14:paraId="2AE7AF88" w14:textId="77777777" w:rsidR="001C65B1" w:rsidRPr="00D61BEF" w:rsidRDefault="001C65B1" w:rsidP="001C65B1">
      <w:pPr>
        <w:pStyle w:val="omg-body"/>
      </w:pPr>
      <w:r w:rsidRPr="00D61BEF">
        <w:t>Constraint is definitional.</w:t>
      </w:r>
    </w:p>
    <w:p w14:paraId="1545B8E5" w14:textId="77777777" w:rsidR="001C65B1" w:rsidRDefault="001C65B1" w:rsidP="001C65B1">
      <w:pPr>
        <w:pStyle w:val="omg-body"/>
      </w:pPr>
    </w:p>
    <w:p w14:paraId="2ED2DD6B" w14:textId="77777777" w:rsidR="001C65B1" w:rsidRPr="00056F73" w:rsidRDefault="001C65B1" w:rsidP="001C65B1">
      <w:pPr>
        <w:pStyle w:val="Heading6"/>
      </w:pPr>
      <w:r w:rsidRPr="00056F73">
        <w:t>MPD3 [Rule 5-14] (WF-MPD). MPD Artifact URI Syntax</w:t>
      </w:r>
    </w:p>
    <w:p w14:paraId="6A851C7F" w14:textId="77777777" w:rsidR="001C65B1" w:rsidRDefault="00333F36" w:rsidP="001C65B1">
      <w:pPr>
        <w:pStyle w:val="omg-body"/>
      </w:pPr>
      <w:hyperlink r:id="rId700" w:anchor="rule_5-14" w:history="1">
        <w:r w:rsidR="001C65B1">
          <w:rPr>
            <w:color w:val="0000FF"/>
            <w:u w:val="single"/>
          </w:rPr>
          <w:t>Rule 5-14</w:t>
        </w:r>
      </w:hyperlink>
      <w:r w:rsidR="001C65B1">
        <w:t xml:space="preserve">, MPD Artifact URI Syntax: </w:t>
      </w:r>
      <w:hyperlink r:id="rId701" w:anchor="section_5.2.4.2" w:history="1">
        <w:r w:rsidR="001C65B1">
          <w:rPr>
            <w:color w:val="0000FF"/>
            <w:u w:val="single"/>
          </w:rPr>
          <w:t>Section 5.2.4.2</w:t>
        </w:r>
      </w:hyperlink>
      <w:r w:rsidR="001C65B1">
        <w:t>, URI Scheme for MPD Artifacts (</w:t>
      </w:r>
      <w:r w:rsidR="001C65B1">
        <w:rPr>
          <w:rFonts w:ascii="Courier New" w:hAnsi="Courier New"/>
        </w:rPr>
        <w:t>c:externalURI</w:t>
      </w:r>
      <w:r w:rsidR="001C65B1">
        <w:t>)</w:t>
      </w:r>
    </w:p>
    <w:p w14:paraId="0FA3310C" w14:textId="77777777" w:rsidR="001C65B1" w:rsidRDefault="001C65B1" w:rsidP="001C65B1">
      <w:pPr>
        <w:pStyle w:val="omg-body"/>
      </w:pPr>
      <w:r>
        <w:t>[English]</w:t>
      </w:r>
    </w:p>
    <w:p w14:paraId="029D44F9" w14:textId="77777777" w:rsidR="001C65B1" w:rsidRPr="00D61BEF" w:rsidRDefault="001C65B1" w:rsidP="001C65B1">
      <w:pPr>
        <w:pStyle w:val="omg-body"/>
      </w:pPr>
      <w:r w:rsidRPr="00D61BEF">
        <w:t>Constraint is realized during provisioning of MPD Catalog.</w:t>
      </w:r>
    </w:p>
    <w:p w14:paraId="666BACFE" w14:textId="77777777" w:rsidR="001C65B1" w:rsidRDefault="001C65B1" w:rsidP="001C65B1">
      <w:pPr>
        <w:pStyle w:val="omg-body"/>
      </w:pPr>
    </w:p>
    <w:p w14:paraId="4BD87061" w14:textId="77777777" w:rsidR="001C65B1" w:rsidRPr="00056F73" w:rsidRDefault="001C65B1" w:rsidP="001C65B1">
      <w:pPr>
        <w:pStyle w:val="Heading6"/>
      </w:pPr>
      <w:r w:rsidRPr="00056F73">
        <w:t>MPD3 [Rule 5-15] (WF-MPD). c:pathURI Resolves to a Resource</w:t>
      </w:r>
    </w:p>
    <w:p w14:paraId="495C1D7E" w14:textId="77777777" w:rsidR="001C65B1" w:rsidRDefault="00333F36" w:rsidP="001C65B1">
      <w:pPr>
        <w:pStyle w:val="omg-body"/>
      </w:pPr>
      <w:hyperlink r:id="rId702" w:anchor="rule_5-15" w:history="1">
        <w:r w:rsidR="001C65B1">
          <w:rPr>
            <w:color w:val="0000FF"/>
            <w:u w:val="single"/>
          </w:rPr>
          <w:t>Rule 5-15</w:t>
        </w:r>
      </w:hyperlink>
      <w:r w:rsidR="001C65B1">
        <w:t xml:space="preserve">, </w:t>
      </w:r>
      <w:r w:rsidR="001C65B1">
        <w:rPr>
          <w:rFonts w:ascii="Courier New" w:hAnsi="Courier New"/>
        </w:rPr>
        <w:t>c:pathURI</w:t>
      </w:r>
      <w:r w:rsidR="001C65B1">
        <w:t xml:space="preserve"> Resolves to a Resource: </w:t>
      </w:r>
      <w:hyperlink r:id="rId703"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6DE445F5" w14:textId="77777777" w:rsidR="001C65B1" w:rsidRDefault="001C65B1" w:rsidP="001C65B1">
      <w:pPr>
        <w:pStyle w:val="omg-body"/>
      </w:pPr>
      <w:r>
        <w:t>[English]</w:t>
      </w:r>
    </w:p>
    <w:p w14:paraId="695CCA60" w14:textId="77777777" w:rsidR="001C65B1" w:rsidRPr="00D61BEF" w:rsidRDefault="001C65B1" w:rsidP="001C65B1">
      <w:pPr>
        <w:pStyle w:val="omg-body"/>
      </w:pPr>
      <w:r w:rsidRPr="00D61BEF">
        <w:t>Constraint is realized during provisioning of MPD Catalog.  c:pathURI is either set implicitly to a location, or if a value is provided, the resource is moved to specified location.</w:t>
      </w:r>
    </w:p>
    <w:p w14:paraId="27CCC72D" w14:textId="77777777" w:rsidR="001C65B1" w:rsidRDefault="001C65B1" w:rsidP="001C65B1">
      <w:pPr>
        <w:pStyle w:val="omg-body"/>
      </w:pPr>
    </w:p>
    <w:p w14:paraId="7601DE50" w14:textId="77777777" w:rsidR="001C65B1" w:rsidRPr="00056F73" w:rsidRDefault="001C65B1" w:rsidP="001C65B1">
      <w:pPr>
        <w:pStyle w:val="Heading6"/>
      </w:pPr>
      <w:r w:rsidRPr="00056F73">
        <w:t>MPD3 [Rule 5-16] (WF-MPD). c:pathURI for c:XMLCatalog</w:t>
      </w:r>
    </w:p>
    <w:p w14:paraId="40BAA284" w14:textId="77777777" w:rsidR="001C65B1" w:rsidRDefault="00333F36" w:rsidP="001C65B1">
      <w:pPr>
        <w:pStyle w:val="omg-body"/>
      </w:pPr>
      <w:hyperlink r:id="rId704" w:anchor="rule_5-16" w:history="1">
        <w:r w:rsidR="001C65B1">
          <w:rPr>
            <w:color w:val="0000FF"/>
            <w:u w:val="single"/>
          </w:rPr>
          <w:t>Rule 5-16</w:t>
        </w:r>
      </w:hyperlink>
      <w:r w:rsidR="001C65B1">
        <w:t xml:space="preserve">, </w:t>
      </w:r>
      <w:r w:rsidR="001C65B1">
        <w:rPr>
          <w:rFonts w:ascii="Courier New" w:hAnsi="Courier New"/>
        </w:rPr>
        <w:t>c:pathURI</w:t>
      </w:r>
      <w:r w:rsidR="001C65B1">
        <w:t xml:space="preserve"> for </w:t>
      </w:r>
      <w:r w:rsidR="001C65B1">
        <w:rPr>
          <w:rFonts w:ascii="Courier New" w:hAnsi="Courier New"/>
        </w:rPr>
        <w:t>c:XMLCatalog</w:t>
      </w:r>
      <w:r w:rsidR="001C65B1">
        <w:t xml:space="preserve">: </w:t>
      </w:r>
      <w:hyperlink r:id="rId705"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52F97ABE" w14:textId="77777777" w:rsidR="001C65B1" w:rsidRDefault="001C65B1" w:rsidP="001C65B1">
      <w:pPr>
        <w:pStyle w:val="omg-body"/>
      </w:pPr>
      <w:r>
        <w:t>[English]</w:t>
      </w:r>
    </w:p>
    <w:p w14:paraId="47E6AE3A" w14:textId="77777777" w:rsidR="001C65B1" w:rsidRPr="00D61BEF" w:rsidRDefault="001C65B1" w:rsidP="001C65B1">
      <w:pPr>
        <w:pStyle w:val="omg-body"/>
      </w:pPr>
      <w:r w:rsidRPr="00D61BEF">
        <w:t xml:space="preserve">Constraint is realized during provisioning of MPD Catalog.  </w:t>
      </w:r>
    </w:p>
    <w:p w14:paraId="77B6D3CA" w14:textId="77777777" w:rsidR="001C65B1" w:rsidRDefault="001C65B1" w:rsidP="001C65B1">
      <w:pPr>
        <w:pStyle w:val="omg-body"/>
      </w:pPr>
    </w:p>
    <w:p w14:paraId="3BE7DBBA" w14:textId="77777777" w:rsidR="001C65B1" w:rsidRPr="00056F73" w:rsidRDefault="001C65B1" w:rsidP="001C65B1">
      <w:pPr>
        <w:pStyle w:val="Heading6"/>
      </w:pPr>
      <w:r w:rsidRPr="00056F73">
        <w:t>MPD3 [Rule 5-17] (WF-MPD). c:pathURI for c:MPDChangeLog</w:t>
      </w:r>
    </w:p>
    <w:p w14:paraId="48E54569" w14:textId="77777777" w:rsidR="001C65B1" w:rsidRDefault="00333F36" w:rsidP="001C65B1">
      <w:pPr>
        <w:pStyle w:val="omg-body"/>
      </w:pPr>
      <w:hyperlink r:id="rId706" w:anchor="rule_5-17" w:history="1">
        <w:r w:rsidR="001C65B1">
          <w:rPr>
            <w:color w:val="0000FF"/>
            <w:u w:val="single"/>
          </w:rPr>
          <w:t>Rule 5-17</w:t>
        </w:r>
      </w:hyperlink>
      <w:r w:rsidR="001C65B1">
        <w:t xml:space="preserve">, </w:t>
      </w:r>
      <w:r w:rsidR="001C65B1">
        <w:rPr>
          <w:rFonts w:ascii="Courier New" w:hAnsi="Courier New"/>
        </w:rPr>
        <w:t>c:pathURI</w:t>
      </w:r>
      <w:r w:rsidR="001C65B1">
        <w:t xml:space="preserve"> for </w:t>
      </w:r>
      <w:r w:rsidR="001C65B1">
        <w:rPr>
          <w:rFonts w:ascii="Courier New" w:hAnsi="Courier New"/>
        </w:rPr>
        <w:t>c:MPDChangeLog</w:t>
      </w:r>
      <w:r w:rsidR="001C65B1">
        <w:t xml:space="preserve">: </w:t>
      </w:r>
      <w:hyperlink r:id="rId707"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1EA4BAFE" w14:textId="77777777" w:rsidR="001C65B1" w:rsidRDefault="001C65B1" w:rsidP="001C65B1">
      <w:pPr>
        <w:pStyle w:val="omg-body"/>
      </w:pPr>
      <w:r>
        <w:t>[English]</w:t>
      </w:r>
    </w:p>
    <w:p w14:paraId="30A660B1" w14:textId="77777777" w:rsidR="001C65B1" w:rsidRPr="00D61BEF" w:rsidRDefault="001C65B1" w:rsidP="001C65B1">
      <w:pPr>
        <w:pStyle w:val="omg-body"/>
      </w:pPr>
      <w:r w:rsidRPr="00D61BEF">
        <w:t>Constraint is realized during provisioning of MPD Catalog.  Provisioning set values of c:pathURI based on relative location of changelog package.</w:t>
      </w:r>
    </w:p>
    <w:p w14:paraId="79D82589" w14:textId="77777777" w:rsidR="001C65B1" w:rsidRDefault="001C65B1" w:rsidP="001C65B1">
      <w:pPr>
        <w:pStyle w:val="omg-body"/>
      </w:pPr>
    </w:p>
    <w:p w14:paraId="742504A8" w14:textId="77777777" w:rsidR="001C65B1" w:rsidRPr="00056F73" w:rsidRDefault="001C65B1" w:rsidP="001C65B1">
      <w:pPr>
        <w:pStyle w:val="Heading6"/>
      </w:pPr>
      <w:r w:rsidRPr="00056F73">
        <w:t>MPD3 [Rule 5-18] (WF-MPD). c:pathURI for c:ReadMe</w:t>
      </w:r>
    </w:p>
    <w:p w14:paraId="4B30A607" w14:textId="77777777" w:rsidR="001C65B1" w:rsidRDefault="00333F36" w:rsidP="001C65B1">
      <w:pPr>
        <w:pStyle w:val="omg-body"/>
      </w:pPr>
      <w:hyperlink r:id="rId708" w:anchor="rule_5-18" w:history="1">
        <w:r w:rsidR="001C65B1">
          <w:rPr>
            <w:color w:val="0000FF"/>
            <w:u w:val="single"/>
          </w:rPr>
          <w:t>Rule 5-18</w:t>
        </w:r>
      </w:hyperlink>
      <w:r w:rsidR="001C65B1">
        <w:t xml:space="preserve">, </w:t>
      </w:r>
      <w:r w:rsidR="001C65B1">
        <w:rPr>
          <w:rFonts w:ascii="Courier New" w:hAnsi="Courier New"/>
        </w:rPr>
        <w:t>c:pathURI</w:t>
      </w:r>
      <w:r w:rsidR="001C65B1">
        <w:t xml:space="preserve"> for </w:t>
      </w:r>
      <w:r w:rsidR="001C65B1">
        <w:rPr>
          <w:rFonts w:ascii="Courier New" w:hAnsi="Courier New"/>
        </w:rPr>
        <w:t>c:ReadMe</w:t>
      </w:r>
      <w:r w:rsidR="001C65B1">
        <w:t xml:space="preserve">: </w:t>
      </w:r>
      <w:hyperlink r:id="rId709"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245E4445" w14:textId="77777777" w:rsidR="001C65B1" w:rsidRDefault="001C65B1" w:rsidP="001C65B1">
      <w:pPr>
        <w:pStyle w:val="omg-body"/>
      </w:pPr>
      <w:r>
        <w:t>[English]</w:t>
      </w:r>
    </w:p>
    <w:p w14:paraId="4F6DC9DB" w14:textId="77777777" w:rsidR="001C65B1" w:rsidRPr="00D61BEF" w:rsidRDefault="001C65B1" w:rsidP="001C65B1">
      <w:pPr>
        <w:pStyle w:val="omg-body"/>
      </w:pPr>
      <w:r w:rsidRPr="00D61BEF">
        <w:t xml:space="preserve">Constraint is realized during provisioning of MPD Catalog.  </w:t>
      </w:r>
    </w:p>
    <w:p w14:paraId="41E5B8A4" w14:textId="77777777" w:rsidR="001C65B1" w:rsidRDefault="001C65B1" w:rsidP="001C65B1">
      <w:pPr>
        <w:pStyle w:val="omg-body"/>
      </w:pPr>
    </w:p>
    <w:p w14:paraId="24E93C81" w14:textId="77777777" w:rsidR="001C65B1" w:rsidRPr="00056F73" w:rsidRDefault="001C65B1" w:rsidP="001C65B1">
      <w:pPr>
        <w:pStyle w:val="Heading6"/>
      </w:pPr>
      <w:r w:rsidRPr="00056F73">
        <w:lastRenderedPageBreak/>
        <w:t>MPD3 [Rule 5-19] (WF-MPD). c:pathURI for c:IEPSampleXMLDocument</w:t>
      </w:r>
    </w:p>
    <w:p w14:paraId="22C2DAEF" w14:textId="77777777" w:rsidR="001C65B1" w:rsidRDefault="00333F36" w:rsidP="001C65B1">
      <w:pPr>
        <w:pStyle w:val="omg-body"/>
      </w:pPr>
      <w:hyperlink r:id="rId710" w:anchor="rule_5-19" w:history="1">
        <w:r w:rsidR="001C65B1">
          <w:rPr>
            <w:color w:val="0000FF"/>
            <w:u w:val="single"/>
          </w:rPr>
          <w:t>Rule 5-19</w:t>
        </w:r>
      </w:hyperlink>
      <w:r w:rsidR="001C65B1">
        <w:t xml:space="preserve">, </w:t>
      </w:r>
      <w:r w:rsidR="001C65B1">
        <w:rPr>
          <w:rFonts w:ascii="Courier New" w:hAnsi="Courier New"/>
        </w:rPr>
        <w:t>c:pathURI</w:t>
      </w:r>
      <w:r w:rsidR="001C65B1">
        <w:t xml:space="preserve"> for </w:t>
      </w:r>
      <w:r w:rsidR="001C65B1">
        <w:rPr>
          <w:rFonts w:ascii="Courier New" w:hAnsi="Courier New"/>
        </w:rPr>
        <w:t>c:IEPSampleXMLDocument</w:t>
      </w:r>
      <w:r w:rsidR="001C65B1">
        <w:t xml:space="preserve">: </w:t>
      </w:r>
      <w:hyperlink r:id="rId711"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2855D3E6" w14:textId="77777777" w:rsidR="001C65B1" w:rsidRDefault="001C65B1" w:rsidP="001C65B1">
      <w:pPr>
        <w:pStyle w:val="omg-body"/>
      </w:pPr>
      <w:r>
        <w:t>[English]</w:t>
      </w:r>
    </w:p>
    <w:p w14:paraId="7FAEE68F" w14:textId="77777777" w:rsidR="001C65B1" w:rsidRPr="00D61BEF" w:rsidRDefault="001C65B1" w:rsidP="001C65B1">
      <w:pPr>
        <w:pStyle w:val="omg-body"/>
      </w:pPr>
      <w:r w:rsidRPr="00D61BEF">
        <w:t xml:space="preserve">Constraint is realized during provisioning of MPD Catalog.  </w:t>
      </w:r>
    </w:p>
    <w:p w14:paraId="73CFEB24" w14:textId="77777777" w:rsidR="001C65B1" w:rsidRDefault="001C65B1" w:rsidP="001C65B1">
      <w:pPr>
        <w:pStyle w:val="omg-body"/>
      </w:pPr>
    </w:p>
    <w:p w14:paraId="0A7CB333" w14:textId="77777777" w:rsidR="001C65B1" w:rsidRPr="00056F73" w:rsidRDefault="001C65B1" w:rsidP="001C65B1">
      <w:pPr>
        <w:pStyle w:val="Heading6"/>
      </w:pPr>
      <w:r w:rsidRPr="00056F73">
        <w:t>MPD3 [Rule 5-1] (WF-MPD). MPD Has an mpd-catalog.xml in its Root Directory</w:t>
      </w:r>
    </w:p>
    <w:p w14:paraId="6CF36D63" w14:textId="77777777" w:rsidR="001C65B1" w:rsidRDefault="001C65B1" w:rsidP="001C65B1">
      <w:pPr>
        <w:pStyle w:val="omg-body"/>
      </w:pPr>
      <w:r>
        <w:t> </w:t>
      </w:r>
      <w:hyperlink r:id="rId712" w:anchor="rule_5-1" w:history="1">
        <w:r>
          <w:rPr>
            <w:color w:val="0000FF"/>
            <w:u w:val="single"/>
          </w:rPr>
          <w:t>Rule 5-1</w:t>
        </w:r>
      </w:hyperlink>
      <w:r>
        <w:t xml:space="preserve">, MPD Has an </w:t>
      </w:r>
      <w:r>
        <w:rPr>
          <w:rFonts w:ascii="Courier New" w:hAnsi="Courier New"/>
        </w:rPr>
        <w:t>mpd-catalog.xml</w:t>
      </w:r>
      <w:r>
        <w:t xml:space="preserve"> in its Root Directory: </w:t>
      </w:r>
      <w:hyperlink r:id="rId713" w:anchor="section_5.1" w:history="1">
        <w:r>
          <w:rPr>
            <w:color w:val="0000FF"/>
            <w:u w:val="single"/>
          </w:rPr>
          <w:t>Section 5.1</w:t>
        </w:r>
      </w:hyperlink>
      <w:r>
        <w:t>, NIEM MPD Catalog</w:t>
      </w:r>
    </w:p>
    <w:p w14:paraId="51B86234" w14:textId="77777777" w:rsidR="001C65B1" w:rsidRDefault="001C65B1" w:rsidP="001C65B1">
      <w:pPr>
        <w:pStyle w:val="omg-body"/>
      </w:pPr>
      <w:r>
        <w:t>[English]</w:t>
      </w:r>
    </w:p>
    <w:p w14:paraId="299C4CD1" w14:textId="77777777" w:rsidR="001C65B1" w:rsidRPr="00D61BEF" w:rsidRDefault="001C65B1" w:rsidP="001C65B1">
      <w:pPr>
        <w:pStyle w:val="omg-body"/>
      </w:pPr>
      <w:r w:rsidRPr="00D61BEF">
        <w:t>Constraint is realized during provisioning of MPD Catalog.</w:t>
      </w:r>
    </w:p>
    <w:p w14:paraId="6C3BC54A" w14:textId="77777777" w:rsidR="001C65B1" w:rsidRDefault="001C65B1" w:rsidP="001C65B1">
      <w:pPr>
        <w:pStyle w:val="omg-body"/>
      </w:pPr>
    </w:p>
    <w:p w14:paraId="4C0CA024" w14:textId="77777777" w:rsidR="001C65B1" w:rsidRPr="00056F73" w:rsidRDefault="001C65B1" w:rsidP="001C65B1">
      <w:pPr>
        <w:pStyle w:val="Heading6"/>
      </w:pPr>
      <w:r w:rsidRPr="00056F73">
        <w:t>MPD3 [Rule 5-20] (WF-MPD). c:pathURI for c:BusinessRulesArtifact</w:t>
      </w:r>
    </w:p>
    <w:p w14:paraId="1B687373" w14:textId="77777777" w:rsidR="001C65B1" w:rsidRDefault="00333F36" w:rsidP="001C65B1">
      <w:pPr>
        <w:pStyle w:val="omg-body"/>
      </w:pPr>
      <w:hyperlink r:id="rId714" w:anchor="rule_5-20" w:history="1">
        <w:r w:rsidR="001C65B1">
          <w:rPr>
            <w:color w:val="0000FF"/>
            <w:u w:val="single"/>
          </w:rPr>
          <w:t>Rule 5-20</w:t>
        </w:r>
      </w:hyperlink>
      <w:r w:rsidR="001C65B1">
        <w:t xml:space="preserve">, </w:t>
      </w:r>
      <w:r w:rsidR="001C65B1">
        <w:rPr>
          <w:rFonts w:ascii="Courier New" w:hAnsi="Courier New"/>
        </w:rPr>
        <w:t>c:pathURI</w:t>
      </w:r>
      <w:r w:rsidR="001C65B1">
        <w:t xml:space="preserve"> for </w:t>
      </w:r>
      <w:r w:rsidR="001C65B1">
        <w:rPr>
          <w:rFonts w:ascii="Courier New" w:hAnsi="Courier New"/>
        </w:rPr>
        <w:t>c:BusinessRulesArtifact</w:t>
      </w:r>
      <w:r w:rsidR="001C65B1">
        <w:t xml:space="preserve">: </w:t>
      </w:r>
      <w:hyperlink r:id="rId715"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1121CB9C" w14:textId="77777777" w:rsidR="001C65B1" w:rsidRDefault="001C65B1" w:rsidP="001C65B1">
      <w:pPr>
        <w:pStyle w:val="omg-body"/>
      </w:pPr>
      <w:r>
        <w:t>[English]</w:t>
      </w:r>
    </w:p>
    <w:p w14:paraId="588CE86D" w14:textId="77777777" w:rsidR="001C65B1" w:rsidRPr="00D61BEF" w:rsidRDefault="001C65B1" w:rsidP="001C65B1">
      <w:pPr>
        <w:pStyle w:val="omg-body"/>
      </w:pPr>
      <w:r w:rsidRPr="00D61BEF">
        <w:t xml:space="preserve">Constraint is realized during provisioning of MPD Catalog.  </w:t>
      </w:r>
    </w:p>
    <w:p w14:paraId="30BD85C0" w14:textId="77777777" w:rsidR="001C65B1" w:rsidRDefault="001C65B1" w:rsidP="001C65B1">
      <w:pPr>
        <w:pStyle w:val="omg-body"/>
      </w:pPr>
    </w:p>
    <w:p w14:paraId="71C0DCA8" w14:textId="77777777" w:rsidR="001C65B1" w:rsidRPr="00056F73" w:rsidRDefault="001C65B1" w:rsidP="001C65B1">
      <w:pPr>
        <w:pStyle w:val="Heading6"/>
      </w:pPr>
      <w:r w:rsidRPr="00056F73">
        <w:t>MPD3 [Rule 5-21] (WF-MPD). c:pathURI for c:XMLSchemaDocument</w:t>
      </w:r>
    </w:p>
    <w:p w14:paraId="0EDE04EE" w14:textId="77777777" w:rsidR="001C65B1" w:rsidRDefault="00333F36" w:rsidP="001C65B1">
      <w:pPr>
        <w:pStyle w:val="omg-body"/>
      </w:pPr>
      <w:hyperlink r:id="rId716" w:anchor="rule_5-21" w:history="1">
        <w:r w:rsidR="001C65B1">
          <w:rPr>
            <w:color w:val="0000FF"/>
            <w:u w:val="single"/>
          </w:rPr>
          <w:t>Rule 5-21</w:t>
        </w:r>
      </w:hyperlink>
      <w:r w:rsidR="001C65B1">
        <w:t xml:space="preserve">, </w:t>
      </w:r>
      <w:r w:rsidR="001C65B1">
        <w:rPr>
          <w:rFonts w:ascii="Courier New" w:hAnsi="Courier New"/>
        </w:rPr>
        <w:t>c:pathURI</w:t>
      </w:r>
      <w:r w:rsidR="001C65B1">
        <w:t xml:space="preserve"> for </w:t>
      </w:r>
      <w:r w:rsidR="001C65B1">
        <w:rPr>
          <w:rFonts w:ascii="Courier New" w:hAnsi="Courier New"/>
        </w:rPr>
        <w:t>c:XMLSchemaDocument</w:t>
      </w:r>
      <w:r w:rsidR="001C65B1">
        <w:t xml:space="preserve">: </w:t>
      </w:r>
      <w:hyperlink r:id="rId717"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766FE783" w14:textId="77777777" w:rsidR="001C65B1" w:rsidRDefault="001C65B1" w:rsidP="001C65B1">
      <w:pPr>
        <w:pStyle w:val="omg-body"/>
      </w:pPr>
      <w:r>
        <w:t>[English]</w:t>
      </w:r>
    </w:p>
    <w:p w14:paraId="3E11909D" w14:textId="77777777" w:rsidR="001C65B1" w:rsidRPr="00D61BEF" w:rsidRDefault="001C65B1" w:rsidP="001C65B1">
      <w:pPr>
        <w:pStyle w:val="omg-body"/>
      </w:pPr>
      <w:r w:rsidRPr="00D61BEF">
        <w:t xml:space="preserve">Constraint is realized during provisioning of MPD Catalog.  </w:t>
      </w:r>
    </w:p>
    <w:p w14:paraId="42E5B2F9" w14:textId="77777777" w:rsidR="001C65B1" w:rsidRDefault="001C65B1" w:rsidP="001C65B1">
      <w:pPr>
        <w:pStyle w:val="omg-body"/>
      </w:pPr>
    </w:p>
    <w:p w14:paraId="010FCF6E" w14:textId="77777777" w:rsidR="001C65B1" w:rsidRPr="00056F73" w:rsidRDefault="001C65B1" w:rsidP="001C65B1">
      <w:pPr>
        <w:pStyle w:val="Heading6"/>
      </w:pPr>
      <w:r w:rsidRPr="00056F73">
        <w:t>MPD3 [Rule 5-22] (WF-MPD). c:pathURI for c:ExternalSchemaDocument</w:t>
      </w:r>
    </w:p>
    <w:p w14:paraId="569561B0" w14:textId="77777777" w:rsidR="001C65B1" w:rsidRDefault="00333F36" w:rsidP="001C65B1">
      <w:pPr>
        <w:pStyle w:val="omg-body"/>
      </w:pPr>
      <w:hyperlink r:id="rId718" w:anchor="rule_5-22" w:history="1">
        <w:r w:rsidR="001C65B1">
          <w:rPr>
            <w:color w:val="0000FF"/>
            <w:u w:val="single"/>
          </w:rPr>
          <w:t>Rule 5-22</w:t>
        </w:r>
      </w:hyperlink>
      <w:r w:rsidR="001C65B1">
        <w:t xml:space="preserve">, </w:t>
      </w:r>
      <w:r w:rsidR="001C65B1">
        <w:rPr>
          <w:rFonts w:ascii="Courier New" w:hAnsi="Courier New"/>
        </w:rPr>
        <w:t>c:pathURI</w:t>
      </w:r>
      <w:r w:rsidR="001C65B1">
        <w:t xml:space="preserve"> for </w:t>
      </w:r>
      <w:r w:rsidR="001C65B1">
        <w:rPr>
          <w:rFonts w:ascii="Courier New" w:hAnsi="Courier New"/>
        </w:rPr>
        <w:t>c:ExternalSchemaDocument</w:t>
      </w:r>
      <w:r w:rsidR="001C65B1">
        <w:t xml:space="preserve">: </w:t>
      </w:r>
      <w:hyperlink r:id="rId719"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3BD175A8" w14:textId="77777777" w:rsidR="001C65B1" w:rsidRDefault="001C65B1" w:rsidP="001C65B1">
      <w:pPr>
        <w:pStyle w:val="omg-body"/>
      </w:pPr>
      <w:r>
        <w:t>[English]</w:t>
      </w:r>
    </w:p>
    <w:p w14:paraId="6D9B6F5E" w14:textId="77777777" w:rsidR="001C65B1" w:rsidRPr="00D61BEF" w:rsidRDefault="001C65B1" w:rsidP="001C65B1">
      <w:pPr>
        <w:pStyle w:val="omg-body"/>
      </w:pPr>
      <w:r w:rsidRPr="00D61BEF">
        <w:t xml:space="preserve">Constraint is realized during provisioning of MPD Catalog.  </w:t>
      </w:r>
    </w:p>
    <w:p w14:paraId="7F0C51F8" w14:textId="77777777" w:rsidR="001C65B1" w:rsidRDefault="001C65B1" w:rsidP="001C65B1">
      <w:pPr>
        <w:pStyle w:val="omg-body"/>
      </w:pPr>
    </w:p>
    <w:p w14:paraId="16B19BCB" w14:textId="77777777" w:rsidR="001C65B1" w:rsidRPr="00056F73" w:rsidRDefault="001C65B1" w:rsidP="001C65B1">
      <w:pPr>
        <w:pStyle w:val="Heading6"/>
      </w:pPr>
      <w:r w:rsidRPr="00056F73">
        <w:t>MPD3 [Rule 5-23] (WF-MPD). c:pathURI for c:ReferenceSchemaDocument</w:t>
      </w:r>
    </w:p>
    <w:p w14:paraId="36B28899" w14:textId="77777777" w:rsidR="001C65B1" w:rsidRDefault="00333F36" w:rsidP="001C65B1">
      <w:pPr>
        <w:pStyle w:val="omg-body"/>
      </w:pPr>
      <w:hyperlink r:id="rId720" w:anchor="rule_5-23" w:history="1">
        <w:r w:rsidR="001C65B1">
          <w:rPr>
            <w:color w:val="0000FF"/>
            <w:u w:val="single"/>
          </w:rPr>
          <w:t>Rule 5-23</w:t>
        </w:r>
      </w:hyperlink>
      <w:r w:rsidR="001C65B1">
        <w:t xml:space="preserve">, </w:t>
      </w:r>
      <w:r w:rsidR="001C65B1">
        <w:rPr>
          <w:rFonts w:ascii="Courier New" w:hAnsi="Courier New"/>
        </w:rPr>
        <w:t>c:pathURI</w:t>
      </w:r>
      <w:r w:rsidR="001C65B1">
        <w:t xml:space="preserve"> for </w:t>
      </w:r>
      <w:r w:rsidR="001C65B1">
        <w:rPr>
          <w:rFonts w:ascii="Courier New" w:hAnsi="Courier New"/>
        </w:rPr>
        <w:t>c:ReferenceSchemaDocument</w:t>
      </w:r>
      <w:r w:rsidR="001C65B1">
        <w:t xml:space="preserve">: </w:t>
      </w:r>
      <w:hyperlink r:id="rId721"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7A2F24DA" w14:textId="77777777" w:rsidR="001C65B1" w:rsidRDefault="001C65B1" w:rsidP="001C65B1">
      <w:pPr>
        <w:pStyle w:val="omg-body"/>
      </w:pPr>
      <w:r>
        <w:t>[English]</w:t>
      </w:r>
    </w:p>
    <w:p w14:paraId="7DA5C623" w14:textId="77777777" w:rsidR="001C65B1" w:rsidRPr="00D61BEF" w:rsidRDefault="001C65B1" w:rsidP="001C65B1">
      <w:pPr>
        <w:pStyle w:val="omg-body"/>
      </w:pPr>
      <w:r w:rsidRPr="00D61BEF">
        <w:lastRenderedPageBreak/>
        <w:t xml:space="preserve">Constraint is realized during provisioning of MPD Catalog.  </w:t>
      </w:r>
    </w:p>
    <w:p w14:paraId="5BAF3229" w14:textId="77777777" w:rsidR="001C65B1" w:rsidRDefault="001C65B1" w:rsidP="001C65B1">
      <w:pPr>
        <w:pStyle w:val="omg-body"/>
      </w:pPr>
    </w:p>
    <w:p w14:paraId="6B243C10" w14:textId="77777777" w:rsidR="001C65B1" w:rsidRPr="00056F73" w:rsidRDefault="001C65B1" w:rsidP="001C65B1">
      <w:pPr>
        <w:pStyle w:val="Heading6"/>
      </w:pPr>
      <w:r w:rsidRPr="00056F73">
        <w:t>MPD3 [Rule 5-24] (WF-MPD). c:pathURI for c:ExtensionSchemaDocument</w:t>
      </w:r>
    </w:p>
    <w:p w14:paraId="6821249A" w14:textId="77777777" w:rsidR="001C65B1" w:rsidRDefault="00333F36" w:rsidP="001C65B1">
      <w:pPr>
        <w:pStyle w:val="omg-body"/>
      </w:pPr>
      <w:hyperlink r:id="rId722" w:anchor="rule_5-24" w:history="1">
        <w:r w:rsidR="001C65B1">
          <w:rPr>
            <w:color w:val="0000FF"/>
            <w:u w:val="single"/>
          </w:rPr>
          <w:t>Rule 5-24</w:t>
        </w:r>
      </w:hyperlink>
      <w:r w:rsidR="001C65B1">
        <w:t xml:space="preserve">, </w:t>
      </w:r>
      <w:r w:rsidR="001C65B1">
        <w:rPr>
          <w:rFonts w:ascii="Courier New" w:hAnsi="Courier New"/>
        </w:rPr>
        <w:t>c:pathURI</w:t>
      </w:r>
      <w:r w:rsidR="001C65B1">
        <w:t xml:space="preserve"> for </w:t>
      </w:r>
      <w:r w:rsidR="001C65B1">
        <w:rPr>
          <w:rFonts w:ascii="Courier New" w:hAnsi="Courier New"/>
        </w:rPr>
        <w:t>c:ExtensionSchemaDocument</w:t>
      </w:r>
      <w:r w:rsidR="001C65B1">
        <w:t xml:space="preserve">: </w:t>
      </w:r>
      <w:hyperlink r:id="rId723"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5A860C46" w14:textId="77777777" w:rsidR="001C65B1" w:rsidRDefault="001C65B1" w:rsidP="001C65B1">
      <w:pPr>
        <w:pStyle w:val="omg-body"/>
      </w:pPr>
      <w:r>
        <w:t>[English]</w:t>
      </w:r>
    </w:p>
    <w:p w14:paraId="6391BB95" w14:textId="77777777" w:rsidR="001C65B1" w:rsidRPr="00D61BEF" w:rsidRDefault="001C65B1" w:rsidP="001C65B1">
      <w:pPr>
        <w:pStyle w:val="omg-body"/>
      </w:pPr>
      <w:r w:rsidRPr="00D61BEF">
        <w:t xml:space="preserve">Constraint is realized during provisioning of MPD Catalog.  </w:t>
      </w:r>
    </w:p>
    <w:p w14:paraId="68D64162" w14:textId="77777777" w:rsidR="001C65B1" w:rsidRDefault="001C65B1" w:rsidP="001C65B1">
      <w:pPr>
        <w:pStyle w:val="omg-body"/>
      </w:pPr>
    </w:p>
    <w:p w14:paraId="7E9728E9" w14:textId="77777777" w:rsidR="001C65B1" w:rsidRPr="00056F73" w:rsidRDefault="001C65B1" w:rsidP="001C65B1">
      <w:pPr>
        <w:pStyle w:val="Heading6"/>
      </w:pPr>
      <w:r w:rsidRPr="00056F73">
        <w:t>MPD3 [Rule 5-25] (WF-MPD). c:pathURI for c:SubsetSchemaDocument</w:t>
      </w:r>
    </w:p>
    <w:p w14:paraId="08096A75" w14:textId="77777777" w:rsidR="001C65B1" w:rsidRDefault="00333F36" w:rsidP="001C65B1">
      <w:pPr>
        <w:pStyle w:val="omg-body"/>
      </w:pPr>
      <w:hyperlink r:id="rId724" w:anchor="rule_5-25" w:history="1">
        <w:r w:rsidR="001C65B1">
          <w:rPr>
            <w:color w:val="0000FF"/>
            <w:u w:val="single"/>
          </w:rPr>
          <w:t>Rule 5-25</w:t>
        </w:r>
      </w:hyperlink>
      <w:r w:rsidR="001C65B1">
        <w:t xml:space="preserve">, </w:t>
      </w:r>
      <w:r w:rsidR="001C65B1">
        <w:rPr>
          <w:rFonts w:ascii="Courier New" w:hAnsi="Courier New"/>
        </w:rPr>
        <w:t>c:pathURI</w:t>
      </w:r>
      <w:r w:rsidR="001C65B1">
        <w:t xml:space="preserve"> for </w:t>
      </w:r>
      <w:r w:rsidR="001C65B1">
        <w:rPr>
          <w:rFonts w:ascii="Courier New" w:hAnsi="Courier New"/>
        </w:rPr>
        <w:t>c:SubsetSchemaDocument</w:t>
      </w:r>
      <w:r w:rsidR="001C65B1">
        <w:t xml:space="preserve">: </w:t>
      </w:r>
      <w:hyperlink r:id="rId725"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6C45CF10" w14:textId="77777777" w:rsidR="001C65B1" w:rsidRDefault="001C65B1" w:rsidP="001C65B1">
      <w:pPr>
        <w:pStyle w:val="omg-body"/>
      </w:pPr>
      <w:r>
        <w:t>[English]</w:t>
      </w:r>
    </w:p>
    <w:p w14:paraId="4D257A5E" w14:textId="77777777" w:rsidR="001C65B1" w:rsidRPr="00D61BEF" w:rsidRDefault="001C65B1" w:rsidP="001C65B1">
      <w:pPr>
        <w:pStyle w:val="omg-body"/>
      </w:pPr>
      <w:r w:rsidRPr="00D61BEF">
        <w:t xml:space="preserve">Constraint is realized during provisioning of MPD Catalog.  </w:t>
      </w:r>
    </w:p>
    <w:p w14:paraId="31D4552C" w14:textId="77777777" w:rsidR="001C65B1" w:rsidRDefault="001C65B1" w:rsidP="001C65B1">
      <w:pPr>
        <w:pStyle w:val="omg-body"/>
      </w:pPr>
    </w:p>
    <w:p w14:paraId="39D4377A" w14:textId="77777777" w:rsidR="001C65B1" w:rsidRPr="00056F73" w:rsidRDefault="001C65B1" w:rsidP="001C65B1">
      <w:pPr>
        <w:pStyle w:val="Heading6"/>
      </w:pPr>
      <w:r w:rsidRPr="00056F73">
        <w:t>MPD3 [Rule 5-26] (WF-MPD). c:pathURI for c:Wantlist</w:t>
      </w:r>
    </w:p>
    <w:p w14:paraId="1D610988" w14:textId="77777777" w:rsidR="001C65B1" w:rsidRDefault="00333F36" w:rsidP="001C65B1">
      <w:pPr>
        <w:pStyle w:val="omg-body"/>
      </w:pPr>
      <w:hyperlink r:id="rId726" w:anchor="rule_5-26" w:history="1">
        <w:r w:rsidR="001C65B1">
          <w:rPr>
            <w:color w:val="0000FF"/>
            <w:u w:val="single"/>
          </w:rPr>
          <w:t>Rule 5-26</w:t>
        </w:r>
      </w:hyperlink>
      <w:r w:rsidR="001C65B1">
        <w:t xml:space="preserve">, </w:t>
      </w:r>
      <w:r w:rsidR="001C65B1">
        <w:rPr>
          <w:rFonts w:ascii="Courier New" w:hAnsi="Courier New"/>
        </w:rPr>
        <w:t>c:pathURI</w:t>
      </w:r>
      <w:r w:rsidR="001C65B1">
        <w:t xml:space="preserve"> for </w:t>
      </w:r>
      <w:r w:rsidR="001C65B1">
        <w:rPr>
          <w:rFonts w:ascii="Courier New" w:hAnsi="Courier New"/>
        </w:rPr>
        <w:t>c:Wantlist</w:t>
      </w:r>
      <w:r w:rsidR="001C65B1">
        <w:t xml:space="preserve">: </w:t>
      </w:r>
      <w:hyperlink r:id="rId727"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2EB76173" w14:textId="77777777" w:rsidR="001C65B1" w:rsidRDefault="001C65B1" w:rsidP="001C65B1">
      <w:pPr>
        <w:pStyle w:val="omg-body"/>
      </w:pPr>
      <w:r>
        <w:t>[English]</w:t>
      </w:r>
    </w:p>
    <w:p w14:paraId="4C2257B6" w14:textId="77777777" w:rsidR="001C65B1" w:rsidRPr="00D61BEF" w:rsidRDefault="001C65B1" w:rsidP="001C65B1">
      <w:pPr>
        <w:pStyle w:val="omg-body"/>
      </w:pPr>
      <w:r w:rsidRPr="00D61BEF">
        <w:t xml:space="preserve">Constraint is realized during provisioning of MPD Catalog.  </w:t>
      </w:r>
    </w:p>
    <w:p w14:paraId="5C8BC046" w14:textId="77777777" w:rsidR="001C65B1" w:rsidRDefault="001C65B1" w:rsidP="001C65B1">
      <w:pPr>
        <w:pStyle w:val="omg-body"/>
      </w:pPr>
    </w:p>
    <w:p w14:paraId="785C317E" w14:textId="77777777" w:rsidR="001C65B1" w:rsidRPr="00056F73" w:rsidRDefault="001C65B1" w:rsidP="001C65B1">
      <w:pPr>
        <w:pStyle w:val="Heading6"/>
      </w:pPr>
      <w:r w:rsidRPr="00056F73">
        <w:t>MPD3 [Rule 5-27] (WF-MPD). c:pathURI for c:SchematronSchema</w:t>
      </w:r>
    </w:p>
    <w:p w14:paraId="03E3967A" w14:textId="77777777" w:rsidR="001C65B1" w:rsidRDefault="00333F36" w:rsidP="001C65B1">
      <w:pPr>
        <w:pStyle w:val="omg-body"/>
      </w:pPr>
      <w:hyperlink r:id="rId728" w:anchor="rule_5-27" w:history="1">
        <w:r w:rsidR="001C65B1">
          <w:rPr>
            <w:color w:val="0000FF"/>
            <w:u w:val="single"/>
          </w:rPr>
          <w:t>Rule 5-27</w:t>
        </w:r>
      </w:hyperlink>
      <w:r w:rsidR="001C65B1">
        <w:t xml:space="preserve">, </w:t>
      </w:r>
      <w:r w:rsidR="001C65B1">
        <w:rPr>
          <w:rFonts w:ascii="Courier New" w:hAnsi="Courier New"/>
        </w:rPr>
        <w:t>c:pathURI</w:t>
      </w:r>
      <w:r w:rsidR="001C65B1">
        <w:t xml:space="preserve"> for </w:t>
      </w:r>
      <w:r w:rsidR="001C65B1">
        <w:rPr>
          <w:rFonts w:ascii="Courier New" w:hAnsi="Courier New"/>
        </w:rPr>
        <w:t>c:SchematronSchema</w:t>
      </w:r>
      <w:r w:rsidR="001C65B1">
        <w:t xml:space="preserve">: </w:t>
      </w:r>
      <w:hyperlink r:id="rId729"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4D1088C8" w14:textId="77777777" w:rsidR="001C65B1" w:rsidRDefault="001C65B1" w:rsidP="001C65B1">
      <w:pPr>
        <w:pStyle w:val="omg-body"/>
      </w:pPr>
      <w:r>
        <w:t>[English]</w:t>
      </w:r>
    </w:p>
    <w:p w14:paraId="0E5C3EEB" w14:textId="77777777" w:rsidR="001C65B1" w:rsidRPr="00D61BEF" w:rsidRDefault="001C65B1" w:rsidP="001C65B1">
      <w:pPr>
        <w:pStyle w:val="omg-body"/>
      </w:pPr>
      <w:r w:rsidRPr="00D61BEF">
        <w:t xml:space="preserve">Constraint is realized during provisioning of MPD Catalog.  </w:t>
      </w:r>
    </w:p>
    <w:p w14:paraId="03E6842F" w14:textId="77777777" w:rsidR="001C65B1" w:rsidRDefault="001C65B1" w:rsidP="001C65B1">
      <w:pPr>
        <w:pStyle w:val="omg-body"/>
      </w:pPr>
    </w:p>
    <w:p w14:paraId="3D69A523" w14:textId="77777777" w:rsidR="001C65B1" w:rsidRPr="00056F73" w:rsidRDefault="001C65B1" w:rsidP="001C65B1">
      <w:pPr>
        <w:pStyle w:val="Heading6"/>
      </w:pPr>
      <w:r w:rsidRPr="00056F73">
        <w:t>MPD3 [Rule 5-28] (WF-MPD). c:pathURI for c:RelaxNGSchema</w:t>
      </w:r>
    </w:p>
    <w:p w14:paraId="18F1140C" w14:textId="77777777" w:rsidR="001C65B1" w:rsidRDefault="00333F36" w:rsidP="001C65B1">
      <w:pPr>
        <w:pStyle w:val="omg-body"/>
      </w:pPr>
      <w:hyperlink r:id="rId730" w:anchor="rule_5-28" w:history="1">
        <w:r w:rsidR="001C65B1">
          <w:rPr>
            <w:color w:val="0000FF"/>
            <w:u w:val="single"/>
          </w:rPr>
          <w:t>Rule 5-28</w:t>
        </w:r>
      </w:hyperlink>
      <w:r w:rsidR="001C65B1">
        <w:t xml:space="preserve">, </w:t>
      </w:r>
      <w:r w:rsidR="001C65B1">
        <w:rPr>
          <w:rFonts w:ascii="Courier New" w:hAnsi="Courier New"/>
        </w:rPr>
        <w:t>c:pathURI</w:t>
      </w:r>
      <w:r w:rsidR="001C65B1">
        <w:t xml:space="preserve"> for </w:t>
      </w:r>
      <w:r w:rsidR="001C65B1">
        <w:rPr>
          <w:rFonts w:ascii="Courier New" w:hAnsi="Courier New"/>
        </w:rPr>
        <w:t>c:RelaxNGSchema</w:t>
      </w:r>
      <w:r w:rsidR="001C65B1">
        <w:t xml:space="preserve">: </w:t>
      </w:r>
      <w:hyperlink r:id="rId731"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739ACC26" w14:textId="77777777" w:rsidR="001C65B1" w:rsidRDefault="001C65B1" w:rsidP="001C65B1">
      <w:pPr>
        <w:pStyle w:val="omg-body"/>
      </w:pPr>
      <w:r>
        <w:t>[English]</w:t>
      </w:r>
    </w:p>
    <w:p w14:paraId="1496CC10" w14:textId="77777777" w:rsidR="001C65B1" w:rsidRPr="00D61BEF" w:rsidRDefault="001C65B1" w:rsidP="001C65B1">
      <w:pPr>
        <w:pStyle w:val="omg-body"/>
      </w:pPr>
      <w:r w:rsidRPr="00D61BEF">
        <w:t xml:space="preserve">Constraint is realized during provisioning of MPD Catalog.  </w:t>
      </w:r>
    </w:p>
    <w:p w14:paraId="781F37D5" w14:textId="77777777" w:rsidR="001C65B1" w:rsidRDefault="001C65B1" w:rsidP="001C65B1">
      <w:pPr>
        <w:pStyle w:val="omg-body"/>
      </w:pPr>
    </w:p>
    <w:p w14:paraId="60ADE528" w14:textId="77777777" w:rsidR="001C65B1" w:rsidRPr="00056F73" w:rsidRDefault="001C65B1" w:rsidP="001C65B1">
      <w:pPr>
        <w:pStyle w:val="Heading6"/>
      </w:pPr>
      <w:r w:rsidRPr="00056F73">
        <w:t>MPD3 [Rule 5-29] (WF-MPD). c:pathURI for c:SchemaDocumentSet</w:t>
      </w:r>
    </w:p>
    <w:p w14:paraId="0A3D1643" w14:textId="77777777" w:rsidR="001C65B1" w:rsidRDefault="00333F36" w:rsidP="001C65B1">
      <w:pPr>
        <w:pStyle w:val="omg-body"/>
      </w:pPr>
      <w:hyperlink r:id="rId732" w:anchor="rule_5-29" w:history="1">
        <w:r w:rsidR="001C65B1">
          <w:rPr>
            <w:color w:val="0000FF"/>
            <w:u w:val="single"/>
          </w:rPr>
          <w:t>Rule 5-29</w:t>
        </w:r>
      </w:hyperlink>
      <w:r w:rsidR="001C65B1">
        <w:t xml:space="preserve">, </w:t>
      </w:r>
      <w:r w:rsidR="001C65B1">
        <w:rPr>
          <w:rFonts w:ascii="Courier New" w:hAnsi="Courier New"/>
        </w:rPr>
        <w:t>c:pathURI</w:t>
      </w:r>
      <w:r w:rsidR="001C65B1">
        <w:t xml:space="preserve"> for </w:t>
      </w:r>
      <w:r w:rsidR="001C65B1">
        <w:rPr>
          <w:rFonts w:ascii="Courier New" w:hAnsi="Courier New"/>
        </w:rPr>
        <w:t>c:SchemaDocumentSet</w:t>
      </w:r>
      <w:r w:rsidR="001C65B1">
        <w:t xml:space="preserve">: </w:t>
      </w:r>
      <w:hyperlink r:id="rId733"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648BBCF0" w14:textId="77777777" w:rsidR="001C65B1" w:rsidRDefault="001C65B1" w:rsidP="001C65B1">
      <w:pPr>
        <w:pStyle w:val="omg-body"/>
      </w:pPr>
      <w:r>
        <w:t>[English]</w:t>
      </w:r>
    </w:p>
    <w:p w14:paraId="5FDC30A8" w14:textId="77777777" w:rsidR="001C65B1" w:rsidRPr="00D61BEF" w:rsidRDefault="001C65B1" w:rsidP="001C65B1">
      <w:pPr>
        <w:pStyle w:val="omg-body"/>
      </w:pPr>
      <w:r w:rsidRPr="00D61BEF">
        <w:t xml:space="preserve">Constraint is realized during provisioning of MPD Catalog.  </w:t>
      </w:r>
    </w:p>
    <w:p w14:paraId="1D438555" w14:textId="77777777" w:rsidR="001C65B1" w:rsidRDefault="001C65B1" w:rsidP="001C65B1">
      <w:pPr>
        <w:pStyle w:val="omg-body"/>
      </w:pPr>
    </w:p>
    <w:p w14:paraId="425EE1B9" w14:textId="77777777" w:rsidR="001C65B1" w:rsidRPr="00056F73" w:rsidRDefault="001C65B1" w:rsidP="001C65B1">
      <w:pPr>
        <w:pStyle w:val="Heading6"/>
      </w:pPr>
      <w:r w:rsidRPr="00056F73">
        <w:t>MPD3 [Rule 5-2] (MPD-catalog). MPD Catalog Document Valid to mpd-catalog-3.0.xsd</w:t>
      </w:r>
    </w:p>
    <w:p w14:paraId="4D0659DC" w14:textId="77777777" w:rsidR="001C65B1" w:rsidRDefault="00333F36" w:rsidP="001C65B1">
      <w:pPr>
        <w:pStyle w:val="omg-body"/>
      </w:pPr>
      <w:hyperlink r:id="rId734" w:anchor="rule_5-2" w:history="1">
        <w:r w:rsidR="001C65B1">
          <w:rPr>
            <w:color w:val="0000FF"/>
            <w:u w:val="single"/>
          </w:rPr>
          <w:t>Rule 5-2</w:t>
        </w:r>
      </w:hyperlink>
      <w:r w:rsidR="001C65B1">
        <w:t xml:space="preserve">, MPD Catalog Document Valid to mpd-catalog-3.0.xsd: </w:t>
      </w:r>
      <w:hyperlink r:id="rId735" w:anchor="section_5.1" w:history="1">
        <w:r w:rsidR="001C65B1">
          <w:rPr>
            <w:color w:val="0000FF"/>
            <w:u w:val="single"/>
          </w:rPr>
          <w:t>Section 5.1</w:t>
        </w:r>
      </w:hyperlink>
      <w:r w:rsidR="001C65B1">
        <w:t>, NIEM MPD Catalog</w:t>
      </w:r>
    </w:p>
    <w:p w14:paraId="07B23D18" w14:textId="77777777" w:rsidR="001C65B1" w:rsidRDefault="001C65B1" w:rsidP="001C65B1">
      <w:pPr>
        <w:pStyle w:val="omg-body"/>
      </w:pPr>
      <w:r>
        <w:t>[English]</w:t>
      </w:r>
    </w:p>
    <w:p w14:paraId="5BDE71F9" w14:textId="77777777" w:rsidR="001C65B1" w:rsidRPr="00D61BEF" w:rsidRDefault="001C65B1" w:rsidP="001C65B1">
      <w:pPr>
        <w:pStyle w:val="omg-body"/>
      </w:pPr>
      <w:r w:rsidRPr="00D61BEF">
        <w:t>Concept and constraint not implemented in NIEM-UML.</w:t>
      </w:r>
    </w:p>
    <w:p w14:paraId="7FC73665" w14:textId="77777777" w:rsidR="001C65B1" w:rsidRDefault="001C65B1" w:rsidP="001C65B1">
      <w:pPr>
        <w:pStyle w:val="omg-body"/>
      </w:pPr>
    </w:p>
    <w:p w14:paraId="187EB1D6" w14:textId="77777777" w:rsidR="001C65B1" w:rsidRPr="00056F73" w:rsidRDefault="001C65B1" w:rsidP="001C65B1">
      <w:pPr>
        <w:pStyle w:val="Heading6"/>
      </w:pPr>
      <w:r w:rsidRPr="00056F73">
        <w:t>MPD3 [Rule 5-30] (WF-MPD). c:pathURI for c:ConstraintSchemaDocumentSet</w:t>
      </w:r>
    </w:p>
    <w:p w14:paraId="4F791D02" w14:textId="77777777" w:rsidR="001C65B1" w:rsidRDefault="00333F36" w:rsidP="001C65B1">
      <w:pPr>
        <w:pStyle w:val="omg-body"/>
      </w:pPr>
      <w:hyperlink r:id="rId736" w:anchor="rule_5-30" w:history="1">
        <w:r w:rsidR="001C65B1">
          <w:rPr>
            <w:color w:val="0000FF"/>
            <w:u w:val="single"/>
          </w:rPr>
          <w:t>Rule 5-30</w:t>
        </w:r>
      </w:hyperlink>
      <w:r w:rsidR="001C65B1">
        <w:t xml:space="preserve">, </w:t>
      </w:r>
      <w:r w:rsidR="001C65B1">
        <w:rPr>
          <w:rFonts w:ascii="Courier New" w:hAnsi="Courier New"/>
        </w:rPr>
        <w:t>c:pathURI</w:t>
      </w:r>
      <w:r w:rsidR="001C65B1">
        <w:t xml:space="preserve"> for </w:t>
      </w:r>
      <w:r w:rsidR="001C65B1">
        <w:rPr>
          <w:rFonts w:ascii="Courier New" w:hAnsi="Courier New"/>
        </w:rPr>
        <w:t>c:ConstraintSchemaDocumentSet</w:t>
      </w:r>
      <w:r w:rsidR="001C65B1">
        <w:t xml:space="preserve">: </w:t>
      </w:r>
      <w:hyperlink r:id="rId737"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745AAD64" w14:textId="77777777" w:rsidR="001C65B1" w:rsidRDefault="001C65B1" w:rsidP="001C65B1">
      <w:pPr>
        <w:pStyle w:val="omg-body"/>
      </w:pPr>
      <w:r>
        <w:t>[English]</w:t>
      </w:r>
    </w:p>
    <w:p w14:paraId="55BAC319" w14:textId="77777777" w:rsidR="001C65B1" w:rsidRPr="00D61BEF" w:rsidRDefault="001C65B1" w:rsidP="001C65B1">
      <w:pPr>
        <w:pStyle w:val="omg-body"/>
      </w:pPr>
      <w:r w:rsidRPr="00D61BEF">
        <w:t xml:space="preserve">Constraint is realized during provisioning of MPD Catalog.  </w:t>
      </w:r>
    </w:p>
    <w:p w14:paraId="78DB73F7" w14:textId="77777777" w:rsidR="001C65B1" w:rsidRDefault="001C65B1" w:rsidP="001C65B1">
      <w:pPr>
        <w:pStyle w:val="omg-body"/>
      </w:pPr>
    </w:p>
    <w:p w14:paraId="15FCBB6D" w14:textId="77777777" w:rsidR="001C65B1" w:rsidRPr="00056F73" w:rsidRDefault="001C65B1" w:rsidP="001C65B1">
      <w:pPr>
        <w:pStyle w:val="Heading6"/>
      </w:pPr>
      <w:r w:rsidRPr="00056F73">
        <w:t xml:space="preserve">MPD3 [Rule 5-31] (WF-MPD). </w:t>
      </w:r>
    </w:p>
    <w:p w14:paraId="1BAEFF45" w14:textId="77777777" w:rsidR="001C65B1" w:rsidRDefault="00333F36" w:rsidP="001C65B1">
      <w:pPr>
        <w:pStyle w:val="omg-body"/>
      </w:pPr>
      <w:hyperlink r:id="rId738" w:anchor="rule_5-31" w:history="1">
        <w:r w:rsidR="001C65B1">
          <w:rPr>
            <w:color w:val="0000FF"/>
            <w:u w:val="single"/>
          </w:rPr>
          <w:t>Rule 5-31</w:t>
        </w:r>
      </w:hyperlink>
      <w:r w:rsidR="001C65B1">
        <w:t xml:space="preserve">: </w:t>
      </w:r>
      <w:hyperlink r:id="rId739"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2383B629" w14:textId="77777777" w:rsidR="001C65B1" w:rsidRDefault="001C65B1" w:rsidP="001C65B1">
      <w:pPr>
        <w:pStyle w:val="omg-body"/>
      </w:pPr>
      <w:r>
        <w:t> </w:t>
      </w:r>
    </w:p>
    <w:p w14:paraId="0EF0104C" w14:textId="77777777" w:rsidR="001C65B1" w:rsidRDefault="001C65B1" w:rsidP="001C65B1">
      <w:pPr>
        <w:pStyle w:val="omg-body"/>
      </w:pPr>
      <w:r>
        <w:t>[English]</w:t>
      </w:r>
    </w:p>
    <w:p w14:paraId="2AADFF70" w14:textId="77777777" w:rsidR="001C65B1" w:rsidRPr="00D61BEF" w:rsidRDefault="001C65B1" w:rsidP="001C65B1">
      <w:pPr>
        <w:pStyle w:val="omg-body"/>
      </w:pPr>
      <w:r w:rsidRPr="00D61BEF">
        <w:t>Constraint is definitional.</w:t>
      </w:r>
    </w:p>
    <w:p w14:paraId="702D3EA1" w14:textId="77777777" w:rsidR="001C65B1" w:rsidRDefault="001C65B1" w:rsidP="001C65B1">
      <w:pPr>
        <w:pStyle w:val="omg-body"/>
      </w:pPr>
    </w:p>
    <w:p w14:paraId="12C8A99E" w14:textId="77777777" w:rsidR="001C65B1" w:rsidRPr="00056F73" w:rsidRDefault="001C65B1" w:rsidP="001C65B1">
      <w:pPr>
        <w:pStyle w:val="Heading6"/>
      </w:pPr>
      <w:r w:rsidRPr="00056F73">
        <w:t>MPD3 [Rule 5-32] (WF-MPD). Resolve MPD URI with Fragment</w:t>
      </w:r>
    </w:p>
    <w:p w14:paraId="371FC114" w14:textId="77777777" w:rsidR="001C65B1" w:rsidRDefault="00333F36" w:rsidP="001C65B1">
      <w:pPr>
        <w:pStyle w:val="omg-body"/>
      </w:pPr>
      <w:hyperlink r:id="rId740" w:anchor="rule_5-32" w:history="1">
        <w:r w:rsidR="001C65B1">
          <w:rPr>
            <w:color w:val="0000FF"/>
            <w:u w:val="single"/>
          </w:rPr>
          <w:t>Rule 5-32</w:t>
        </w:r>
      </w:hyperlink>
      <w:r w:rsidR="001C65B1">
        <w:t xml:space="preserve">, Resolve MPD URI with Fragment: </w:t>
      </w:r>
      <w:hyperlink r:id="rId741" w:anchor="section_5.2.4.5" w:history="1">
        <w:r w:rsidR="001C65B1">
          <w:rPr>
            <w:color w:val="0000FF"/>
            <w:u w:val="single"/>
          </w:rPr>
          <w:t>Section 5.2.4.5</w:t>
        </w:r>
      </w:hyperlink>
      <w:r w:rsidR="001C65B1">
        <w:t>, Resolving an MPD URI with a Fragment</w:t>
      </w:r>
    </w:p>
    <w:p w14:paraId="583EFC53" w14:textId="77777777" w:rsidR="001C65B1" w:rsidRDefault="001C65B1" w:rsidP="001C65B1">
      <w:pPr>
        <w:pStyle w:val="omg-body"/>
      </w:pPr>
      <w:r>
        <w:t>[English]</w:t>
      </w:r>
    </w:p>
    <w:p w14:paraId="0362D0C0" w14:textId="77777777" w:rsidR="001C65B1" w:rsidRPr="00D61BEF" w:rsidRDefault="001C65B1" w:rsidP="001C65B1">
      <w:pPr>
        <w:pStyle w:val="omg-body"/>
      </w:pPr>
      <w:r w:rsidRPr="00D61BEF">
        <w:t>Constraint is definitional.</w:t>
      </w:r>
    </w:p>
    <w:p w14:paraId="00EF0C01" w14:textId="77777777" w:rsidR="001C65B1" w:rsidRDefault="001C65B1" w:rsidP="001C65B1">
      <w:pPr>
        <w:pStyle w:val="omg-body"/>
      </w:pPr>
    </w:p>
    <w:p w14:paraId="6DAC22F4" w14:textId="77777777" w:rsidR="001C65B1" w:rsidRPr="00056F73" w:rsidRDefault="001C65B1" w:rsidP="001C65B1">
      <w:pPr>
        <w:pStyle w:val="Heading6"/>
      </w:pPr>
      <w:r w:rsidRPr="00056F73">
        <w:t>MPD3 [Rule 5-33] (XML-catalog). XML Catalog uri Value Resolves to Resource</w:t>
      </w:r>
    </w:p>
    <w:p w14:paraId="7FC5EB5D" w14:textId="77777777" w:rsidR="001C65B1" w:rsidRDefault="00333F36" w:rsidP="001C65B1">
      <w:pPr>
        <w:pStyle w:val="omg-body"/>
      </w:pPr>
      <w:hyperlink r:id="rId742" w:anchor="rule_5-33" w:history="1">
        <w:r w:rsidR="001C65B1">
          <w:rPr>
            <w:color w:val="0000FF"/>
            <w:u w:val="single"/>
          </w:rPr>
          <w:t>Rule 5-33</w:t>
        </w:r>
      </w:hyperlink>
      <w:r w:rsidR="001C65B1">
        <w:t xml:space="preserve">, XML Catalog </w:t>
      </w:r>
      <w:r w:rsidR="001C65B1">
        <w:rPr>
          <w:rFonts w:ascii="Courier New" w:hAnsi="Courier New"/>
        </w:rPr>
        <w:t>uri</w:t>
      </w:r>
      <w:r w:rsidR="001C65B1">
        <w:t xml:space="preserve"> Value Resolves to Resource: </w:t>
      </w:r>
      <w:hyperlink r:id="rId743" w:anchor="section_5.2.4.7" w:history="1">
        <w:r w:rsidR="001C65B1">
          <w:rPr>
            <w:color w:val="0000FF"/>
            <w:u w:val="single"/>
          </w:rPr>
          <w:t>Section 5.2.4.7</w:t>
        </w:r>
      </w:hyperlink>
      <w:r w:rsidR="001C65B1">
        <w:t>, XML Catalog URI</w:t>
      </w:r>
    </w:p>
    <w:p w14:paraId="66E35CC6" w14:textId="77777777" w:rsidR="001C65B1" w:rsidRDefault="001C65B1" w:rsidP="001C65B1">
      <w:pPr>
        <w:pStyle w:val="omg-body"/>
      </w:pPr>
      <w:r>
        <w:t>[English]</w:t>
      </w:r>
    </w:p>
    <w:p w14:paraId="3B6AF9DD" w14:textId="77777777" w:rsidR="001C65B1" w:rsidRPr="00D61BEF" w:rsidRDefault="001C65B1" w:rsidP="001C65B1">
      <w:pPr>
        <w:pStyle w:val="omg-body"/>
      </w:pPr>
      <w:r w:rsidRPr="00D61BEF">
        <w:t xml:space="preserve">Constraint is realized during provisioning of XML Catalog.  </w:t>
      </w:r>
    </w:p>
    <w:p w14:paraId="12005646" w14:textId="77777777" w:rsidR="001C65B1" w:rsidRDefault="001C65B1" w:rsidP="001C65B1">
      <w:pPr>
        <w:pStyle w:val="omg-body"/>
      </w:pPr>
    </w:p>
    <w:p w14:paraId="31FA7DBE" w14:textId="77777777" w:rsidR="001C65B1" w:rsidRPr="00056F73" w:rsidRDefault="001C65B1" w:rsidP="001C65B1">
      <w:pPr>
        <w:pStyle w:val="Heading6"/>
      </w:pPr>
      <w:r w:rsidRPr="00056F73">
        <w:lastRenderedPageBreak/>
        <w:t>MPD3 [Rule 5-34] (XML-catalog). XML Catalog uri Value Resolves to Resource with Correct Target Namespace</w:t>
      </w:r>
    </w:p>
    <w:p w14:paraId="71B6B258" w14:textId="77777777" w:rsidR="001C65B1" w:rsidRDefault="00333F36" w:rsidP="001C65B1">
      <w:pPr>
        <w:pStyle w:val="omg-body"/>
      </w:pPr>
      <w:hyperlink r:id="rId744" w:anchor="rule_5-34" w:history="1">
        <w:r w:rsidR="001C65B1">
          <w:rPr>
            <w:color w:val="0000FF"/>
            <w:u w:val="single"/>
          </w:rPr>
          <w:t>Rule 5-34</w:t>
        </w:r>
      </w:hyperlink>
      <w:r w:rsidR="001C65B1">
        <w:t xml:space="preserve">, XML Catalog </w:t>
      </w:r>
      <w:r w:rsidR="001C65B1">
        <w:rPr>
          <w:rFonts w:ascii="Courier New" w:hAnsi="Courier New"/>
        </w:rPr>
        <w:t>uri</w:t>
      </w:r>
      <w:r w:rsidR="001C65B1">
        <w:t xml:space="preserve"> Value Resolves to Resource with Correct Target Namespace: </w:t>
      </w:r>
      <w:hyperlink r:id="rId745" w:anchor="section_5.2.4.7" w:history="1">
        <w:r w:rsidR="001C65B1">
          <w:rPr>
            <w:color w:val="0000FF"/>
            <w:u w:val="single"/>
          </w:rPr>
          <w:t>Section 5.2.4.7</w:t>
        </w:r>
      </w:hyperlink>
      <w:r w:rsidR="001C65B1">
        <w:t>, XML Catalog URI</w:t>
      </w:r>
    </w:p>
    <w:p w14:paraId="08E4CF63" w14:textId="77777777" w:rsidR="001C65B1" w:rsidRDefault="001C65B1" w:rsidP="001C65B1">
      <w:pPr>
        <w:pStyle w:val="omg-body"/>
      </w:pPr>
      <w:r>
        <w:t>[English]</w:t>
      </w:r>
    </w:p>
    <w:p w14:paraId="4CF4AE5B" w14:textId="77777777" w:rsidR="001C65B1" w:rsidRPr="00D61BEF" w:rsidRDefault="001C65B1" w:rsidP="001C65B1">
      <w:pPr>
        <w:pStyle w:val="omg-body"/>
      </w:pPr>
      <w:r w:rsidRPr="00D61BEF">
        <w:t xml:space="preserve">Constraint is realized during provisioning of MPD Catalog.  </w:t>
      </w:r>
    </w:p>
    <w:p w14:paraId="61D1A509" w14:textId="77777777" w:rsidR="001C65B1" w:rsidRDefault="001C65B1" w:rsidP="001C65B1">
      <w:pPr>
        <w:pStyle w:val="omg-body"/>
      </w:pPr>
    </w:p>
    <w:p w14:paraId="42B52B27" w14:textId="77777777" w:rsidR="001C65B1" w:rsidRPr="00056F73" w:rsidRDefault="001C65B1" w:rsidP="001C65B1">
      <w:pPr>
        <w:pStyle w:val="Heading6"/>
      </w:pPr>
      <w:r w:rsidRPr="00056F73">
        <w:t>MPD3 [Rule 5-35] (IEPD). IEPD Has a Change Log</w:t>
      </w:r>
    </w:p>
    <w:p w14:paraId="3B454BB0" w14:textId="77777777" w:rsidR="001C65B1" w:rsidRDefault="00333F36" w:rsidP="001C65B1">
      <w:pPr>
        <w:pStyle w:val="omg-body"/>
      </w:pPr>
      <w:hyperlink r:id="rId746" w:anchor="rule_5-35" w:history="1">
        <w:r w:rsidR="001C65B1">
          <w:rPr>
            <w:color w:val="0000FF"/>
            <w:u w:val="single"/>
          </w:rPr>
          <w:t>Rule 5-35</w:t>
        </w:r>
      </w:hyperlink>
      <w:r w:rsidR="001C65B1">
        <w:t xml:space="preserve">, IEPD Has a Change Log: </w:t>
      </w:r>
      <w:hyperlink r:id="rId747" w:anchor="section_5.3.2" w:history="1">
        <w:r w:rsidR="001C65B1">
          <w:rPr>
            <w:color w:val="0000FF"/>
            <w:u w:val="single"/>
          </w:rPr>
          <w:t>Section 5.3.2</w:t>
        </w:r>
      </w:hyperlink>
      <w:r w:rsidR="001C65B1">
        <w:t>, Change Log for IEPDs</w:t>
      </w:r>
    </w:p>
    <w:p w14:paraId="6C757494" w14:textId="77777777" w:rsidR="001C65B1" w:rsidRDefault="001C65B1" w:rsidP="001C65B1">
      <w:pPr>
        <w:pStyle w:val="omg-body"/>
        <w:rPr>
          <w:b/>
        </w:rPr>
      </w:pPr>
      <w:r w:rsidRPr="00900170">
        <w:rPr>
          <w:b/>
        </w:rPr>
        <w:t>[OCL] context</w:t>
      </w:r>
      <w:r>
        <w:t xml:space="preserve"> ModelPackageDescription </w:t>
      </w:r>
      <w:r w:rsidRPr="00900170">
        <w:rPr>
          <w:b/>
        </w:rPr>
        <w:t>inv:</w:t>
      </w:r>
    </w:p>
    <w:p w14:paraId="71064334"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self.oclAsType(InstanceSpecification).clientDependency-&gt;select(d|d.stereotypedBy('MPDChangeLog'))-&gt;notEmpty()</w:t>
      </w:r>
    </w:p>
    <w:p w14:paraId="184D2265" w14:textId="77777777" w:rsidR="001C65B1" w:rsidRDefault="001C65B1" w:rsidP="001C65B1">
      <w:pPr>
        <w:pStyle w:val="omg-body"/>
      </w:pPr>
    </w:p>
    <w:p w14:paraId="622D43F2" w14:textId="77777777" w:rsidR="001C65B1" w:rsidRPr="00056F73" w:rsidRDefault="001C65B1" w:rsidP="001C65B1">
      <w:pPr>
        <w:pStyle w:val="Heading6"/>
      </w:pPr>
      <w:r w:rsidRPr="00056F73">
        <w:t>MPD3 [Rule 5-36] (WF-MPD). Readme Describes Purpose, Scope, Business Value, etc.</w:t>
      </w:r>
    </w:p>
    <w:p w14:paraId="7D949126" w14:textId="77777777" w:rsidR="001C65B1" w:rsidRDefault="00333F36" w:rsidP="001C65B1">
      <w:pPr>
        <w:pStyle w:val="omg-body"/>
      </w:pPr>
      <w:hyperlink r:id="rId748" w:anchor="rule_5-36" w:history="1">
        <w:r w:rsidR="001C65B1">
          <w:rPr>
            <w:color w:val="0000FF"/>
            <w:u w:val="single"/>
          </w:rPr>
          <w:t>Rule 5-36</w:t>
        </w:r>
      </w:hyperlink>
      <w:r w:rsidR="001C65B1">
        <w:t xml:space="preserve">, Readme Describes Purpose, Scope, Business Value, etc.: </w:t>
      </w:r>
      <w:hyperlink r:id="rId749" w:anchor="section_5.4" w:history="1">
        <w:r w:rsidR="001C65B1">
          <w:rPr>
            <w:color w:val="0000FF"/>
            <w:u w:val="single"/>
          </w:rPr>
          <w:t>Section 5.4</w:t>
        </w:r>
      </w:hyperlink>
      <w:r w:rsidR="001C65B1">
        <w:t>, ReadMe Artifact</w:t>
      </w:r>
    </w:p>
    <w:p w14:paraId="479150C5" w14:textId="77777777" w:rsidR="001C65B1" w:rsidRDefault="001C65B1" w:rsidP="001C65B1">
      <w:pPr>
        <w:pStyle w:val="omg-body"/>
      </w:pPr>
      <w:r>
        <w:t>[English]</w:t>
      </w:r>
    </w:p>
    <w:p w14:paraId="2CD47A0C" w14:textId="77777777" w:rsidR="001C65B1" w:rsidRPr="00D61BEF" w:rsidRDefault="001C65B1" w:rsidP="001C65B1">
      <w:pPr>
        <w:pStyle w:val="omg-body"/>
      </w:pPr>
      <w:r w:rsidRPr="00D61BEF">
        <w:t>The readme artifact provisioned includes purpose, scope, business value, exchange information, typical senders/receivers, interactions, and references to other documentation.  This information is obtained from certain modeling conventions in the model.</w:t>
      </w:r>
    </w:p>
    <w:p w14:paraId="6E5AE816" w14:textId="77777777" w:rsidR="001C65B1" w:rsidRDefault="001C65B1" w:rsidP="001C65B1">
      <w:pPr>
        <w:pStyle w:val="omg-body"/>
      </w:pPr>
    </w:p>
    <w:p w14:paraId="30868A01" w14:textId="77777777" w:rsidR="001C65B1" w:rsidRPr="00056F73" w:rsidRDefault="001C65B1" w:rsidP="001C65B1">
      <w:pPr>
        <w:pStyle w:val="Heading6"/>
      </w:pPr>
      <w:r w:rsidRPr="00056F73">
        <w:t>MPD3 [Rule 5-37] (IEPD). IEPD Has a ReadMe Artifact</w:t>
      </w:r>
    </w:p>
    <w:p w14:paraId="34692580" w14:textId="77777777" w:rsidR="001C65B1" w:rsidRDefault="00333F36" w:rsidP="001C65B1">
      <w:pPr>
        <w:pStyle w:val="omg-body"/>
      </w:pPr>
      <w:hyperlink r:id="rId750" w:anchor="rule_5-37" w:history="1">
        <w:r w:rsidR="001C65B1">
          <w:rPr>
            <w:color w:val="0000FF"/>
            <w:u w:val="single"/>
          </w:rPr>
          <w:t>Rule 5-37</w:t>
        </w:r>
      </w:hyperlink>
      <w:r w:rsidR="001C65B1">
        <w:t xml:space="preserve">, IEPD Has a ReadMe Artifact: </w:t>
      </w:r>
      <w:hyperlink r:id="rId751" w:anchor="section_5.4" w:history="1">
        <w:r w:rsidR="001C65B1">
          <w:rPr>
            <w:color w:val="0000FF"/>
            <w:u w:val="single"/>
          </w:rPr>
          <w:t>Section 5.4</w:t>
        </w:r>
      </w:hyperlink>
      <w:r w:rsidR="001C65B1">
        <w:t>, ReadMe Artifact</w:t>
      </w:r>
    </w:p>
    <w:p w14:paraId="40D070DF" w14:textId="77777777" w:rsidR="001C65B1" w:rsidRDefault="001C65B1" w:rsidP="001C65B1">
      <w:pPr>
        <w:pStyle w:val="omg-body"/>
      </w:pPr>
      <w:r>
        <w:t>[English]</w:t>
      </w:r>
    </w:p>
    <w:p w14:paraId="1786FEE5" w14:textId="77777777" w:rsidR="001C65B1" w:rsidRPr="00D61BEF" w:rsidRDefault="001C65B1" w:rsidP="001C65B1">
      <w:pPr>
        <w:pStyle w:val="omg-body"/>
      </w:pPr>
      <w:r w:rsidRPr="00D61BEF">
        <w:t>Readme artifact content and catalog entry is created during provisioning.</w:t>
      </w:r>
      <w:r w:rsidRPr="00D61BEF">
        <w:br/>
      </w:r>
    </w:p>
    <w:p w14:paraId="30ED4F8A" w14:textId="77777777" w:rsidR="001C65B1" w:rsidRDefault="001C65B1" w:rsidP="001C65B1">
      <w:pPr>
        <w:pStyle w:val="omg-body"/>
      </w:pPr>
    </w:p>
    <w:p w14:paraId="1B112B64" w14:textId="77777777" w:rsidR="001C65B1" w:rsidRPr="00056F73" w:rsidRDefault="001C65B1" w:rsidP="001C65B1">
      <w:pPr>
        <w:pStyle w:val="Heading6"/>
      </w:pPr>
      <w:r w:rsidRPr="00056F73">
        <w:t>MPD3 [Rule 5-38] (MPD-catalog). Conformance Target Identifier</w:t>
      </w:r>
    </w:p>
    <w:p w14:paraId="7CBA4F06" w14:textId="77777777" w:rsidR="001C65B1" w:rsidRDefault="00333F36" w:rsidP="001C65B1">
      <w:pPr>
        <w:pStyle w:val="omg-body"/>
      </w:pPr>
      <w:hyperlink r:id="rId752" w:anchor="rule_5-38" w:history="1">
        <w:r w:rsidR="001C65B1">
          <w:rPr>
            <w:color w:val="0000FF"/>
            <w:u w:val="single"/>
          </w:rPr>
          <w:t>Rule 5-38</w:t>
        </w:r>
      </w:hyperlink>
      <w:r w:rsidR="001C65B1">
        <w:t xml:space="preserve">, Conformance Target Identifier: </w:t>
      </w:r>
      <w:hyperlink r:id="rId753" w:anchor="section_5.6" w:history="1">
        <w:r w:rsidR="001C65B1">
          <w:rPr>
            <w:color w:val="0000FF"/>
            <w:u w:val="single"/>
          </w:rPr>
          <w:t>Section 5.6</w:t>
        </w:r>
      </w:hyperlink>
      <w:r w:rsidR="001C65B1">
        <w:t>, Defining Information Exchange Packages</w:t>
      </w:r>
    </w:p>
    <w:p w14:paraId="1276A61F" w14:textId="77777777" w:rsidR="001C65B1" w:rsidRDefault="001C65B1" w:rsidP="001C65B1">
      <w:pPr>
        <w:pStyle w:val="omg-body"/>
      </w:pPr>
      <w:r>
        <w:t>[English]</w:t>
      </w:r>
    </w:p>
    <w:p w14:paraId="6CCFC05C" w14:textId="77777777" w:rsidR="001C65B1" w:rsidRPr="00D61BEF" w:rsidRDefault="001C65B1" w:rsidP="001C65B1">
      <w:pPr>
        <w:pStyle w:val="omg-body"/>
      </w:pPr>
      <w:r w:rsidRPr="00D61BEF">
        <w:t>Rule enforced during provisioning. The target identifier is synthesized.</w:t>
      </w:r>
    </w:p>
    <w:p w14:paraId="79138619" w14:textId="77777777" w:rsidR="001C65B1" w:rsidRDefault="001C65B1" w:rsidP="001C65B1">
      <w:pPr>
        <w:pStyle w:val="omg-body"/>
      </w:pPr>
    </w:p>
    <w:p w14:paraId="7D0C76DF" w14:textId="77777777" w:rsidR="001C65B1" w:rsidRPr="00056F73" w:rsidRDefault="001C65B1" w:rsidP="001C65B1">
      <w:pPr>
        <w:pStyle w:val="Heading6"/>
      </w:pPr>
      <w:r w:rsidRPr="00056F73">
        <w:t>MPD3 [Rule 5-39] (MPD-catalog). IEP Conformance Target Has a structures:id</w:t>
      </w:r>
    </w:p>
    <w:p w14:paraId="62394AB6" w14:textId="77777777" w:rsidR="001C65B1" w:rsidRDefault="00333F36" w:rsidP="001C65B1">
      <w:pPr>
        <w:pStyle w:val="omg-body"/>
      </w:pPr>
      <w:hyperlink r:id="rId754" w:anchor="rule_5-39" w:history="1">
        <w:r w:rsidR="001C65B1">
          <w:rPr>
            <w:color w:val="0000FF"/>
            <w:u w:val="single"/>
          </w:rPr>
          <w:t>Rule 5-39</w:t>
        </w:r>
      </w:hyperlink>
      <w:r w:rsidR="001C65B1">
        <w:t xml:space="preserve">, IEP Conformance Target Has a </w:t>
      </w:r>
      <w:r w:rsidR="001C65B1">
        <w:rPr>
          <w:rFonts w:ascii="Courier New" w:hAnsi="Courier New"/>
        </w:rPr>
        <w:t>structures:id</w:t>
      </w:r>
      <w:r w:rsidR="001C65B1">
        <w:t xml:space="preserve">: </w:t>
      </w:r>
      <w:hyperlink r:id="rId755" w:anchor="section_5.6" w:history="1">
        <w:r w:rsidR="001C65B1">
          <w:rPr>
            <w:color w:val="0000FF"/>
            <w:u w:val="single"/>
          </w:rPr>
          <w:t>Section 5.6</w:t>
        </w:r>
      </w:hyperlink>
      <w:r w:rsidR="001C65B1">
        <w:t>, Defining Information Exchange Packages</w:t>
      </w:r>
    </w:p>
    <w:p w14:paraId="4AF41224" w14:textId="77777777" w:rsidR="001C65B1" w:rsidRDefault="001C65B1" w:rsidP="001C65B1">
      <w:pPr>
        <w:pStyle w:val="omg-body"/>
      </w:pPr>
      <w:r>
        <w:t>[English]</w:t>
      </w:r>
    </w:p>
    <w:p w14:paraId="1068C9BF" w14:textId="77777777" w:rsidR="001C65B1" w:rsidRPr="00D61BEF" w:rsidRDefault="001C65B1" w:rsidP="001C65B1">
      <w:pPr>
        <w:pStyle w:val="omg-body"/>
      </w:pPr>
      <w:r w:rsidRPr="00D61BEF">
        <w:lastRenderedPageBreak/>
        <w:t>Rule enforced during provisioning. The target structure:id attribute is synthesized.</w:t>
      </w:r>
    </w:p>
    <w:p w14:paraId="1F104F9F" w14:textId="77777777" w:rsidR="001C65B1" w:rsidRDefault="001C65B1" w:rsidP="001C65B1">
      <w:pPr>
        <w:pStyle w:val="omg-body"/>
      </w:pPr>
    </w:p>
    <w:p w14:paraId="4FCB592F" w14:textId="77777777" w:rsidR="001C65B1" w:rsidRPr="00056F73" w:rsidRDefault="001C65B1" w:rsidP="001C65B1">
      <w:pPr>
        <w:pStyle w:val="Heading6"/>
      </w:pPr>
      <w:r w:rsidRPr="00056F73">
        <w:t>MPD3 [Rule 5-3] (MPD-catalog). MPD Catalog Extension XML Catalog Document in Root Directory</w:t>
      </w:r>
    </w:p>
    <w:p w14:paraId="4729326C" w14:textId="77777777" w:rsidR="001C65B1" w:rsidRDefault="00333F36" w:rsidP="001C65B1">
      <w:pPr>
        <w:pStyle w:val="omg-body"/>
      </w:pPr>
      <w:hyperlink r:id="rId756" w:anchor="rule_5-3" w:history="1">
        <w:r w:rsidR="001C65B1">
          <w:rPr>
            <w:color w:val="0000FF"/>
            <w:u w:val="single"/>
          </w:rPr>
          <w:t>Rule 5-3</w:t>
        </w:r>
      </w:hyperlink>
      <w:r w:rsidR="001C65B1">
        <w:t xml:space="preserve">, MPD Catalog Extension XML Catalog Document in Root Directory: </w:t>
      </w:r>
      <w:hyperlink r:id="rId757" w:anchor="section_5.1.2" w:history="1">
        <w:r w:rsidR="001C65B1">
          <w:rPr>
            <w:color w:val="0000FF"/>
            <w:u w:val="single"/>
          </w:rPr>
          <w:t>Section 5.1.2</w:t>
        </w:r>
      </w:hyperlink>
      <w:r w:rsidR="001C65B1">
        <w:t>, Extending an MPD Catalog</w:t>
      </w:r>
    </w:p>
    <w:p w14:paraId="1280249E" w14:textId="77777777" w:rsidR="001C65B1" w:rsidRDefault="001C65B1" w:rsidP="001C65B1">
      <w:pPr>
        <w:pStyle w:val="omg-body"/>
      </w:pPr>
      <w:r>
        <w:t>[English]</w:t>
      </w:r>
    </w:p>
    <w:p w14:paraId="59096A88" w14:textId="77777777" w:rsidR="001C65B1" w:rsidRPr="00D61BEF" w:rsidRDefault="001C65B1" w:rsidP="001C65B1">
      <w:pPr>
        <w:pStyle w:val="omg-body"/>
      </w:pPr>
      <w:r w:rsidRPr="00D61BEF">
        <w:t>Concept and constraint not implemented in NIEM-UML.</w:t>
      </w:r>
    </w:p>
    <w:p w14:paraId="5948D8E5" w14:textId="77777777" w:rsidR="001C65B1" w:rsidRDefault="001C65B1" w:rsidP="001C65B1">
      <w:pPr>
        <w:pStyle w:val="omg-body"/>
      </w:pPr>
    </w:p>
    <w:p w14:paraId="5AB59BD6" w14:textId="77777777" w:rsidR="001C65B1" w:rsidRPr="00056F73" w:rsidRDefault="001C65B1" w:rsidP="001C65B1">
      <w:pPr>
        <w:pStyle w:val="Heading6"/>
      </w:pPr>
      <w:r w:rsidRPr="00056F73">
        <w:t>MPD3 [Rule 5-40] (IEPD). IEPD Declares One or More IEP Conformance Targets</w:t>
      </w:r>
    </w:p>
    <w:p w14:paraId="042847FF" w14:textId="77777777" w:rsidR="001C65B1" w:rsidRDefault="00333F36" w:rsidP="001C65B1">
      <w:pPr>
        <w:pStyle w:val="omg-body"/>
      </w:pPr>
      <w:hyperlink r:id="rId758" w:anchor="rule_5-40" w:history="1">
        <w:r w:rsidR="001C65B1">
          <w:rPr>
            <w:color w:val="0000FF"/>
            <w:u w:val="single"/>
          </w:rPr>
          <w:t>Rule 5-40</w:t>
        </w:r>
      </w:hyperlink>
      <w:r w:rsidR="001C65B1">
        <w:t xml:space="preserve">, IEPD Declares One or More IEP Conformance Targets: </w:t>
      </w:r>
      <w:hyperlink r:id="rId759" w:anchor="section_5.6" w:history="1">
        <w:r w:rsidR="001C65B1">
          <w:rPr>
            <w:color w:val="0000FF"/>
            <w:u w:val="single"/>
          </w:rPr>
          <w:t>Section 5.6</w:t>
        </w:r>
      </w:hyperlink>
      <w:r w:rsidR="001C65B1">
        <w:t>, Defining Information Exchange Packages</w:t>
      </w:r>
    </w:p>
    <w:p w14:paraId="185EC0A7" w14:textId="77777777" w:rsidR="001C65B1" w:rsidRDefault="001C65B1" w:rsidP="001C65B1">
      <w:pPr>
        <w:pStyle w:val="omg-body"/>
        <w:rPr>
          <w:b/>
        </w:rPr>
      </w:pPr>
      <w:r w:rsidRPr="00900170">
        <w:rPr>
          <w:b/>
        </w:rPr>
        <w:t>[OCL] context</w:t>
      </w:r>
      <w:r>
        <w:t xml:space="preserve"> ModelPackageDescription </w:t>
      </w:r>
      <w:r w:rsidRPr="00900170">
        <w:rPr>
          <w:b/>
        </w:rPr>
        <w:t>inv:</w:t>
      </w:r>
    </w:p>
    <w:p w14:paraId="0611974B"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self.IEPConformanceTarget-&gt;notEmpty()</w:t>
      </w:r>
    </w:p>
    <w:p w14:paraId="6BE5DCCE" w14:textId="77777777" w:rsidR="001C65B1" w:rsidRDefault="001C65B1" w:rsidP="001C65B1">
      <w:pPr>
        <w:pStyle w:val="omg-body"/>
      </w:pPr>
    </w:p>
    <w:p w14:paraId="6C54AC64" w14:textId="77777777" w:rsidR="001C65B1" w:rsidRPr="00056F73" w:rsidRDefault="001C65B1" w:rsidP="001C65B1">
      <w:pPr>
        <w:pStyle w:val="Heading6"/>
      </w:pPr>
      <w:r w:rsidRPr="00056F73">
        <w:t xml:space="preserve">MPD3 [Rule 5-41] (MPD-catalog). </w:t>
      </w:r>
    </w:p>
    <w:p w14:paraId="0766655A" w14:textId="77777777" w:rsidR="001C65B1" w:rsidRDefault="00333F36" w:rsidP="001C65B1">
      <w:pPr>
        <w:pStyle w:val="omg-body"/>
      </w:pPr>
      <w:hyperlink r:id="rId760" w:anchor="rule_5-41" w:history="1">
        <w:r w:rsidR="001C65B1">
          <w:rPr>
            <w:color w:val="0000FF"/>
            <w:u w:val="single"/>
          </w:rPr>
          <w:t>Rule 5-41</w:t>
        </w:r>
      </w:hyperlink>
      <w:r w:rsidR="001C65B1">
        <w:t xml:space="preserve">: </w:t>
      </w:r>
      <w:hyperlink r:id="rId761" w:anchor="section_5.6.2.3" w:history="1">
        <w:r w:rsidR="001C65B1">
          <w:rPr>
            <w:color w:val="0000FF"/>
            <w:u w:val="single"/>
          </w:rPr>
          <w:t>Section 5.6.2.3</w:t>
        </w:r>
      </w:hyperlink>
      <w:r w:rsidR="001C65B1">
        <w:t xml:space="preserve">, </w:t>
      </w:r>
      <w:r w:rsidR="001C65B1">
        <w:rPr>
          <w:rFonts w:ascii="Courier New" w:hAnsi="Courier New"/>
        </w:rPr>
        <w:t>c:ValidityContext</w:t>
      </w:r>
    </w:p>
    <w:p w14:paraId="7E4AEC42" w14:textId="77777777" w:rsidR="001C65B1" w:rsidRDefault="001C65B1" w:rsidP="001C65B1">
      <w:pPr>
        <w:pStyle w:val="omg-body"/>
      </w:pPr>
      <w:r>
        <w:t>[English]</w:t>
      </w:r>
    </w:p>
    <w:p w14:paraId="1B569385" w14:textId="77777777" w:rsidR="001C65B1" w:rsidRPr="00D61BEF" w:rsidRDefault="001C65B1" w:rsidP="001C65B1">
      <w:pPr>
        <w:pStyle w:val="omg-body"/>
      </w:pPr>
      <w:r w:rsidRPr="00D61BEF">
        <w:t>Rule is definitional.</w:t>
      </w:r>
    </w:p>
    <w:p w14:paraId="63660C63" w14:textId="77777777" w:rsidR="001C65B1" w:rsidRDefault="001C65B1" w:rsidP="001C65B1">
      <w:pPr>
        <w:pStyle w:val="omg-body"/>
      </w:pPr>
    </w:p>
    <w:p w14:paraId="5CF61F35" w14:textId="77777777" w:rsidR="001C65B1" w:rsidRPr="00056F73" w:rsidRDefault="001C65B1" w:rsidP="001C65B1">
      <w:pPr>
        <w:pStyle w:val="Heading6"/>
      </w:pPr>
      <w:r w:rsidRPr="00056F73">
        <w:t>MPD3 [Rule 5-43] (IEP). Validating an XPath Expression</w:t>
      </w:r>
    </w:p>
    <w:p w14:paraId="69182E03" w14:textId="77777777" w:rsidR="001C65B1" w:rsidRDefault="00333F36" w:rsidP="001C65B1">
      <w:pPr>
        <w:pStyle w:val="omg-body"/>
      </w:pPr>
      <w:hyperlink r:id="rId762" w:anchor="rule_5-43" w:history="1">
        <w:r w:rsidR="001C65B1">
          <w:rPr>
            <w:color w:val="0000FF"/>
            <w:u w:val="single"/>
          </w:rPr>
          <w:t>Rule 5-43</w:t>
        </w:r>
      </w:hyperlink>
      <w:r w:rsidR="001C65B1">
        <w:t xml:space="preserve">, Validating an XPath Expression: </w:t>
      </w:r>
      <w:hyperlink r:id="rId763" w:anchor="section_5.6.2.5" w:history="1">
        <w:r w:rsidR="001C65B1">
          <w:rPr>
            <w:color w:val="0000FF"/>
            <w:u w:val="single"/>
          </w:rPr>
          <w:t>Section 5.6.2.5</w:t>
        </w:r>
      </w:hyperlink>
      <w:r w:rsidR="001C65B1">
        <w:t xml:space="preserve">, </w:t>
      </w:r>
      <w:r w:rsidR="001C65B1">
        <w:rPr>
          <w:rFonts w:ascii="Courier New" w:hAnsi="Courier New"/>
        </w:rPr>
        <w:t>c:ValidToXPath</w:t>
      </w:r>
    </w:p>
    <w:p w14:paraId="5FAA094C" w14:textId="77777777" w:rsidR="001C65B1" w:rsidRDefault="001C65B1" w:rsidP="001C65B1">
      <w:pPr>
        <w:pStyle w:val="omg-body"/>
      </w:pPr>
      <w:r>
        <w:t>[English]</w:t>
      </w:r>
    </w:p>
    <w:p w14:paraId="19338B25" w14:textId="77777777" w:rsidR="001C65B1" w:rsidRPr="00D61BEF" w:rsidRDefault="001C65B1" w:rsidP="001C65B1">
      <w:pPr>
        <w:pStyle w:val="omg-body"/>
      </w:pPr>
      <w:r w:rsidRPr="00D61BEF">
        <w:t>Probably some model adjustment here to make the concept of validToXPath more clear.</w:t>
      </w:r>
    </w:p>
    <w:p w14:paraId="696DB872" w14:textId="77777777" w:rsidR="001C65B1" w:rsidRDefault="001C65B1" w:rsidP="001C65B1">
      <w:pPr>
        <w:pStyle w:val="omg-body"/>
      </w:pPr>
    </w:p>
    <w:p w14:paraId="3149DB7C" w14:textId="77777777" w:rsidR="001C65B1" w:rsidRPr="00056F73" w:rsidRDefault="001C65B1" w:rsidP="001C65B1">
      <w:pPr>
        <w:pStyle w:val="Heading6"/>
      </w:pPr>
      <w:r w:rsidRPr="00056F73">
        <w:t>MPD3 [Rule 5-44] (IEPD). IEPD Has an IEP Sample for Each c:IEPConformanceTarget</w:t>
      </w:r>
    </w:p>
    <w:p w14:paraId="7975F75D" w14:textId="77777777" w:rsidR="001C65B1" w:rsidRDefault="00333F36" w:rsidP="001C65B1">
      <w:pPr>
        <w:pStyle w:val="omg-body"/>
      </w:pPr>
      <w:hyperlink r:id="rId764" w:anchor="rule_5-44" w:history="1">
        <w:r w:rsidR="001C65B1">
          <w:rPr>
            <w:color w:val="0000FF"/>
            <w:u w:val="single"/>
          </w:rPr>
          <w:t>Rule 5-44</w:t>
        </w:r>
      </w:hyperlink>
      <w:r w:rsidR="001C65B1">
        <w:t xml:space="preserve">, IEPD Has an IEP Sample for Each </w:t>
      </w:r>
      <w:r w:rsidR="001C65B1">
        <w:rPr>
          <w:rFonts w:ascii="Courier New" w:hAnsi="Courier New"/>
          <w:i/>
        </w:rPr>
        <w:t>c:IEPConformanceTarget</w:t>
      </w:r>
      <w:r w:rsidR="001C65B1">
        <w:t xml:space="preserve">: </w:t>
      </w:r>
      <w:hyperlink r:id="rId765" w:anchor="section_5.6.3" w:history="1">
        <w:r w:rsidR="001C65B1">
          <w:rPr>
            <w:color w:val="0000FF"/>
            <w:u w:val="single"/>
          </w:rPr>
          <w:t>Section 5.6.3</w:t>
        </w:r>
      </w:hyperlink>
      <w:r w:rsidR="001C65B1">
        <w:t>, IEP Sample Instance XML Documents</w:t>
      </w:r>
    </w:p>
    <w:p w14:paraId="3D9FAA63" w14:textId="77777777" w:rsidR="001C65B1" w:rsidRDefault="001C65B1" w:rsidP="001C65B1">
      <w:pPr>
        <w:pStyle w:val="omg-body"/>
        <w:rPr>
          <w:b/>
        </w:rPr>
      </w:pPr>
      <w:r w:rsidRPr="00900170">
        <w:rPr>
          <w:b/>
        </w:rPr>
        <w:t>[OCL] context</w:t>
      </w:r>
      <w:r>
        <w:t xml:space="preserve"> ModelPackageDescription </w:t>
      </w:r>
      <w:r w:rsidRPr="00900170">
        <w:rPr>
          <w:b/>
        </w:rPr>
        <w:t>inv:</w:t>
      </w:r>
    </w:p>
    <w:p w14:paraId="31587EB1"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(self.mpdClassCode=NIEM_UML_Profile::Model_Package_Description_Profile::ModelPackageDescriptionClassCode::iepd)</w:t>
      </w:r>
      <w:r w:rsidRPr="00900170">
        <w:rPr>
          <w:rFonts w:ascii="Courier New" w:hAnsi="Courier New" w:cs="Courier New"/>
        </w:rPr>
        <w:br/>
        <w:t>implies</w:t>
      </w:r>
      <w:r w:rsidRPr="00900170">
        <w:rPr>
          <w:rFonts w:ascii="Courier New" w:hAnsi="Courier New" w:cs="Courier New"/>
        </w:rPr>
        <w:br/>
        <w:t>self.IEPConformanceTarget.oclAsType(InstanceSpecification).clientDependency-&gt;exists(d|d.stereotypedBy('IEPSampleXMLDocument'))</w:t>
      </w:r>
      <w:r w:rsidRPr="00900170">
        <w:rPr>
          <w:rFonts w:ascii="Courier New" w:hAnsi="Courier New" w:cs="Courier New"/>
        </w:rPr>
        <w:br/>
      </w:r>
    </w:p>
    <w:p w14:paraId="2B012744" w14:textId="77777777" w:rsidR="001C65B1" w:rsidRDefault="001C65B1" w:rsidP="001C65B1">
      <w:pPr>
        <w:pStyle w:val="omg-body"/>
      </w:pPr>
    </w:p>
    <w:p w14:paraId="664C22CF" w14:textId="77777777" w:rsidR="001C65B1" w:rsidRPr="00056F73" w:rsidRDefault="001C65B1" w:rsidP="001C65B1">
      <w:pPr>
        <w:pStyle w:val="Heading6"/>
      </w:pPr>
      <w:r w:rsidRPr="00056F73">
        <w:t>MPD3 [Rule 5-46] (IEPD). IEPD Has Conformance Assertion</w:t>
      </w:r>
    </w:p>
    <w:p w14:paraId="11E04781" w14:textId="77777777" w:rsidR="001C65B1" w:rsidRDefault="00333F36" w:rsidP="001C65B1">
      <w:pPr>
        <w:pStyle w:val="omg-body"/>
      </w:pPr>
      <w:hyperlink r:id="rId766" w:anchor="rule_5-46" w:history="1">
        <w:r w:rsidR="001C65B1">
          <w:rPr>
            <w:color w:val="0000FF"/>
            <w:u w:val="single"/>
          </w:rPr>
          <w:t>Rule 5-46</w:t>
        </w:r>
      </w:hyperlink>
      <w:r w:rsidR="001C65B1">
        <w:t xml:space="preserve">, IEPD Has Conformance Assertion: </w:t>
      </w:r>
      <w:hyperlink r:id="rId767" w:anchor="section_5.7" w:history="1">
        <w:r w:rsidR="001C65B1">
          <w:rPr>
            <w:color w:val="0000FF"/>
            <w:u w:val="single"/>
          </w:rPr>
          <w:t>Section 5.7</w:t>
        </w:r>
      </w:hyperlink>
      <w:r w:rsidR="001C65B1">
        <w:t>, Conformance Assertion</w:t>
      </w:r>
    </w:p>
    <w:p w14:paraId="6423CD58" w14:textId="77777777" w:rsidR="001C65B1" w:rsidRDefault="001C65B1" w:rsidP="001C65B1">
      <w:pPr>
        <w:pStyle w:val="omg-body"/>
      </w:pPr>
      <w:r>
        <w:t>[English]</w:t>
      </w:r>
    </w:p>
    <w:p w14:paraId="4C898C9F" w14:textId="77777777" w:rsidR="001C65B1" w:rsidRPr="00D61BEF" w:rsidRDefault="001C65B1" w:rsidP="001C65B1">
      <w:pPr>
        <w:pStyle w:val="omg-body"/>
      </w:pPr>
      <w:r w:rsidRPr="00D61BEF">
        <w:t>Rule satisfied during provisioning of PSM from PIM.</w:t>
      </w:r>
    </w:p>
    <w:p w14:paraId="53E49FEE" w14:textId="77777777" w:rsidR="001C65B1" w:rsidRDefault="001C65B1" w:rsidP="001C65B1">
      <w:pPr>
        <w:pStyle w:val="omg-body"/>
      </w:pPr>
    </w:p>
    <w:p w14:paraId="04D84415" w14:textId="77777777" w:rsidR="001C65B1" w:rsidRPr="00056F73" w:rsidRDefault="001C65B1" w:rsidP="001C65B1">
      <w:pPr>
        <w:pStyle w:val="Heading6"/>
      </w:pPr>
      <w:r w:rsidRPr="00056F73">
        <w:t>MPD3 [Rule 5-4] (MPD-catalog). MPD Catalog Extension XML Catalog Document Name Is mpd-catalog-extension-xml-catalog.xml</w:t>
      </w:r>
    </w:p>
    <w:p w14:paraId="77B88C34" w14:textId="77777777" w:rsidR="001C65B1" w:rsidRDefault="00333F36" w:rsidP="001C65B1">
      <w:pPr>
        <w:pStyle w:val="omg-body"/>
      </w:pPr>
      <w:hyperlink r:id="rId768" w:anchor="rule_5-4" w:history="1">
        <w:r w:rsidR="001C65B1">
          <w:rPr>
            <w:color w:val="0000FF"/>
            <w:u w:val="single"/>
          </w:rPr>
          <w:t>Rule 5-4</w:t>
        </w:r>
      </w:hyperlink>
      <w:r w:rsidR="001C65B1">
        <w:t xml:space="preserve">, MPD Catalog Extension XML Catalog Document Name Is </w:t>
      </w:r>
      <w:r w:rsidR="001C65B1">
        <w:rPr>
          <w:rFonts w:ascii="Courier New" w:hAnsi="Courier New"/>
        </w:rPr>
        <w:t>mpd-catalog-extension-xml-catalog.xml</w:t>
      </w:r>
      <w:r w:rsidR="001C65B1">
        <w:t xml:space="preserve">: </w:t>
      </w:r>
      <w:hyperlink r:id="rId769" w:anchor="section_5.1.2" w:history="1">
        <w:r w:rsidR="001C65B1">
          <w:rPr>
            <w:color w:val="0000FF"/>
            <w:u w:val="single"/>
          </w:rPr>
          <w:t>Section 5.1.2</w:t>
        </w:r>
      </w:hyperlink>
      <w:r w:rsidR="001C65B1">
        <w:t>, Extending an MPD Catalog</w:t>
      </w:r>
    </w:p>
    <w:p w14:paraId="7DE79807" w14:textId="77777777" w:rsidR="001C65B1" w:rsidRDefault="001C65B1" w:rsidP="001C65B1">
      <w:pPr>
        <w:pStyle w:val="omg-body"/>
      </w:pPr>
      <w:r>
        <w:t>[English]</w:t>
      </w:r>
    </w:p>
    <w:p w14:paraId="38C04F89" w14:textId="77777777" w:rsidR="001C65B1" w:rsidRPr="00D61BEF" w:rsidRDefault="001C65B1" w:rsidP="001C65B1">
      <w:pPr>
        <w:pStyle w:val="omg-body"/>
      </w:pPr>
      <w:r w:rsidRPr="00D61BEF">
        <w:t>Concept and constraint not implemented in NIEM-UML.</w:t>
      </w:r>
    </w:p>
    <w:p w14:paraId="44B81283" w14:textId="77777777" w:rsidR="001C65B1" w:rsidRDefault="001C65B1" w:rsidP="001C65B1">
      <w:pPr>
        <w:pStyle w:val="omg-body"/>
      </w:pPr>
    </w:p>
    <w:p w14:paraId="64AAF9F7" w14:textId="77777777" w:rsidR="001C65B1" w:rsidRPr="00056F73" w:rsidRDefault="001C65B1" w:rsidP="001C65B1">
      <w:pPr>
        <w:pStyle w:val="Heading6"/>
      </w:pPr>
      <w:r w:rsidRPr="00056F73">
        <w:t>MPD3 [Rule 5-5] (MPD-catalog). MPD Catalog Extension XML Catalog Document Resolves Namespaces to URIs</w:t>
      </w:r>
    </w:p>
    <w:p w14:paraId="0E44526C" w14:textId="77777777" w:rsidR="001C65B1" w:rsidRDefault="00333F36" w:rsidP="001C65B1">
      <w:pPr>
        <w:pStyle w:val="omg-body"/>
      </w:pPr>
      <w:hyperlink r:id="rId770" w:anchor="rule_5-5" w:history="1">
        <w:r w:rsidR="001C65B1">
          <w:rPr>
            <w:color w:val="0000FF"/>
            <w:u w:val="single"/>
          </w:rPr>
          <w:t>Rule 5-5</w:t>
        </w:r>
      </w:hyperlink>
      <w:r w:rsidR="001C65B1">
        <w:t xml:space="preserve">, MPD Catalog Extension XML Catalog Document Resolves Namespaces to URIs: </w:t>
      </w:r>
      <w:hyperlink r:id="rId771" w:anchor="section_5.1.2" w:history="1">
        <w:r w:rsidR="001C65B1">
          <w:rPr>
            <w:color w:val="0000FF"/>
            <w:u w:val="single"/>
          </w:rPr>
          <w:t>Section 5.1.2</w:t>
        </w:r>
      </w:hyperlink>
      <w:r w:rsidR="001C65B1">
        <w:t>, Extending an MPD Catalog</w:t>
      </w:r>
    </w:p>
    <w:p w14:paraId="6E1ABCF8" w14:textId="77777777" w:rsidR="001C65B1" w:rsidRDefault="001C65B1" w:rsidP="001C65B1">
      <w:pPr>
        <w:pStyle w:val="omg-body"/>
      </w:pPr>
      <w:r>
        <w:t>[English]</w:t>
      </w:r>
    </w:p>
    <w:p w14:paraId="12D057BA" w14:textId="77777777" w:rsidR="001C65B1" w:rsidRPr="00D61BEF" w:rsidRDefault="001C65B1" w:rsidP="001C65B1">
      <w:pPr>
        <w:pStyle w:val="omg-body"/>
      </w:pPr>
      <w:r w:rsidRPr="00D61BEF">
        <w:t>Concept and constraint not implemented in NIEM-UML.</w:t>
      </w:r>
    </w:p>
    <w:p w14:paraId="5DC2481F" w14:textId="77777777" w:rsidR="001C65B1" w:rsidRDefault="001C65B1" w:rsidP="001C65B1">
      <w:pPr>
        <w:pStyle w:val="omg-body"/>
      </w:pPr>
    </w:p>
    <w:p w14:paraId="0155A708" w14:textId="77777777" w:rsidR="001C65B1" w:rsidRPr="00056F73" w:rsidRDefault="001C65B1" w:rsidP="001C65B1">
      <w:pPr>
        <w:pStyle w:val="Heading6"/>
      </w:pPr>
      <w:r w:rsidRPr="00056F73">
        <w:t>MPD3 [Rule 5-6] (MPD-catalog). MPD Catalog Extension Schema Document Conforms to NDR Extension Rules</w:t>
      </w:r>
    </w:p>
    <w:p w14:paraId="4DF5823F" w14:textId="77777777" w:rsidR="001C65B1" w:rsidRDefault="00333F36" w:rsidP="001C65B1">
      <w:pPr>
        <w:pStyle w:val="omg-body"/>
      </w:pPr>
      <w:hyperlink r:id="rId772" w:anchor="rule_5-6" w:history="1">
        <w:r w:rsidR="001C65B1">
          <w:rPr>
            <w:color w:val="0000FF"/>
            <w:u w:val="single"/>
          </w:rPr>
          <w:t>Rule 5-6</w:t>
        </w:r>
      </w:hyperlink>
      <w:r w:rsidR="001C65B1">
        <w:t xml:space="preserve">, MPD Catalog Extension Schema Document Conforms to NDR Extension Rules: </w:t>
      </w:r>
      <w:hyperlink r:id="rId773" w:anchor="section_5.1.2" w:history="1">
        <w:r w:rsidR="001C65B1">
          <w:rPr>
            <w:color w:val="0000FF"/>
            <w:u w:val="single"/>
          </w:rPr>
          <w:t>Section 5.1.2</w:t>
        </w:r>
      </w:hyperlink>
      <w:r w:rsidR="001C65B1">
        <w:t>, Extending an MPD Catalog</w:t>
      </w:r>
    </w:p>
    <w:p w14:paraId="5E928866" w14:textId="77777777" w:rsidR="001C65B1" w:rsidRDefault="001C65B1" w:rsidP="001C65B1">
      <w:pPr>
        <w:pStyle w:val="omg-body"/>
      </w:pPr>
      <w:r>
        <w:t>[English]</w:t>
      </w:r>
    </w:p>
    <w:p w14:paraId="36878A5F" w14:textId="77777777" w:rsidR="001C65B1" w:rsidRPr="00D61BEF" w:rsidRDefault="001C65B1" w:rsidP="001C65B1">
      <w:pPr>
        <w:pStyle w:val="omg-body"/>
      </w:pPr>
      <w:r w:rsidRPr="00D61BEF">
        <w:t>Concept and constraint not implemented in NIEM-UML.</w:t>
      </w:r>
    </w:p>
    <w:p w14:paraId="08D425C6" w14:textId="77777777" w:rsidR="001C65B1" w:rsidRDefault="001C65B1" w:rsidP="001C65B1">
      <w:pPr>
        <w:pStyle w:val="omg-body"/>
      </w:pPr>
    </w:p>
    <w:p w14:paraId="4DB9C671" w14:textId="77777777" w:rsidR="001C65B1" w:rsidRPr="00056F73" w:rsidRDefault="001C65B1" w:rsidP="001C65B1">
      <w:pPr>
        <w:pStyle w:val="Heading6"/>
      </w:pPr>
      <w:r w:rsidRPr="00056F73">
        <w:t>MPD3 [Rule 5-7] (MPD-catalog). MPD Catalog Schema and Its Extensions Conform to NDR Schema Set Rules</w:t>
      </w:r>
    </w:p>
    <w:p w14:paraId="6AFEA8A7" w14:textId="77777777" w:rsidR="001C65B1" w:rsidRDefault="00333F36" w:rsidP="001C65B1">
      <w:pPr>
        <w:pStyle w:val="omg-body"/>
      </w:pPr>
      <w:hyperlink r:id="rId774" w:anchor="rule_5-7" w:history="1">
        <w:r w:rsidR="001C65B1">
          <w:rPr>
            <w:color w:val="0000FF"/>
            <w:u w:val="single"/>
          </w:rPr>
          <w:t>Rule 5-7</w:t>
        </w:r>
      </w:hyperlink>
      <w:r w:rsidR="001C65B1">
        <w:t xml:space="preserve">, MPD Catalog Schema and Its Extensions Conform to NDR Schema Set Rules: </w:t>
      </w:r>
      <w:hyperlink r:id="rId775" w:anchor="section_5.1.2" w:history="1">
        <w:r w:rsidR="001C65B1">
          <w:rPr>
            <w:color w:val="0000FF"/>
            <w:u w:val="single"/>
          </w:rPr>
          <w:t>Section 5.1.2</w:t>
        </w:r>
      </w:hyperlink>
      <w:r w:rsidR="001C65B1">
        <w:t>, Extending an MPD Catalog</w:t>
      </w:r>
    </w:p>
    <w:p w14:paraId="4698F312" w14:textId="77777777" w:rsidR="001C65B1" w:rsidRDefault="001C65B1" w:rsidP="001C65B1">
      <w:pPr>
        <w:pStyle w:val="omg-body"/>
      </w:pPr>
      <w:r>
        <w:t>[English]</w:t>
      </w:r>
    </w:p>
    <w:p w14:paraId="74B1E2A9" w14:textId="77777777" w:rsidR="001C65B1" w:rsidRPr="00D61BEF" w:rsidRDefault="001C65B1" w:rsidP="001C65B1">
      <w:pPr>
        <w:pStyle w:val="omg-body"/>
      </w:pPr>
      <w:r w:rsidRPr="00D61BEF">
        <w:t>Concept and constraint not implemented in NIEM-UML.</w:t>
      </w:r>
    </w:p>
    <w:p w14:paraId="67516787" w14:textId="77777777" w:rsidR="001C65B1" w:rsidRDefault="001C65B1" w:rsidP="001C65B1">
      <w:pPr>
        <w:pStyle w:val="omg-body"/>
      </w:pPr>
    </w:p>
    <w:p w14:paraId="38FD82E1" w14:textId="77777777" w:rsidR="001C65B1" w:rsidRPr="00056F73" w:rsidRDefault="001C65B1" w:rsidP="001C65B1">
      <w:pPr>
        <w:pStyle w:val="Heading6"/>
      </w:pPr>
      <w:r w:rsidRPr="00056F73">
        <w:lastRenderedPageBreak/>
        <w:t>MPD3 [Rule 5-8] (MPD-catalog). MPD Schema Document Extension Support Schemas Are Supersets of Spec Subsets</w:t>
      </w:r>
    </w:p>
    <w:p w14:paraId="7092CD99" w14:textId="77777777" w:rsidR="001C65B1" w:rsidRDefault="00333F36" w:rsidP="001C65B1">
      <w:pPr>
        <w:pStyle w:val="omg-body"/>
      </w:pPr>
      <w:hyperlink r:id="rId776" w:anchor="rule_5-8" w:history="1">
        <w:r w:rsidR="001C65B1">
          <w:rPr>
            <w:color w:val="0000FF"/>
            <w:u w:val="single"/>
          </w:rPr>
          <w:t>Rule 5-8</w:t>
        </w:r>
      </w:hyperlink>
      <w:r w:rsidR="001C65B1">
        <w:t xml:space="preserve">, MPD Schema Document Extension Support Schemas Are Supersets of Spec Subsets: </w:t>
      </w:r>
      <w:hyperlink r:id="rId777" w:anchor="section_5.1.2" w:history="1">
        <w:r w:rsidR="001C65B1">
          <w:rPr>
            <w:color w:val="0000FF"/>
            <w:u w:val="single"/>
          </w:rPr>
          <w:t>Section 5.1.2</w:t>
        </w:r>
      </w:hyperlink>
      <w:r w:rsidR="001C65B1">
        <w:t>, Extending an MPD Catalog</w:t>
      </w:r>
    </w:p>
    <w:p w14:paraId="4AE65AF2" w14:textId="77777777" w:rsidR="001C65B1" w:rsidRDefault="001C65B1" w:rsidP="001C65B1">
      <w:pPr>
        <w:pStyle w:val="omg-body"/>
      </w:pPr>
      <w:r>
        <w:t>[English]</w:t>
      </w:r>
    </w:p>
    <w:p w14:paraId="023BD334" w14:textId="77777777" w:rsidR="001C65B1" w:rsidRPr="00D61BEF" w:rsidRDefault="001C65B1" w:rsidP="001C65B1">
      <w:pPr>
        <w:pStyle w:val="omg-body"/>
      </w:pPr>
      <w:r w:rsidRPr="00D61BEF">
        <w:t>Concept and constraint not implemented in NIEM-UML.</w:t>
      </w:r>
    </w:p>
    <w:p w14:paraId="4C222AD6" w14:textId="77777777" w:rsidR="001C65B1" w:rsidRDefault="001C65B1" w:rsidP="001C65B1">
      <w:pPr>
        <w:pStyle w:val="omg-body"/>
      </w:pPr>
    </w:p>
    <w:p w14:paraId="55D22F61" w14:textId="77777777" w:rsidR="001C65B1" w:rsidRPr="00056F73" w:rsidRDefault="001C65B1" w:rsidP="001C65B1">
      <w:pPr>
        <w:pStyle w:val="Heading6"/>
      </w:pPr>
      <w:r w:rsidRPr="00056F73">
        <w:t>MPD3 [Rule 5-9] (WF-MPD). MPD Class Determined by Conformance Target Identifier in c:mpdClassURIList</w:t>
      </w:r>
    </w:p>
    <w:p w14:paraId="7B7092B2" w14:textId="77777777" w:rsidR="001C65B1" w:rsidRDefault="00333F36" w:rsidP="001C65B1">
      <w:pPr>
        <w:pStyle w:val="omg-body"/>
      </w:pPr>
      <w:hyperlink r:id="rId778" w:anchor="rule_5-9" w:history="1">
        <w:r w:rsidR="001C65B1">
          <w:rPr>
            <w:color w:val="0000FF"/>
            <w:u w:val="single"/>
          </w:rPr>
          <w:t>Rule 5-9</w:t>
        </w:r>
      </w:hyperlink>
      <w:r w:rsidR="001C65B1">
        <w:t xml:space="preserve">, MPD Class Determined by Conformance Target Identifier in </w:t>
      </w:r>
      <w:r w:rsidR="001C65B1">
        <w:rPr>
          <w:rFonts w:ascii="Courier New" w:hAnsi="Courier New"/>
        </w:rPr>
        <w:t>c:mpdClassURIList</w:t>
      </w:r>
      <w:r w:rsidR="001C65B1">
        <w:t xml:space="preserve">: </w:t>
      </w:r>
      <w:hyperlink r:id="rId779" w:anchor="section_5.2.2" w:history="1">
        <w:r w:rsidR="001C65B1">
          <w:rPr>
            <w:color w:val="0000FF"/>
            <w:u w:val="single"/>
          </w:rPr>
          <w:t>Section 5.2.2</w:t>
        </w:r>
      </w:hyperlink>
      <w:r w:rsidR="001C65B1">
        <w:t>, MPD Class (</w:t>
      </w:r>
      <w:r w:rsidR="001C65B1">
        <w:rPr>
          <w:rFonts w:ascii="Courier New" w:hAnsi="Courier New"/>
        </w:rPr>
        <w:t>c:mpdClassURIList</w:t>
      </w:r>
      <w:r w:rsidR="001C65B1">
        <w:t>)</w:t>
      </w:r>
    </w:p>
    <w:p w14:paraId="28B8BD89" w14:textId="77777777" w:rsidR="001C65B1" w:rsidRDefault="001C65B1" w:rsidP="001C65B1">
      <w:pPr>
        <w:pStyle w:val="omg-body"/>
      </w:pPr>
      <w:r>
        <w:t>[English]</w:t>
      </w:r>
    </w:p>
    <w:p w14:paraId="524C08CF" w14:textId="77777777" w:rsidR="001C65B1" w:rsidRPr="00D61BEF" w:rsidRDefault="001C65B1" w:rsidP="001C65B1">
      <w:pPr>
        <w:pStyle w:val="omg-body"/>
      </w:pPr>
      <w:r w:rsidRPr="00D61BEF">
        <w:t>Constraint realized during provisioning of MPD Catalog.</w:t>
      </w:r>
    </w:p>
    <w:p w14:paraId="49FAD772" w14:textId="77777777" w:rsidR="001C65B1" w:rsidRDefault="001C65B1" w:rsidP="001C65B1">
      <w:pPr>
        <w:pStyle w:val="omg-body"/>
      </w:pPr>
    </w:p>
    <w:p w14:paraId="37281FFC" w14:textId="77777777" w:rsidR="001C65B1" w:rsidRPr="00056F73" w:rsidRDefault="001C65B1" w:rsidP="001C65B1">
      <w:pPr>
        <w:pStyle w:val="Heading6"/>
      </w:pPr>
      <w:r w:rsidRPr="00056F73">
        <w:t>MPD3 [Rule 6-1] (WF-MPD). Wantlist Location</w:t>
      </w:r>
    </w:p>
    <w:p w14:paraId="195FCBC9" w14:textId="77777777" w:rsidR="001C65B1" w:rsidRDefault="00333F36" w:rsidP="001C65B1">
      <w:pPr>
        <w:pStyle w:val="omg-body"/>
      </w:pPr>
      <w:hyperlink r:id="rId780" w:anchor="rule_6-1" w:history="1">
        <w:r w:rsidR="001C65B1">
          <w:rPr>
            <w:color w:val="0000FF"/>
            <w:u w:val="single"/>
          </w:rPr>
          <w:t>Rule 6-1</w:t>
        </w:r>
      </w:hyperlink>
      <w:r w:rsidR="001C65B1">
        <w:t xml:space="preserve">, Wantlist Location: </w:t>
      </w:r>
      <w:hyperlink r:id="rId781" w:anchor="section_6.1" w:history="1">
        <w:r w:rsidR="001C65B1">
          <w:rPr>
            <w:color w:val="0000FF"/>
            <w:u w:val="single"/>
          </w:rPr>
          <w:t>Section 6.1</w:t>
        </w:r>
      </w:hyperlink>
      <w:r w:rsidR="001C65B1">
        <w:t>, NIEM Wantlist</w:t>
      </w:r>
    </w:p>
    <w:p w14:paraId="0B198B34" w14:textId="77777777" w:rsidR="001C65B1" w:rsidRDefault="001C65B1" w:rsidP="001C65B1">
      <w:pPr>
        <w:pStyle w:val="omg-body"/>
      </w:pPr>
      <w:r>
        <w:t> </w:t>
      </w:r>
    </w:p>
    <w:p w14:paraId="6DFE11AB" w14:textId="77777777" w:rsidR="001C65B1" w:rsidRDefault="001C65B1" w:rsidP="001C65B1">
      <w:pPr>
        <w:pStyle w:val="omg-body"/>
      </w:pPr>
      <w:r>
        <w:t>[English]</w:t>
      </w:r>
    </w:p>
    <w:p w14:paraId="46F8CDC6" w14:textId="77777777" w:rsidR="001C65B1" w:rsidRPr="00D61BEF" w:rsidRDefault="001C65B1" w:rsidP="001C65B1">
      <w:pPr>
        <w:pStyle w:val="omg-body"/>
      </w:pPr>
      <w:r w:rsidRPr="00D61BEF">
        <w:t>Location of WantList is set during provisioning to be compliant with the MPD rule.</w:t>
      </w:r>
    </w:p>
    <w:p w14:paraId="51FAFA1F" w14:textId="77777777" w:rsidR="001C65B1" w:rsidRDefault="001C65B1" w:rsidP="001C65B1">
      <w:pPr>
        <w:pStyle w:val="omg-body"/>
      </w:pPr>
    </w:p>
    <w:p w14:paraId="245A6542" w14:textId="77777777" w:rsidR="001C65B1" w:rsidRPr="00056F73" w:rsidRDefault="001C65B1" w:rsidP="001C65B1">
      <w:pPr>
        <w:pStyle w:val="Heading6"/>
      </w:pPr>
      <w:r w:rsidRPr="00056F73">
        <w:t>MPD3 [Rule 7-1] (WF-MPD). MPD Is a ZIP File</w:t>
      </w:r>
    </w:p>
    <w:p w14:paraId="3AEB6154" w14:textId="77777777" w:rsidR="001C65B1" w:rsidRDefault="00333F36" w:rsidP="001C65B1">
      <w:pPr>
        <w:pStyle w:val="omg-body"/>
      </w:pPr>
      <w:hyperlink r:id="rId782" w:anchor="rule_7-1" w:history="1">
        <w:r w:rsidR="001C65B1">
          <w:rPr>
            <w:color w:val="0000FF"/>
            <w:u w:val="single"/>
          </w:rPr>
          <w:t>Rule 7-1</w:t>
        </w:r>
      </w:hyperlink>
      <w:r w:rsidR="001C65B1">
        <w:t xml:space="preserve">, MPD Is a ZIP File: </w:t>
      </w:r>
      <w:hyperlink r:id="rId783" w:anchor="section_7" w:history="1">
        <w:r w:rsidR="001C65B1">
          <w:rPr>
            <w:color w:val="0000FF"/>
            <w:u w:val="single"/>
          </w:rPr>
          <w:t>Section 7</w:t>
        </w:r>
      </w:hyperlink>
      <w:r w:rsidR="001C65B1">
        <w:t>, Organization, Packaging, and Other Criteria</w:t>
      </w:r>
    </w:p>
    <w:p w14:paraId="7301B0E0" w14:textId="77777777" w:rsidR="001C65B1" w:rsidRDefault="001C65B1" w:rsidP="001C65B1">
      <w:pPr>
        <w:pStyle w:val="omg-body"/>
      </w:pPr>
      <w:r>
        <w:t>[English]</w:t>
      </w:r>
    </w:p>
    <w:p w14:paraId="22EB67A7" w14:textId="77777777" w:rsidR="001C65B1" w:rsidRPr="00D61BEF" w:rsidRDefault="001C65B1" w:rsidP="001C65B1">
      <w:pPr>
        <w:pStyle w:val="omg-body"/>
      </w:pPr>
      <w:r w:rsidRPr="00D61BEF">
        <w:t>Rule enforcement is provided by provisioning, which produces the zip file.</w:t>
      </w:r>
    </w:p>
    <w:p w14:paraId="3BF44942" w14:textId="77777777" w:rsidR="001C65B1" w:rsidRDefault="001C65B1" w:rsidP="001C65B1">
      <w:pPr>
        <w:pStyle w:val="omg-body"/>
      </w:pPr>
    </w:p>
    <w:p w14:paraId="25AB4FC8" w14:textId="77777777" w:rsidR="001C65B1" w:rsidRPr="00056F73" w:rsidRDefault="001C65B1" w:rsidP="001C65B1">
      <w:pPr>
        <w:pStyle w:val="Heading6"/>
      </w:pPr>
      <w:r w:rsidRPr="00056F73">
        <w:t>MPD3 [Rule 7-2] (WF-MPD). XSD and XML Documents Conform to Applicable NDR Conformance Targets</w:t>
      </w:r>
    </w:p>
    <w:p w14:paraId="3820673A" w14:textId="77777777" w:rsidR="001C65B1" w:rsidRDefault="00333F36" w:rsidP="001C65B1">
      <w:pPr>
        <w:pStyle w:val="omg-body"/>
      </w:pPr>
      <w:hyperlink r:id="rId784" w:anchor="rule_7-2" w:history="1">
        <w:r w:rsidR="001C65B1">
          <w:rPr>
            <w:color w:val="0000FF"/>
            <w:u w:val="single"/>
          </w:rPr>
          <w:t>Rule 7-2</w:t>
        </w:r>
      </w:hyperlink>
      <w:r w:rsidR="001C65B1">
        <w:t xml:space="preserve">, XSD and XML Documents Conform to Applicable NDR Conformance Targets: </w:t>
      </w:r>
      <w:hyperlink r:id="rId785" w:anchor="section_7" w:history="1">
        <w:r w:rsidR="001C65B1">
          <w:rPr>
            <w:color w:val="0000FF"/>
            <w:u w:val="single"/>
          </w:rPr>
          <w:t>Section 7</w:t>
        </w:r>
      </w:hyperlink>
      <w:r w:rsidR="001C65B1">
        <w:t>, Organization, Packaging, and Other Criteria</w:t>
      </w:r>
    </w:p>
    <w:p w14:paraId="4E24DF0E" w14:textId="77777777" w:rsidR="001C65B1" w:rsidRDefault="001C65B1" w:rsidP="001C65B1">
      <w:pPr>
        <w:pStyle w:val="omg-body"/>
      </w:pPr>
      <w:r>
        <w:t>[English]</w:t>
      </w:r>
    </w:p>
    <w:p w14:paraId="778E04C2" w14:textId="77777777" w:rsidR="001C65B1" w:rsidRPr="00D61BEF" w:rsidRDefault="001C65B1" w:rsidP="001C65B1">
      <w:pPr>
        <w:pStyle w:val="omg-body"/>
      </w:pPr>
      <w:r w:rsidRPr="00D61BEF">
        <w:t>Rule enforcement is provided by provisioning and NDR/MPD rules expressed in OCL and applied to the NIEM-UML model.</w:t>
      </w:r>
    </w:p>
    <w:p w14:paraId="1E597D2A" w14:textId="77777777" w:rsidR="001C65B1" w:rsidRDefault="001C65B1" w:rsidP="001C65B1">
      <w:pPr>
        <w:pStyle w:val="omg-body"/>
      </w:pPr>
    </w:p>
    <w:p w14:paraId="6A23834E" w14:textId="77777777" w:rsidR="001C65B1" w:rsidRPr="00056F73" w:rsidRDefault="001C65B1" w:rsidP="001C65B1">
      <w:pPr>
        <w:pStyle w:val="Heading6"/>
      </w:pPr>
      <w:r w:rsidRPr="00056F73">
        <w:t>MPD3 [Rule 7-3] (WF-MPD). MPD Archive Uncompresses to a Single Root Directory</w:t>
      </w:r>
    </w:p>
    <w:p w14:paraId="6F713960" w14:textId="77777777" w:rsidR="001C65B1" w:rsidRDefault="00333F36" w:rsidP="001C65B1">
      <w:pPr>
        <w:pStyle w:val="omg-body"/>
      </w:pPr>
      <w:hyperlink r:id="rId786" w:anchor="rule_7-3" w:history="1">
        <w:r w:rsidR="001C65B1">
          <w:rPr>
            <w:color w:val="0000FF"/>
            <w:u w:val="single"/>
          </w:rPr>
          <w:t>Rule 7-3</w:t>
        </w:r>
      </w:hyperlink>
      <w:r w:rsidR="001C65B1">
        <w:t xml:space="preserve">, MPD Archive Uncompresses to a Single Root Directory: </w:t>
      </w:r>
      <w:hyperlink r:id="rId787" w:anchor="section_7" w:history="1">
        <w:r w:rsidR="001C65B1">
          <w:rPr>
            <w:color w:val="0000FF"/>
            <w:u w:val="single"/>
          </w:rPr>
          <w:t>Section 7</w:t>
        </w:r>
      </w:hyperlink>
      <w:r w:rsidR="001C65B1">
        <w:t>, Organization, Packaging, and Other Criteria</w:t>
      </w:r>
    </w:p>
    <w:p w14:paraId="65B3033F" w14:textId="77777777" w:rsidR="001C65B1" w:rsidRDefault="001C65B1" w:rsidP="001C65B1">
      <w:pPr>
        <w:pStyle w:val="omg-body"/>
      </w:pPr>
      <w:r>
        <w:t>[English]</w:t>
      </w:r>
    </w:p>
    <w:p w14:paraId="1F906CF8" w14:textId="77777777" w:rsidR="001C65B1" w:rsidRPr="00D61BEF" w:rsidRDefault="001C65B1" w:rsidP="001C65B1">
      <w:pPr>
        <w:pStyle w:val="omg-body"/>
      </w:pPr>
      <w:r w:rsidRPr="00D61BEF">
        <w:t>Rule enforcement is provided by provisioning.</w:t>
      </w:r>
    </w:p>
    <w:p w14:paraId="02B11AD9" w14:textId="77777777" w:rsidR="001C65B1" w:rsidRDefault="001C65B1" w:rsidP="001C65B1">
      <w:pPr>
        <w:pStyle w:val="omg-body"/>
      </w:pPr>
    </w:p>
    <w:p w14:paraId="5F5FA583" w14:textId="77777777" w:rsidR="001C65B1" w:rsidRPr="00056F73" w:rsidRDefault="001C65B1" w:rsidP="001C65B1">
      <w:pPr>
        <w:pStyle w:val="Heading6"/>
      </w:pPr>
      <w:r w:rsidRPr="00056F73">
        <w:t>MPD3 [Rule 7-5] (IEPD). IEPD File Name Syntax</w:t>
      </w:r>
    </w:p>
    <w:p w14:paraId="735D72A6" w14:textId="77777777" w:rsidR="001C65B1" w:rsidRDefault="00333F36" w:rsidP="001C65B1">
      <w:pPr>
        <w:pStyle w:val="omg-body"/>
      </w:pPr>
      <w:hyperlink r:id="rId788" w:anchor="rule_7-5" w:history="1">
        <w:r w:rsidR="001C65B1">
          <w:rPr>
            <w:color w:val="0000FF"/>
            <w:u w:val="single"/>
          </w:rPr>
          <w:t>Rule 7-5</w:t>
        </w:r>
      </w:hyperlink>
      <w:r w:rsidR="001C65B1">
        <w:t xml:space="preserve">, IEPD File Name Syntax: </w:t>
      </w:r>
      <w:hyperlink r:id="rId789" w:anchor="section_7.2" w:history="1">
        <w:r w:rsidR="001C65B1">
          <w:rPr>
            <w:color w:val="0000FF"/>
            <w:u w:val="single"/>
          </w:rPr>
          <w:t>Section 7.2</w:t>
        </w:r>
      </w:hyperlink>
      <w:r w:rsidR="001C65B1">
        <w:t>, IEPD File Name Syntax</w:t>
      </w:r>
    </w:p>
    <w:p w14:paraId="630435E6" w14:textId="77777777" w:rsidR="001C65B1" w:rsidRDefault="001C65B1" w:rsidP="001C65B1">
      <w:pPr>
        <w:pStyle w:val="omg-body"/>
      </w:pPr>
      <w:r>
        <w:t>[English]</w:t>
      </w:r>
    </w:p>
    <w:p w14:paraId="3394B277" w14:textId="77777777" w:rsidR="001C65B1" w:rsidRPr="00D61BEF" w:rsidRDefault="001C65B1" w:rsidP="001C65B1">
      <w:pPr>
        <w:pStyle w:val="omg-body"/>
      </w:pPr>
      <w:r w:rsidRPr="00D61BEF">
        <w:t>Packaging constraints are resolved by PSM-MPD transformations.</w:t>
      </w:r>
    </w:p>
    <w:p w14:paraId="6A8F4702" w14:textId="77777777" w:rsidR="001C65B1" w:rsidRDefault="001C65B1" w:rsidP="001C65B1">
      <w:pPr>
        <w:pStyle w:val="omg-body"/>
      </w:pPr>
    </w:p>
    <w:p w14:paraId="15A41862" w14:textId="77777777" w:rsidR="001C65B1" w:rsidRPr="00056F73" w:rsidRDefault="001C65B1" w:rsidP="001C65B1">
      <w:pPr>
        <w:pStyle w:val="Heading6"/>
      </w:pPr>
      <w:r w:rsidRPr="00056F73">
        <w:t>MPD3 [Rule 7-6] (WF-MPD). MPD Reference to Resource Uses Common URI Scheme</w:t>
      </w:r>
    </w:p>
    <w:p w14:paraId="5348165B" w14:textId="77777777" w:rsidR="001C65B1" w:rsidRDefault="00333F36" w:rsidP="001C65B1">
      <w:pPr>
        <w:pStyle w:val="omg-body"/>
      </w:pPr>
      <w:hyperlink r:id="rId790" w:anchor="rule_7-6" w:history="1">
        <w:r w:rsidR="001C65B1">
          <w:rPr>
            <w:color w:val="0000FF"/>
            <w:u w:val="single"/>
          </w:rPr>
          <w:t>Rule 7-6</w:t>
        </w:r>
      </w:hyperlink>
      <w:r w:rsidR="001C65B1">
        <w:t xml:space="preserve">, MPD Reference to Resource Uses Common URI Scheme: </w:t>
      </w:r>
      <w:hyperlink r:id="rId791" w:anchor="section_7.3" w:history="1">
        <w:r w:rsidR="001C65B1">
          <w:rPr>
            <w:color w:val="0000FF"/>
            <w:u w:val="single"/>
          </w:rPr>
          <w:t>Section 7.3</w:t>
        </w:r>
      </w:hyperlink>
      <w:r w:rsidR="001C65B1">
        <w:t>, Artifact Links to Other Resources</w:t>
      </w:r>
    </w:p>
    <w:p w14:paraId="0F8E8817" w14:textId="77777777" w:rsidR="001C65B1" w:rsidRDefault="001C65B1" w:rsidP="001C65B1">
      <w:pPr>
        <w:pStyle w:val="omg-body"/>
      </w:pPr>
      <w:r>
        <w:t>[English]</w:t>
      </w:r>
    </w:p>
    <w:p w14:paraId="6A078477" w14:textId="77777777" w:rsidR="001C65B1" w:rsidRPr="00D61BEF" w:rsidRDefault="001C65B1" w:rsidP="001C65B1">
      <w:pPr>
        <w:pStyle w:val="omg-body"/>
      </w:pPr>
      <w:r w:rsidRPr="00D61BEF">
        <w:t xml:space="preserve">Constraints on URIs are partially satisfied by specific URI Constraints expressed elsewhere in the NDR and MPD. For URI references embedded elsewhere in the model, it would be difficult to express the constraint in OCL. This constraint must be manually resolved by the modeler. </w:t>
      </w:r>
    </w:p>
    <w:p w14:paraId="3D71A638" w14:textId="77777777" w:rsidR="001C65B1" w:rsidRDefault="001C65B1" w:rsidP="001C65B1">
      <w:pPr>
        <w:pStyle w:val="omg-body"/>
      </w:pPr>
    </w:p>
    <w:p w14:paraId="4C0275C7" w14:textId="77777777" w:rsidR="001C65B1" w:rsidRPr="00056F73" w:rsidRDefault="001C65B1" w:rsidP="001C65B1">
      <w:pPr>
        <w:pStyle w:val="Heading6"/>
      </w:pPr>
      <w:r w:rsidRPr="00056F73">
        <w:t>MPD3 [Rule 7-7] (WF-MPD). IEPD Completeness</w:t>
      </w:r>
    </w:p>
    <w:p w14:paraId="156D3F6B" w14:textId="77777777" w:rsidR="001C65B1" w:rsidRDefault="00333F36" w:rsidP="001C65B1">
      <w:pPr>
        <w:pStyle w:val="omg-body"/>
      </w:pPr>
      <w:hyperlink r:id="rId792" w:anchor="rule_7-7" w:history="1">
        <w:r w:rsidR="001C65B1">
          <w:rPr>
            <w:color w:val="0000FF"/>
            <w:u w:val="single"/>
          </w:rPr>
          <w:t>Rule 7-7</w:t>
        </w:r>
      </w:hyperlink>
      <w:r w:rsidR="001C65B1">
        <w:t xml:space="preserve">, IEPD Completeness: </w:t>
      </w:r>
      <w:hyperlink r:id="rId793" w:anchor="section_7.4" w:history="1">
        <w:r w:rsidR="001C65B1">
          <w:rPr>
            <w:color w:val="0000FF"/>
            <w:u w:val="single"/>
          </w:rPr>
          <w:t>Section 7.4</w:t>
        </w:r>
      </w:hyperlink>
      <w:r w:rsidR="001C65B1">
        <w:t>, IEPD Completeness</w:t>
      </w:r>
    </w:p>
    <w:p w14:paraId="1B26A378" w14:textId="77777777" w:rsidR="001C65B1" w:rsidRDefault="001C65B1" w:rsidP="001C65B1">
      <w:pPr>
        <w:pStyle w:val="omg-body"/>
      </w:pPr>
      <w:r>
        <w:t>[English]</w:t>
      </w:r>
    </w:p>
    <w:p w14:paraId="345A03E4" w14:textId="77777777" w:rsidR="001C65B1" w:rsidRPr="00D61BEF" w:rsidRDefault="001C65B1" w:rsidP="001C65B1">
      <w:pPr>
        <w:pStyle w:val="omg-body"/>
      </w:pPr>
      <w:r w:rsidRPr="00D61BEF">
        <w:t>This constraint is resolved by PSM-MPD transformations.</w:t>
      </w:r>
    </w:p>
    <w:p w14:paraId="7C541EBC" w14:textId="77777777" w:rsidR="001C65B1" w:rsidRDefault="001C65B1" w:rsidP="001C65B1">
      <w:pPr>
        <w:pStyle w:val="omg-body"/>
      </w:pPr>
    </w:p>
    <w:p w14:paraId="422C1B7E" w14:textId="77777777" w:rsidR="001C65B1" w:rsidRPr="00056F73" w:rsidRDefault="001C65B1" w:rsidP="001C65B1">
      <w:pPr>
        <w:pStyle w:val="Heading6"/>
      </w:pPr>
      <w:r w:rsidRPr="00056F73">
        <w:t>MPD3 [Rule 7-8] (WF-MPD). MPD External Schema Documents Are Local Resources</w:t>
      </w:r>
    </w:p>
    <w:p w14:paraId="31277ABB" w14:textId="77777777" w:rsidR="001C65B1" w:rsidRDefault="00333F36" w:rsidP="001C65B1">
      <w:pPr>
        <w:pStyle w:val="omg-body"/>
      </w:pPr>
      <w:hyperlink r:id="rId794" w:anchor="rule_7-8" w:history="1">
        <w:r w:rsidR="001C65B1">
          <w:rPr>
            <w:color w:val="0000FF"/>
            <w:u w:val="single"/>
          </w:rPr>
          <w:t>Rule 7-8</w:t>
        </w:r>
      </w:hyperlink>
      <w:r w:rsidR="001C65B1">
        <w:t xml:space="preserve">, MPD External Schema Documents Are Local Resources: </w:t>
      </w:r>
      <w:hyperlink r:id="rId795" w:anchor="section_7.4" w:history="1">
        <w:r w:rsidR="001C65B1">
          <w:rPr>
            <w:color w:val="0000FF"/>
            <w:u w:val="single"/>
          </w:rPr>
          <w:t>Section 7.4</w:t>
        </w:r>
      </w:hyperlink>
      <w:r w:rsidR="001C65B1">
        <w:t>, IEPD Completeness</w:t>
      </w:r>
    </w:p>
    <w:p w14:paraId="529C1620" w14:textId="77777777" w:rsidR="001C65B1" w:rsidRDefault="001C65B1" w:rsidP="001C65B1">
      <w:pPr>
        <w:pStyle w:val="omg-body"/>
      </w:pPr>
      <w:r>
        <w:t>[English]</w:t>
      </w:r>
    </w:p>
    <w:p w14:paraId="49099A53" w14:textId="77777777" w:rsidR="001C65B1" w:rsidRPr="00D61BEF" w:rsidRDefault="001C65B1" w:rsidP="001C65B1">
      <w:pPr>
        <w:pStyle w:val="omg-body"/>
      </w:pPr>
      <w:r w:rsidRPr="00D61BEF">
        <w:t>This constraint is resolved by the NIEM-UML Model, which requires all InformationModels to be defined, and PSM-MPD transformations which enforce schemaLocations to be local.</w:t>
      </w:r>
    </w:p>
    <w:p w14:paraId="10722DAF" w14:textId="77777777" w:rsidR="001C65B1" w:rsidRDefault="001C65B1" w:rsidP="001C65B1">
      <w:pPr>
        <w:pStyle w:val="omg-body"/>
      </w:pPr>
    </w:p>
    <w:p w14:paraId="074F49A6" w14:textId="77777777" w:rsidR="001C65B1" w:rsidRPr="00056F73" w:rsidRDefault="001C65B1" w:rsidP="001C65B1">
      <w:pPr>
        <w:pStyle w:val="Heading6"/>
      </w:pPr>
      <w:r w:rsidRPr="00056F73">
        <w:t>MPD3 [Rule 7-9] (WF-MPD). Key MPD Resources Are Local Resources</w:t>
      </w:r>
    </w:p>
    <w:p w14:paraId="07C92C31" w14:textId="77777777" w:rsidR="001C65B1" w:rsidRDefault="00333F36" w:rsidP="001C65B1">
      <w:pPr>
        <w:pStyle w:val="omg-body"/>
      </w:pPr>
      <w:hyperlink r:id="rId796" w:anchor="rule_7-9" w:history="1">
        <w:r w:rsidR="001C65B1">
          <w:rPr>
            <w:color w:val="0000FF"/>
            <w:u w:val="single"/>
          </w:rPr>
          <w:t>Rule 7-9</w:t>
        </w:r>
      </w:hyperlink>
      <w:r w:rsidR="001C65B1">
        <w:t xml:space="preserve">, Key MPD Resources Are Local Resources: </w:t>
      </w:r>
      <w:hyperlink r:id="rId797" w:anchor="section_7.4" w:history="1">
        <w:r w:rsidR="001C65B1">
          <w:rPr>
            <w:color w:val="0000FF"/>
            <w:u w:val="single"/>
          </w:rPr>
          <w:t>Section 7.4</w:t>
        </w:r>
      </w:hyperlink>
      <w:r w:rsidR="001C65B1">
        <w:t>, IEPD Completeness</w:t>
      </w:r>
    </w:p>
    <w:p w14:paraId="4BB100D5" w14:textId="77777777" w:rsidR="001C65B1" w:rsidRDefault="001C65B1" w:rsidP="001C65B1">
      <w:pPr>
        <w:pStyle w:val="omg-body"/>
      </w:pPr>
      <w:r>
        <w:t>[English]</w:t>
      </w:r>
    </w:p>
    <w:p w14:paraId="6079CB96" w14:textId="77777777" w:rsidR="001C65B1" w:rsidRPr="00D61BEF" w:rsidRDefault="001C65B1" w:rsidP="001C65B1">
      <w:pPr>
        <w:pStyle w:val="omg-body"/>
      </w:pPr>
      <w:r w:rsidRPr="00D61BEF">
        <w:t>This constraint is resolved by provisioning; all generated artifacts are local to the MPD and all references between them are relative.</w:t>
      </w:r>
    </w:p>
    <w:p w14:paraId="3B841C06" w14:textId="77777777" w:rsidR="001C65B1" w:rsidRDefault="001C65B1" w:rsidP="001C65B1">
      <w:pPr>
        <w:pStyle w:val="omg-body"/>
      </w:pPr>
    </w:p>
    <w:p w14:paraId="5633E68C" w14:textId="77777777" w:rsidR="001C65B1" w:rsidRDefault="001C65B1" w:rsidP="001C65B1">
      <w:pPr>
        <w:pStyle w:val="Heading3"/>
      </w:pPr>
      <w:bookmarkStart w:id="606" w:name="_Toc426452324"/>
      <w:r>
        <w:lastRenderedPageBreak/>
        <w:t>&lt;Artifact&gt;</w:t>
      </w:r>
      <w:r w:rsidRPr="00792921">
        <w:t xml:space="preserve"> </w:t>
      </w:r>
      <w:bookmarkStart w:id="607" w:name="_9e5e3792b05eaa89037072cf187ea5a3"/>
      <w:r w:rsidRPr="00792921">
        <w:t>OrganizationType</w:t>
      </w:r>
      <w:bookmarkEnd w:id="606"/>
      <w:bookmarkEnd w:id="607"/>
    </w:p>
    <w:p w14:paraId="202076EE" w14:textId="77777777" w:rsidR="001C65B1" w:rsidRPr="00F21036" w:rsidRDefault="001C65B1" w:rsidP="001C65B1">
      <w:pPr>
        <w:pStyle w:val="Heading5"/>
      </w:pPr>
      <w:r>
        <w:t>Description</w:t>
      </w:r>
    </w:p>
    <w:p w14:paraId="187F5BC9" w14:textId="77777777" w:rsidR="001C65B1" w:rsidRDefault="001C65B1" w:rsidP="001C65B1">
      <w:pPr>
        <w:pStyle w:val="omg-body"/>
      </w:pPr>
      <w:r>
        <w:t>A data type for a body of people organized for a particular purpose.</w:t>
      </w:r>
    </w:p>
    <w:p w14:paraId="68F0E0E5" w14:textId="77777777" w:rsidR="001C65B1" w:rsidRDefault="001C65B1" w:rsidP="001C65B1">
      <w:pPr>
        <w:pStyle w:val="Heading5"/>
      </w:pPr>
      <w:r>
        <w:t>Generalization</w:t>
      </w:r>
    </w:p>
    <w:p w14:paraId="7BF097D7" w14:textId="77777777" w:rsidR="001C65B1" w:rsidRDefault="00333F36" w:rsidP="001C65B1">
      <w:pPr>
        <w:pStyle w:val="omg-body"/>
      </w:pPr>
      <w:hyperlink w:anchor="_b5992f81868b11b29878271a69332828" w:history="1">
        <w:r w:rsidR="001C65B1" w:rsidRPr="00CD024E">
          <w:rPr>
            <w:color w:val="0000FF"/>
            <w:u w:val="single"/>
          </w:rPr>
          <w:t>EntityRepresentation</w:t>
        </w:r>
      </w:hyperlink>
      <w:r w:rsidR="001C65B1">
        <w:rPr>
          <w:color w:val="0000FF"/>
        </w:rPr>
        <w:t xml:space="preserve">  </w:t>
      </w:r>
    </w:p>
    <w:p w14:paraId="57FE0D76" w14:textId="77777777" w:rsidR="001C65B1" w:rsidRPr="00D13566" w:rsidRDefault="001C65B1" w:rsidP="001C65B1">
      <w:pPr>
        <w:pStyle w:val="Heading5"/>
      </w:pPr>
      <w:r w:rsidRPr="00D13566">
        <w:t>Properties</w:t>
      </w:r>
    </w:p>
    <w:p w14:paraId="48575989" w14:textId="77777777" w:rsidR="001C65B1" w:rsidRPr="00D13566" w:rsidRDefault="001C65B1" w:rsidP="001C65B1">
      <w:pPr>
        <w:pStyle w:val="Heading6"/>
      </w:pPr>
      <w:r w:rsidRPr="00D13566">
        <w:t>OrganizationPrimaryContactInformation</w:t>
      </w:r>
      <w:r>
        <w:t xml:space="preserve"> : ContactInformationType [0..*]</w:t>
      </w:r>
    </w:p>
    <w:p w14:paraId="5A12A54D" w14:textId="77777777" w:rsidR="001C65B1" w:rsidRDefault="001C65B1" w:rsidP="001C65B1">
      <w:pPr>
        <w:pStyle w:val="omg-body"/>
      </w:pPr>
      <w:r>
        <w:t>A preferred means of contacting an organization.</w:t>
      </w:r>
    </w:p>
    <w:p w14:paraId="185C4E39" w14:textId="77777777" w:rsidR="001C65B1" w:rsidRDefault="001C65B1" w:rsidP="001C65B1">
      <w:pPr>
        <w:pStyle w:val="Heading3"/>
      </w:pPr>
      <w:bookmarkStart w:id="608" w:name="_Toc426452325"/>
      <w:r>
        <w:t>&lt;Artifact&gt;</w:t>
      </w:r>
      <w:r w:rsidRPr="00792921">
        <w:t xml:space="preserve"> </w:t>
      </w:r>
      <w:bookmarkStart w:id="609" w:name="_c13d446160fd08efc7b471ace1b401f2"/>
      <w:r w:rsidRPr="00792921">
        <w:t>PersonType</w:t>
      </w:r>
      <w:bookmarkEnd w:id="608"/>
      <w:bookmarkEnd w:id="609"/>
    </w:p>
    <w:p w14:paraId="28318C9E" w14:textId="77777777" w:rsidR="001C65B1" w:rsidRPr="00F21036" w:rsidRDefault="001C65B1" w:rsidP="001C65B1">
      <w:pPr>
        <w:pStyle w:val="Heading5"/>
      </w:pPr>
      <w:r>
        <w:t>Description</w:t>
      </w:r>
    </w:p>
    <w:p w14:paraId="0FEC4DD0" w14:textId="77777777" w:rsidR="001C65B1" w:rsidRDefault="001C65B1" w:rsidP="001C65B1">
      <w:pPr>
        <w:pStyle w:val="omg-body"/>
      </w:pPr>
      <w:r>
        <w:t>Represents an AuthoritativeSource for the MPD corresponding to a niem-core:PersonType.   In this case, an InstanceSpecification of PersonType is mapped to the MPD Catalog element c:MPDInformationType/c:AuthoritativeSource/niem-core:EntityPerson (whose type is niem-core:PersonType).</w:t>
      </w:r>
    </w:p>
    <w:p w14:paraId="7771D1D1" w14:textId="77777777" w:rsidR="001C65B1" w:rsidRDefault="001C65B1" w:rsidP="001C65B1">
      <w:pPr>
        <w:pStyle w:val="omg-body"/>
      </w:pPr>
      <w:r>
        <w:t>An InstanceSpecification of PersonType may also represent a ContactEntity within a ContactInformationType.  In this case, the instance of PersonType is mapped to the MPD Catalog element .../niem-core:EntityOrganization/niem-core:OrganizationPrimaryContactInformation/niem-core:ContactEntity/niem-core:EntityPerson (whose type is niem-core:PersonType).</w:t>
      </w:r>
    </w:p>
    <w:p w14:paraId="648B3409" w14:textId="77777777" w:rsidR="001C65B1" w:rsidRDefault="001C65B1" w:rsidP="001C65B1">
      <w:pPr>
        <w:pStyle w:val="omg-body"/>
      </w:pPr>
      <w:r>
        <w:t>An InstanceSpecification of PersonType may also represent a ContactResponder within a ContactInformationType.  In this case, the instance of PersonType is mapped to the MPD Catalog element .../niem-core:EntityOrganization/niem-core:OrganizationPrimaryContactInformation/niem-core:ContactResponder/niem-core:EntityPerson (whose type is niem-core:PersonType).</w:t>
      </w:r>
    </w:p>
    <w:p w14:paraId="4B5839E0" w14:textId="77777777" w:rsidR="001C65B1" w:rsidRDefault="001C65B1" w:rsidP="001C65B1">
      <w:pPr>
        <w:pStyle w:val="Heading5"/>
      </w:pPr>
      <w:r>
        <w:t>Generalization</w:t>
      </w:r>
    </w:p>
    <w:p w14:paraId="12B122D7" w14:textId="77777777" w:rsidR="001C65B1" w:rsidRDefault="00333F36" w:rsidP="001C65B1">
      <w:pPr>
        <w:pStyle w:val="omg-body"/>
      </w:pPr>
      <w:hyperlink w:anchor="_b5992f81868b11b29878271a69332828" w:history="1">
        <w:r w:rsidR="001C65B1" w:rsidRPr="00CD024E">
          <w:rPr>
            <w:color w:val="0000FF"/>
            <w:u w:val="single"/>
          </w:rPr>
          <w:t>EntityRepresentation</w:t>
        </w:r>
      </w:hyperlink>
      <w:r w:rsidR="001C65B1">
        <w:rPr>
          <w:color w:val="0000FF"/>
        </w:rPr>
        <w:t xml:space="preserve">  </w:t>
      </w:r>
    </w:p>
    <w:p w14:paraId="30924B21" w14:textId="77777777" w:rsidR="001C65B1" w:rsidRDefault="001C65B1" w:rsidP="001C65B1">
      <w:pPr>
        <w:pStyle w:val="Heading3"/>
      </w:pPr>
      <w:bookmarkStart w:id="610" w:name="_Toc426452326"/>
      <w:r>
        <w:t>&lt;Artifact&gt;</w:t>
      </w:r>
      <w:r w:rsidRPr="00792921">
        <w:t xml:space="preserve"> </w:t>
      </w:r>
      <w:bookmarkStart w:id="611" w:name="_791eceae6b47d8ad81d2fe6c4dfccc60"/>
      <w:r w:rsidRPr="00792921">
        <w:t>QualifiedNamesType</w:t>
      </w:r>
      <w:bookmarkEnd w:id="610"/>
      <w:bookmarkEnd w:id="611"/>
    </w:p>
    <w:p w14:paraId="7758ED3A" w14:textId="77777777" w:rsidR="001C65B1" w:rsidRPr="00F21036" w:rsidRDefault="001C65B1" w:rsidP="001C65B1">
      <w:pPr>
        <w:pStyle w:val="Heading5"/>
      </w:pPr>
      <w:r>
        <w:t>Description</w:t>
      </w:r>
    </w:p>
    <w:p w14:paraId="2991CBC6" w14:textId="77777777" w:rsidR="001C65B1" w:rsidRDefault="001C65B1" w:rsidP="001C65B1">
      <w:pPr>
        <w:pStyle w:val="omg-body"/>
      </w:pPr>
      <w:r>
        <w:t>A data type for a set of qualified names.</w:t>
      </w:r>
    </w:p>
    <w:p w14:paraId="59432E97" w14:textId="77777777" w:rsidR="001C65B1" w:rsidRDefault="001C65B1" w:rsidP="001C65B1">
      <w:pPr>
        <w:pStyle w:val="Heading5"/>
      </w:pPr>
      <w:r>
        <w:t>Generalization</w:t>
      </w:r>
    </w:p>
    <w:p w14:paraId="015F3186" w14:textId="77777777" w:rsidR="001C65B1" w:rsidRDefault="00333F36" w:rsidP="001C65B1">
      <w:pPr>
        <w:pStyle w:val="omg-body"/>
      </w:pPr>
      <w:hyperlink w:anchor="_dc6a1ac72032832f049a1273df5c4b46" w:history="1">
        <w:r w:rsidR="001C65B1" w:rsidRPr="00CD024E">
          <w:rPr>
            <w:color w:val="0000FF"/>
            <w:u w:val="single"/>
          </w:rPr>
          <w:t>ValidityConstraintWithContextType</w:t>
        </w:r>
      </w:hyperlink>
      <w:r w:rsidR="001C65B1">
        <w:rPr>
          <w:color w:val="0000FF"/>
        </w:rPr>
        <w:t xml:space="preserve">  </w:t>
      </w:r>
    </w:p>
    <w:p w14:paraId="3BFB8CEA" w14:textId="77777777" w:rsidR="001C65B1" w:rsidRDefault="001C65B1" w:rsidP="001C65B1">
      <w:pPr>
        <w:pStyle w:val="Heading3"/>
      </w:pPr>
      <w:bookmarkStart w:id="612" w:name="_Toc426452327"/>
      <w:r>
        <w:t>&lt;Artifact&gt;</w:t>
      </w:r>
      <w:r w:rsidRPr="00792921">
        <w:t xml:space="preserve"> </w:t>
      </w:r>
      <w:bookmarkStart w:id="613" w:name="_f27689b94a45f8fa6e44dbf83830f403"/>
      <w:r w:rsidRPr="00792921">
        <w:t>RelaxNGValidationType</w:t>
      </w:r>
      <w:bookmarkEnd w:id="612"/>
      <w:bookmarkEnd w:id="613"/>
    </w:p>
    <w:p w14:paraId="3C59BF6E" w14:textId="77777777" w:rsidR="001C65B1" w:rsidRPr="00F21036" w:rsidRDefault="001C65B1" w:rsidP="001C65B1">
      <w:pPr>
        <w:pStyle w:val="Heading5"/>
      </w:pPr>
      <w:r>
        <w:t>Description</w:t>
      </w:r>
    </w:p>
    <w:p w14:paraId="5A11BCC5" w14:textId="77777777" w:rsidR="001C65B1" w:rsidRDefault="001C65B1" w:rsidP="001C65B1">
      <w:pPr>
        <w:pStyle w:val="omg-body"/>
      </w:pPr>
      <w:r>
        <w:t>A data type for a RelaxNG validation constraint, indicating a RelaxNG schema document against which an artifact may be validated, as well as a description of the validation roots for assessment of validity.</w:t>
      </w:r>
    </w:p>
    <w:p w14:paraId="7583BB4A" w14:textId="77777777" w:rsidR="001C65B1" w:rsidRDefault="001C65B1" w:rsidP="001C65B1">
      <w:pPr>
        <w:pStyle w:val="Heading5"/>
      </w:pPr>
      <w:r>
        <w:lastRenderedPageBreak/>
        <w:t>Generalization</w:t>
      </w:r>
    </w:p>
    <w:p w14:paraId="59B4EB09" w14:textId="77777777" w:rsidR="001C65B1" w:rsidRDefault="00333F36"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0CA99A81" w14:textId="77777777" w:rsidR="001C65B1" w:rsidRDefault="001C65B1" w:rsidP="001C65B1">
      <w:pPr>
        <w:pStyle w:val="Heading3"/>
      </w:pPr>
      <w:bookmarkStart w:id="614" w:name="_Toc426452328"/>
      <w:r>
        <w:t>&lt;Artifact&gt;</w:t>
      </w:r>
      <w:r w:rsidRPr="00792921">
        <w:t xml:space="preserve"> </w:t>
      </w:r>
      <w:bookmarkStart w:id="615" w:name="_655c98e4012da39f545c761c140df3a5"/>
      <w:r w:rsidRPr="00792921">
        <w:t>SchemaDocumentSet</w:t>
      </w:r>
      <w:bookmarkEnd w:id="614"/>
      <w:bookmarkEnd w:id="615"/>
    </w:p>
    <w:p w14:paraId="6198FF5C" w14:textId="77777777" w:rsidR="001C65B1" w:rsidRPr="00F21036" w:rsidRDefault="001C65B1" w:rsidP="001C65B1">
      <w:pPr>
        <w:pStyle w:val="Heading5"/>
      </w:pPr>
      <w:r>
        <w:t>Description</w:t>
      </w:r>
    </w:p>
    <w:p w14:paraId="4589449D" w14:textId="77777777" w:rsidR="001C65B1" w:rsidRDefault="001C65B1" w:rsidP="001C65B1">
      <w:pPr>
        <w:pStyle w:val="omg-body"/>
      </w:pPr>
      <w:r>
        <w:t>An MPD artifact set that may include subset schema documents, extension and external schema documents, and other supporting artifacts.</w:t>
      </w:r>
    </w:p>
    <w:p w14:paraId="3E1A0CDB" w14:textId="77777777" w:rsidR="001C65B1" w:rsidRDefault="001C65B1" w:rsidP="001C65B1">
      <w:pPr>
        <w:pStyle w:val="Heading5"/>
      </w:pPr>
      <w:r>
        <w:t>Generalization</w:t>
      </w:r>
    </w:p>
    <w:p w14:paraId="086C14E3" w14:textId="77777777" w:rsidR="001C65B1" w:rsidRDefault="00333F36" w:rsidP="001C65B1">
      <w:pPr>
        <w:pStyle w:val="omg-body"/>
      </w:pPr>
      <w:hyperlink w:anchor="_db7585560e9f04d9f4eaefd6a5b723fc" w:history="1">
        <w:r w:rsidR="001C65B1" w:rsidRPr="00CD024E">
          <w:rPr>
            <w:color w:val="0000FF"/>
            <w:u w:val="single"/>
          </w:rPr>
          <w:t>ArtifactOrArtifactSet</w:t>
        </w:r>
      </w:hyperlink>
      <w:r w:rsidR="001C65B1">
        <w:rPr>
          <w:color w:val="0000FF"/>
        </w:rPr>
        <w:t xml:space="preserve">  </w:t>
      </w:r>
      <w:hyperlink w:anchor="_03c988919690710762e6cd5069e6c488" w:history="1">
        <w:r w:rsidR="001C65B1" w:rsidRPr="00C253B8">
          <w:rPr>
            <w:color w:val="0000FF"/>
            <w:u w:val="single"/>
          </w:rPr>
          <w:t>SchemaDocumentSetType</w:t>
        </w:r>
      </w:hyperlink>
      <w:r w:rsidR="001C65B1">
        <w:rPr>
          <w:color w:val="0000FF"/>
        </w:rPr>
        <w:t xml:space="preserve">  </w:t>
      </w:r>
    </w:p>
    <w:p w14:paraId="356A0E73" w14:textId="77777777" w:rsidR="001C65B1" w:rsidRDefault="001C65B1" w:rsidP="001C65B1">
      <w:pPr>
        <w:pStyle w:val="Heading3"/>
      </w:pPr>
      <w:bookmarkStart w:id="616" w:name="_Toc426452329"/>
      <w:r>
        <w:t>&lt;Artifact&gt;</w:t>
      </w:r>
      <w:r w:rsidRPr="00792921">
        <w:t xml:space="preserve"> </w:t>
      </w:r>
      <w:bookmarkStart w:id="617" w:name="_03c988919690710762e6cd5069e6c488"/>
      <w:r w:rsidRPr="00792921">
        <w:t>SchemaDocumentSetType</w:t>
      </w:r>
      <w:bookmarkEnd w:id="616"/>
      <w:bookmarkEnd w:id="617"/>
    </w:p>
    <w:p w14:paraId="40B91E48" w14:textId="77777777" w:rsidR="001C65B1" w:rsidRPr="00F21036" w:rsidRDefault="001C65B1" w:rsidP="001C65B1">
      <w:pPr>
        <w:pStyle w:val="Heading5"/>
      </w:pPr>
      <w:r>
        <w:t>Description</w:t>
      </w:r>
    </w:p>
    <w:p w14:paraId="18CB7518" w14:textId="77777777" w:rsidR="001C65B1" w:rsidRDefault="001C65B1" w:rsidP="001C65B1">
      <w:pPr>
        <w:pStyle w:val="omg-body"/>
      </w:pPr>
      <w:r>
        <w:t>A data type for an MPD artifact set that may include subset schema documents, extension schema documents, and external schema documents or constraint schema documents.</w:t>
      </w:r>
    </w:p>
    <w:p w14:paraId="5057D164" w14:textId="77777777" w:rsidR="001C65B1" w:rsidRDefault="001C65B1" w:rsidP="001C65B1">
      <w:pPr>
        <w:pStyle w:val="Heading5"/>
      </w:pPr>
      <w:r>
        <w:t>Generalization</w:t>
      </w:r>
    </w:p>
    <w:p w14:paraId="5408C198" w14:textId="77777777" w:rsidR="001C65B1" w:rsidRDefault="00333F36" w:rsidP="001C65B1">
      <w:pPr>
        <w:pStyle w:val="omg-body"/>
      </w:pPr>
      <w:hyperlink w:anchor="_f9ab110d19d406069517dfa76824683e" w:history="1">
        <w:r w:rsidR="001C65B1" w:rsidRPr="00CD024E">
          <w:rPr>
            <w:color w:val="0000FF"/>
            <w:u w:val="single"/>
          </w:rPr>
          <w:t>FileSetType</w:t>
        </w:r>
      </w:hyperlink>
      <w:r w:rsidR="001C65B1">
        <w:rPr>
          <w:color w:val="0000FF"/>
        </w:rPr>
        <w:t xml:space="preserve">  </w:t>
      </w:r>
    </w:p>
    <w:p w14:paraId="6EF7BD02" w14:textId="77777777" w:rsidR="001C65B1" w:rsidRDefault="001C65B1" w:rsidP="001C65B1">
      <w:pPr>
        <w:pStyle w:val="Heading5"/>
      </w:pPr>
      <w:r>
        <w:t>Constraints</w:t>
      </w:r>
    </w:p>
    <w:p w14:paraId="311AD8EF" w14:textId="77777777" w:rsidR="001C65B1" w:rsidRPr="00056F73" w:rsidRDefault="001C65B1" w:rsidP="001C65B1">
      <w:pPr>
        <w:pStyle w:val="Heading6"/>
      </w:pPr>
      <w:r w:rsidRPr="00056F73">
        <w:t>MPD3 [Rule 7-4] (MPD-catalog). Constraint on Elements of Type c:SchemaDocumentSetType</w:t>
      </w:r>
    </w:p>
    <w:p w14:paraId="6E010F2E" w14:textId="77777777" w:rsidR="001C65B1" w:rsidRDefault="00333F36" w:rsidP="001C65B1">
      <w:pPr>
        <w:pStyle w:val="omg-body"/>
      </w:pPr>
      <w:hyperlink r:id="rId798" w:anchor="rule_7-4" w:history="1">
        <w:r w:rsidR="001C65B1">
          <w:rPr>
            <w:color w:val="0000FF"/>
            <w:u w:val="single"/>
          </w:rPr>
          <w:t>Rule 7-4</w:t>
        </w:r>
      </w:hyperlink>
      <w:r w:rsidR="001C65B1">
        <w:t xml:space="preserve">, Constraint on Elements of Type </w:t>
      </w:r>
      <w:r w:rsidR="001C65B1">
        <w:rPr>
          <w:rFonts w:ascii="Courier New" w:hAnsi="Courier New"/>
        </w:rPr>
        <w:t>c:SchemaDocumentSetType</w:t>
      </w:r>
      <w:r w:rsidR="001C65B1">
        <w:t xml:space="preserve">: </w:t>
      </w:r>
      <w:hyperlink r:id="rId799" w:anchor="section_7.1.1" w:history="1">
        <w:r w:rsidR="001C65B1">
          <w:rPr>
            <w:color w:val="0000FF"/>
            <w:u w:val="single"/>
          </w:rPr>
          <w:t>Section 7.1.1</w:t>
        </w:r>
      </w:hyperlink>
      <w:r w:rsidR="001C65B1">
        <w:t xml:space="preserve">, Constraint on Elements of Type </w:t>
      </w:r>
      <w:r w:rsidR="001C65B1">
        <w:rPr>
          <w:rFonts w:ascii="Courier New" w:hAnsi="Courier New"/>
        </w:rPr>
        <w:t>c:SchemaDocumentSetType</w:t>
      </w:r>
    </w:p>
    <w:p w14:paraId="39B0470E" w14:textId="77777777" w:rsidR="001C65B1" w:rsidRDefault="001C65B1" w:rsidP="001C65B1">
      <w:pPr>
        <w:pStyle w:val="omg-body"/>
      </w:pPr>
      <w:r>
        <w:t> </w:t>
      </w:r>
    </w:p>
    <w:p w14:paraId="3AA2BAEE" w14:textId="77777777" w:rsidR="001C65B1" w:rsidRDefault="001C65B1" w:rsidP="001C65B1">
      <w:pPr>
        <w:pStyle w:val="omg-body"/>
        <w:rPr>
          <w:b/>
        </w:rPr>
      </w:pPr>
      <w:r w:rsidRPr="00900170">
        <w:rPr>
          <w:b/>
        </w:rPr>
        <w:t>[OCL] context</w:t>
      </w:r>
      <w:r>
        <w:t xml:space="preserve"> SchemaDocumentSetType </w:t>
      </w:r>
      <w:r w:rsidRPr="00900170">
        <w:rPr>
          <w:b/>
        </w:rPr>
        <w:t>inv:</w:t>
      </w:r>
    </w:p>
    <w:p w14:paraId="0FEA03F2"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self.oclAsType(InstanceSpecification).clientDependency-&gt;select(d|d.stereotypedBy('XMLSchemaDocument')or d.stereotypedBy('XMLCatalog'))-&gt;notEmpty()</w:t>
      </w:r>
    </w:p>
    <w:p w14:paraId="1FA61955" w14:textId="77777777" w:rsidR="001C65B1" w:rsidRDefault="001C65B1" w:rsidP="001C65B1">
      <w:pPr>
        <w:pStyle w:val="omg-body"/>
      </w:pPr>
    </w:p>
    <w:p w14:paraId="4226911E" w14:textId="77777777" w:rsidR="001C65B1" w:rsidRDefault="001C65B1" w:rsidP="001C65B1">
      <w:pPr>
        <w:pStyle w:val="Heading3"/>
      </w:pPr>
      <w:bookmarkStart w:id="618" w:name="_Toc426452330"/>
      <w:r>
        <w:t>&lt;Artifact&gt;</w:t>
      </w:r>
      <w:r w:rsidRPr="00792921">
        <w:t xml:space="preserve"> </w:t>
      </w:r>
      <w:bookmarkStart w:id="619" w:name="_872765b097ba96ae7fbfa6a1033c18f7"/>
      <w:r w:rsidRPr="00792921">
        <w:t>SchematronValidationType</w:t>
      </w:r>
      <w:bookmarkEnd w:id="618"/>
      <w:bookmarkEnd w:id="619"/>
    </w:p>
    <w:p w14:paraId="5C9A116D" w14:textId="77777777" w:rsidR="001C65B1" w:rsidRPr="00F21036" w:rsidRDefault="001C65B1" w:rsidP="001C65B1">
      <w:pPr>
        <w:pStyle w:val="Heading5"/>
      </w:pPr>
      <w:r>
        <w:t>Description</w:t>
      </w:r>
    </w:p>
    <w:p w14:paraId="1D9B6129" w14:textId="77777777" w:rsidR="001C65B1" w:rsidRDefault="001C65B1" w:rsidP="001C65B1">
      <w:pPr>
        <w:pStyle w:val="omg-body"/>
      </w:pPr>
      <w:r>
        <w:t>A data type for a Schematron validation constraint, indicating a Schematron schema document against which an artifact may be validated as well as a description of the validation roots for assessment of validity.</w:t>
      </w:r>
    </w:p>
    <w:p w14:paraId="6CEB1E36" w14:textId="77777777" w:rsidR="001C65B1" w:rsidRDefault="001C65B1" w:rsidP="001C65B1">
      <w:pPr>
        <w:pStyle w:val="Heading5"/>
      </w:pPr>
      <w:r>
        <w:t>Generalization</w:t>
      </w:r>
    </w:p>
    <w:p w14:paraId="12F2DFED" w14:textId="77777777" w:rsidR="001C65B1" w:rsidRDefault="00333F36"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0A854691" w14:textId="77777777" w:rsidR="001C65B1" w:rsidRDefault="001C65B1" w:rsidP="001C65B1">
      <w:pPr>
        <w:pStyle w:val="Heading3"/>
      </w:pPr>
      <w:bookmarkStart w:id="620" w:name="_Toc426452331"/>
      <w:r>
        <w:lastRenderedPageBreak/>
        <w:t>&lt;Artifact&gt;</w:t>
      </w:r>
      <w:r w:rsidRPr="00792921">
        <w:t xml:space="preserve"> </w:t>
      </w:r>
      <w:bookmarkStart w:id="621" w:name="_cba3cc9d607874f9cf56eb2d996e7440"/>
      <w:r w:rsidRPr="00792921">
        <w:t>TextRuleType</w:t>
      </w:r>
      <w:bookmarkEnd w:id="620"/>
      <w:bookmarkEnd w:id="621"/>
    </w:p>
    <w:p w14:paraId="35F0D662" w14:textId="77777777" w:rsidR="001C65B1" w:rsidRPr="00F21036" w:rsidRDefault="001C65B1" w:rsidP="001C65B1">
      <w:pPr>
        <w:pStyle w:val="Heading5"/>
      </w:pPr>
      <w:r>
        <w:t>Description</w:t>
      </w:r>
    </w:p>
    <w:p w14:paraId="735D3FCC" w14:textId="77777777" w:rsidR="001C65B1" w:rsidRDefault="001C65B1" w:rsidP="001C65B1">
      <w:pPr>
        <w:pStyle w:val="omg-body"/>
      </w:pPr>
      <w:r>
        <w:t>A data type for a rule drafted in a human language.</w:t>
      </w:r>
    </w:p>
    <w:p w14:paraId="5B6558EA" w14:textId="77777777" w:rsidR="001C65B1" w:rsidRDefault="001C65B1" w:rsidP="001C65B1">
      <w:pPr>
        <w:pStyle w:val="Heading5"/>
      </w:pPr>
      <w:r>
        <w:t>Generalization</w:t>
      </w:r>
    </w:p>
    <w:p w14:paraId="5A10E0BF" w14:textId="77777777" w:rsidR="001C65B1" w:rsidRDefault="00333F36"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548AF420" w14:textId="77777777" w:rsidR="001C65B1" w:rsidRPr="00D13566" w:rsidRDefault="001C65B1" w:rsidP="001C65B1">
      <w:pPr>
        <w:pStyle w:val="Heading5"/>
      </w:pPr>
      <w:r w:rsidRPr="00D13566">
        <w:t>Properties</w:t>
      </w:r>
    </w:p>
    <w:p w14:paraId="71C44950" w14:textId="77777777" w:rsidR="001C65B1" w:rsidRPr="00D13566" w:rsidRDefault="001C65B1" w:rsidP="001C65B1">
      <w:pPr>
        <w:pStyle w:val="Heading6"/>
      </w:pPr>
      <w:r w:rsidRPr="00D13566">
        <w:t>RuleText</w:t>
      </w:r>
      <w:r>
        <w:t xml:space="preserve"> : String [1]</w:t>
      </w:r>
    </w:p>
    <w:p w14:paraId="123D6C2A" w14:textId="77777777" w:rsidR="001C65B1" w:rsidRDefault="001C65B1" w:rsidP="001C65B1">
      <w:pPr>
        <w:pStyle w:val="omg-body"/>
      </w:pPr>
      <w:r>
        <w:t>A rule written in a human language.</w:t>
      </w:r>
    </w:p>
    <w:p w14:paraId="596B4286" w14:textId="77777777" w:rsidR="001C65B1" w:rsidRDefault="001C65B1" w:rsidP="001C65B1">
      <w:pPr>
        <w:pStyle w:val="Heading3"/>
      </w:pPr>
      <w:bookmarkStart w:id="622" w:name="_Toc426452332"/>
      <w:r>
        <w:t>&lt;Artifact&gt;</w:t>
      </w:r>
      <w:r w:rsidRPr="00792921">
        <w:t xml:space="preserve"> </w:t>
      </w:r>
      <w:bookmarkStart w:id="623" w:name="_9863680455d9ae6e5de2db10c1a2edbc"/>
      <w:r w:rsidRPr="00792921">
        <w:t>ValidityConstraintType</w:t>
      </w:r>
      <w:bookmarkEnd w:id="622"/>
      <w:bookmarkEnd w:id="623"/>
    </w:p>
    <w:p w14:paraId="02E40286" w14:textId="77777777" w:rsidR="001C65B1" w:rsidRPr="00F21036" w:rsidRDefault="001C65B1" w:rsidP="001C65B1">
      <w:pPr>
        <w:pStyle w:val="Heading5"/>
      </w:pPr>
      <w:r>
        <w:t>Description</w:t>
      </w:r>
    </w:p>
    <w:p w14:paraId="00417B1E" w14:textId="77777777" w:rsidR="001C65B1" w:rsidRDefault="001C65B1" w:rsidP="001C65B1">
      <w:pPr>
        <w:pStyle w:val="omg-body"/>
      </w:pPr>
      <w:r>
        <w:t>A data concept for a rule or instructions for validating an IEP candidate.</w:t>
      </w:r>
    </w:p>
    <w:p w14:paraId="6B1CD65C" w14:textId="77777777" w:rsidR="001C65B1" w:rsidRDefault="001C65B1" w:rsidP="001C65B1">
      <w:pPr>
        <w:pStyle w:val="Heading5"/>
      </w:pPr>
      <w:r>
        <w:t>Generalization</w:t>
      </w:r>
    </w:p>
    <w:p w14:paraId="4C587B8E" w14:textId="77777777" w:rsidR="001C65B1" w:rsidRDefault="00333F36" w:rsidP="001C65B1">
      <w:pPr>
        <w:pStyle w:val="omg-body"/>
      </w:pPr>
      <w:hyperlink w:anchor="_dc6a1ac72032832f049a1273df5c4b46" w:history="1">
        <w:r w:rsidR="001C65B1" w:rsidRPr="00CD024E">
          <w:rPr>
            <w:color w:val="0000FF"/>
            <w:u w:val="single"/>
          </w:rPr>
          <w:t>ValidityConstraintWithContextType</w:t>
        </w:r>
      </w:hyperlink>
      <w:r w:rsidR="001C65B1">
        <w:rPr>
          <w:color w:val="0000FF"/>
        </w:rPr>
        <w:t xml:space="preserve">  </w:t>
      </w:r>
    </w:p>
    <w:p w14:paraId="7988D511" w14:textId="77777777" w:rsidR="001C65B1" w:rsidRDefault="001C65B1" w:rsidP="001C65B1">
      <w:pPr>
        <w:pStyle w:val="Heading3"/>
      </w:pPr>
      <w:bookmarkStart w:id="624" w:name="_Toc426452333"/>
      <w:r>
        <w:t>&lt;Artifact&gt;</w:t>
      </w:r>
      <w:r w:rsidRPr="00792921">
        <w:t xml:space="preserve"> </w:t>
      </w:r>
      <w:bookmarkStart w:id="625" w:name="_dc6a1ac72032832f049a1273df5c4b46"/>
      <w:r w:rsidRPr="00792921">
        <w:t>ValidityConstraintWithContextType</w:t>
      </w:r>
      <w:bookmarkEnd w:id="624"/>
      <w:bookmarkEnd w:id="625"/>
    </w:p>
    <w:p w14:paraId="1162EF41" w14:textId="77777777" w:rsidR="001C65B1" w:rsidRPr="00F21036" w:rsidRDefault="001C65B1" w:rsidP="001C65B1">
      <w:pPr>
        <w:pStyle w:val="Heading5"/>
      </w:pPr>
      <w:r>
        <w:t>Description</w:t>
      </w:r>
    </w:p>
    <w:p w14:paraId="1B8150AE" w14:textId="77777777" w:rsidR="001C65B1" w:rsidRDefault="001C65B1" w:rsidP="001C65B1">
      <w:pPr>
        <w:pStyle w:val="omg-body"/>
      </w:pPr>
      <w:r>
        <w:t>A data concept for a rule or instructions for validating an IEP candidate (XML document) using some context within that XML document.</w:t>
      </w:r>
    </w:p>
    <w:p w14:paraId="4B00E24D" w14:textId="77777777" w:rsidR="001C65B1" w:rsidRDefault="001C65B1" w:rsidP="001C65B1">
      <w:pPr>
        <w:pStyle w:val="Heading5"/>
      </w:pPr>
      <w:r>
        <w:t>Generalization</w:t>
      </w:r>
    </w:p>
    <w:p w14:paraId="7BF67B8F" w14:textId="77777777" w:rsidR="001C65B1" w:rsidRDefault="00333F36" w:rsidP="001C65B1">
      <w:pPr>
        <w:pStyle w:val="omg-body"/>
      </w:pPr>
      <w:hyperlink w:anchor="_decd4bb0486b2d193f0fe691f9f3e96f" w:history="1">
        <w:r w:rsidR="001C65B1" w:rsidRPr="00CD024E">
          <w:rPr>
            <w:color w:val="0000FF"/>
            <w:u w:val="single"/>
          </w:rPr>
          <w:t>DescribedType</w:t>
        </w:r>
      </w:hyperlink>
      <w:r w:rsidR="001C65B1">
        <w:rPr>
          <w:color w:val="0000FF"/>
        </w:rPr>
        <w:t xml:space="preserve">  </w:t>
      </w:r>
    </w:p>
    <w:p w14:paraId="39EF2A1D" w14:textId="77777777" w:rsidR="001C65B1" w:rsidRDefault="001C65B1" w:rsidP="001C65B1">
      <w:pPr>
        <w:pStyle w:val="Heading3"/>
      </w:pPr>
      <w:bookmarkStart w:id="626" w:name="_Toc426452334"/>
      <w:r>
        <w:t>&lt;Artifact&gt;</w:t>
      </w:r>
      <w:r w:rsidRPr="00792921">
        <w:t xml:space="preserve"> </w:t>
      </w:r>
      <w:bookmarkStart w:id="627" w:name="_7edeea2403c320db2be8b8f5239f6642"/>
      <w:r w:rsidRPr="00792921">
        <w:t>ValidityContextType</w:t>
      </w:r>
      <w:bookmarkEnd w:id="626"/>
      <w:bookmarkEnd w:id="627"/>
    </w:p>
    <w:p w14:paraId="272F7C78" w14:textId="77777777" w:rsidR="001C65B1" w:rsidRPr="00F21036" w:rsidRDefault="001C65B1" w:rsidP="001C65B1">
      <w:pPr>
        <w:pStyle w:val="Heading5"/>
      </w:pPr>
      <w:r>
        <w:t>Description</w:t>
      </w:r>
    </w:p>
    <w:p w14:paraId="63C6CA94" w14:textId="77777777" w:rsidR="001C65B1" w:rsidRDefault="001C65B1" w:rsidP="001C65B1">
      <w:pPr>
        <w:pStyle w:val="omg-body"/>
      </w:pPr>
      <w:r>
        <w:t>A data type for a rule or instructions for validating an IEP candidate within context defined by an XPath expression.</w:t>
      </w:r>
    </w:p>
    <w:p w14:paraId="5C567870" w14:textId="77777777" w:rsidR="001C65B1" w:rsidRDefault="001C65B1" w:rsidP="001C65B1">
      <w:pPr>
        <w:pStyle w:val="Heading5"/>
      </w:pPr>
      <w:r>
        <w:t>Generalization</w:t>
      </w:r>
    </w:p>
    <w:p w14:paraId="7C57575F" w14:textId="77777777" w:rsidR="001C65B1" w:rsidRDefault="00333F36" w:rsidP="001C65B1">
      <w:pPr>
        <w:pStyle w:val="omg-body"/>
      </w:pPr>
      <w:hyperlink w:anchor="_dc6a1ac72032832f049a1273df5c4b46" w:history="1">
        <w:r w:rsidR="001C65B1" w:rsidRPr="00CD024E">
          <w:rPr>
            <w:color w:val="0000FF"/>
            <w:u w:val="single"/>
          </w:rPr>
          <w:t>ValidityConstraintWithContextType</w:t>
        </w:r>
      </w:hyperlink>
      <w:r w:rsidR="001C65B1">
        <w:rPr>
          <w:color w:val="0000FF"/>
        </w:rPr>
        <w:t xml:space="preserve">  </w:t>
      </w:r>
    </w:p>
    <w:p w14:paraId="3DBFCCED" w14:textId="77777777" w:rsidR="001C65B1" w:rsidRPr="00D13566" w:rsidRDefault="001C65B1" w:rsidP="001C65B1">
      <w:pPr>
        <w:pStyle w:val="Heading5"/>
      </w:pPr>
      <w:r w:rsidRPr="00D13566">
        <w:t>Properties</w:t>
      </w:r>
    </w:p>
    <w:p w14:paraId="02256BDB" w14:textId="77777777" w:rsidR="001C65B1" w:rsidRPr="00D13566" w:rsidRDefault="001C65B1" w:rsidP="001C65B1">
      <w:pPr>
        <w:pStyle w:val="Heading6"/>
      </w:pPr>
      <w:r w:rsidRPr="00D13566">
        <w:t>ValidityConstraint</w:t>
      </w:r>
      <w:r>
        <w:t xml:space="preserve"> : ValidityConstraintType [1..*]</w:t>
      </w:r>
    </w:p>
    <w:p w14:paraId="70A7562C" w14:textId="77777777" w:rsidR="001C65B1" w:rsidRDefault="001C65B1" w:rsidP="001C65B1">
      <w:pPr>
        <w:pStyle w:val="omg-body"/>
      </w:pPr>
      <w:r>
        <w:t>A data concept for a rule or instructions for validating an IEP candidate.</w:t>
      </w:r>
    </w:p>
    <w:p w14:paraId="5EA1B6DE" w14:textId="77777777" w:rsidR="001C65B1" w:rsidRPr="00D13566" w:rsidRDefault="001C65B1" w:rsidP="001C65B1">
      <w:pPr>
        <w:pStyle w:val="Heading6"/>
      </w:pPr>
      <w:r w:rsidRPr="00D13566">
        <w:t>xPathText</w:t>
      </w:r>
      <w:r>
        <w:t xml:space="preserve"> : String [1]</w:t>
      </w:r>
    </w:p>
    <w:p w14:paraId="7CF14E2B" w14:textId="77777777" w:rsidR="001C65B1" w:rsidRDefault="001C65B1" w:rsidP="001C65B1">
      <w:pPr>
        <w:pStyle w:val="omg-body"/>
      </w:pPr>
      <w:r>
        <w:lastRenderedPageBreak/>
        <w:t>An XPath expression.</w:t>
      </w:r>
    </w:p>
    <w:p w14:paraId="5050BA8F" w14:textId="77777777" w:rsidR="001C65B1" w:rsidRDefault="001C65B1" w:rsidP="001C65B1">
      <w:pPr>
        <w:pStyle w:val="Heading3"/>
      </w:pPr>
      <w:bookmarkStart w:id="628" w:name="_Toc426452335"/>
      <w:r>
        <w:t>&lt;Artifact&gt;</w:t>
      </w:r>
      <w:r w:rsidRPr="00792921">
        <w:t xml:space="preserve"> </w:t>
      </w:r>
      <w:bookmarkStart w:id="629" w:name="_5e48a7ce22c2dd0be5cc1ed17c6e3f38"/>
      <w:r w:rsidRPr="00792921">
        <w:t>XMLSchemaType</w:t>
      </w:r>
      <w:bookmarkEnd w:id="628"/>
      <w:bookmarkEnd w:id="629"/>
    </w:p>
    <w:p w14:paraId="4411F25D" w14:textId="77777777" w:rsidR="001C65B1" w:rsidRPr="00F21036" w:rsidRDefault="001C65B1" w:rsidP="001C65B1">
      <w:pPr>
        <w:pStyle w:val="Heading5"/>
      </w:pPr>
      <w:r>
        <w:t>Description</w:t>
      </w:r>
    </w:p>
    <w:p w14:paraId="7F8BC1A2" w14:textId="7B421028" w:rsidR="001C65B1" w:rsidRDefault="001C65B1" w:rsidP="001C65B1">
      <w:pPr>
        <w:pStyle w:val="omg-body"/>
      </w:pPr>
      <w:r>
        <w:t xml:space="preserve">A data type for a validity constraint that </w:t>
      </w:r>
      <w:commentRangeStart w:id="630"/>
      <w:del w:id="631" w:author="Steve Cook" w:date="2016-05-16T14:27:00Z">
        <w:r w:rsidDel="00361BD0">
          <w:delText>indicating</w:delText>
        </w:r>
      </w:del>
      <w:commentRangeEnd w:id="630"/>
      <w:r w:rsidR="00361BD0">
        <w:rPr>
          <w:rStyle w:val="CommentReference"/>
          <w:color w:val="auto"/>
        </w:rPr>
        <w:commentReference w:id="630"/>
      </w:r>
      <w:del w:id="632" w:author="Steve Cook" w:date="2016-05-16T14:27:00Z">
        <w:r w:rsidDel="00361BD0">
          <w:delText xml:space="preserve"> </w:delText>
        </w:r>
      </w:del>
      <w:ins w:id="633" w:author="Steve Cook" w:date="2016-05-16T14:27:00Z">
        <w:r w:rsidR="00361BD0">
          <w:t xml:space="preserve">indicates </w:t>
        </w:r>
      </w:ins>
      <w:r>
        <w:t>an XML Schema against which an artifact may be validated, or which can be used for other purposes. c:XMLSchemaDocument identifies the root or starting XML schema document.</w:t>
      </w:r>
    </w:p>
    <w:p w14:paraId="2F905A9D" w14:textId="77777777" w:rsidR="001C65B1" w:rsidRDefault="001C65B1" w:rsidP="001C65B1">
      <w:pPr>
        <w:pStyle w:val="Heading5"/>
      </w:pPr>
      <w:r>
        <w:t>Generalization</w:t>
      </w:r>
    </w:p>
    <w:p w14:paraId="4FF10F21" w14:textId="77777777" w:rsidR="001C65B1" w:rsidRDefault="00333F36"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6DDE3383" w14:textId="77777777" w:rsidR="001C65B1" w:rsidRDefault="001C65B1" w:rsidP="001C65B1">
      <w:pPr>
        <w:pStyle w:val="Heading3"/>
      </w:pPr>
      <w:bookmarkStart w:id="634" w:name="_Toc426452336"/>
      <w:r>
        <w:t>&lt;Artifact&gt;</w:t>
      </w:r>
      <w:r w:rsidRPr="00792921">
        <w:t xml:space="preserve"> </w:t>
      </w:r>
      <w:bookmarkStart w:id="635" w:name="_d9cef304ec90b0b2215e77012b9a3829"/>
      <w:r w:rsidRPr="00792921">
        <w:t>XPathType</w:t>
      </w:r>
      <w:bookmarkEnd w:id="634"/>
      <w:bookmarkEnd w:id="635"/>
    </w:p>
    <w:p w14:paraId="006B1038" w14:textId="77777777" w:rsidR="001C65B1" w:rsidRPr="00F21036" w:rsidRDefault="001C65B1" w:rsidP="001C65B1">
      <w:pPr>
        <w:pStyle w:val="Heading5"/>
      </w:pPr>
      <w:r>
        <w:t>Description</w:t>
      </w:r>
    </w:p>
    <w:p w14:paraId="2659EFEA" w14:textId="77777777" w:rsidR="001C65B1" w:rsidRDefault="001C65B1" w:rsidP="001C65B1">
      <w:pPr>
        <w:pStyle w:val="omg-body"/>
      </w:pPr>
      <w:r>
        <w:t>A data type for an XPath expression.</w:t>
      </w:r>
    </w:p>
    <w:p w14:paraId="6355A6FE" w14:textId="77777777" w:rsidR="001C65B1" w:rsidRDefault="001C65B1" w:rsidP="001C65B1">
      <w:pPr>
        <w:pStyle w:val="Heading5"/>
      </w:pPr>
      <w:r>
        <w:t>Generalization</w:t>
      </w:r>
    </w:p>
    <w:p w14:paraId="67F45273" w14:textId="77777777" w:rsidR="001C65B1" w:rsidRDefault="00333F36"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230BE4CA" w14:textId="77777777" w:rsidR="001C65B1" w:rsidRPr="00D13566" w:rsidRDefault="001C65B1" w:rsidP="001C65B1">
      <w:pPr>
        <w:pStyle w:val="Heading5"/>
      </w:pPr>
      <w:r w:rsidRPr="00D13566">
        <w:t>Properties</w:t>
      </w:r>
    </w:p>
    <w:p w14:paraId="1A54D926" w14:textId="77777777" w:rsidR="001C65B1" w:rsidRPr="00D13566" w:rsidRDefault="001C65B1" w:rsidP="001C65B1">
      <w:pPr>
        <w:pStyle w:val="Heading6"/>
      </w:pPr>
      <w:r w:rsidRPr="00D13566">
        <w:t>xPathText</w:t>
      </w:r>
      <w:r>
        <w:t xml:space="preserve"> : String [1]</w:t>
      </w:r>
    </w:p>
    <w:p w14:paraId="441B5062" w14:textId="77777777" w:rsidR="001C65B1" w:rsidRDefault="001C65B1" w:rsidP="001C65B1">
      <w:pPr>
        <w:pStyle w:val="omg-body"/>
      </w:pPr>
      <w:r>
        <w:t>An XPath expression.</w:t>
      </w:r>
    </w:p>
    <w:p w14:paraId="66E7A7AD" w14:textId="77777777" w:rsidR="001C65B1" w:rsidRDefault="001C65B1" w:rsidP="001C65B1">
      <w:pPr>
        <w:pStyle w:val="Heading3"/>
      </w:pPr>
      <w:bookmarkStart w:id="636" w:name="_Toc426452337"/>
      <w:r>
        <w:t>&lt;Enumeration&gt;</w:t>
      </w:r>
      <w:r w:rsidRPr="00792921">
        <w:t xml:space="preserve"> </w:t>
      </w:r>
      <w:bookmarkStart w:id="637" w:name="_4da536014dc3338ea6d5abb73de4cfd6"/>
      <w:r w:rsidRPr="00792921">
        <w:t>ChangeCodeSimpleType</w:t>
      </w:r>
      <w:bookmarkEnd w:id="636"/>
      <w:bookmarkEnd w:id="637"/>
    </w:p>
    <w:p w14:paraId="60187D26" w14:textId="77777777" w:rsidR="001C65B1" w:rsidRPr="00F21036" w:rsidRDefault="001C65B1" w:rsidP="001C65B1">
      <w:pPr>
        <w:pStyle w:val="Heading5"/>
      </w:pPr>
      <w:r>
        <w:t>Description</w:t>
      </w:r>
    </w:p>
    <w:p w14:paraId="26860AD3" w14:textId="77777777" w:rsidR="001C65B1" w:rsidRDefault="001C65B1" w:rsidP="001C65B1">
      <w:pPr>
        <w:pStyle w:val="omg-body"/>
      </w:pPr>
      <w:r>
        <w:t>Purpose of change.</w:t>
      </w:r>
    </w:p>
    <w:p w14:paraId="7F5A0954" w14:textId="77777777" w:rsidR="001C65B1" w:rsidRPr="00D13566" w:rsidRDefault="001C65B1" w:rsidP="001C65B1">
      <w:pPr>
        <w:pStyle w:val="Heading5"/>
      </w:pPr>
      <w:r>
        <w:t>Literals</w:t>
      </w:r>
    </w:p>
    <w:p w14:paraId="3C24E310" w14:textId="77777777" w:rsidR="001C65B1" w:rsidRPr="00C14E18" w:rsidRDefault="001C65B1" w:rsidP="001C65B1">
      <w:pPr>
        <w:pStyle w:val="Heading6"/>
      </w:pPr>
      <w:r w:rsidRPr="00C14E18">
        <w:t>new_requirement</w:t>
      </w:r>
    </w:p>
    <w:p w14:paraId="023B5181" w14:textId="77777777" w:rsidR="001C65B1" w:rsidRPr="00C14E18" w:rsidRDefault="001C65B1" w:rsidP="001C65B1">
      <w:pPr>
        <w:pStyle w:val="Heading6"/>
      </w:pPr>
      <w:r w:rsidRPr="00C14E18">
        <w:t>bug_fix</w:t>
      </w:r>
    </w:p>
    <w:p w14:paraId="2EB17A49" w14:textId="77777777" w:rsidR="001C65B1" w:rsidRPr="00C14E18" w:rsidRDefault="001C65B1" w:rsidP="001C65B1">
      <w:pPr>
        <w:pStyle w:val="Heading6"/>
      </w:pPr>
      <w:r w:rsidRPr="00C14E18">
        <w:t>refactoring</w:t>
      </w:r>
    </w:p>
    <w:p w14:paraId="2E54478E" w14:textId="77777777" w:rsidR="001C65B1" w:rsidRPr="00C14E18" w:rsidRDefault="001C65B1" w:rsidP="001C65B1">
      <w:pPr>
        <w:pStyle w:val="Heading6"/>
      </w:pPr>
      <w:r w:rsidRPr="00C14E18">
        <w:t>harmonization</w:t>
      </w:r>
    </w:p>
    <w:p w14:paraId="18B80681" w14:textId="77777777" w:rsidR="001C65B1" w:rsidRPr="00C14E18" w:rsidRDefault="001C65B1" w:rsidP="001C65B1">
      <w:pPr>
        <w:pStyle w:val="Heading6"/>
      </w:pPr>
      <w:r w:rsidRPr="00C14E18">
        <w:t>general_improvement</w:t>
      </w:r>
    </w:p>
    <w:p w14:paraId="66DE5043" w14:textId="77777777" w:rsidR="001C65B1" w:rsidRPr="00A078A9" w:rsidRDefault="001C65B1" w:rsidP="001C65B1">
      <w:pPr>
        <w:pStyle w:val="omg-body"/>
      </w:pPr>
    </w:p>
    <w:p w14:paraId="79BA0C87" w14:textId="77777777" w:rsidR="001C65B1" w:rsidRDefault="001C65B1" w:rsidP="001C65B1">
      <w:pPr>
        <w:pStyle w:val="Heading3"/>
      </w:pPr>
      <w:bookmarkStart w:id="638" w:name="_Toc426452338"/>
      <w:r>
        <w:lastRenderedPageBreak/>
        <w:t>&lt;Enumeration&gt;</w:t>
      </w:r>
      <w:r w:rsidRPr="00792921">
        <w:t xml:space="preserve"> </w:t>
      </w:r>
      <w:bookmarkStart w:id="639" w:name="_ed6920419309a280640605a48ca910a1"/>
      <w:r w:rsidRPr="00792921">
        <w:t>ModelPackageDescriptionClassCode</w:t>
      </w:r>
      <w:bookmarkEnd w:id="638"/>
      <w:bookmarkEnd w:id="639"/>
    </w:p>
    <w:p w14:paraId="717F9059" w14:textId="77777777" w:rsidR="001C65B1" w:rsidRPr="00F21036" w:rsidRDefault="001C65B1" w:rsidP="001C65B1">
      <w:pPr>
        <w:pStyle w:val="Heading5"/>
      </w:pPr>
      <w:r>
        <w:t>Description</w:t>
      </w:r>
    </w:p>
    <w:p w14:paraId="45D1A988" w14:textId="77777777" w:rsidR="001C65B1" w:rsidRDefault="001C65B1" w:rsidP="001C65B1">
      <w:pPr>
        <w:pStyle w:val="omg-body"/>
      </w:pPr>
      <w:r>
        <w:t>A specified classification (type or kind) of the MPD.</w:t>
      </w:r>
    </w:p>
    <w:p w14:paraId="1761A259" w14:textId="77777777" w:rsidR="001C65B1" w:rsidRDefault="001C65B1" w:rsidP="001C65B1">
      <w:pPr>
        <w:pStyle w:val="omg-body"/>
      </w:pPr>
      <w:r>
        <w:t>The MPD specification applies to all NIEM model package descriptions (MPDs).   Currently, MPDs include the following:</w:t>
      </w:r>
    </w:p>
    <w:p w14:paraId="179DDEF1" w14:textId="77777777" w:rsidR="001C65B1" w:rsidRDefault="001C65B1" w:rsidP="001C65B1">
      <w:pPr>
        <w:pStyle w:val="omg-body"/>
        <w:numPr>
          <w:ilvl w:val="0"/>
          <w:numId w:val="42"/>
        </w:numPr>
      </w:pPr>
      <w:r>
        <w:t>A NIEM information exchange package documentation (IEPD) that defines a NIEM data exchange.</w:t>
      </w:r>
    </w:p>
    <w:p w14:paraId="1E7E7648" w14:textId="77777777" w:rsidR="001C65B1" w:rsidRDefault="001C65B1" w:rsidP="001C65B1">
      <w:pPr>
        <w:pStyle w:val="omg-body"/>
        <w:numPr>
          <w:ilvl w:val="0"/>
          <w:numId w:val="42"/>
        </w:numPr>
      </w:pPr>
      <w:r>
        <w:t>A NIEM release (including a major, minor, or micro release) [as defined in the NIEM High-Level Version Architecture 1.0].</w:t>
      </w:r>
    </w:p>
    <w:p w14:paraId="748C5A81" w14:textId="77777777" w:rsidR="001C65B1" w:rsidRDefault="001C65B1" w:rsidP="001C65B1">
      <w:pPr>
        <w:pStyle w:val="omg-body"/>
        <w:numPr>
          <w:ilvl w:val="0"/>
          <w:numId w:val="42"/>
        </w:numPr>
      </w:pPr>
      <w:r>
        <w:t>A NIEM domain update [as described in NIEM Domain Update Specification 1.0]. (Note these are NOT the same as a NIEM domain schema document that is a part of a NIEM release).</w:t>
      </w:r>
    </w:p>
    <w:p w14:paraId="47790977" w14:textId="77777777" w:rsidR="001C65B1" w:rsidRDefault="001C65B1" w:rsidP="001C65B1">
      <w:pPr>
        <w:pStyle w:val="omg-body"/>
        <w:numPr>
          <w:ilvl w:val="0"/>
          <w:numId w:val="42"/>
        </w:numPr>
      </w:pPr>
      <w:r>
        <w:t>A NIEM core update to a NIEM release.</w:t>
      </w:r>
    </w:p>
    <w:p w14:paraId="096CE4CA" w14:textId="77777777" w:rsidR="001C65B1" w:rsidRDefault="001C65B1" w:rsidP="001C65B1">
      <w:pPr>
        <w:pStyle w:val="omg-body"/>
        <w:numPr>
          <w:ilvl w:val="0"/>
          <w:numId w:val="42"/>
        </w:numPr>
      </w:pPr>
      <w:r>
        <w:t>A NIEM Enterprise Information Exchange Model (EIEM) on which one or more IEPDs can be based.</w:t>
      </w:r>
    </w:p>
    <w:p w14:paraId="3191C298" w14:textId="77777777" w:rsidR="001C65B1" w:rsidRDefault="001C65B1" w:rsidP="001C65B1">
      <w:pPr>
        <w:pStyle w:val="omg-body"/>
      </w:pPr>
      <w:r>
        <w:t>Of these kinds of MPDs, the only kind which is formally specified in NIEM-3 is an IEPD.  The NIEM-3 UML Models all kinds of MPD, and the kind is defined as the EnumerationLiterals of this ModelPackageDescriptionClassCode Enumeration.</w:t>
      </w:r>
    </w:p>
    <w:p w14:paraId="3FE31750" w14:textId="77777777" w:rsidR="001C65B1" w:rsidRDefault="001C65B1" w:rsidP="001C65B1">
      <w:pPr>
        <w:pStyle w:val="omg-body"/>
      </w:pPr>
      <w:r>
        <w:t>The kind of MPD is reflected in the MPD Catalog c:mpdClassURIList attribute.  That attribute will be provisioned with the appropriate list of URIs based on the value of this ModelPackageDescriptionClassCode Enumeration.</w:t>
      </w:r>
    </w:p>
    <w:p w14:paraId="06022697" w14:textId="77777777" w:rsidR="001C65B1" w:rsidRPr="00D13566" w:rsidRDefault="001C65B1" w:rsidP="001C65B1">
      <w:pPr>
        <w:pStyle w:val="Heading5"/>
      </w:pPr>
      <w:r>
        <w:t>Literals</w:t>
      </w:r>
    </w:p>
    <w:p w14:paraId="1B8F301F" w14:textId="77777777" w:rsidR="001C65B1" w:rsidRPr="00C14E18" w:rsidRDefault="001C65B1" w:rsidP="001C65B1">
      <w:pPr>
        <w:pStyle w:val="Heading6"/>
      </w:pPr>
      <w:r w:rsidRPr="00C14E18">
        <w:t>eiem</w:t>
      </w:r>
    </w:p>
    <w:p w14:paraId="5F35D0C1" w14:textId="77777777" w:rsidR="001C65B1" w:rsidRPr="00A078A9" w:rsidRDefault="001C65B1" w:rsidP="001C65B1">
      <w:pPr>
        <w:pStyle w:val="omg-body"/>
      </w:pPr>
      <w:r w:rsidRPr="00A078A9">
        <w:t>An Enterprise Information Exchange Model (EIEM) is an MPD that incorporates BIECs that meet enterprise business needs for exchanging data using NIEM [NIEM-BIEC]. An EIEM is an adaptation of NIEM schemas, tailored and constrained for and by an enterprise. An EIEM will contain the following schemas that are commonly used or expected to be used by the authoring enterprise: one standard NIEM schema subset and one or more NIEM extension schemas that extend existing NIEM data components or establish new data components.</w:t>
      </w:r>
    </w:p>
    <w:p w14:paraId="2E965E7F" w14:textId="77777777" w:rsidR="001C65B1" w:rsidRPr="00A078A9" w:rsidRDefault="001C65B1" w:rsidP="001C65B1">
      <w:pPr>
        <w:pStyle w:val="omg-body"/>
      </w:pPr>
    </w:p>
    <w:p w14:paraId="59B3F491" w14:textId="77777777" w:rsidR="001C65B1" w:rsidRPr="00C14E18" w:rsidRDefault="001C65B1" w:rsidP="001C65B1">
      <w:pPr>
        <w:pStyle w:val="Heading6"/>
      </w:pPr>
      <w:r w:rsidRPr="00C14E18">
        <w:t>iepd</w:t>
      </w:r>
    </w:p>
    <w:p w14:paraId="67BA54FC" w14:textId="77777777" w:rsidR="001C65B1" w:rsidRPr="00A078A9" w:rsidRDefault="001C65B1" w:rsidP="001C65B1">
      <w:pPr>
        <w:pStyle w:val="omg-body"/>
      </w:pPr>
      <w:r w:rsidRPr="00A078A9">
        <w:t>NIEM Information Exchange Package Documentation (IEPD) is an MPD that defines a recurring XML data exchange. An NIEM IEPD is a set of valid XML schemas that may include portions of NIEM Core schemas, portions of NIEM Domain schemas, enterprise-specific or IEPD-specific extension schemas, and at least one exchange schema that defines a document element (as defined in [W3-XML-InfoSet]). The schemas contained in an IEPD work together to define a class of XML instances that consistently encapsulate data for information exchanges. Each XML instance in this class validates against the set of XML schemas contained within the IEPD.</w:t>
      </w:r>
    </w:p>
    <w:p w14:paraId="725B407A" w14:textId="77777777" w:rsidR="001C65B1" w:rsidRPr="00C14E18" w:rsidRDefault="001C65B1" w:rsidP="001C65B1">
      <w:pPr>
        <w:pStyle w:val="Heading6"/>
      </w:pPr>
      <w:r w:rsidRPr="00C14E18">
        <w:t>core_update</w:t>
      </w:r>
    </w:p>
    <w:p w14:paraId="31C58EF8" w14:textId="77777777" w:rsidR="001C65B1" w:rsidRPr="00A078A9" w:rsidRDefault="001C65B1" w:rsidP="001C65B1">
      <w:pPr>
        <w:pStyle w:val="omg-body"/>
      </w:pPr>
      <w:r w:rsidRPr="00A078A9">
        <w:t>When necessary, the NIEM PMO can publish a core update. This is essentially identical to a domain update in terms of structure and use, with two important exceptions. First, a core update records changes that apply to a particular NIEM core version or another core update. This also means it is applicable to all NIEM releases using that same core version. Second, a core update is never published to replace a NIEM core. It is intended to add new schemas, new data components, new code values, etc. to a core without waiting for the next major release. In some cases, minor modifications to existing data components are possible.</w:t>
      </w:r>
    </w:p>
    <w:p w14:paraId="030A834F" w14:textId="77777777" w:rsidR="001C65B1" w:rsidRPr="00C14E18" w:rsidRDefault="001C65B1" w:rsidP="001C65B1">
      <w:pPr>
        <w:pStyle w:val="Heading6"/>
      </w:pPr>
      <w:r w:rsidRPr="00C14E18">
        <w:lastRenderedPageBreak/>
        <w:t>release</w:t>
      </w:r>
    </w:p>
    <w:p w14:paraId="455C1E8D" w14:textId="77777777" w:rsidR="001C65B1" w:rsidRPr="00A078A9" w:rsidRDefault="001C65B1" w:rsidP="001C65B1">
      <w:pPr>
        <w:pStyle w:val="omg-body"/>
      </w:pPr>
      <w:r w:rsidRPr="00A078A9">
        <w:t>A NIEM release is an MPD containing a full set of harmonized reference schemas that coherently define all content within a single version of NIEM. NIEM releases include major, minor, and micro releases (as defined in the NIEM High Level Version Architecture (HLVA)).</w:t>
      </w:r>
    </w:p>
    <w:p w14:paraId="7A0CF18C" w14:textId="77777777" w:rsidR="001C65B1" w:rsidRPr="00C14E18" w:rsidRDefault="001C65B1" w:rsidP="001C65B1">
      <w:pPr>
        <w:pStyle w:val="Heading6"/>
      </w:pPr>
      <w:r w:rsidRPr="00C14E18">
        <w:t>domain_update</w:t>
      </w:r>
    </w:p>
    <w:p w14:paraId="5D9B6F09" w14:textId="77777777" w:rsidR="001C65B1" w:rsidRPr="00A078A9" w:rsidRDefault="001C65B1" w:rsidP="001C65B1">
      <w:pPr>
        <w:pStyle w:val="omg-body"/>
      </w:pPr>
      <w:r w:rsidRPr="00A078A9">
        <w:t>A domain update is an MPD containing reference schemas that represent changes to NIEM domains. The [NIEM-HLVA] defines a domain update as both a process and a NIEM product. Through use and analysis of NIEM releases and published content, domain users will identify issues and new data requirements for the domain and sometimes Core. NIEM domains use these issues as the basis for incremental improvements, extensions, and proposed changes to future NIEM releases. Both the process and product of the process are referred to as domain update.</w:t>
      </w:r>
    </w:p>
    <w:p w14:paraId="2EFF8AC1" w14:textId="77777777" w:rsidR="001C65B1" w:rsidRDefault="001C65B1" w:rsidP="001C65B1">
      <w:pPr>
        <w:pStyle w:val="Heading3"/>
      </w:pPr>
      <w:bookmarkStart w:id="640" w:name="_Toc426452339"/>
      <w:r>
        <w:t>&lt;Enumeration&gt;</w:t>
      </w:r>
      <w:r w:rsidRPr="00792921">
        <w:t xml:space="preserve"> </w:t>
      </w:r>
      <w:bookmarkStart w:id="641" w:name="_9fa33413ed68ab4977db181d70e0d689"/>
      <w:r w:rsidRPr="00792921">
        <w:t>RelationshipCode</w:t>
      </w:r>
      <w:bookmarkEnd w:id="640"/>
      <w:bookmarkEnd w:id="641"/>
    </w:p>
    <w:p w14:paraId="1C7AE9D4" w14:textId="77777777" w:rsidR="001C65B1" w:rsidRPr="00F21036" w:rsidRDefault="001C65B1" w:rsidP="001C65B1">
      <w:pPr>
        <w:pStyle w:val="Heading5"/>
      </w:pPr>
      <w:r>
        <w:t>Description</w:t>
      </w:r>
    </w:p>
    <w:p w14:paraId="32692A15" w14:textId="77777777" w:rsidR="001C65B1" w:rsidRDefault="001C65B1" w:rsidP="001C65B1">
      <w:pPr>
        <w:pStyle w:val="omg-body"/>
      </w:pPr>
      <w:r>
        <w:t xml:space="preserve">The possible reasons for the connectedness between the MPDs or between an MPD and a resource. This enumeration defines the possible values for the relationshipCode attribute of the ModelPackageDescriptionRelationship stereotype. Reference </w:t>
      </w:r>
      <w:hyperlink r:id="rId800" w:anchor="section_5.2.4.4" w:history="1">
        <w:r>
          <w:rPr>
            <w:color w:val="0000FF"/>
            <w:u w:val="single"/>
          </w:rPr>
          <w:t>Section 5.2.4.4</w:t>
        </w:r>
      </w:hyperlink>
      <w:r>
        <w:t xml:space="preserve"> and </w:t>
      </w:r>
      <w:hyperlink r:id="rId801" w:anchor="appendix_A" w:history="1">
        <w:r>
          <w:rPr>
            <w:color w:val="0000FF"/>
            <w:u w:val="single"/>
          </w:rPr>
          <w:t>Appendix A</w:t>
        </w:r>
      </w:hyperlink>
      <w:r>
        <w:t xml:space="preserve"> of [NIEM MPD].</w:t>
      </w:r>
    </w:p>
    <w:p w14:paraId="078026B9" w14:textId="77777777" w:rsidR="001C65B1" w:rsidRPr="00D13566" w:rsidRDefault="001C65B1" w:rsidP="001C65B1">
      <w:pPr>
        <w:pStyle w:val="Heading5"/>
      </w:pPr>
      <w:r>
        <w:t>Literals</w:t>
      </w:r>
    </w:p>
    <w:p w14:paraId="5A5A386F" w14:textId="77777777" w:rsidR="001C65B1" w:rsidRPr="00C14E18" w:rsidRDefault="001C65B1" w:rsidP="001C65B1">
      <w:pPr>
        <w:pStyle w:val="Heading6"/>
      </w:pPr>
      <w:r w:rsidRPr="00C14E18">
        <w:t>updates</w:t>
      </w:r>
    </w:p>
    <w:p w14:paraId="5233E120" w14:textId="77777777" w:rsidR="001C65B1" w:rsidRPr="00A078A9" w:rsidRDefault="001C65B1" w:rsidP="001C65B1">
      <w:pPr>
        <w:pStyle w:val="omg-body"/>
      </w:pPr>
      <w:r w:rsidRPr="00A078A9">
        <w:t>A relationshipCode value for indicating that this MPD is an incremental update to the referenced resource. Used by a core or domain update to identify the domain schema in a NIEM release being incrementally updated (not replaced).</w:t>
      </w:r>
    </w:p>
    <w:p w14:paraId="2B506A8F" w14:textId="77777777" w:rsidR="001C65B1" w:rsidRPr="00C14E18" w:rsidRDefault="001C65B1" w:rsidP="001C65B1">
      <w:pPr>
        <w:pStyle w:val="Heading6"/>
      </w:pPr>
      <w:r w:rsidRPr="00C14E18">
        <w:t>conforms_to</w:t>
      </w:r>
    </w:p>
    <w:p w14:paraId="4714B2EF" w14:textId="77777777" w:rsidR="001C65B1" w:rsidRPr="00A078A9" w:rsidRDefault="001C65B1" w:rsidP="001C65B1">
      <w:pPr>
        <w:pStyle w:val="omg-body"/>
      </w:pPr>
      <w:r w:rsidRPr="00A078A9">
        <w:t>A relationshipCode value for indicating that this MPD conforms to the referenced specification or standard.</w:t>
      </w:r>
    </w:p>
    <w:p w14:paraId="00216381" w14:textId="77777777" w:rsidR="001C65B1" w:rsidRPr="00C14E18" w:rsidRDefault="001C65B1" w:rsidP="001C65B1">
      <w:pPr>
        <w:pStyle w:val="Heading6"/>
      </w:pPr>
      <w:r w:rsidRPr="00C14E18">
        <w:t>version_of</w:t>
      </w:r>
    </w:p>
    <w:p w14:paraId="1BF2F5D3" w14:textId="77777777" w:rsidR="001C65B1" w:rsidRPr="00A078A9" w:rsidRDefault="001C65B1" w:rsidP="001C65B1">
      <w:pPr>
        <w:pStyle w:val="omg-body"/>
      </w:pPr>
      <w:r w:rsidRPr="00A078A9">
        <w:t>A relationshipCode value for indicating that this MPD is a different version of the referenced MPD. This code value is only needed in cases where significant name changes might obscure the relationship to the previous version. For example, NIEM Justice 4.1 is a version of GJXDM 3.0.3.</w:t>
      </w:r>
    </w:p>
    <w:p w14:paraId="52CD6EB4" w14:textId="77777777" w:rsidR="001C65B1" w:rsidRPr="00C14E18" w:rsidRDefault="001C65B1" w:rsidP="001C65B1">
      <w:pPr>
        <w:pStyle w:val="Heading6"/>
      </w:pPr>
      <w:r w:rsidRPr="00C14E18">
        <w:t>specializes</w:t>
      </w:r>
    </w:p>
    <w:p w14:paraId="2E1CC975" w14:textId="77777777" w:rsidR="001C65B1" w:rsidRPr="00A078A9" w:rsidRDefault="001C65B1" w:rsidP="001C65B1">
      <w:pPr>
        <w:pStyle w:val="omg-body"/>
      </w:pPr>
      <w:r w:rsidRPr="00A078A9">
        <w:t>A relationshipCode value for indicating that this MPD is a specialization of the referenced MPD. This value is the inverse of generalizes.</w:t>
      </w:r>
    </w:p>
    <w:p w14:paraId="21694DB8" w14:textId="77777777" w:rsidR="001C65B1" w:rsidRPr="00C14E18" w:rsidRDefault="001C65B1" w:rsidP="001C65B1">
      <w:pPr>
        <w:pStyle w:val="Heading6"/>
      </w:pPr>
      <w:r w:rsidRPr="00C14E18">
        <w:t>generalizes</w:t>
      </w:r>
    </w:p>
    <w:p w14:paraId="5FD758DE" w14:textId="77777777" w:rsidR="001C65B1" w:rsidRPr="00A078A9" w:rsidRDefault="001C65B1" w:rsidP="001C65B1">
      <w:pPr>
        <w:pStyle w:val="omg-body"/>
      </w:pPr>
      <w:r w:rsidRPr="00A078A9">
        <w:t>A relationshipCode value for indicating that this MPD is a generalization of the referenced MPD. This value is the inverse of specializes.</w:t>
      </w:r>
    </w:p>
    <w:p w14:paraId="6379325C" w14:textId="77777777" w:rsidR="001C65B1" w:rsidRPr="00C14E18" w:rsidRDefault="001C65B1" w:rsidP="001C65B1">
      <w:pPr>
        <w:pStyle w:val="Heading6"/>
      </w:pPr>
      <w:r w:rsidRPr="00C14E18">
        <w:t>supersedes</w:t>
      </w:r>
    </w:p>
    <w:p w14:paraId="3B8DDAF9" w14:textId="77777777" w:rsidR="001C65B1" w:rsidRPr="00A078A9" w:rsidRDefault="001C65B1" w:rsidP="001C65B1">
      <w:pPr>
        <w:pStyle w:val="omg-body"/>
      </w:pPr>
      <w:r w:rsidRPr="00A078A9">
        <w:t>A relationshipCode value for indicating that this MPD replaces the referenced MPD.</w:t>
      </w:r>
    </w:p>
    <w:p w14:paraId="4C165D58" w14:textId="77777777" w:rsidR="001C65B1" w:rsidRPr="00C14E18" w:rsidRDefault="001C65B1" w:rsidP="001C65B1">
      <w:pPr>
        <w:pStyle w:val="Heading6"/>
      </w:pPr>
      <w:r w:rsidRPr="00C14E18">
        <w:t>deprecates</w:t>
      </w:r>
    </w:p>
    <w:p w14:paraId="1107DF79" w14:textId="77777777" w:rsidR="001C65B1" w:rsidRPr="00A078A9" w:rsidRDefault="001C65B1" w:rsidP="001C65B1">
      <w:pPr>
        <w:pStyle w:val="omg-body"/>
      </w:pPr>
      <w:r w:rsidRPr="00A078A9">
        <w:lastRenderedPageBreak/>
        <w:t>A relationshipCode value for indicating that content in this MPD is preferred over content in the referenced MPD; and at some time in the future will supersede the referenced MPD.</w:t>
      </w:r>
    </w:p>
    <w:p w14:paraId="7614EB03" w14:textId="77777777" w:rsidR="001C65B1" w:rsidRPr="00C14E18" w:rsidRDefault="001C65B1" w:rsidP="001C65B1">
      <w:pPr>
        <w:pStyle w:val="Heading6"/>
      </w:pPr>
      <w:r w:rsidRPr="00C14E18">
        <w:t>adapts</w:t>
      </w:r>
    </w:p>
    <w:p w14:paraId="1B88CBED" w14:textId="77777777" w:rsidR="001C65B1" w:rsidRPr="00A078A9" w:rsidRDefault="001C65B1" w:rsidP="001C65B1">
      <w:pPr>
        <w:pStyle w:val="omg-body"/>
      </w:pPr>
      <w:r w:rsidRPr="00A078A9">
        <w:t>A relationshipCode value for indicating that this MPD is an adaptation of the referenced MPD.</w:t>
      </w:r>
    </w:p>
    <w:p w14:paraId="6A04040F" w14:textId="77777777" w:rsidR="001C65B1" w:rsidRPr="00C14E18" w:rsidRDefault="001C65B1" w:rsidP="001C65B1">
      <w:pPr>
        <w:pStyle w:val="Heading6"/>
      </w:pPr>
      <w:r w:rsidRPr="00C14E18">
        <w:t>derives_from</w:t>
      </w:r>
    </w:p>
    <w:p w14:paraId="0EB18993" w14:textId="71B548F7" w:rsidR="008A53DD" w:rsidRPr="00A078A9" w:rsidRDefault="001C65B1" w:rsidP="008A53DD">
      <w:pPr>
        <w:pStyle w:val="omg-body"/>
      </w:pPr>
      <w:r w:rsidRPr="00A078A9">
        <w:t>A relationshipCode value for indicating that this MPD has been derived from another; used to indicate an IEPD is derived from an EIEM</w:t>
      </w:r>
      <w:r>
        <w:t xml:space="preserve"> (may have other uses as well).</w:t>
      </w:r>
    </w:p>
    <w:p w14:paraId="454F4EFE" w14:textId="77777777" w:rsidR="000A71CF" w:rsidRDefault="000A71CF" w:rsidP="000A71CF">
      <w:pPr>
        <w:pStyle w:val="Heading1"/>
      </w:pPr>
      <w:bookmarkStart w:id="642" w:name="_Ref325073644"/>
      <w:bookmarkStart w:id="643" w:name="_Toc364003793"/>
      <w:bookmarkStart w:id="644" w:name="_Toc426452340"/>
      <w:r>
        <w:lastRenderedPageBreak/>
        <w:t>NIEM-UML Transformation Reference</w:t>
      </w:r>
      <w:bookmarkEnd w:id="642"/>
      <w:bookmarkEnd w:id="643"/>
      <w:bookmarkEnd w:id="644"/>
    </w:p>
    <w:p w14:paraId="0E96334E" w14:textId="77777777" w:rsidR="000A71CF" w:rsidRPr="007B4D6D" w:rsidRDefault="000A71CF" w:rsidP="000A71CF">
      <w:pPr>
        <w:pStyle w:val="Heading2"/>
      </w:pPr>
      <w:bookmarkStart w:id="645" w:name="aRefHeading91"/>
      <w:bookmarkStart w:id="646" w:name="_Toc364003794"/>
      <w:bookmarkStart w:id="647" w:name="_Toc426452341"/>
      <w:r w:rsidRPr="007B4D6D">
        <w:t>Introduction</w:t>
      </w:r>
      <w:bookmarkStart w:id="648" w:name="a170324a0131132731629974487333307743"/>
      <w:bookmarkEnd w:id="645"/>
      <w:bookmarkEnd w:id="646"/>
      <w:bookmarkEnd w:id="647"/>
      <w:bookmarkEnd w:id="648"/>
    </w:p>
    <w:p w14:paraId="333AE053" w14:textId="77777777" w:rsidR="000A71CF" w:rsidRDefault="000A71CF" w:rsidP="000A71CF">
      <w:pPr>
        <w:pStyle w:val="BodyText"/>
        <w:rPr>
          <w:rFonts w:eastAsia="Times"/>
        </w:rPr>
      </w:pPr>
      <w:r>
        <w:rPr>
          <w:rFonts w:eastAsia="Times"/>
        </w:rPr>
        <w:t xml:space="preserve">This clause provides component, structural and abstract orientation to the transformations between the UML Profile for NIEM and the concrete NIEM architectural artifacts, as specified in [NIEM-NDR] and [NIEM-MPD]. The transformations are expressed in terms of OMG QVT [QVT]. The QVT and related metamodels and profiles are provided as machine-readable artifacts associated with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sidR="00B81ED7">
        <w:rPr>
          <w:rFonts w:eastAsia="Times"/>
        </w:rPr>
        <w:t>Annex A</w:t>
      </w:r>
      <w:r>
        <w:rPr>
          <w:rFonts w:eastAsia="Times"/>
        </w:rPr>
        <w:fldChar w:fldCharType="end"/>
      </w:r>
      <w:r>
        <w:rPr>
          <w:rFonts w:eastAsia="Times"/>
        </w:rPr>
        <w:t xml:space="preserve">). This clause, and its associated QVT, are presented from a transformation engineering perspective and illustrate abstract model manipulation. Other clauses in this specification provide illustrations of concrete target artifact syntax. The associated QVT are the normative expression for the mapping (in the sense defined in Clause </w:t>
      </w:r>
      <w:r>
        <w:rPr>
          <w:rFonts w:eastAsia="Times"/>
        </w:rPr>
        <w:fldChar w:fldCharType="begin"/>
      </w:r>
      <w:r>
        <w:rPr>
          <w:rFonts w:eastAsia="Times"/>
        </w:rPr>
        <w:instrText xml:space="preserve"> REF _Ref317235558 \r \h </w:instrText>
      </w:r>
      <w:r>
        <w:rPr>
          <w:rFonts w:eastAsia="Times"/>
        </w:rPr>
      </w:r>
      <w:r>
        <w:rPr>
          <w:rFonts w:eastAsia="Times"/>
        </w:rPr>
        <w:fldChar w:fldCharType="separate"/>
      </w:r>
      <w:r w:rsidR="00B81ED7">
        <w:rPr>
          <w:rFonts w:eastAsia="Times"/>
        </w:rPr>
        <w:t>2</w:t>
      </w:r>
      <w:r>
        <w:rPr>
          <w:rFonts w:eastAsia="Times"/>
        </w:rPr>
        <w:fldChar w:fldCharType="end"/>
      </w:r>
      <w:r>
        <w:rPr>
          <w:rFonts w:eastAsia="Times"/>
        </w:rPr>
        <w:t>). In case of apparent conflict between the orientation provided in this clause and the QVT, the QVT takes precedence.</w:t>
      </w:r>
    </w:p>
    <w:p w14:paraId="74BC9156" w14:textId="77777777" w:rsidR="000A71CF" w:rsidRPr="00E041D4" w:rsidRDefault="000A71CF" w:rsidP="000A71CF">
      <w:pPr>
        <w:pStyle w:val="Heading3"/>
      </w:pPr>
      <w:bookmarkStart w:id="649" w:name="aRefHeading911"/>
      <w:bookmarkStart w:id="650" w:name="_Toc198724010"/>
      <w:bookmarkStart w:id="651" w:name="_Toc364003795"/>
      <w:bookmarkStart w:id="652" w:name="_Ref407180085"/>
      <w:bookmarkStart w:id="653" w:name="_Ref407180588"/>
      <w:bookmarkStart w:id="654" w:name="_Toc426452342"/>
      <w:bookmarkStart w:id="655" w:name="aRefHeading95"/>
      <w:r w:rsidRPr="00E041D4">
        <w:t xml:space="preserve">NIEM </w:t>
      </w:r>
      <w:bookmarkStart w:id="656" w:name="a170324a01311329677689454545336120"/>
      <w:bookmarkEnd w:id="649"/>
      <w:bookmarkEnd w:id="656"/>
      <w:r>
        <w:t>Provisioning Context</w:t>
      </w:r>
      <w:bookmarkEnd w:id="650"/>
      <w:bookmarkEnd w:id="651"/>
      <w:bookmarkEnd w:id="652"/>
      <w:bookmarkEnd w:id="653"/>
      <w:bookmarkEnd w:id="654"/>
    </w:p>
    <w:p w14:paraId="0120917F" w14:textId="216D7B17" w:rsidR="000A71CF" w:rsidRPr="006A7F18" w:rsidRDefault="000A71CF" w:rsidP="000A71CF">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provisioning process </w:t>
      </w:r>
      <w:r>
        <w:rPr>
          <w:rFonts w:eastAsia="Times"/>
        </w:rPr>
        <w:t>that</w:t>
      </w:r>
      <w:r w:rsidRPr="006A7F18">
        <w:rPr>
          <w:rFonts w:eastAsia="Times"/>
        </w:rPr>
        <w:t xml:space="preserve"> enables representation of MPD artifacts as UML Models or in their native NIEM-conformant XML format</w:t>
      </w:r>
      <w:r>
        <w:rPr>
          <w:rFonts w:eastAsia="Times"/>
        </w:rPr>
        <w:t xml:space="preserve">. </w:t>
      </w:r>
      <w:r w:rsidRPr="006A7F18">
        <w:rPr>
          <w:rFonts w:eastAsia="Times"/>
        </w:rPr>
        <w:t xml:space="preserve">The overall provisioning process is illustrated in </w:t>
      </w:r>
      <w:r>
        <w:rPr>
          <w:rFonts w:eastAsia="Times"/>
        </w:rPr>
        <w:fldChar w:fldCharType="begin"/>
      </w:r>
      <w:r>
        <w:rPr>
          <w:rFonts w:eastAsia="Times"/>
        </w:rPr>
        <w:instrText xml:space="preserve"> REF _Ref325072186 \h </w:instrText>
      </w:r>
      <w:r>
        <w:rPr>
          <w:rFonts w:eastAsia="Times"/>
        </w:rPr>
      </w:r>
      <w:r>
        <w:rPr>
          <w:rFonts w:eastAsia="Times"/>
        </w:rPr>
        <w:fldChar w:fldCharType="separate"/>
      </w:r>
      <w:r w:rsidR="00B81ED7">
        <w:t xml:space="preserve">Figure </w:t>
      </w:r>
      <w:r w:rsidR="00B81ED7">
        <w:rPr>
          <w:noProof/>
        </w:rPr>
        <w:t>9</w:t>
      </w:r>
      <w:r w:rsidR="00B81ED7">
        <w:noBreakHyphen/>
      </w:r>
      <w:r w:rsidR="00B81ED7">
        <w:rPr>
          <w:noProof/>
        </w:rPr>
        <w:t>1</w:t>
      </w:r>
      <w:r>
        <w:rPr>
          <w:rFonts w:eastAsia="Times"/>
        </w:rPr>
        <w:fldChar w:fldCharType="end"/>
      </w:r>
      <w:r>
        <w:rPr>
          <w:rFonts w:eastAsia="Times"/>
        </w:rPr>
        <w:t xml:space="preserve">. </w:t>
      </w:r>
      <w:r w:rsidRPr="006A7F18">
        <w:rPr>
          <w:rFonts w:eastAsia="Times"/>
        </w:rPr>
        <w:t>The focus of this clause is to transform UML Models between the NIEM PIM and NIEM PSM, and between the NIEM PSM and the MPD Artifacts</w:t>
      </w:r>
      <w:r>
        <w:rPr>
          <w:rFonts w:eastAsia="Times"/>
        </w:rPr>
        <w:t xml:space="preserve">. </w:t>
      </w:r>
      <w:r w:rsidRPr="006A7F18">
        <w:rPr>
          <w:rFonts w:eastAsia="Times"/>
        </w:rPr>
        <w:t xml:space="preserve">The MPD Artifacts </w:t>
      </w:r>
      <w:r>
        <w:rPr>
          <w:rFonts w:eastAsia="Times"/>
        </w:rPr>
        <w:t xml:space="preserve">addressed by these transformations are NIEM Conformant Schemas and the MPD Catalog. A meta-model for Schemas is specified in Clause 10 (XML Schema InfosetModel) of the OMG MOF 2 XMI Mapping Specification [XMI]. </w:t>
      </w:r>
      <w:r w:rsidRPr="006A7F18">
        <w:rPr>
          <w:rFonts w:eastAsia="Times"/>
        </w:rPr>
        <w:t xml:space="preserve">MPD Artifacts </w:t>
      </w:r>
      <w:r>
        <w:rPr>
          <w:rFonts w:eastAsia="Times"/>
        </w:rPr>
        <w:t>are represented (serialized) in their native XSD form.</w:t>
      </w:r>
    </w:p>
    <w:p w14:paraId="597A7559" w14:textId="77777777" w:rsidR="000A71CF" w:rsidRDefault="000A71CF" w:rsidP="000A71CF">
      <w:pPr>
        <w:pStyle w:val="BodyText"/>
        <w:rPr>
          <w:rFonts w:eastAsia="Times"/>
        </w:rPr>
      </w:pPr>
      <w:r>
        <w:rPr>
          <w:rFonts w:eastAsia="Times"/>
        </w:rPr>
        <w:t>The NIEM MPD is pre-populated with a set of infrastructure schemas. During transformation, the schemas transformed from the UML Models are wired into these infrastructure schemas, as specified in the NIEM NDR. The components include:</w:t>
      </w:r>
    </w:p>
    <w:p w14:paraId="49F4CAB9" w14:textId="77777777" w:rsidR="000A71CF" w:rsidRDefault="000A71CF" w:rsidP="000A71CF">
      <w:pPr>
        <w:pStyle w:val="BulletedText"/>
        <w:numPr>
          <w:ilvl w:val="0"/>
          <w:numId w:val="2"/>
        </w:numPr>
        <w:rPr>
          <w:rFonts w:eastAsia="Times"/>
        </w:rPr>
      </w:pPr>
      <w:r w:rsidRPr="00F86A1F">
        <w:rPr>
          <w:rFonts w:eastAsia="Times"/>
          <w:i/>
        </w:rPr>
        <w:t>structures.</w:t>
      </w:r>
      <w:r>
        <w:rPr>
          <w:rFonts w:eastAsia="Times"/>
        </w:rPr>
        <w:t xml:space="preserve"> The NIEM NDR Schema whose target namespace is “</w:t>
      </w:r>
      <w:r w:rsidRPr="00484D7B">
        <w:rPr>
          <w:rFonts w:ascii="Consolas" w:hAnsi="Consolas" w:cs="Consolas"/>
          <w:i/>
          <w:iCs/>
          <w:szCs w:val="20"/>
        </w:rPr>
        <w:t>http://release.niem.gov/niem/structures/3.0/</w:t>
      </w:r>
      <w:r w:rsidRPr="00484D7B">
        <w:rPr>
          <w:rFonts w:eastAsia="Times"/>
        </w:rPr>
        <w:t>”</w:t>
      </w:r>
      <w:r>
        <w:rPr>
          <w:rFonts w:eastAsia="Times"/>
        </w:rPr>
        <w:t>. Used primarily to provide the base definitions for top-level XSDComplexTypeDefinitions originating from the NIEM PSM</w:t>
      </w:r>
    </w:p>
    <w:p w14:paraId="4F11F605" w14:textId="18D5B47A" w:rsidR="000A71CF" w:rsidRDefault="000A71CF" w:rsidP="000A71CF">
      <w:pPr>
        <w:pStyle w:val="BulletedText"/>
        <w:numPr>
          <w:ilvl w:val="0"/>
          <w:numId w:val="2"/>
        </w:numPr>
        <w:rPr>
          <w:rFonts w:eastAsia="Times"/>
        </w:rPr>
      </w:pPr>
      <w:r w:rsidRPr="00F86A1F">
        <w:rPr>
          <w:rFonts w:eastAsia="Times"/>
          <w:i/>
        </w:rPr>
        <w:t>xsd.</w:t>
      </w:r>
      <w:r>
        <w:rPr>
          <w:rFonts w:eastAsia="Times"/>
        </w:rPr>
        <w:t xml:space="preserve"> The NIEM NDR Schema whose target namespace is “</w:t>
      </w:r>
      <w:r w:rsidRPr="00484D7B">
        <w:rPr>
          <w:rFonts w:ascii="Consolas" w:hAnsi="Consolas" w:cs="Consolas"/>
          <w:i/>
          <w:iCs/>
          <w:szCs w:val="20"/>
        </w:rPr>
        <w:t>http://release.niem.gov/niem/proxy/xsd/3.0/</w:t>
      </w:r>
      <w:r>
        <w:rPr>
          <w:rFonts w:eastAsia="Times"/>
        </w:rPr>
        <w:t>”. This is the NIEM “proxy” schema and is used to “wrap” XML Primitive Types with XSDComplexTypeDefinitions in order to provide attributes carrying metadata.</w:t>
      </w:r>
    </w:p>
    <w:p w14:paraId="7F17FD59" w14:textId="0D022DAD" w:rsidR="000A71CF" w:rsidRDefault="000A71CF" w:rsidP="000A71CF">
      <w:pPr>
        <w:pStyle w:val="BulletedText"/>
        <w:numPr>
          <w:ilvl w:val="0"/>
          <w:numId w:val="2"/>
        </w:numPr>
        <w:rPr>
          <w:rFonts w:eastAsia="Times"/>
        </w:rPr>
      </w:pPr>
      <w:r w:rsidRPr="00D83780">
        <w:rPr>
          <w:rFonts w:eastAsia="Times"/>
          <w:i/>
        </w:rPr>
        <w:t>appinfo.</w:t>
      </w:r>
      <w:r w:rsidRPr="00D83780">
        <w:rPr>
          <w:rFonts w:eastAsia="Times"/>
        </w:rPr>
        <w:t xml:space="preserve"> The NIEM NDR Schema whose target namespace is “</w:t>
      </w:r>
      <w:r w:rsidRPr="00484D7B">
        <w:rPr>
          <w:rFonts w:ascii="Consolas" w:hAnsi="Consolas" w:cs="Consolas"/>
          <w:i/>
          <w:iCs/>
          <w:szCs w:val="20"/>
        </w:rPr>
        <w:t>http://release.niem.gov/niem/appinfo/3.0/</w:t>
      </w:r>
      <w:r w:rsidRPr="00D83780">
        <w:rPr>
          <w:rFonts w:eastAsia="Times"/>
        </w:rPr>
        <w:t xml:space="preserve">” </w:t>
      </w:r>
      <w:r>
        <w:t xml:space="preserve">The </w:t>
      </w:r>
      <w:bookmarkStart w:id="657" w:name="d3e13136"/>
      <w:bookmarkEnd w:id="657"/>
      <w:r w:rsidRPr="003E7E03">
        <w:rPr>
          <w:color w:val="0070C0"/>
          <w:u w:val="single"/>
        </w:rPr>
        <w:fldChar w:fldCharType="begin"/>
      </w:r>
      <w:r w:rsidR="003E7E03" w:rsidRPr="003E7E03">
        <w:rPr>
          <w:color w:val="0070C0"/>
          <w:u w:val="single"/>
        </w:rPr>
        <w:instrText>HYPERLINK "http://reference.niem.gov/niem/specification/naming-and-design-rules/3.0/NIEM-NDR-3.0-2014-07-31.html" \l "definition_appinfo_namespace"</w:instrText>
      </w:r>
      <w:r w:rsidRPr="003E7E03">
        <w:rPr>
          <w:color w:val="0070C0"/>
          <w:u w:val="single"/>
        </w:rPr>
        <w:fldChar w:fldCharType="separate"/>
      </w:r>
      <w:r w:rsidRPr="003E7E03">
        <w:rPr>
          <w:color w:val="0070C0"/>
          <w:u w:val="single"/>
        </w:rPr>
        <w:t>appinfo namespace</w:t>
      </w:r>
      <w:r w:rsidRPr="003E7E03">
        <w:rPr>
          <w:color w:val="0070C0"/>
          <w:u w:val="single"/>
        </w:rPr>
        <w:fldChar w:fldCharType="end"/>
      </w:r>
      <w:r>
        <w:t xml:space="preserve"> defines attributes which provide additional semantics for components built by NIEM-conformant schemas. </w:t>
      </w:r>
    </w:p>
    <w:p w14:paraId="565F2FE0" w14:textId="77777777" w:rsidR="000A71CF" w:rsidRDefault="000A71CF" w:rsidP="000A71CF">
      <w:pPr>
        <w:pStyle w:val="BulletedText"/>
        <w:numPr>
          <w:ilvl w:val="0"/>
          <w:numId w:val="2"/>
        </w:numPr>
        <w:rPr>
          <w:rFonts w:eastAsia="Times"/>
        </w:rPr>
      </w:pPr>
      <w:r>
        <w:rPr>
          <w:rFonts w:eastAsia="Times"/>
          <w:i/>
        </w:rPr>
        <w:t>ct</w:t>
      </w:r>
      <w:r w:rsidRPr="00F86A1F">
        <w:rPr>
          <w:rFonts w:eastAsia="Times"/>
          <w:i/>
        </w:rPr>
        <w:t>.</w:t>
      </w:r>
      <w:r>
        <w:rPr>
          <w:rFonts w:eastAsia="Times"/>
        </w:rPr>
        <w:t xml:space="preserve"> The NIEM NDR Schema whose target namespace is </w:t>
      </w:r>
      <w:r w:rsidRPr="00484D7B">
        <w:rPr>
          <w:rFonts w:ascii="Consolas" w:hAnsi="Consolas" w:cs="Consolas"/>
          <w:i/>
          <w:iCs/>
          <w:szCs w:val="20"/>
        </w:rPr>
        <w:t>“http://release.niem.gov/niem/conformanceTargets/3.0/”</w:t>
      </w:r>
      <w:r>
        <w:rPr>
          <w:rFonts w:eastAsia="Times"/>
        </w:rPr>
        <w:t>. This schema defines the NIEM 3 Conformance Targets Attribute.</w:t>
      </w:r>
    </w:p>
    <w:p w14:paraId="1CBC779F" w14:textId="77777777" w:rsidR="000A71CF" w:rsidRDefault="000A71CF" w:rsidP="000A71CF">
      <w:pPr>
        <w:pStyle w:val="BulletedText"/>
        <w:numPr>
          <w:ilvl w:val="0"/>
          <w:numId w:val="2"/>
        </w:numPr>
        <w:rPr>
          <w:rFonts w:eastAsia="Times"/>
        </w:rPr>
      </w:pPr>
      <w:r>
        <w:rPr>
          <w:rFonts w:eastAsia="Times"/>
          <w:i/>
        </w:rPr>
        <w:t>term</w:t>
      </w:r>
      <w:r w:rsidRPr="00F86A1F">
        <w:rPr>
          <w:rFonts w:eastAsia="Times"/>
          <w:i/>
        </w:rPr>
        <w:t>.</w:t>
      </w:r>
      <w:r>
        <w:rPr>
          <w:rFonts w:eastAsia="Times"/>
        </w:rPr>
        <w:t xml:space="preserve"> The NIEM NDR Schema whose target namespace is “</w:t>
      </w:r>
      <w:r w:rsidRPr="00484D7B">
        <w:rPr>
          <w:rFonts w:ascii="Consolas" w:hAnsi="Consolas" w:cs="Consolas"/>
          <w:i/>
          <w:iCs/>
          <w:szCs w:val="20"/>
        </w:rPr>
        <w:t>http://release.niem.gov/niem/localTerminology/3.0/”.</w:t>
      </w:r>
      <w:r>
        <w:rPr>
          <w:rFonts w:eastAsia="Times"/>
        </w:rPr>
        <w:t xml:space="preserve"> This schema defines the components used to define NIEM 3 Local Terms.</w:t>
      </w:r>
    </w:p>
    <w:p w14:paraId="0545E109" w14:textId="77777777" w:rsidR="000A71CF" w:rsidRPr="00D83780" w:rsidRDefault="000A71CF" w:rsidP="000A71CF">
      <w:pPr>
        <w:pStyle w:val="BulletedText"/>
        <w:numPr>
          <w:ilvl w:val="0"/>
          <w:numId w:val="2"/>
        </w:numPr>
        <w:rPr>
          <w:rFonts w:eastAsia="Times"/>
        </w:rPr>
      </w:pPr>
      <w:r w:rsidRPr="00D83780">
        <w:rPr>
          <w:rFonts w:eastAsia="Times"/>
          <w:i/>
        </w:rPr>
        <w:t>XML Schema.</w:t>
      </w:r>
      <w:r w:rsidRPr="00D83780">
        <w:rPr>
          <w:rFonts w:eastAsia="Times"/>
        </w:rPr>
        <w:t xml:space="preserve"> A representation of the XML Schema for Schemas. All versions of this schema are built into the XSD meta-model. The XML Schema for Schemas is not physically materialized in the MPD, but is referenced as the meta-model for all schemas, defining structure and constraints for all schema constructs. Additionally, it defines the SimpleTypeDefinitions corresponding to the XML Primitive Type library used within a NIEM UML model.</w:t>
      </w:r>
    </w:p>
    <w:p w14:paraId="64D6DAAD" w14:textId="77777777" w:rsidR="000A71CF" w:rsidRDefault="000A71CF" w:rsidP="000A71CF">
      <w:pPr>
        <w:pStyle w:val="BodyText"/>
        <w:rPr>
          <w:rFonts w:eastAsia="Times"/>
        </w:rPr>
      </w:pPr>
      <w:r>
        <w:rPr>
          <w:rFonts w:eastAsia="Times"/>
        </w:rPr>
        <w:t>The transformations use a set of shared, reusable libraries for NIEM PIM and NIEM PSM:</w:t>
      </w:r>
    </w:p>
    <w:p w14:paraId="219018D5" w14:textId="34AED435" w:rsidR="000A71CF" w:rsidRDefault="000A71CF" w:rsidP="000A71CF">
      <w:pPr>
        <w:pStyle w:val="BulletedText"/>
        <w:numPr>
          <w:ilvl w:val="0"/>
          <w:numId w:val="2"/>
        </w:numPr>
        <w:rPr>
          <w:rFonts w:eastAsia="Times"/>
        </w:rPr>
      </w:pPr>
      <w:r w:rsidRPr="00F86A1F">
        <w:rPr>
          <w:rFonts w:eastAsia="Times"/>
          <w:i/>
        </w:rPr>
        <w:lastRenderedPageBreak/>
        <w:t>XML Primitive Types.</w:t>
      </w:r>
      <w:r>
        <w:rPr>
          <w:rFonts w:eastAsia="Times"/>
        </w:rPr>
        <w:t xml:space="preserve"> The UML XML Primitive Types library represents the data types defined in the XML Schema for Schemas. There is an isomorphic mapping between the types in the UML XML Prim</w:t>
      </w:r>
      <w:commentRangeStart w:id="658"/>
      <w:ins w:id="659" w:author="Steve Cook" w:date="2016-05-16T14:26:00Z">
        <w:r w:rsidR="00361BD0">
          <w:rPr>
            <w:rFonts w:eastAsia="Times"/>
          </w:rPr>
          <w:t>i</w:t>
        </w:r>
        <w:commentRangeEnd w:id="658"/>
        <w:r w:rsidR="00361BD0">
          <w:rPr>
            <w:rStyle w:val="CommentReference"/>
          </w:rPr>
          <w:commentReference w:id="658"/>
        </w:r>
      </w:ins>
      <w:r>
        <w:rPr>
          <w:rFonts w:eastAsia="Times"/>
        </w:rPr>
        <w:t>tive Type library and the explicitly defined SimpleTypeDefinitions in the Schema for Schemas. In some cases, Schema for Schema datatypes are “wrapped” by ComplexTypeDefinitions within the NIEM Infrastructure xsd Proxy Schema in order to define meta information associated with the application of these datatypes.</w:t>
      </w:r>
    </w:p>
    <w:p w14:paraId="30157221" w14:textId="77777777" w:rsidR="000A71CF" w:rsidRDefault="000A71CF" w:rsidP="000A71CF">
      <w:pPr>
        <w:pStyle w:val="BulletedText"/>
        <w:numPr>
          <w:ilvl w:val="0"/>
          <w:numId w:val="2"/>
        </w:numPr>
        <w:rPr>
          <w:rFonts w:eastAsia="Times"/>
        </w:rPr>
      </w:pPr>
      <w:r w:rsidRPr="00F86A1F">
        <w:rPr>
          <w:rFonts w:eastAsia="Times"/>
          <w:i/>
        </w:rPr>
        <w:t>NIEM Reference Models.</w:t>
      </w:r>
      <w:r>
        <w:rPr>
          <w:rFonts w:eastAsia="Times"/>
        </w:rPr>
        <w:t xml:space="preserve"> An optional extension to the NIEMmpdartifact2model transformation provides for binding NIEM subset schemas to NIEM reference schemas, thus enabling NIEM-NDR and NIEM-MPD conformance testing of NIEM MPD defined schema subsetting.</w:t>
      </w:r>
    </w:p>
    <w:p w14:paraId="41C83228" w14:textId="77777777" w:rsidR="000A71CF" w:rsidRDefault="000A71CF" w:rsidP="000A71CF">
      <w:pPr>
        <w:pStyle w:val="Caption"/>
      </w:pPr>
      <w:r>
        <w:rPr>
          <w:noProof/>
          <w:lang w:val="en-GB" w:eastAsia="en-GB"/>
        </w:rPr>
        <w:drawing>
          <wp:inline distT="0" distB="0" distL="0" distR="0" wp14:anchorId="083F0E78" wp14:editId="761ABA21">
            <wp:extent cx="5943600" cy="60109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2"/>
                    <a:stretch>
                      <a:fillRect/>
                    </a:stretch>
                  </pic:blipFill>
                  <pic:spPr>
                    <a:xfrm>
                      <a:off x="0" y="0"/>
                      <a:ext cx="5943600" cy="6010910"/>
                    </a:xfrm>
                    <a:prstGeom prst="rect">
                      <a:avLst/>
                    </a:prstGeom>
                  </pic:spPr>
                </pic:pic>
              </a:graphicData>
            </a:graphic>
          </wp:inline>
        </w:drawing>
      </w:r>
    </w:p>
    <w:p w14:paraId="3838FE06" w14:textId="7D73DC5D" w:rsidR="000A71CF" w:rsidRPr="00744E1A" w:rsidRDefault="000A71CF" w:rsidP="000A71CF">
      <w:pPr>
        <w:pStyle w:val="Caption"/>
      </w:pPr>
      <w:bookmarkStart w:id="660" w:name="_Ref325072186"/>
      <w:r>
        <w:t xml:space="preserve">Figure </w:t>
      </w:r>
      <w:r w:rsidR="00333F36">
        <w:fldChar w:fldCharType="begin"/>
      </w:r>
      <w:r w:rsidR="00333F36">
        <w:instrText xml:space="preserve"> STYLEREF 1 \s </w:instrText>
      </w:r>
      <w:r w:rsidR="00333F36">
        <w:fldChar w:fldCharType="separate"/>
      </w:r>
      <w:r w:rsidR="00B81ED7">
        <w:rPr>
          <w:noProof/>
        </w:rPr>
        <w:t>9</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1</w:t>
      </w:r>
      <w:r w:rsidR="00333F36">
        <w:rPr>
          <w:noProof/>
        </w:rPr>
        <w:fldChar w:fldCharType="end"/>
      </w:r>
      <w:bookmarkEnd w:id="660"/>
      <w:r>
        <w:t xml:space="preserve"> </w:t>
      </w:r>
      <w:r w:rsidRPr="00744E1A">
        <w:t>NIEM Provisioning Context</w:t>
      </w:r>
    </w:p>
    <w:p w14:paraId="7D760FAE" w14:textId="77777777" w:rsidR="000A71CF" w:rsidRDefault="000A71CF" w:rsidP="000A71CF">
      <w:pPr>
        <w:pStyle w:val="BodyText"/>
        <w:rPr>
          <w:rFonts w:eastAsia="Times"/>
        </w:rPr>
      </w:pPr>
      <w:r>
        <w:rPr>
          <w:rFonts w:eastAsia="Times"/>
        </w:rPr>
        <w:t>The transformations referenced in this clause include:</w:t>
      </w:r>
    </w:p>
    <w:p w14:paraId="35448ECE" w14:textId="77777777" w:rsidR="000A71CF" w:rsidRDefault="000A71CF" w:rsidP="000A71CF">
      <w:pPr>
        <w:pStyle w:val="BulletedText"/>
        <w:numPr>
          <w:ilvl w:val="0"/>
          <w:numId w:val="2"/>
        </w:numPr>
        <w:rPr>
          <w:rFonts w:eastAsia="Times"/>
        </w:rPr>
      </w:pPr>
      <w:r w:rsidRPr="00F86A1F">
        <w:rPr>
          <w:rFonts w:eastAsia="Times"/>
          <w:i/>
        </w:rPr>
        <w:t xml:space="preserve">NIEMpim2psm. </w:t>
      </w:r>
      <w:r>
        <w:rPr>
          <w:rFonts w:eastAsia="Times"/>
        </w:rPr>
        <w:t>Transforms a NIEM PIM to a NIEM PSM.</w:t>
      </w:r>
    </w:p>
    <w:p w14:paraId="222753C6" w14:textId="77777777" w:rsidR="000A71CF" w:rsidRDefault="000A71CF" w:rsidP="000A71CF">
      <w:pPr>
        <w:pStyle w:val="BulletedText"/>
        <w:numPr>
          <w:ilvl w:val="0"/>
          <w:numId w:val="2"/>
        </w:numPr>
        <w:rPr>
          <w:rFonts w:eastAsia="Times"/>
        </w:rPr>
      </w:pPr>
      <w:r w:rsidRPr="00F86A1F">
        <w:rPr>
          <w:rFonts w:eastAsia="Times"/>
          <w:i/>
        </w:rPr>
        <w:t>NIEMpsm2</w:t>
      </w:r>
      <w:r>
        <w:rPr>
          <w:rFonts w:eastAsia="Times"/>
          <w:i/>
        </w:rPr>
        <w:t>xsd</w:t>
      </w:r>
      <w:r w:rsidRPr="00F86A1F">
        <w:rPr>
          <w:rFonts w:eastAsia="Times"/>
          <w:i/>
        </w:rPr>
        <w:t>.</w:t>
      </w:r>
      <w:r>
        <w:rPr>
          <w:rFonts w:eastAsia="Times"/>
        </w:rPr>
        <w:t xml:space="preserve"> Transforms a NIEM PSM to MPD Schema Artifacts.</w:t>
      </w:r>
    </w:p>
    <w:p w14:paraId="59C58BB9" w14:textId="77777777" w:rsidR="000A71CF" w:rsidRDefault="000A71CF" w:rsidP="000A71CF">
      <w:pPr>
        <w:pStyle w:val="BulletedText"/>
        <w:numPr>
          <w:ilvl w:val="0"/>
          <w:numId w:val="2"/>
        </w:numPr>
        <w:rPr>
          <w:rFonts w:eastAsia="Times"/>
        </w:rPr>
      </w:pPr>
      <w:r>
        <w:rPr>
          <w:rFonts w:eastAsia="Times"/>
          <w:i/>
        </w:rPr>
        <w:lastRenderedPageBreak/>
        <w:t>NIEMmpdmodel2artifact.</w:t>
      </w:r>
      <w:r>
        <w:rPr>
          <w:rFonts w:eastAsia="Times"/>
        </w:rPr>
        <w:t xml:space="preserve"> Transforms a NIEM MPD Model «ModelPackageDescription» and all its associated «Namespace»s to an MPD Catalog.xml and its associated NIEM Conformant Schemas.</w:t>
      </w:r>
    </w:p>
    <w:p w14:paraId="0A8E2C46" w14:textId="77777777" w:rsidR="000A71CF" w:rsidRDefault="000A71CF" w:rsidP="000A71CF">
      <w:pPr>
        <w:pStyle w:val="BulletedText"/>
        <w:numPr>
          <w:ilvl w:val="0"/>
          <w:numId w:val="2"/>
        </w:numPr>
        <w:rPr>
          <w:rFonts w:eastAsia="Times"/>
        </w:rPr>
      </w:pPr>
      <w:r>
        <w:rPr>
          <w:rFonts w:eastAsia="Times"/>
          <w:i/>
        </w:rPr>
        <w:t xml:space="preserve">NIEMmpdartifact2model. </w:t>
      </w:r>
      <w:r>
        <w:rPr>
          <w:rFonts w:eastAsia="Times"/>
        </w:rPr>
        <w:t>Transforms an MPD Catalog and its associated set of MPD Schemas to a NIEM MPD Model.</w:t>
      </w:r>
    </w:p>
    <w:p w14:paraId="0B453AC5" w14:textId="77777777" w:rsidR="000A71CF" w:rsidRDefault="000A71CF" w:rsidP="000A71CF">
      <w:pPr>
        <w:pStyle w:val="BodyText"/>
        <w:rPr>
          <w:rFonts w:eastAsia="Times"/>
        </w:rPr>
      </w:pPr>
      <w:r>
        <w:rPr>
          <w:rFonts w:eastAsia="Times"/>
        </w:rPr>
        <w:t>Additionally, there are inherited common transformations:</w:t>
      </w:r>
    </w:p>
    <w:p w14:paraId="79EC5A06" w14:textId="77777777" w:rsidR="000A71CF" w:rsidRDefault="000A71CF" w:rsidP="000A71CF">
      <w:pPr>
        <w:pStyle w:val="BulletedText"/>
        <w:numPr>
          <w:ilvl w:val="0"/>
          <w:numId w:val="2"/>
        </w:numPr>
        <w:rPr>
          <w:rFonts w:eastAsia="Times"/>
        </w:rPr>
      </w:pPr>
      <w:r>
        <w:rPr>
          <w:rFonts w:eastAsia="Times"/>
          <w:i/>
        </w:rPr>
        <w:t>NIEMplatformBinding.</w:t>
      </w:r>
      <w:r>
        <w:rPr>
          <w:rFonts w:eastAsia="Times"/>
        </w:rPr>
        <w:t xml:space="preserve"> A set of platform-specific operations. For the purposes of this specification, these are defined as abstract operations. </w:t>
      </w:r>
    </w:p>
    <w:p w14:paraId="7B469CCD" w14:textId="77777777" w:rsidR="000A71CF" w:rsidRDefault="000A71CF" w:rsidP="000A71CF">
      <w:pPr>
        <w:pStyle w:val="BulletedText"/>
        <w:numPr>
          <w:ilvl w:val="0"/>
          <w:numId w:val="2"/>
        </w:numPr>
        <w:rPr>
          <w:rFonts w:eastAsia="Times"/>
        </w:rPr>
      </w:pPr>
      <w:r>
        <w:rPr>
          <w:rFonts w:eastAsia="Times"/>
          <w:i/>
        </w:rPr>
        <w:t xml:space="preserve">NIEMglobals. </w:t>
      </w:r>
      <w:r>
        <w:rPr>
          <w:rFonts w:eastAsia="Times"/>
        </w:rPr>
        <w:t>A set of variables initialized at the beginning of the transformation, including references to Profiles and Stereotypes from NIEM-UML, and various constants referenced in the NIEM NDR and MPD.</w:t>
      </w:r>
    </w:p>
    <w:p w14:paraId="5EFA51CB" w14:textId="77777777" w:rsidR="000A71CF" w:rsidRDefault="000A71CF" w:rsidP="000A71CF">
      <w:pPr>
        <w:pStyle w:val="BodyText"/>
        <w:rPr>
          <w:rFonts w:eastAsia="Times"/>
        </w:rPr>
      </w:pPr>
      <w:r>
        <w:rPr>
          <w:noProof/>
          <w:lang w:val="en-GB" w:eastAsia="en-GB"/>
        </w:rPr>
        <w:drawing>
          <wp:inline distT="0" distB="0" distL="0" distR="0" wp14:anchorId="7A636817" wp14:editId="529D2DF8">
            <wp:extent cx="5943600" cy="30194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3"/>
                    <a:stretch>
                      <a:fillRect/>
                    </a:stretch>
                  </pic:blipFill>
                  <pic:spPr>
                    <a:xfrm>
                      <a:off x="0" y="0"/>
                      <a:ext cx="5943600" cy="3019425"/>
                    </a:xfrm>
                    <a:prstGeom prst="rect">
                      <a:avLst/>
                    </a:prstGeom>
                  </pic:spPr>
                </pic:pic>
              </a:graphicData>
            </a:graphic>
          </wp:inline>
        </w:drawing>
      </w:r>
    </w:p>
    <w:p w14:paraId="4420B32F" w14:textId="0A94858D" w:rsidR="000A71CF" w:rsidRPr="00744E1A" w:rsidRDefault="000A71CF" w:rsidP="000A71CF">
      <w:pPr>
        <w:pStyle w:val="Caption"/>
      </w:pPr>
      <w:r w:rsidRPr="00744E1A">
        <w:t xml:space="preserve">Figure </w:t>
      </w:r>
      <w:r w:rsidR="00333F36">
        <w:fldChar w:fldCharType="begin"/>
      </w:r>
      <w:r w:rsidR="00333F36">
        <w:instrText xml:space="preserve"> STYLEREF 1 \s </w:instrText>
      </w:r>
      <w:r w:rsidR="00333F36">
        <w:fldChar w:fldCharType="separate"/>
      </w:r>
      <w:r w:rsidR="00B81ED7">
        <w:rPr>
          <w:noProof/>
        </w:rPr>
        <w:t>9</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2</w:t>
      </w:r>
      <w:r w:rsidR="00333F36">
        <w:rPr>
          <w:noProof/>
        </w:rPr>
        <w:fldChar w:fldCharType="end"/>
      </w:r>
      <w:r w:rsidRPr="00744E1A">
        <w:t xml:space="preserve"> NIEM Transformations</w:t>
      </w:r>
    </w:p>
    <w:p w14:paraId="3586F521" w14:textId="77777777" w:rsidR="000A71CF" w:rsidRPr="00E041D4" w:rsidRDefault="000A71CF" w:rsidP="000A71CF">
      <w:pPr>
        <w:pStyle w:val="Heading3"/>
      </w:pPr>
      <w:bookmarkStart w:id="661" w:name="_Toc325071365"/>
      <w:bookmarkStart w:id="662" w:name="_Toc325071366"/>
      <w:bookmarkStart w:id="663" w:name="_Toc325071367"/>
      <w:bookmarkStart w:id="664" w:name="_Toc325071375"/>
      <w:bookmarkStart w:id="665" w:name="_Toc325071384"/>
      <w:bookmarkStart w:id="666" w:name="_Toc325071385"/>
      <w:bookmarkStart w:id="667" w:name="_Toc325071386"/>
      <w:bookmarkStart w:id="668" w:name="aRefHeading912"/>
      <w:bookmarkStart w:id="669" w:name="_Toc198724011"/>
      <w:bookmarkStart w:id="670" w:name="_Toc364003796"/>
      <w:bookmarkStart w:id="671" w:name="_Toc426452343"/>
      <w:bookmarkEnd w:id="661"/>
      <w:bookmarkEnd w:id="662"/>
      <w:bookmarkEnd w:id="663"/>
      <w:bookmarkEnd w:id="664"/>
      <w:bookmarkEnd w:id="665"/>
      <w:bookmarkEnd w:id="666"/>
      <w:bookmarkEnd w:id="667"/>
      <w:r w:rsidRPr="00E041D4">
        <w:t>Transformation Notation</w:t>
      </w:r>
      <w:bookmarkStart w:id="672" w:name="a170324a013113296778780172006536250"/>
      <w:bookmarkEnd w:id="668"/>
      <w:bookmarkEnd w:id="669"/>
      <w:bookmarkEnd w:id="670"/>
      <w:bookmarkEnd w:id="671"/>
      <w:bookmarkEnd w:id="672"/>
    </w:p>
    <w:p w14:paraId="1576D1C7" w14:textId="77777777" w:rsidR="000A71CF" w:rsidRPr="006A7F18" w:rsidRDefault="000A71CF" w:rsidP="000A71CF">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mappings, the first that satisfies the when clause and then invoking it. For the NIEM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Schema</w:t>
      </w:r>
      <w:r w:rsidRPr="006A7F18">
        <w:rPr>
          <w:rFonts w:eastAsia="Times"/>
        </w:rPr>
        <w:t xml:space="preserve"> component inheritance hiera</w:t>
      </w:r>
      <w:r>
        <w:rPr>
          <w:rFonts w:eastAsia="Times"/>
        </w:rPr>
        <w:t>r</w:t>
      </w:r>
      <w:r w:rsidRPr="006A7F18">
        <w:rPr>
          <w:rFonts w:eastAsia="Times"/>
        </w:rPr>
        <w:t>chy and/or the UML metamodel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Thus, disjunction is used to initially select a leaf mapping operation and inheritance is used to share common execution logic. For the NIEM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Schema component</w:t>
      </w:r>
      <w:r w:rsidRPr="006A7F18">
        <w:rPr>
          <w:rFonts w:eastAsia="Times"/>
        </w:rPr>
        <w:t xml:space="preserve"> inheritance hiera</w:t>
      </w:r>
      <w:r>
        <w:rPr>
          <w:rFonts w:eastAsia="Times"/>
        </w:rPr>
        <w:t>r</w:t>
      </w:r>
      <w:r w:rsidRPr="006A7F18">
        <w:rPr>
          <w:rFonts w:eastAsia="Times"/>
        </w:rPr>
        <w:t>chy and/or the UML Meta-model inheritance hierarchy</w:t>
      </w:r>
      <w:r>
        <w:rPr>
          <w:rFonts w:eastAsia="Times"/>
        </w:rPr>
        <w:t xml:space="preserve">. </w:t>
      </w:r>
      <w:r>
        <w:fldChar w:fldCharType="begin"/>
      </w:r>
      <w:r>
        <w:rPr>
          <w:rFonts w:eastAsia="Times"/>
        </w:rPr>
        <w:instrText xml:space="preserve"> REF _Ref193446611 \h </w:instrText>
      </w:r>
      <w:r>
        <w:fldChar w:fldCharType="separate"/>
      </w:r>
      <w:r w:rsidR="00B81ED7">
        <w:t xml:space="preserve">Figure </w:t>
      </w:r>
      <w:r w:rsidR="00B81ED7">
        <w:rPr>
          <w:noProof/>
        </w:rPr>
        <w:t>9</w:t>
      </w:r>
      <w:r w:rsidR="00B81ED7">
        <w:noBreakHyphen/>
      </w:r>
      <w:r w:rsidR="00B81ED7">
        <w:rPr>
          <w:noProof/>
        </w:rPr>
        <w:t>3</w:t>
      </w:r>
      <w:r>
        <w:fldChar w:fldCharType="end"/>
      </w:r>
      <w:r>
        <w:t xml:space="preserve"> </w:t>
      </w:r>
      <w:r w:rsidRPr="006A7F18">
        <w:rPr>
          <w:rFonts w:eastAsia="Times"/>
        </w:rPr>
        <w:t>illustrates the general pattern of disjunction and inheritance used for all transformations</w:t>
      </w:r>
      <w:r>
        <w:rPr>
          <w:rFonts w:eastAsia="Times"/>
        </w:rPr>
        <w:t xml:space="preserve">. </w:t>
      </w:r>
      <w:r w:rsidRPr="006A7F18">
        <w:rPr>
          <w:rFonts w:eastAsia="Times"/>
        </w:rPr>
        <w:t>A detailed disjunction/inheritance hierarchy is provided for each individual transformation.</w:t>
      </w:r>
    </w:p>
    <w:p w14:paraId="0A5A6A28" w14:textId="77777777" w:rsidR="000A71CF" w:rsidRDefault="000A71CF" w:rsidP="000A71CF">
      <w:pPr>
        <w:pStyle w:val="BodyText"/>
      </w:pPr>
      <w:r>
        <w:rPr>
          <w:noProof/>
          <w:lang w:val="en-GB" w:eastAsia="en-GB"/>
        </w:rPr>
        <w:lastRenderedPageBreak/>
        <w:drawing>
          <wp:inline distT="0" distB="0" distL="0" distR="0" wp14:anchorId="72F9676C" wp14:editId="65017C63">
            <wp:extent cx="6032500" cy="2451100"/>
            <wp:effectExtent l="0" t="0" r="12700" b="12700"/>
            <wp:docPr id="100" name="a914NIEMTransformationDisjunctionandInheritanc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4NIEMTransformationDisjunctionandInheritance7"/>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6032500" cy="2451100"/>
                    </a:xfrm>
                    <a:prstGeom prst="rect">
                      <a:avLst/>
                    </a:prstGeom>
                    <a:noFill/>
                    <a:ln>
                      <a:noFill/>
                    </a:ln>
                  </pic:spPr>
                </pic:pic>
              </a:graphicData>
            </a:graphic>
          </wp:inline>
        </w:drawing>
      </w:r>
      <w:bookmarkStart w:id="673" w:name="a170324a013113290568561369935507246"/>
    </w:p>
    <w:p w14:paraId="49A7301C" w14:textId="1827FC7E" w:rsidR="000A71CF" w:rsidRDefault="000A71CF" w:rsidP="000A71CF">
      <w:pPr>
        <w:pStyle w:val="Caption"/>
      </w:pPr>
      <w:bookmarkStart w:id="674" w:name="_Ref193446611"/>
      <w:r>
        <w:t xml:space="preserve">Figure </w:t>
      </w:r>
      <w:r w:rsidR="00333F36">
        <w:fldChar w:fldCharType="begin"/>
      </w:r>
      <w:r w:rsidR="00333F36">
        <w:instrText xml:space="preserve"> STYLEREF 1 \s </w:instrText>
      </w:r>
      <w:r w:rsidR="00333F36">
        <w:fldChar w:fldCharType="separate"/>
      </w:r>
      <w:r w:rsidR="00B81ED7">
        <w:rPr>
          <w:noProof/>
        </w:rPr>
        <w:t>9</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3</w:t>
      </w:r>
      <w:r w:rsidR="00333F36">
        <w:rPr>
          <w:noProof/>
        </w:rPr>
        <w:fldChar w:fldCharType="end"/>
      </w:r>
      <w:bookmarkEnd w:id="674"/>
      <w:r>
        <w:t xml:space="preserve"> NIEM Transformation Disjunction and Inheritance</w:t>
      </w:r>
      <w:bookmarkEnd w:id="673"/>
    </w:p>
    <w:p w14:paraId="2DED8920" w14:textId="77777777" w:rsidR="000A71CF" w:rsidRPr="006A7F18" w:rsidRDefault="000A71CF" w:rsidP="000A71CF">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B81ED7">
        <w:t xml:space="preserve">Figure </w:t>
      </w:r>
      <w:r w:rsidR="00B81ED7">
        <w:rPr>
          <w:noProof/>
        </w:rPr>
        <w:t>9</w:t>
      </w:r>
      <w:r w:rsidR="00B81ED7">
        <w:noBreakHyphen/>
      </w:r>
      <w:r w:rsidR="00B81ED7">
        <w:rPr>
          <w:noProof/>
        </w:rPr>
        <w:t>4</w:t>
      </w:r>
      <w:r>
        <w:rPr>
          <w:rFonts w:eastAsia="Times"/>
        </w:rPr>
        <w:fldChar w:fldCharType="end"/>
      </w:r>
      <w:r w:rsidRPr="006A7F18">
        <w:rPr>
          <w:rFonts w:eastAsia="Times"/>
        </w:rPr>
        <w:t xml:space="preserve"> provides an example of how mappings are described for each transformation</w:t>
      </w:r>
      <w:r>
        <w:rPr>
          <w:rFonts w:eastAsia="Times"/>
        </w:rPr>
        <w:t xml:space="preserve">. </w:t>
      </w:r>
    </w:p>
    <w:p w14:paraId="0CB25A22" w14:textId="77777777" w:rsidR="000A71CF" w:rsidRDefault="000A71CF" w:rsidP="000A71CF">
      <w:pPr>
        <w:pStyle w:val="BulletedText"/>
        <w:numPr>
          <w:ilvl w:val="0"/>
          <w:numId w:val="2"/>
        </w:numPr>
        <w:rPr>
          <w:rFonts w:eastAsia="Times"/>
        </w:rPr>
      </w:pPr>
      <w:r>
        <w:rPr>
          <w:rFonts w:eastAsia="Times"/>
        </w:rPr>
        <w:t xml:space="preserve">Each transformation is decomposed into several abstract mapping figures, each figure depicting a related set of model concepts. </w:t>
      </w:r>
    </w:p>
    <w:p w14:paraId="31388519" w14:textId="77777777" w:rsidR="000A71CF" w:rsidRDefault="000A71CF" w:rsidP="000A71CF">
      <w:pPr>
        <w:pStyle w:val="BulletedText"/>
        <w:numPr>
          <w:ilvl w:val="0"/>
          <w:numId w:val="2"/>
        </w:numPr>
        <w:rPr>
          <w:rFonts w:eastAsia="Times"/>
        </w:rPr>
      </w:pPr>
      <w:r>
        <w:rPr>
          <w:rFonts w:eastAsia="Times"/>
        </w:rPr>
        <w:t xml:space="preserve">Each mapping figure has two models depicted, one being the source and the other being the target of the transformation. </w:t>
      </w:r>
    </w:p>
    <w:p w14:paraId="6056D324" w14:textId="77777777" w:rsidR="000A71CF" w:rsidRDefault="000A71CF" w:rsidP="000A71CF">
      <w:pPr>
        <w:pStyle w:val="BulletedText"/>
        <w:numPr>
          <w:ilvl w:val="0"/>
          <w:numId w:val="2"/>
        </w:numPr>
        <w:rPr>
          <w:rFonts w:eastAsia="Times"/>
        </w:rPr>
      </w:pPr>
      <w:r>
        <w:rPr>
          <w:rFonts w:eastAsia="Times"/>
        </w:rPr>
        <w:t>Each model is adorned with sample model notation used to depict concepts associated with that model.</w:t>
      </w:r>
    </w:p>
    <w:p w14:paraId="7DEEFBB8" w14:textId="77777777" w:rsidR="000A71CF" w:rsidRDefault="000A71CF" w:rsidP="000A71CF">
      <w:pPr>
        <w:pStyle w:val="BulletedText"/>
        <w:numPr>
          <w:ilvl w:val="0"/>
          <w:numId w:val="2"/>
        </w:numPr>
        <w:rPr>
          <w:rFonts w:eastAsia="Times"/>
        </w:rPr>
      </w:pPr>
      <w:r>
        <w:rPr>
          <w:rFonts w:eastAsia="Times"/>
        </w:rPr>
        <w:t>MappingOperations are depicted as Realizations directed from a source model element to a target model element. In cases where a Realization cannot be depicted, a Comment is shown annotating one or more model elements from the source model and one or more model elements from the target model.</w:t>
      </w:r>
    </w:p>
    <w:p w14:paraId="543BB469" w14:textId="77777777" w:rsidR="000A71CF" w:rsidRDefault="000A71CF" w:rsidP="000A71CF">
      <w:pPr>
        <w:pStyle w:val="BulletedText"/>
        <w:numPr>
          <w:ilvl w:val="0"/>
          <w:numId w:val="2"/>
        </w:numPr>
        <w:rPr>
          <w:rFonts w:eastAsia="Times"/>
        </w:rPr>
      </w:pPr>
      <w:r>
        <w:rPr>
          <w:rFonts w:eastAsia="Times"/>
        </w:rPr>
        <w:t>Each MappingOperation is shown with the QVT mapping operation name. Details of the operation can be found in the associated QVT Files for this specification.</w:t>
      </w:r>
    </w:p>
    <w:p w14:paraId="1184EFA6" w14:textId="77777777" w:rsidR="000A71CF" w:rsidRDefault="000A71CF" w:rsidP="000A71CF">
      <w:pPr>
        <w:pStyle w:val="BulletedText"/>
        <w:numPr>
          <w:ilvl w:val="0"/>
          <w:numId w:val="2"/>
        </w:numPr>
        <w:rPr>
          <w:rFonts w:eastAsia="Times"/>
        </w:rPr>
      </w:pPr>
      <w:r>
        <w:rPr>
          <w:rFonts w:eastAsia="Times"/>
        </w:rPr>
        <w:t xml:space="preserve">Note that the figures in this clause are primarily intended as a high-level orientation to key «mappingOperations»s of the QVTs. Neither the figures nor the accompanying narrative provide all detail associated with a mapping operation. For definitive information about fine-grained aspects of the mapping, please consult the associated QVT Files for this specification.  </w:t>
      </w:r>
    </w:p>
    <w:p w14:paraId="33EA5C11" w14:textId="77777777" w:rsidR="000A71CF" w:rsidRDefault="000A71CF" w:rsidP="00996FB1">
      <w:pPr>
        <w:pStyle w:val="BodyText"/>
        <w:keepNext/>
      </w:pPr>
      <w:r>
        <w:rPr>
          <w:noProof/>
          <w:lang w:val="en-GB" w:eastAsia="en-GB"/>
        </w:rPr>
        <w:drawing>
          <wp:inline distT="0" distB="0" distL="0" distR="0" wp14:anchorId="050DE05F" wp14:editId="00656067">
            <wp:extent cx="5588000" cy="2438400"/>
            <wp:effectExtent l="0" t="0" r="0" b="0"/>
            <wp:docPr id="99" name="a915NIEMTransformationMappingOvervie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5NIEMTransformationMappingOverviews7"/>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5588000" cy="2438400"/>
                    </a:xfrm>
                    <a:prstGeom prst="rect">
                      <a:avLst/>
                    </a:prstGeom>
                    <a:noFill/>
                    <a:ln>
                      <a:noFill/>
                    </a:ln>
                  </pic:spPr>
                </pic:pic>
              </a:graphicData>
            </a:graphic>
          </wp:inline>
        </w:drawing>
      </w:r>
      <w:bookmarkStart w:id="675" w:name="a170324a013113291523573893743826886"/>
    </w:p>
    <w:p w14:paraId="40DACAD2" w14:textId="5181C0BF" w:rsidR="000A71CF" w:rsidRDefault="000A71CF" w:rsidP="000A71CF">
      <w:pPr>
        <w:pStyle w:val="Caption"/>
      </w:pPr>
      <w:bookmarkStart w:id="676" w:name="_Ref193446673"/>
      <w:r>
        <w:t xml:space="preserve">Figure </w:t>
      </w:r>
      <w:r w:rsidR="00333F36">
        <w:fldChar w:fldCharType="begin"/>
      </w:r>
      <w:r w:rsidR="00333F36">
        <w:instrText xml:space="preserve"> STYLEREF 1 \s </w:instrText>
      </w:r>
      <w:r w:rsidR="00333F36">
        <w:fldChar w:fldCharType="separate"/>
      </w:r>
      <w:r w:rsidR="00B81ED7">
        <w:rPr>
          <w:noProof/>
        </w:rPr>
        <w:t>9</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4</w:t>
      </w:r>
      <w:r w:rsidR="00333F36">
        <w:rPr>
          <w:noProof/>
        </w:rPr>
        <w:fldChar w:fldCharType="end"/>
      </w:r>
      <w:bookmarkEnd w:id="676"/>
      <w:r>
        <w:t xml:space="preserve"> NIEM Transformation Mapping Notation Overviews</w:t>
      </w:r>
      <w:bookmarkEnd w:id="675"/>
    </w:p>
    <w:p w14:paraId="24A3C18B" w14:textId="77777777" w:rsidR="000A71CF" w:rsidRPr="00E041D4" w:rsidRDefault="000A71CF" w:rsidP="000A71CF">
      <w:pPr>
        <w:pStyle w:val="Heading3"/>
      </w:pPr>
      <w:bookmarkStart w:id="677" w:name="aRefHeading913"/>
      <w:bookmarkStart w:id="678" w:name="_Toc198724012"/>
      <w:bookmarkStart w:id="679" w:name="_Toc364003797"/>
      <w:bookmarkStart w:id="680" w:name="_Toc426452344"/>
      <w:r w:rsidRPr="00E041D4">
        <w:lastRenderedPageBreak/>
        <w:t>Platf</w:t>
      </w:r>
      <w:r>
        <w:t>o</w:t>
      </w:r>
      <w:r w:rsidRPr="00E041D4">
        <w:t>rm</w:t>
      </w:r>
      <w:r>
        <w:t xml:space="preserve"> </w:t>
      </w:r>
      <w:r w:rsidRPr="00E041D4">
        <w:t>Binding</w:t>
      </w:r>
      <w:bookmarkStart w:id="681" w:name="a170324a013113296780126887883706251"/>
      <w:bookmarkEnd w:id="677"/>
      <w:bookmarkEnd w:id="678"/>
      <w:bookmarkEnd w:id="679"/>
      <w:bookmarkEnd w:id="680"/>
      <w:bookmarkEnd w:id="681"/>
    </w:p>
    <w:p w14:paraId="3944B083" w14:textId="77777777" w:rsidR="000A71CF" w:rsidRDefault="000A71CF" w:rsidP="000A71CF">
      <w:pPr>
        <w:pStyle w:val="Heading5"/>
        <w:rPr>
          <w:rFonts w:eastAsia="Times"/>
        </w:rPr>
      </w:pPr>
      <w:r w:rsidRPr="006A7F18">
        <w:rPr>
          <w:rFonts w:eastAsia="Times"/>
        </w:rPr>
        <w:t xml:space="preserve">Platform Binding </w:t>
      </w:r>
    </w:p>
    <w:p w14:paraId="1B346237" w14:textId="1AAFE140" w:rsidR="000A71CF" w:rsidRPr="006A7F18" w:rsidRDefault="000A71CF" w:rsidP="000A71CF">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00901786">
        <w:rPr>
          <w:rFonts w:eastAsia="Times"/>
        </w:rPr>
        <w:t xml:space="preserve"> those below. Note that Stdlib is the QVT Standard Library.</w:t>
      </w:r>
    </w:p>
    <w:p w14:paraId="43A89C8A" w14:textId="77777777" w:rsidR="000A71CF" w:rsidRPr="00972987" w:rsidRDefault="000A71CF" w:rsidP="000A71CF">
      <w:pPr>
        <w:pStyle w:val="BulletedText"/>
        <w:numPr>
          <w:ilvl w:val="0"/>
          <w:numId w:val="2"/>
        </w:numPr>
        <w:rPr>
          <w:rFonts w:eastAsia="Times"/>
          <w:i/>
        </w:rPr>
      </w:pPr>
      <w:r w:rsidRPr="00972987">
        <w:rPr>
          <w:rFonts w:eastAsia="Times"/>
          <w:i/>
        </w:rPr>
        <w:t>abstract query UML::Profile::getOwnedStereotype(stereotypeName:String):UML::Stereotype;</w:t>
      </w:r>
    </w:p>
    <w:p w14:paraId="368A3BB1" w14:textId="77777777" w:rsidR="000A71CF" w:rsidRPr="00972987" w:rsidRDefault="000A71CF" w:rsidP="000A71CF">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7020BBCE" w14:textId="77777777" w:rsidR="000A71CF" w:rsidRPr="00972987" w:rsidRDefault="000A71CF" w:rsidP="000A71CF">
      <w:pPr>
        <w:pStyle w:val="BulletedText"/>
        <w:numPr>
          <w:ilvl w:val="0"/>
          <w:numId w:val="2"/>
        </w:numPr>
        <w:rPr>
          <w:rFonts w:eastAsia="Times"/>
          <w:i/>
        </w:rPr>
      </w:pPr>
      <w:r w:rsidRPr="00972987">
        <w:rPr>
          <w:rFonts w:eastAsia="Times"/>
          <w:i/>
        </w:rPr>
        <w:t>abstract query UML::Element::getNearestPackage():UML::Package;</w:t>
      </w:r>
    </w:p>
    <w:p w14:paraId="32D1CB1E" w14:textId="77777777" w:rsidR="000A71CF" w:rsidRDefault="000A71CF" w:rsidP="000A71CF">
      <w:pPr>
        <w:pStyle w:val="BodyText"/>
        <w:ind w:left="360"/>
        <w:rPr>
          <w:rFonts w:eastAsia="Times"/>
        </w:rPr>
      </w:pPr>
      <w:r>
        <w:rPr>
          <w:rFonts w:eastAsia="Times"/>
        </w:rPr>
        <w:t>Retrieves the nearest package that owns (either directly or indirectly) this element, or the element itself (if it is a package).</w:t>
      </w:r>
    </w:p>
    <w:p w14:paraId="356A0C59" w14:textId="77777777" w:rsidR="000A71CF" w:rsidRPr="00972987" w:rsidRDefault="000A71CF" w:rsidP="000A71CF">
      <w:pPr>
        <w:pStyle w:val="BulletedText"/>
        <w:numPr>
          <w:ilvl w:val="0"/>
          <w:numId w:val="2"/>
        </w:numPr>
        <w:rPr>
          <w:rFonts w:eastAsia="Times"/>
          <w:i/>
        </w:rPr>
      </w:pPr>
      <w:r w:rsidRPr="00972987">
        <w:rPr>
          <w:rFonts w:eastAsia="Times"/>
          <w:i/>
        </w:rPr>
        <w:t>abstract query UML::Element::isStereotypeApplied(stereotype:UML::Stereotype):Boolean;</w:t>
      </w:r>
    </w:p>
    <w:p w14:paraId="406892FD" w14:textId="77777777" w:rsidR="000A71CF" w:rsidRDefault="000A71CF" w:rsidP="000A71CF">
      <w:pPr>
        <w:pStyle w:val="BodyText"/>
        <w:ind w:firstLine="360"/>
        <w:rPr>
          <w:rFonts w:eastAsia="Times"/>
        </w:rPr>
      </w:pPr>
      <w:r>
        <w:rPr>
          <w:rFonts w:eastAsia="Times"/>
        </w:rPr>
        <w:t>Determines whether the specified stereotype is applied to this element.</w:t>
      </w:r>
    </w:p>
    <w:p w14:paraId="06DBD9E4" w14:textId="77777777" w:rsidR="000A71CF" w:rsidRPr="00972987" w:rsidRDefault="000A71CF" w:rsidP="000A71CF">
      <w:pPr>
        <w:pStyle w:val="BulletedText"/>
        <w:numPr>
          <w:ilvl w:val="0"/>
          <w:numId w:val="2"/>
        </w:numPr>
        <w:rPr>
          <w:rFonts w:eastAsia="Times"/>
          <w:i/>
        </w:rPr>
      </w:pPr>
      <w:r w:rsidRPr="00972987">
        <w:rPr>
          <w:rFonts w:eastAsia="Times"/>
          <w:i/>
        </w:rPr>
        <w:t>abstract query UML::Element::getStereotypeApplication(stereotype:UML::Stereotype):Stdlib::Element;</w:t>
      </w:r>
    </w:p>
    <w:p w14:paraId="3B42BB79" w14:textId="77777777" w:rsidR="000A71CF" w:rsidRDefault="000A71CF" w:rsidP="000A71CF">
      <w:pPr>
        <w:pStyle w:val="BodyText"/>
        <w:ind w:left="360"/>
        <w:rPr>
          <w:rFonts w:eastAsia="Times"/>
        </w:rPr>
      </w:pPr>
      <w:r>
        <w:rPr>
          <w:rFonts w:eastAsia="Times"/>
        </w:rPr>
        <w:t>Retrieves the application of the specified stereotype for this element, or null if no such stereotype application exists. The result is a Stdlib::Element, which may be implemented as a MOF instance or a UML &lt;InstanceSpecification&gt;, depending upon platform.</w:t>
      </w:r>
    </w:p>
    <w:p w14:paraId="0A1EDAEA"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Stdlib::Element::get&lt;Classifier.name&gt;&lt;Property.name&gt;():&lt;result&gt;;</w:t>
      </w:r>
    </w:p>
    <w:p w14:paraId="5CC10132" w14:textId="77777777" w:rsidR="000A71CF" w:rsidRDefault="000A71CF" w:rsidP="000A71CF">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7357D239" w14:textId="77777777" w:rsidR="000A71CF" w:rsidRDefault="000A71CF" w:rsidP="000A71CF">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0B28C69A"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Stdlib::Element::set&lt;Classifier.name&gt;&lt;Property.name&gt;(value:&lt;valueType&gt;);</w:t>
      </w:r>
    </w:p>
    <w:p w14:paraId="3657B905" w14:textId="77777777" w:rsidR="000A71CF" w:rsidRDefault="000A71CF" w:rsidP="000A71CF">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5E61BBB2"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Stdlib::Element::get&lt;Classifier.name&gt;&lt;Property.name&gt;List():Stdlib::Element;</w:t>
      </w:r>
    </w:p>
    <w:p w14:paraId="666A956C" w14:textId="77777777" w:rsidR="000A71CF" w:rsidRDefault="000A71CF" w:rsidP="000A71CF">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21F33072"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Stdlib::Element::create&lt;Classifier.name&gt;Instance():Stdlib::Element;</w:t>
      </w:r>
    </w:p>
    <w:p w14:paraId="09964196" w14:textId="77777777" w:rsidR="000A71CF" w:rsidRDefault="000A71CF" w:rsidP="000A71CF">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645EC57F" w14:textId="77777777" w:rsidR="000A71CF" w:rsidRPr="00972987" w:rsidRDefault="000A71CF" w:rsidP="000A71CF">
      <w:pPr>
        <w:pStyle w:val="BulletedText"/>
        <w:numPr>
          <w:ilvl w:val="0"/>
          <w:numId w:val="2"/>
        </w:numPr>
        <w:rPr>
          <w:rFonts w:eastAsia="Times"/>
          <w:i/>
        </w:rPr>
      </w:pPr>
      <w:r w:rsidRPr="00972987">
        <w:rPr>
          <w:rFonts w:eastAsia="Times"/>
          <w:i/>
        </w:rPr>
        <w:t>abstract helper UML::MultiplicityElement::setLower(lower:Integer);</w:t>
      </w:r>
    </w:p>
    <w:p w14:paraId="22CB8735" w14:textId="77777777" w:rsidR="000A71CF" w:rsidRDefault="000A71CF" w:rsidP="000A71CF">
      <w:pPr>
        <w:pStyle w:val="BodyText"/>
        <w:ind w:left="360"/>
        <w:rPr>
          <w:rFonts w:eastAsia="Times"/>
        </w:rPr>
      </w:pPr>
      <w:r>
        <w:rPr>
          <w:rFonts w:eastAsia="Times"/>
        </w:rPr>
        <w:t>Context is a UML Multiplicity Element. The platform-specific operation sets the lower bound of the multiplicity interval.</w:t>
      </w:r>
    </w:p>
    <w:p w14:paraId="750ECF92" w14:textId="77777777" w:rsidR="000A71CF" w:rsidRPr="00972987" w:rsidRDefault="000A71CF" w:rsidP="000A71CF">
      <w:pPr>
        <w:pStyle w:val="BulletedText"/>
        <w:numPr>
          <w:ilvl w:val="0"/>
          <w:numId w:val="2"/>
        </w:numPr>
        <w:rPr>
          <w:rFonts w:eastAsia="Times"/>
          <w:i/>
        </w:rPr>
      </w:pPr>
      <w:r w:rsidRPr="00972987">
        <w:rPr>
          <w:rFonts w:eastAsia="Times"/>
          <w:i/>
        </w:rPr>
        <w:t>abstract helper UML::MultiplicityElement::setUpper(upper:Integer);</w:t>
      </w:r>
    </w:p>
    <w:p w14:paraId="543E13A4" w14:textId="77777777" w:rsidR="000A71CF" w:rsidRDefault="000A71CF" w:rsidP="000A71CF">
      <w:pPr>
        <w:pStyle w:val="BodyText"/>
        <w:ind w:left="360"/>
        <w:rPr>
          <w:rFonts w:eastAsia="Times"/>
        </w:rPr>
      </w:pPr>
      <w:r>
        <w:rPr>
          <w:rFonts w:eastAsia="Times"/>
        </w:rPr>
        <w:lastRenderedPageBreak/>
        <w:t>Context is a UML Multiplicity Element. The platform-specific operation sets the upper bound of the multiplicity interval.</w:t>
      </w:r>
    </w:p>
    <w:p w14:paraId="6C84614D" w14:textId="77777777" w:rsidR="000A71CF" w:rsidRPr="00972987" w:rsidRDefault="000A71CF" w:rsidP="000A71CF">
      <w:pPr>
        <w:pStyle w:val="BulletedText"/>
        <w:numPr>
          <w:ilvl w:val="0"/>
          <w:numId w:val="2"/>
        </w:numPr>
        <w:rPr>
          <w:rFonts w:eastAsia="Times"/>
          <w:i/>
        </w:rPr>
      </w:pPr>
      <w:r w:rsidRPr="00972987">
        <w:rPr>
          <w:rFonts w:eastAsia="Times"/>
          <w:i/>
        </w:rPr>
        <w:t>abstract helper UML::Package::applyProfile(profile : UML::Profile);</w:t>
      </w:r>
    </w:p>
    <w:p w14:paraId="2D95C84D" w14:textId="77777777" w:rsidR="000A71CF" w:rsidRDefault="000A71CF" w:rsidP="000A71CF">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6631F93A" w14:textId="77777777" w:rsidR="000A71CF" w:rsidRPr="00972987" w:rsidRDefault="000A71CF" w:rsidP="000A71CF">
      <w:pPr>
        <w:pStyle w:val="BulletedText"/>
        <w:numPr>
          <w:ilvl w:val="0"/>
          <w:numId w:val="2"/>
        </w:numPr>
        <w:rPr>
          <w:rFonts w:eastAsia="Times"/>
          <w:i/>
        </w:rPr>
      </w:pPr>
      <w:r w:rsidRPr="00972987">
        <w:rPr>
          <w:rFonts w:eastAsia="Times"/>
          <w:i/>
        </w:rPr>
        <w:t>abstract helper UML::Element::applyStereotype(stereotype:UML::Stereotype):Stdlib::Element;</w:t>
      </w:r>
    </w:p>
    <w:p w14:paraId="26331C4F" w14:textId="77777777" w:rsidR="000A71CF" w:rsidRDefault="000A71CF" w:rsidP="000A71CF">
      <w:pPr>
        <w:pStyle w:val="BodyText"/>
        <w:ind w:left="360"/>
        <w:rPr>
          <w:rFonts w:eastAsia="Times"/>
        </w:rPr>
      </w:pPr>
      <w:r>
        <w:rPr>
          <w:rFonts w:eastAsia="Times"/>
        </w:rPr>
        <w:t>Context is any UML Element. The operation applies the specified stereotype to this element and returns an instance of the applied stereotype.</w:t>
      </w:r>
    </w:p>
    <w:p w14:paraId="11D1CE4E" w14:textId="77777777" w:rsidR="000A71CF" w:rsidRDefault="000A71CF" w:rsidP="000A71CF">
      <w:pPr>
        <w:pStyle w:val="Heading5"/>
        <w:rPr>
          <w:rFonts w:eastAsia="Times"/>
        </w:rPr>
      </w:pPr>
      <w:r>
        <w:rPr>
          <w:rFonts w:eastAsia="Times"/>
        </w:rPr>
        <w:t>Global</w:t>
      </w:r>
      <w:r w:rsidRPr="006A7F18">
        <w:rPr>
          <w:rFonts w:eastAsia="Times"/>
        </w:rPr>
        <w:t xml:space="preserve"> Properties </w:t>
      </w:r>
    </w:p>
    <w:p w14:paraId="38E44461" w14:textId="77777777" w:rsidR="000A71CF" w:rsidRPr="006A7F18" w:rsidRDefault="000A71CF" w:rsidP="000A71CF">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28200000" w14:textId="77777777" w:rsidR="000A71CF" w:rsidRDefault="000A71CF" w:rsidP="000A71CF">
      <w:pPr>
        <w:pStyle w:val="BulletedText"/>
        <w:numPr>
          <w:ilvl w:val="0"/>
          <w:numId w:val="2"/>
        </w:numPr>
        <w:rPr>
          <w:rFonts w:eastAsia="Times"/>
        </w:rPr>
      </w:pPr>
      <w:r w:rsidRPr="00972987">
        <w:rPr>
          <w:rFonts w:eastAsia="Times"/>
          <w:i/>
        </w:rPr>
        <w:t>&lt;name&gt;Profile  </w:t>
      </w:r>
      <w:r>
        <w:rPr>
          <w:rFonts w:eastAsia="Times"/>
        </w:rPr>
        <w:t>The value is a UML Profile initialized during transformation startup.</w:t>
      </w:r>
    </w:p>
    <w:p w14:paraId="6EACD3C4" w14:textId="77777777" w:rsidR="000A71CF" w:rsidRDefault="000A71CF" w:rsidP="000A71CF">
      <w:pPr>
        <w:pStyle w:val="BulletedText"/>
        <w:numPr>
          <w:ilvl w:val="0"/>
          <w:numId w:val="2"/>
        </w:numPr>
        <w:rPr>
          <w:rFonts w:eastAsia="Times"/>
        </w:rPr>
      </w:pPr>
      <w:r w:rsidRPr="00972987">
        <w:rPr>
          <w:rFonts w:eastAsia="Times"/>
          <w:i/>
        </w:rPr>
        <w:t>&lt;name&gt;Stereotype  </w:t>
      </w:r>
      <w:r>
        <w:rPr>
          <w:rFonts w:eastAsia="Times"/>
        </w:rPr>
        <w:t>The value is a UML Stereotype initialized during transformation startup.</w:t>
      </w:r>
    </w:p>
    <w:p w14:paraId="77450940" w14:textId="77777777" w:rsidR="000A71CF" w:rsidRDefault="000A71CF" w:rsidP="000A71CF">
      <w:pPr>
        <w:pStyle w:val="BulletedText"/>
        <w:numPr>
          <w:ilvl w:val="0"/>
          <w:numId w:val="2"/>
        </w:numPr>
        <w:rPr>
          <w:rFonts w:eastAsia="Times"/>
        </w:rPr>
      </w:pPr>
      <w:r w:rsidRPr="00972987">
        <w:rPr>
          <w:rFonts w:eastAsia="Times"/>
          <w:i/>
        </w:rPr>
        <w:t>Other.</w:t>
      </w:r>
      <w:r>
        <w:rPr>
          <w:rFonts w:eastAsia="Times"/>
        </w:rPr>
        <w:t xml:space="preserve"> All other properties are string constants statically initialized.</w:t>
      </w:r>
    </w:p>
    <w:p w14:paraId="2E80D09D" w14:textId="77777777" w:rsidR="000A71CF" w:rsidRPr="00E041D4" w:rsidRDefault="000A71CF" w:rsidP="000A71CF">
      <w:pPr>
        <w:pStyle w:val="Heading2"/>
      </w:pPr>
      <w:bookmarkStart w:id="682" w:name="aRefHeading92"/>
      <w:bookmarkStart w:id="683" w:name="_Toc198724013"/>
      <w:bookmarkStart w:id="684" w:name="_Toc364003798"/>
      <w:bookmarkStart w:id="685" w:name="_Toc426452345"/>
      <w:r w:rsidRPr="00E041D4">
        <w:t>NIEM PIM to NIEM PSM</w:t>
      </w:r>
      <w:bookmarkStart w:id="686" w:name="a170324a01311327235795617629748300100"/>
      <w:bookmarkEnd w:id="682"/>
      <w:bookmarkEnd w:id="683"/>
      <w:bookmarkEnd w:id="684"/>
      <w:bookmarkEnd w:id="685"/>
      <w:bookmarkEnd w:id="686"/>
    </w:p>
    <w:p w14:paraId="1ECFF453" w14:textId="77777777" w:rsidR="000A71CF" w:rsidRPr="006A7F18" w:rsidRDefault="000A71CF" w:rsidP="000A71CF">
      <w:pPr>
        <w:pStyle w:val="BodyText"/>
        <w:rPr>
          <w:rFonts w:eastAsia="Times"/>
        </w:rPr>
      </w:pPr>
      <w:r w:rsidRPr="006A7F18">
        <w:rPr>
          <w:rFonts w:eastAsia="Times"/>
        </w:rPr>
        <w:t xml:space="preserve">The NIEMpim2psm transformation is defined as a set of mappings from the NIEM PIM Elements to Elements in the NIEM PSM. In general, there is a one-to-one correspondence between Elements in the NIEM PIM and Elements in the NIEM PSM. The transformation is minimal in the sense that any information in the NIEM PIM which is not relevant to the NIEM PSM is not mapped, which may include state machines, applications of foreign profiles and stereotypes, use cases, interfaces, ports, etc. Implementations of this transformation may extend the scope of mapped elements to include modeling constructs in support of provisioning target MPD artifacts not specifically addressed by this specification. </w:t>
      </w:r>
      <w:r>
        <w:fldChar w:fldCharType="begin"/>
      </w:r>
      <w:r>
        <w:rPr>
          <w:rFonts w:eastAsia="Times"/>
        </w:rPr>
        <w:instrText xml:space="preserve"> REF _Ref193447000 \h </w:instrText>
      </w:r>
      <w:r>
        <w:fldChar w:fldCharType="separate"/>
      </w:r>
      <w:r w:rsidR="00B81ED7">
        <w:t xml:space="preserve">Figure </w:t>
      </w:r>
      <w:r w:rsidR="00B81ED7">
        <w:rPr>
          <w:noProof/>
        </w:rPr>
        <w:t>9</w:t>
      </w:r>
      <w:r w:rsidR="00B81ED7">
        <w:noBreakHyphen/>
      </w:r>
      <w:r w:rsidR="00B81ED7">
        <w:rPr>
          <w:noProof/>
        </w:rPr>
        <w:t>5</w:t>
      </w:r>
      <w:r>
        <w:fldChar w:fldCharType="end"/>
      </w:r>
      <w:r>
        <w:t xml:space="preserve"> </w:t>
      </w:r>
      <w:r w:rsidRPr="006A7F18">
        <w:rPr>
          <w:rFonts w:eastAsia="Times"/>
        </w:rPr>
        <w:t xml:space="preserve">illustrates the high-level packaging map between a NIEM PIM and a NIEM PSM with respect to the </w:t>
      </w:r>
      <w:hyperlink w:anchor="a170324a013113190231416407966491645" w:history="1">
        <w:r>
          <w:rPr>
            <w:rFonts w:ascii="Times" w:eastAsia="Times" w:hAnsi="Times" w:cs="Times"/>
            <w:color w:val="000000"/>
            <w:szCs w:val="20"/>
          </w:rPr>
          <w:t>Model_Package_Description_Profile</w:t>
        </w:r>
      </w:hyperlink>
      <w:r w:rsidRPr="006A7F18">
        <w:rPr>
          <w:rFonts w:eastAsia="Times"/>
        </w:rPr>
        <w:t>.</w:t>
      </w:r>
    </w:p>
    <w:p w14:paraId="2ADCCD19" w14:textId="77777777" w:rsidR="000A71CF" w:rsidRDefault="000A71CF" w:rsidP="000A71CF">
      <w:pPr>
        <w:pStyle w:val="BulletedText"/>
        <w:numPr>
          <w:ilvl w:val="0"/>
          <w:numId w:val="2"/>
        </w:numPr>
        <w:rPr>
          <w:rFonts w:eastAsia="Times"/>
        </w:rPr>
      </w:pPr>
      <w:r>
        <w:rPr>
          <w:rFonts w:eastAsia="Times"/>
        </w:rPr>
        <w:t xml:space="preserve">Mapping to a NIEM PSM is driven from an Instance of a NIEM PIM </w:t>
      </w:r>
      <w:hyperlink w:anchor="a170324a013113190231416404370531650" w:history="1">
        <w:r>
          <w:rPr>
            <w:rFonts w:eastAsia="Times"/>
          </w:rPr>
          <w:t>ModelPackageDescription</w:t>
        </w:r>
      </w:hyperlink>
      <w:r>
        <w:rPr>
          <w:rFonts w:eastAsia="Times"/>
        </w:rPr>
        <w:t xml:space="preserve"> Artifact. The target NIEM PSM will contain all NIEM-relevant elements mapped from the NIEM PIM, including packaging structure nested to any level. </w:t>
      </w:r>
    </w:p>
    <w:p w14:paraId="73B513B7" w14:textId="77777777" w:rsidR="000A71CF" w:rsidRDefault="000A71CF" w:rsidP="000A71CF">
      <w:pPr>
        <w:pStyle w:val="BulletedText"/>
        <w:numPr>
          <w:ilvl w:val="0"/>
          <w:numId w:val="2"/>
        </w:numPr>
        <w:rPr>
          <w:rFonts w:eastAsia="Times"/>
        </w:rPr>
      </w:pPr>
      <w:r>
        <w:rPr>
          <w:rFonts w:eastAsia="Times"/>
        </w:rPr>
        <w:t xml:space="preserve">A top level NIEM PSM Model is constructed for an Instance of a </w:t>
      </w:r>
      <w:hyperlink w:anchor="a170324a013113190231416404370531650" w:history="1">
        <w:r>
          <w:rPr>
            <w:rFonts w:eastAsia="Times"/>
          </w:rPr>
          <w:t>ModelPackageDescription</w:t>
        </w:r>
      </w:hyperlink>
      <w:r>
        <w:rPr>
          <w:rFonts w:eastAsia="Times"/>
        </w:rPr>
        <w:t xml:space="preserve"> Artifact. NIEM PSM Profiles are applied to the target top-level model. The model will contain a mapping of the transitive closure of all </w:t>
      </w:r>
      <w:r>
        <w:t>«InformationModel» Packages</w:t>
      </w:r>
      <w:r>
        <w:rPr>
          <w:rFonts w:eastAsia="Times"/>
        </w:rPr>
        <w:t xml:space="preserve"> directly or indirectly referenced via «</w:t>
      </w:r>
      <w:hyperlink w:anchor="a170324a013113192326953418989261534" w:history="1">
        <w:r>
          <w:rPr>
            <w:rFonts w:eastAsia="Times"/>
          </w:rPr>
          <w:t>XMLSchemaDocument</w:t>
        </w:r>
      </w:hyperlink>
      <w:r>
        <w:rPr>
          <w:rFonts w:eastAsia="Times"/>
        </w:rPr>
        <w:t xml:space="preserve">» Usages from the NIEM PIM </w:t>
      </w:r>
      <w:hyperlink w:anchor="a170324a013113190231416404370531650" w:history="1">
        <w:r>
          <w:rPr>
            <w:rFonts w:eastAsia="Times"/>
          </w:rPr>
          <w:t>ModelPackageDescription</w:t>
        </w:r>
      </w:hyperlink>
      <w:r>
        <w:rPr>
          <w:rFonts w:eastAsia="Times"/>
        </w:rPr>
        <w:t> Artifact and its nested Artifacts.</w:t>
      </w:r>
    </w:p>
    <w:p w14:paraId="04C2594E" w14:textId="77777777" w:rsidR="000A71CF" w:rsidRDefault="000A71CF" w:rsidP="000A71CF">
      <w:pPr>
        <w:pStyle w:val="BulletedText"/>
        <w:numPr>
          <w:ilvl w:val="0"/>
          <w:numId w:val="2"/>
        </w:numPr>
        <w:rPr>
          <w:rFonts w:eastAsia="Times"/>
        </w:rPr>
      </w:pPr>
      <w:r>
        <w:rPr>
          <w:rFonts w:eastAsia="Times"/>
        </w:rPr>
        <w:t xml:space="preserve">NIEM PIM UML Packages nesting an </w:t>
      </w:r>
      <w:hyperlink w:anchor="aNIEMNamespace" w:history="1">
        <w:r>
          <w:rPr>
            <w:rFonts w:eastAsia="Times"/>
          </w:rPr>
          <w:t>«InformationModel»</w:t>
        </w:r>
      </w:hyperlink>
      <w:r>
        <w:rPr>
          <w:rFonts w:eastAsia="Times"/>
        </w:rPr>
        <w:t xml:space="preserve"> Package are mapped to the NIEM PSM, in the same relative containment structure. Nesting Packages are followed until a package with applied NIEM PIM Profiles is encountered. The nesting packages may be used to represent an MPD Folder Type.</w:t>
      </w:r>
    </w:p>
    <w:p w14:paraId="2EE8C8B3" w14:textId="77777777" w:rsidR="000A71CF" w:rsidRDefault="000A71CF" w:rsidP="000A71CF">
      <w:pPr>
        <w:pStyle w:val="BulletedText"/>
        <w:numPr>
          <w:ilvl w:val="0"/>
          <w:numId w:val="2"/>
        </w:numPr>
        <w:rPr>
          <w:rFonts w:eastAsia="Times"/>
        </w:rPr>
      </w:pPr>
      <w:r>
        <w:rPr>
          <w:rFonts w:eastAsia="Times"/>
        </w:rPr>
        <w:t>Non-NIEM_PIM_Profile Stereotype applications from the NIEM PIM are cloned and applied to their mapped counterparts in the NIEM PSM.</w:t>
      </w:r>
    </w:p>
    <w:p w14:paraId="336839D1" w14:textId="77777777" w:rsidR="000A71CF" w:rsidRDefault="000A71CF" w:rsidP="00996FB1">
      <w:pPr>
        <w:pStyle w:val="BodyText"/>
        <w:ind w:right="-720"/>
      </w:pPr>
      <w:bookmarkStart w:id="687" w:name="a170324a01311327245125343155714306373"/>
      <w:r w:rsidRPr="00774DFD">
        <w:rPr>
          <w:noProof/>
        </w:rPr>
        <w:lastRenderedPageBreak/>
        <w:t xml:space="preserve"> </w:t>
      </w:r>
      <w:r>
        <w:rPr>
          <w:noProof/>
          <w:lang w:val="en-GB" w:eastAsia="en-GB"/>
        </w:rPr>
        <w:drawing>
          <wp:inline distT="0" distB="0" distL="0" distR="0" wp14:anchorId="4C2FF242" wp14:editId="666DB993">
            <wp:extent cx="5943600" cy="29489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6"/>
                    <a:stretch>
                      <a:fillRect/>
                    </a:stretch>
                  </pic:blipFill>
                  <pic:spPr>
                    <a:xfrm>
                      <a:off x="0" y="0"/>
                      <a:ext cx="5943600" cy="2948940"/>
                    </a:xfrm>
                    <a:prstGeom prst="rect">
                      <a:avLst/>
                    </a:prstGeom>
                  </pic:spPr>
                </pic:pic>
              </a:graphicData>
            </a:graphic>
          </wp:inline>
        </w:drawing>
      </w:r>
    </w:p>
    <w:p w14:paraId="407EE902" w14:textId="6810CF02" w:rsidR="000A71CF" w:rsidRDefault="000A71CF" w:rsidP="000A71CF">
      <w:pPr>
        <w:pStyle w:val="Caption"/>
      </w:pPr>
      <w:bookmarkStart w:id="688" w:name="_Ref193447000"/>
      <w:r>
        <w:t xml:space="preserve">Figure </w:t>
      </w:r>
      <w:r w:rsidR="00333F36">
        <w:fldChar w:fldCharType="begin"/>
      </w:r>
      <w:r w:rsidR="00333F36">
        <w:instrText xml:space="preserve"> STYLEREF 1 \s </w:instrText>
      </w:r>
      <w:r w:rsidR="00333F36">
        <w:fldChar w:fldCharType="separate"/>
      </w:r>
      <w:r w:rsidR="00B81ED7">
        <w:rPr>
          <w:noProof/>
        </w:rPr>
        <w:t>9</w:t>
      </w:r>
      <w:r w:rsidR="00333F36">
        <w:rPr>
          <w:noProof/>
        </w:rPr>
        <w:fldChar w:fldCharType="end"/>
      </w:r>
      <w:r w:rsidR="00464209">
        <w:noBreakHyphen/>
      </w:r>
      <w:r w:rsidR="00333F36">
        <w:fldChar w:fldCharType="begin"/>
      </w:r>
      <w:r w:rsidR="00333F36">
        <w:instrText xml:space="preserve"> SEQ Figure \</w:instrText>
      </w:r>
      <w:r w:rsidR="00333F36">
        <w:instrText xml:space="preserve">* ARABIC \s 1 </w:instrText>
      </w:r>
      <w:r w:rsidR="00333F36">
        <w:fldChar w:fldCharType="separate"/>
      </w:r>
      <w:r w:rsidR="00B81ED7">
        <w:rPr>
          <w:noProof/>
        </w:rPr>
        <w:t>5</w:t>
      </w:r>
      <w:r w:rsidR="00333F36">
        <w:rPr>
          <w:noProof/>
        </w:rPr>
        <w:fldChar w:fldCharType="end"/>
      </w:r>
      <w:bookmarkEnd w:id="688"/>
      <w:r>
        <w:t xml:space="preserve"> NIEM PIM to NIEM PSM - Model Package Description Profile Mapping Overview</w:t>
      </w:r>
      <w:bookmarkEnd w:id="687"/>
    </w:p>
    <w:p w14:paraId="5FBDC2A6" w14:textId="77777777" w:rsidR="000A71CF" w:rsidRPr="006A7F18" w:rsidRDefault="000A71CF" w:rsidP="000A71CF">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B81ED7">
        <w:t xml:space="preserve">Figure </w:t>
      </w:r>
      <w:r w:rsidR="00B81ED7">
        <w:rPr>
          <w:noProof/>
        </w:rPr>
        <w:t>9</w:t>
      </w:r>
      <w:r w:rsidR="00B81ED7">
        <w:noBreakHyphen/>
      </w:r>
      <w:r w:rsidR="00B81ED7">
        <w:rPr>
          <w:noProof/>
        </w:rPr>
        <w:t>6</w:t>
      </w:r>
      <w:r>
        <w:rPr>
          <w:rFonts w:eastAsia="Times"/>
        </w:rPr>
        <w:fldChar w:fldCharType="end"/>
      </w:r>
      <w:r>
        <w:rPr>
          <w:rFonts w:eastAsia="Times"/>
        </w:rPr>
        <w:t xml:space="preserve"> </w:t>
      </w:r>
      <w:r w:rsidRPr="006A7F18">
        <w:rPr>
          <w:rFonts w:eastAsia="Times"/>
        </w:rPr>
        <w:t xml:space="preserve">illustrates mappings between NIEM PIM and NIEM PSM Perspectives related to the </w:t>
      </w:r>
      <w:hyperlink w:anchor="anml" w:history="1">
        <w:r>
          <w:rPr>
            <w:rFonts w:eastAsia="Times"/>
          </w:rPr>
          <w:t>NIEM_PSM_Profile</w:t>
        </w:r>
      </w:hyperlink>
      <w:r w:rsidRPr="006A7F18">
        <w:rPr>
          <w:rFonts w:eastAsia="Times"/>
        </w:rPr>
        <w:t xml:space="preserve">. Many of the NIEM PIM Elements are mapped to nearly identical counterpart NIEM PSM Elements within the </w:t>
      </w:r>
      <w:hyperlink w:anchor="anml" w:history="1">
        <w:r>
          <w:rPr>
            <w:rFonts w:eastAsia="Times"/>
          </w:rPr>
          <w:t>NIEM_PSM_Profile</w:t>
        </w:r>
      </w:hyperlink>
      <w:r>
        <w:rPr>
          <w:rFonts w:eastAsia="Times"/>
        </w:rPr>
        <w:t xml:space="preserve">. </w:t>
      </w:r>
      <w:r w:rsidRPr="006A7F18">
        <w:rPr>
          <w:rFonts w:eastAsia="Times"/>
        </w:rPr>
        <w:t>Variations from an isomorphic representation include:</w:t>
      </w:r>
    </w:p>
    <w:p w14:paraId="0DE13ABE" w14:textId="77777777" w:rsidR="000A71CF" w:rsidRDefault="000A71CF" w:rsidP="000A71CF">
      <w:pPr>
        <w:pStyle w:val="BulletedText"/>
        <w:numPr>
          <w:ilvl w:val="0"/>
          <w:numId w:val="2"/>
        </w:numPr>
        <w:rPr>
          <w:rFonts w:eastAsia="Times"/>
        </w:rPr>
      </w:pPr>
      <w:r>
        <w:rPr>
          <w:rFonts w:eastAsia="Times"/>
        </w:rPr>
        <w:t>NIEM PIM primitives are modeled as PrimitiveTypes and/or Enumerations. On the NIEM PSM side they are mapped to Class, if they do not contain constraining facets or enumeration literals. A UML Generalization in the NIEM PIM is mapped to a «Restriction» in the target NIEM PSM.</w:t>
      </w:r>
    </w:p>
    <w:p w14:paraId="07FE1BCA" w14:textId="76A43FBE" w:rsidR="003E7E03" w:rsidRPr="003E7E03" w:rsidRDefault="003E7E03" w:rsidP="003E7E03">
      <w:pPr>
        <w:pStyle w:val="BulletedText"/>
        <w:numPr>
          <w:ilvl w:val="0"/>
          <w:numId w:val="2"/>
        </w:numPr>
        <w:rPr>
          <w:rFonts w:eastAsia="Times"/>
        </w:rPr>
      </w:pPr>
      <w:r>
        <w:rPr>
          <w:rFonts w:eastAsia="Times"/>
        </w:rPr>
        <w:t xml:space="preserve">NIEM PIM Enumeration which has literals, is not subtyped, is not a union, is not a union member, is not a list member, is not restricted, is not the type of an attribute, and is otherwise in a conformance namespace is mapped to a Class, a «XSDSimpleContent» Realization, and an Enumeration which has the same owned Literals as the PIM Enumeration.  Comments and «Deprecated» elements are cloned to both Class and Enumeration.  Class name is coerced to *CodeType and Enumeration name is coerced to *CodeSimpleType. </w:t>
      </w:r>
    </w:p>
    <w:p w14:paraId="149735BC" w14:textId="77777777" w:rsidR="000A71CF" w:rsidRDefault="000A71CF" w:rsidP="000A71CF">
      <w:pPr>
        <w:pStyle w:val="BulletedText"/>
        <w:numPr>
          <w:ilvl w:val="0"/>
          <w:numId w:val="2"/>
        </w:numPr>
        <w:rPr>
          <w:rFonts w:eastAsia="Times"/>
        </w:rPr>
      </w:pPr>
      <w:r>
        <w:rPr>
          <w:rFonts w:eastAsia="Times"/>
        </w:rPr>
        <w:t>Naming in a NIEM PIM may need to be coerced to be compliant with NDR naming rules during map to NIEM PSM. This includes representation terms for Property names based on derivation from specific XML Primitive types.</w:t>
      </w:r>
    </w:p>
    <w:p w14:paraId="07F5354F" w14:textId="77777777" w:rsidR="000A71CF" w:rsidRDefault="000A71CF" w:rsidP="000A71CF">
      <w:pPr>
        <w:pStyle w:val="BulletedText"/>
        <w:numPr>
          <w:ilvl w:val="0"/>
          <w:numId w:val="2"/>
        </w:numPr>
        <w:rPr>
          <w:rFonts w:eastAsia="Times"/>
        </w:rPr>
      </w:pPr>
      <w:r>
        <w:rPr>
          <w:rFonts w:eastAsia="Times"/>
        </w:rPr>
        <w:t>Generalizations in NIEM PIM may map to Properties in the target NIEM PSM.</w:t>
      </w:r>
    </w:p>
    <w:p w14:paraId="650ABA2A" w14:textId="77777777" w:rsidR="000A71CF" w:rsidRDefault="000A71CF" w:rsidP="000A71CF">
      <w:pPr>
        <w:pStyle w:val="BulletedText"/>
        <w:numPr>
          <w:ilvl w:val="0"/>
          <w:numId w:val="2"/>
        </w:numPr>
        <w:rPr>
          <w:rFonts w:eastAsia="Times"/>
        </w:rPr>
      </w:pPr>
      <w:r>
        <w:rPr>
          <w:rFonts w:eastAsia="Times"/>
        </w:rPr>
        <w:t>Explicit stereotype application of NIEM concepts in the NIEM PIM may map to semantic elements based on NDR naming rules in the target NIEM PSM.</w:t>
      </w:r>
    </w:p>
    <w:p w14:paraId="6794CC60" w14:textId="77777777" w:rsidR="000A71CF" w:rsidRDefault="000A71CF" w:rsidP="000A71CF">
      <w:pPr>
        <w:pStyle w:val="BulletedText"/>
        <w:numPr>
          <w:ilvl w:val="0"/>
          <w:numId w:val="2"/>
        </w:numPr>
        <w:rPr>
          <w:rFonts w:eastAsia="Times"/>
        </w:rPr>
      </w:pPr>
      <w:r>
        <w:rPr>
          <w:rFonts w:eastAsia="Times"/>
        </w:rPr>
        <w:t>Use of Associations in NIEM PIM may map to simple Properties in the target NIEM PSM.</w:t>
      </w:r>
    </w:p>
    <w:p w14:paraId="52716706" w14:textId="77777777" w:rsidR="000A71CF" w:rsidRDefault="000A71CF" w:rsidP="000A71CF">
      <w:pPr>
        <w:pStyle w:val="BulletedText"/>
        <w:numPr>
          <w:ilvl w:val="0"/>
          <w:numId w:val="2"/>
        </w:numPr>
        <w:rPr>
          <w:rFonts w:eastAsia="Times"/>
        </w:rPr>
      </w:pPr>
      <w:r>
        <w:rPr>
          <w:rFonts w:eastAsia="Times"/>
        </w:rPr>
        <w:t>NIEM PIM comments may be adjusted according to Standard Opening Phrase rules in NDR when mapped to NIEM PSM.</w:t>
      </w:r>
    </w:p>
    <w:p w14:paraId="638A3D73" w14:textId="77777777" w:rsidR="000A71CF" w:rsidRDefault="000A71CF" w:rsidP="000A71CF">
      <w:pPr>
        <w:pStyle w:val="BulletedText"/>
        <w:numPr>
          <w:ilvl w:val="0"/>
          <w:numId w:val="2"/>
        </w:numPr>
        <w:rPr>
          <w:rFonts w:eastAsia="Times"/>
        </w:rPr>
      </w:pPr>
      <w:r>
        <w:rPr>
          <w:rFonts w:eastAsia="Times"/>
        </w:rPr>
        <w:t>The foundational XML Primitive Types library is used to represent XML Primitives for both the NIEM PIM and NIEM PSM.</w:t>
      </w:r>
    </w:p>
    <w:p w14:paraId="496450AD" w14:textId="77777777" w:rsidR="000A71CF" w:rsidRDefault="000A71CF" w:rsidP="000A71CF">
      <w:pPr>
        <w:pStyle w:val="BulletedText"/>
        <w:numPr>
          <w:ilvl w:val="0"/>
          <w:numId w:val="2"/>
        </w:numPr>
        <w:rPr>
          <w:rFonts w:eastAsia="Times"/>
        </w:rPr>
      </w:pPr>
      <w:r>
        <w:rPr>
          <w:rFonts w:eastAsia="Times"/>
        </w:rPr>
        <w:t>Augmentation properties subset corresponding augmentation points.</w:t>
      </w:r>
    </w:p>
    <w:p w14:paraId="2877C5E8" w14:textId="77777777" w:rsidR="000A71CF" w:rsidRDefault="000A71CF" w:rsidP="000A71CF">
      <w:pPr>
        <w:pStyle w:val="BodyText"/>
        <w:rPr>
          <w:rFonts w:eastAsia="Times"/>
        </w:rPr>
      </w:pPr>
    </w:p>
    <w:p w14:paraId="15F00C95" w14:textId="77777777" w:rsidR="000A71CF" w:rsidRDefault="000A71CF" w:rsidP="000A71CF">
      <w:pPr>
        <w:pStyle w:val="BodyText"/>
      </w:pPr>
      <w:bookmarkStart w:id="689" w:name="a170324a01311327329909890723697301334"/>
    </w:p>
    <w:p w14:paraId="351F658E" w14:textId="01E4119F" w:rsidR="000A71CF" w:rsidRDefault="00E11948" w:rsidP="000A71CF">
      <w:pPr>
        <w:pStyle w:val="BodyText"/>
      </w:pPr>
      <w:r>
        <w:rPr>
          <w:noProof/>
          <w:lang w:val="en-GB" w:eastAsia="en-GB"/>
        </w:rPr>
        <w:lastRenderedPageBreak/>
        <w:drawing>
          <wp:inline distT="0" distB="0" distL="0" distR="0" wp14:anchorId="2584AC72" wp14:editId="120CE633">
            <wp:extent cx="5556572" cy="7915275"/>
            <wp:effectExtent l="0" t="0" r="6350" b="0"/>
            <wp:docPr id="20" name="Picture 20"/>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07"/>
                    <a:stretch>
                      <a:fillRect/>
                    </a:stretch>
                  </pic:blipFill>
                  <pic:spPr>
                    <a:xfrm>
                      <a:off x="0" y="0"/>
                      <a:ext cx="5559002" cy="7918737"/>
                    </a:xfrm>
                    <a:prstGeom prst="rect">
                      <a:avLst/>
                    </a:prstGeom>
                  </pic:spPr>
                </pic:pic>
              </a:graphicData>
            </a:graphic>
          </wp:inline>
        </w:drawing>
      </w:r>
    </w:p>
    <w:p w14:paraId="1087BF9F" w14:textId="5E38A463" w:rsidR="000A71CF" w:rsidRDefault="000A71CF" w:rsidP="000A71CF">
      <w:pPr>
        <w:pStyle w:val="Caption"/>
      </w:pPr>
      <w:bookmarkStart w:id="690" w:name="_Ref193447048"/>
      <w:r>
        <w:t xml:space="preserve">Figure </w:t>
      </w:r>
      <w:r w:rsidR="00333F36">
        <w:fldChar w:fldCharType="begin"/>
      </w:r>
      <w:r w:rsidR="00333F36">
        <w:instrText xml:space="preserve"> STYLEREF 1 \s </w:instrText>
      </w:r>
      <w:r w:rsidR="00333F36">
        <w:fldChar w:fldCharType="separate"/>
      </w:r>
      <w:r w:rsidR="00B81ED7">
        <w:rPr>
          <w:noProof/>
        </w:rPr>
        <w:t>9</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6</w:t>
      </w:r>
      <w:r w:rsidR="00333F36">
        <w:rPr>
          <w:noProof/>
        </w:rPr>
        <w:fldChar w:fldCharType="end"/>
      </w:r>
      <w:bookmarkEnd w:id="690"/>
      <w:r>
        <w:t xml:space="preserve"> NIEM PIM to NIEM PSM - PSM Profile Mapping Overview</w:t>
      </w:r>
      <w:bookmarkEnd w:id="689"/>
    </w:p>
    <w:p w14:paraId="42CEF1BB" w14:textId="77777777" w:rsidR="000A71CF" w:rsidRPr="00210790" w:rsidRDefault="000A71CF" w:rsidP="000A71CF">
      <w:pPr>
        <w:pStyle w:val="BodyText"/>
      </w:pPr>
      <w:r w:rsidRPr="00210790">
        <w:lastRenderedPageBreak/>
        <w:t xml:space="preserve">The </w:t>
      </w:r>
      <w:r>
        <w:fldChar w:fldCharType="begin"/>
      </w:r>
      <w:r>
        <w:instrText xml:space="preserve"> REF _Ref193447091 \h </w:instrText>
      </w:r>
      <w:r>
        <w:fldChar w:fldCharType="separate"/>
      </w:r>
      <w:r w:rsidR="00B81ED7">
        <w:t xml:space="preserve">Figure </w:t>
      </w:r>
      <w:r w:rsidR="00B81ED7">
        <w:rPr>
          <w:noProof/>
        </w:rPr>
        <w:t>9</w:t>
      </w:r>
      <w:r w:rsidR="00B81ED7">
        <w:noBreakHyphen/>
      </w:r>
      <w:r w:rsidR="00B81ED7">
        <w:rPr>
          <w:noProof/>
        </w:rPr>
        <w:t>7</w:t>
      </w:r>
      <w:r>
        <w:fldChar w:fldCharType="end"/>
      </w:r>
      <w:r>
        <w:t xml:space="preserve"> </w:t>
      </w:r>
      <w:r w:rsidRPr="00210790">
        <w:t xml:space="preserve">illustrates some additional mappings between NIEM PIM and NIEM PSM related to the </w:t>
      </w:r>
      <w:hyperlink w:anchor="anml" w:history="1">
        <w:r>
          <w:rPr>
            <w:rFonts w:eastAsia="Times"/>
          </w:rPr>
          <w:t>NIEM_PSM_Profile</w:t>
        </w:r>
      </w:hyperlink>
      <w:r w:rsidRPr="00210790">
        <w:t>. With the exception of some naming coercion, the mappings depicted in this diagram are isomorphic.</w:t>
      </w:r>
    </w:p>
    <w:p w14:paraId="181C6AE7" w14:textId="77777777" w:rsidR="000A71CF" w:rsidRDefault="000A71CF" w:rsidP="000A71CF">
      <w:pPr>
        <w:pStyle w:val="BodyText"/>
        <w:rPr>
          <w:rFonts w:eastAsia="Times"/>
        </w:rPr>
      </w:pPr>
    </w:p>
    <w:p w14:paraId="153DDCD6" w14:textId="77777777" w:rsidR="000A71CF" w:rsidRDefault="000A71CF" w:rsidP="000A71CF">
      <w:pPr>
        <w:pStyle w:val="Caption"/>
        <w:keepNext/>
      </w:pPr>
      <w:bookmarkStart w:id="691" w:name="a170324a013113286511828703278633621"/>
      <w:r>
        <w:rPr>
          <w:noProof/>
          <w:lang w:val="en-GB" w:eastAsia="en-GB"/>
        </w:rPr>
        <w:drawing>
          <wp:inline distT="0" distB="0" distL="0" distR="0" wp14:anchorId="612575BE" wp14:editId="7522F0B5">
            <wp:extent cx="5943600" cy="5754624"/>
            <wp:effectExtent l="0" t="0" r="0" b="1143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5943600" cy="5754624"/>
                    </a:xfrm>
                    <a:prstGeom prst="rect">
                      <a:avLst/>
                    </a:prstGeom>
                    <a:noFill/>
                    <a:ln>
                      <a:noFill/>
                    </a:ln>
                  </pic:spPr>
                </pic:pic>
              </a:graphicData>
            </a:graphic>
          </wp:inline>
        </w:drawing>
      </w:r>
    </w:p>
    <w:p w14:paraId="014DCB13" w14:textId="29A5C73D" w:rsidR="000A71CF" w:rsidRDefault="000A71CF" w:rsidP="000A71CF">
      <w:pPr>
        <w:pStyle w:val="Caption"/>
      </w:pPr>
      <w:bookmarkStart w:id="692" w:name="_Ref193447091"/>
      <w:r>
        <w:t xml:space="preserve">Figure </w:t>
      </w:r>
      <w:r w:rsidR="00333F36">
        <w:fldChar w:fldCharType="begin"/>
      </w:r>
      <w:r w:rsidR="00333F36">
        <w:instrText xml:space="preserve"> STYLEREF 1 \s </w:instrText>
      </w:r>
      <w:r w:rsidR="00333F36">
        <w:fldChar w:fldCharType="separate"/>
      </w:r>
      <w:r w:rsidR="00B81ED7">
        <w:rPr>
          <w:noProof/>
        </w:rPr>
        <w:t>9</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7</w:t>
      </w:r>
      <w:r w:rsidR="00333F36">
        <w:rPr>
          <w:noProof/>
        </w:rPr>
        <w:fldChar w:fldCharType="end"/>
      </w:r>
      <w:bookmarkEnd w:id="692"/>
      <w:r>
        <w:t xml:space="preserve"> NIEM PIM to NIEM PSM - PSM Profile Mapping Overview</w:t>
      </w:r>
      <w:bookmarkEnd w:id="691"/>
      <w:r>
        <w:t xml:space="preserve"> (2)</w:t>
      </w:r>
    </w:p>
    <w:p w14:paraId="20743667" w14:textId="77777777" w:rsidR="000A71CF" w:rsidRDefault="000A71CF" w:rsidP="000A71CF">
      <w:pPr>
        <w:pStyle w:val="BodyText"/>
        <w:rPr>
          <w:rFonts w:eastAsia="Times"/>
        </w:rPr>
      </w:pPr>
      <w:r>
        <w:rPr>
          <w:rFonts w:eastAsia="Times"/>
        </w:rPr>
        <w:t xml:space="preserve">The </w:t>
      </w:r>
      <w:hyperlink w:anchor="a17027b3022e13126655522531211552392" w:history="1">
        <w:r>
          <w:rPr>
            <w:rFonts w:eastAsia="Times"/>
          </w:rPr>
          <w:t>NIEM_PIM_Profile</w:t>
        </w:r>
      </w:hyperlink>
      <w:r>
        <w:rPr>
          <w:rFonts w:eastAsia="Times"/>
        </w:rPr>
        <w:t xml:space="preserve"> provides alternate notations, constraints, and defaults for modeling NIEM. In many cases, the </w:t>
      </w:r>
      <w:hyperlink w:anchor="a17027b3022e13126655522531211552392" w:history="1">
        <w:r>
          <w:rPr>
            <w:rFonts w:eastAsia="Times"/>
          </w:rPr>
          <w:t>NIEM_PIM_Profile</w:t>
        </w:r>
      </w:hyperlink>
      <w:r>
        <w:rPr>
          <w:rFonts w:eastAsia="Times"/>
        </w:rPr>
        <w:t xml:space="preserve"> Elements are mapped to nearly identical counterpart NIEM PSM Elements. Variations from an isomorphic representation include:</w:t>
      </w:r>
    </w:p>
    <w:p w14:paraId="2557BE20" w14:textId="77777777" w:rsidR="000A71CF" w:rsidRDefault="000A71CF" w:rsidP="000A71CF">
      <w:pPr>
        <w:pStyle w:val="BulletedText"/>
        <w:numPr>
          <w:ilvl w:val="0"/>
          <w:numId w:val="2"/>
        </w:numPr>
        <w:rPr>
          <w:rFonts w:eastAsia="Times"/>
        </w:rPr>
      </w:pPr>
      <w:r>
        <w:rPr>
          <w:rFonts w:eastAsia="Times"/>
        </w:rPr>
        <w:t>Naming in NIEM PIM is not necessarily constrained to NIEM NDR naming rules. Transformations must coerce names to be compliant with NDR naming rules during map to NIEM PSM.</w:t>
      </w:r>
    </w:p>
    <w:p w14:paraId="32259327" w14:textId="77777777" w:rsidR="000A71CF" w:rsidRDefault="000A71CF" w:rsidP="000A71CF">
      <w:pPr>
        <w:pStyle w:val="BulletedText"/>
        <w:numPr>
          <w:ilvl w:val="0"/>
          <w:numId w:val="2"/>
        </w:numPr>
        <w:rPr>
          <w:rFonts w:eastAsia="Times"/>
        </w:rPr>
      </w:pPr>
      <w:r>
        <w:rPr>
          <w:rFonts w:eastAsia="Times"/>
        </w:rPr>
        <w:t>Generalizations within NIEM PIM may map to Properties in the target NIEM PSM.</w:t>
      </w:r>
    </w:p>
    <w:p w14:paraId="668AFFDE" w14:textId="77777777" w:rsidR="000A71CF" w:rsidRDefault="000A71CF" w:rsidP="000A71CF">
      <w:pPr>
        <w:pStyle w:val="BulletedText"/>
        <w:numPr>
          <w:ilvl w:val="0"/>
          <w:numId w:val="2"/>
        </w:numPr>
        <w:rPr>
          <w:rFonts w:eastAsia="Times"/>
        </w:rPr>
      </w:pPr>
      <w:r>
        <w:rPr>
          <w:rFonts w:eastAsia="Times"/>
        </w:rPr>
        <w:t>Explicit stereotype application of NIEM concepts within NIEM PIM may map to semantic elements based on NDR naming rules in the target NIEM PSM (such as “RoleOf”).</w:t>
      </w:r>
    </w:p>
    <w:p w14:paraId="7D86CEC9" w14:textId="67C81F34" w:rsidR="000A71CF" w:rsidRPr="00E11948" w:rsidRDefault="00E11948" w:rsidP="000A71CF">
      <w:pPr>
        <w:pStyle w:val="BulletedText"/>
        <w:numPr>
          <w:ilvl w:val="0"/>
          <w:numId w:val="2"/>
        </w:numPr>
        <w:rPr>
          <w:rFonts w:eastAsia="Times"/>
        </w:rPr>
      </w:pPr>
      <w:r>
        <w:rPr>
          <w:rFonts w:eastAsia="Times"/>
        </w:rPr>
        <w:lastRenderedPageBreak/>
        <w:t>(Abstract) AugmentationPoint Elements are added, if necessary, to Augmentable Types and a «References» made to their top-level declaration in a «PropertyHolder».   Any «Augments» Realization whose supplier is the Augmentable Type has an Augmentation Element created (whose type is the client of the «Augments» Realization) which subsets the AugmentationPoint Element (in the «PropertyHolder»).</w:t>
      </w:r>
    </w:p>
    <w:p w14:paraId="37B7E32A" w14:textId="77777777" w:rsidR="000A71CF" w:rsidRDefault="000A71CF" w:rsidP="000A71CF">
      <w:pPr>
        <w:pStyle w:val="Caption"/>
        <w:keepNext/>
      </w:pPr>
      <w:bookmarkStart w:id="693" w:name="a170324a013113280128272433916892514"/>
    </w:p>
    <w:p w14:paraId="24929CB3" w14:textId="4B095840" w:rsidR="000A71CF" w:rsidRPr="009A37EC" w:rsidRDefault="00E11948" w:rsidP="000A71CF">
      <w:pPr>
        <w:pStyle w:val="BodyText"/>
      </w:pPr>
      <w:r>
        <w:rPr>
          <w:noProof/>
          <w:lang w:val="en-GB" w:eastAsia="en-GB"/>
        </w:rPr>
        <w:drawing>
          <wp:inline distT="0" distB="0" distL="0" distR="0" wp14:anchorId="408B6591" wp14:editId="5644F2AC">
            <wp:extent cx="5392496" cy="7077075"/>
            <wp:effectExtent l="0" t="0" r="0" b="0"/>
            <wp:docPr id="26" name="Picture 26"/>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809"/>
                    <a:stretch>
                      <a:fillRect/>
                    </a:stretch>
                  </pic:blipFill>
                  <pic:spPr>
                    <a:xfrm>
                      <a:off x="0" y="0"/>
                      <a:ext cx="5397240" cy="7083301"/>
                    </a:xfrm>
                    <a:prstGeom prst="rect">
                      <a:avLst/>
                    </a:prstGeom>
                  </pic:spPr>
                </pic:pic>
              </a:graphicData>
            </a:graphic>
          </wp:inline>
        </w:drawing>
      </w:r>
    </w:p>
    <w:p w14:paraId="27923BB9" w14:textId="490DC1C2" w:rsidR="000A71CF" w:rsidRDefault="000A71CF" w:rsidP="000A71CF">
      <w:pPr>
        <w:pStyle w:val="Caption"/>
      </w:pPr>
      <w:r>
        <w:t xml:space="preserve">Figure </w:t>
      </w:r>
      <w:r w:rsidR="00333F36">
        <w:fldChar w:fldCharType="begin"/>
      </w:r>
      <w:r w:rsidR="00333F36">
        <w:instrText xml:space="preserve"> STYLEREF 1 \s </w:instrText>
      </w:r>
      <w:r w:rsidR="00333F36">
        <w:fldChar w:fldCharType="separate"/>
      </w:r>
      <w:r w:rsidR="00B81ED7">
        <w:rPr>
          <w:noProof/>
        </w:rPr>
        <w:t>9</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8</w:t>
      </w:r>
      <w:r w:rsidR="00333F36">
        <w:rPr>
          <w:noProof/>
        </w:rPr>
        <w:fldChar w:fldCharType="end"/>
      </w:r>
      <w:r>
        <w:t xml:space="preserve"> NIEM PIM to NIEM PSM - PIM Profile Mapping Overview</w:t>
      </w:r>
      <w:bookmarkEnd w:id="693"/>
    </w:p>
    <w:p w14:paraId="3009E0A1" w14:textId="77777777" w:rsidR="000A71CF" w:rsidRDefault="000A71CF" w:rsidP="000A71CF">
      <w:pPr>
        <w:pStyle w:val="BodyText"/>
        <w:rPr>
          <w:rFonts w:eastAsia="Times"/>
        </w:rPr>
      </w:pPr>
      <w:r>
        <w:rPr>
          <w:rFonts w:eastAsia="Times"/>
        </w:rPr>
        <w:lastRenderedPageBreak/>
        <w:t xml:space="preserve">Many of the NIEM PIM Elements within the </w:t>
      </w:r>
      <w:hyperlink w:anchor="a17031a90048213275116015316402941601" w:history="1">
        <w:r>
          <w:rPr>
            <w:rFonts w:eastAsia="Times"/>
          </w:rPr>
          <w:t>NIEM_Common_Profile</w:t>
        </w:r>
      </w:hyperlink>
      <w:r>
        <w:rPr>
          <w:rFonts w:eastAsia="Times"/>
        </w:rPr>
        <w:t xml:space="preserve"> are mapped to nearly identical counterparts in the target NIEM PSM. Variations from an isomorphic representation include:</w:t>
      </w:r>
    </w:p>
    <w:p w14:paraId="05FB51B7" w14:textId="77777777" w:rsidR="000A71CF" w:rsidRDefault="000A71CF" w:rsidP="000A71CF">
      <w:pPr>
        <w:pStyle w:val="BulletedText"/>
        <w:numPr>
          <w:ilvl w:val="0"/>
          <w:numId w:val="2"/>
        </w:numPr>
        <w:rPr>
          <w:rFonts w:eastAsia="Times"/>
        </w:rPr>
      </w:pPr>
      <w:r>
        <w:rPr>
          <w:rFonts w:eastAsia="Times"/>
        </w:rPr>
        <w:t>Naming within NIEM PIM may need to be coerced to be compliant with NDR naming rules during map to NIEM PSM.</w:t>
      </w:r>
    </w:p>
    <w:p w14:paraId="157A8910" w14:textId="77777777" w:rsidR="000A71CF" w:rsidRDefault="000A71CF" w:rsidP="000A71CF">
      <w:pPr>
        <w:pStyle w:val="BulletedText"/>
        <w:numPr>
          <w:ilvl w:val="0"/>
          <w:numId w:val="2"/>
        </w:numPr>
        <w:rPr>
          <w:rFonts w:eastAsia="Times"/>
        </w:rPr>
      </w:pPr>
      <w:r>
        <w:rPr>
          <w:rFonts w:eastAsia="Times"/>
        </w:rPr>
        <w:t>Generalizations within NIEM PIM may map to Properties in the target NIEM PSM.</w:t>
      </w:r>
    </w:p>
    <w:p w14:paraId="18E8EB67" w14:textId="77777777" w:rsidR="000A71CF" w:rsidRDefault="000A71CF" w:rsidP="000A71CF">
      <w:pPr>
        <w:pStyle w:val="BulletedText"/>
        <w:numPr>
          <w:ilvl w:val="0"/>
          <w:numId w:val="2"/>
        </w:numPr>
        <w:rPr>
          <w:rFonts w:eastAsia="Times"/>
        </w:rPr>
      </w:pPr>
      <w:r>
        <w:rPr>
          <w:rFonts w:eastAsia="Times"/>
        </w:rPr>
        <w:t>Explicit stereotype application of NIEM concepts within NIEM PIM may map to semantic elements based on NDR naming rules in the target NIEM PSM.</w:t>
      </w:r>
    </w:p>
    <w:p w14:paraId="3A9B97EC" w14:textId="77777777" w:rsidR="000A71CF" w:rsidRDefault="000A71CF" w:rsidP="000A71CF">
      <w:pPr>
        <w:pStyle w:val="BulletedText"/>
        <w:numPr>
          <w:ilvl w:val="0"/>
          <w:numId w:val="2"/>
        </w:numPr>
        <w:rPr>
          <w:rFonts w:eastAsia="Times"/>
        </w:rPr>
      </w:pPr>
      <w:r>
        <w:rPr>
          <w:rFonts w:eastAsia="Times"/>
        </w:rPr>
        <w:t>Use of Associations within NIEM PIM map to simple Properties in the target NIEM PSM.</w:t>
      </w:r>
    </w:p>
    <w:p w14:paraId="7E2019D7" w14:textId="77777777" w:rsidR="000A71CF" w:rsidRDefault="000A71CF" w:rsidP="000A71CF">
      <w:pPr>
        <w:pStyle w:val="Caption"/>
        <w:keepNext/>
      </w:pPr>
      <w:bookmarkStart w:id="694" w:name="a170324a01311327246435214102373306616"/>
    </w:p>
    <w:p w14:paraId="308C3688" w14:textId="77777777" w:rsidR="000A71CF" w:rsidRPr="007B054E" w:rsidRDefault="000A71CF" w:rsidP="000A71CF">
      <w:pPr>
        <w:pStyle w:val="BodyText"/>
      </w:pPr>
      <w:r>
        <w:rPr>
          <w:noProof/>
          <w:lang w:val="en-GB" w:eastAsia="en-GB"/>
        </w:rPr>
        <w:drawing>
          <wp:inline distT="0" distB="0" distL="0" distR="0" wp14:anchorId="464E84DA" wp14:editId="4D4B8014">
            <wp:extent cx="5943600" cy="70345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0"/>
                    <a:stretch>
                      <a:fillRect/>
                    </a:stretch>
                  </pic:blipFill>
                  <pic:spPr>
                    <a:xfrm>
                      <a:off x="0" y="0"/>
                      <a:ext cx="5943600" cy="7034530"/>
                    </a:xfrm>
                    <a:prstGeom prst="rect">
                      <a:avLst/>
                    </a:prstGeom>
                  </pic:spPr>
                </pic:pic>
              </a:graphicData>
            </a:graphic>
          </wp:inline>
        </w:drawing>
      </w:r>
    </w:p>
    <w:p w14:paraId="0E14C8C4" w14:textId="44F18AB5" w:rsidR="000A71CF" w:rsidRDefault="000A71CF" w:rsidP="000A71CF">
      <w:pPr>
        <w:pStyle w:val="Caption"/>
      </w:pPr>
      <w:r>
        <w:t xml:space="preserve">Figure </w:t>
      </w:r>
      <w:r w:rsidR="00333F36">
        <w:fldChar w:fldCharType="begin"/>
      </w:r>
      <w:r w:rsidR="00333F36">
        <w:instrText xml:space="preserve"> STYLEREF 1 \s </w:instrText>
      </w:r>
      <w:r w:rsidR="00333F36">
        <w:fldChar w:fldCharType="separate"/>
      </w:r>
      <w:r w:rsidR="00B81ED7">
        <w:rPr>
          <w:noProof/>
        </w:rPr>
        <w:t>9</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9</w:t>
      </w:r>
      <w:r w:rsidR="00333F36">
        <w:rPr>
          <w:noProof/>
        </w:rPr>
        <w:fldChar w:fldCharType="end"/>
      </w:r>
      <w:r>
        <w:t xml:space="preserve"> NIEM PIM to NIEM PSM - Common Profile Mapping Overview</w:t>
      </w:r>
      <w:bookmarkEnd w:id="694"/>
    </w:p>
    <w:p w14:paraId="4E66B402" w14:textId="77777777" w:rsidR="000A71CF" w:rsidRDefault="000A71CF" w:rsidP="000A71CF">
      <w:pPr>
        <w:pStyle w:val="BulletedText"/>
        <w:numPr>
          <w:ilvl w:val="0"/>
          <w:numId w:val="2"/>
        </w:numPr>
        <w:rPr>
          <w:rFonts w:eastAsia="Times"/>
        </w:rPr>
      </w:pPr>
      <w:r>
        <w:rPr>
          <w:rFonts w:eastAsia="Times"/>
        </w:rPr>
        <w:t xml:space="preserve">An unstereotyped AssociationClass within NIEM PIM maps to a Class stereotyped as </w:t>
      </w:r>
      <w:hyperlink w:anchor="a170324a013113192841369047789442205" w:history="1">
        <w:r>
          <w:rPr>
            <w:rFonts w:eastAsia="Times"/>
          </w:rPr>
          <w:t>AssociationType</w:t>
        </w:r>
      </w:hyperlink>
      <w:r>
        <w:rPr>
          <w:rFonts w:eastAsia="Times"/>
        </w:rPr>
        <w:t xml:space="preserve"> in target NIEM PSM, with some cardinality adjustments.</w:t>
      </w:r>
    </w:p>
    <w:p w14:paraId="5514A264" w14:textId="77777777" w:rsidR="000A71CF" w:rsidRDefault="000A71CF" w:rsidP="000A71CF">
      <w:pPr>
        <w:pStyle w:val="BulletedText"/>
        <w:numPr>
          <w:ilvl w:val="0"/>
          <w:numId w:val="2"/>
        </w:numPr>
        <w:rPr>
          <w:rFonts w:eastAsia="Times"/>
        </w:rPr>
      </w:pPr>
      <w:r>
        <w:rPr>
          <w:rFonts w:eastAsia="Times"/>
        </w:rPr>
        <w:t>Use of Generalizations related to PrimitiveTypes/SimpleTypes may map to Dependencies in target NIEM PSM.</w:t>
      </w:r>
    </w:p>
    <w:p w14:paraId="13A6C53A" w14:textId="77777777" w:rsidR="000A71CF" w:rsidRDefault="000A71CF" w:rsidP="000A71CF">
      <w:pPr>
        <w:pStyle w:val="BulletedText"/>
        <w:numPr>
          <w:ilvl w:val="0"/>
          <w:numId w:val="2"/>
        </w:numPr>
        <w:rPr>
          <w:rFonts w:eastAsia="Times"/>
        </w:rPr>
      </w:pPr>
      <w:r>
        <w:rPr>
          <w:rFonts w:eastAsia="Times"/>
        </w:rPr>
        <w:lastRenderedPageBreak/>
        <w:t xml:space="preserve">NIEM PIM defaults, including </w:t>
      </w:r>
      <w:hyperlink w:anchor="aNIEMDocumentation" w:history="1">
        <w:r>
          <w:rPr>
            <w:rFonts w:eastAsia="Times"/>
          </w:rPr>
          <w:t>Documentation</w:t>
        </w:r>
      </w:hyperlink>
      <w:r>
        <w:rPr>
          <w:rFonts w:eastAsia="Times"/>
        </w:rPr>
        <w:t xml:space="preserve">, </w:t>
      </w:r>
      <w:hyperlink w:anchor="aNIEMObjectType" w:history="1">
        <w:r>
          <w:rPr>
            <w:rFonts w:eastAsia="Times"/>
          </w:rPr>
          <w:t>ObjectType</w:t>
        </w:r>
      </w:hyperlink>
      <w:r>
        <w:rPr>
          <w:rFonts w:eastAsia="Times"/>
        </w:rPr>
        <w:t xml:space="preserve">, </w:t>
      </w:r>
      <w:hyperlink w:anchor="aNIEMSimpleType" w:history="1">
        <w:r>
          <w:rPr>
            <w:rFonts w:eastAsia="Times"/>
          </w:rPr>
          <w:t>ValueRestriction</w:t>
        </w:r>
      </w:hyperlink>
      <w:r>
        <w:rPr>
          <w:rFonts w:eastAsia="Times"/>
        </w:rPr>
        <w:t xml:space="preserve"> are explicitly stereotyped in target NIEM PSM.</w:t>
      </w:r>
    </w:p>
    <w:p w14:paraId="7FE8EEF3" w14:textId="77777777" w:rsidR="000A71CF" w:rsidRPr="00ED164E" w:rsidRDefault="000A71CF" w:rsidP="000A71CF">
      <w:pPr>
        <w:pStyle w:val="BulletedText"/>
        <w:numPr>
          <w:ilvl w:val="0"/>
          <w:numId w:val="2"/>
        </w:numPr>
        <w:rPr>
          <w:rFonts w:eastAsia="Times"/>
        </w:rPr>
      </w:pPr>
      <w:r>
        <w:rPr>
          <w:rFonts w:eastAsia="Times"/>
        </w:rPr>
        <w:t>NIEM PIM comments may be adjusted according to Standard Opening Phrase rules in NDR when mapped to target NIEM PSM.</w:t>
      </w:r>
    </w:p>
    <w:p w14:paraId="2623D8EA" w14:textId="77777777" w:rsidR="000A71CF" w:rsidRPr="00210790" w:rsidRDefault="000A71CF" w:rsidP="000A71CF">
      <w:pPr>
        <w:pStyle w:val="BodyText"/>
      </w:pPr>
      <w:r w:rsidRPr="00210790">
        <w:t>For NIEMpim2psm, mapping operations are generally invoked with the context of a source NIEM PIM Element and produce some form of target NIEM PSM Element</w:t>
      </w:r>
      <w:r>
        <w:t xml:space="preserve">. </w:t>
      </w:r>
      <w:r w:rsidRPr="00210790">
        <w:t>Most mapping operations are also provided an argument which is the NIEM PSM container context</w:t>
      </w:r>
      <w:r>
        <w:t xml:space="preserve">. </w:t>
      </w:r>
      <w:r w:rsidRPr="00210790">
        <w:t xml:space="preserve">The </w:t>
      </w:r>
      <w:r>
        <w:t>“</w:t>
      </w:r>
      <w:r w:rsidRPr="00210790">
        <w:t>when</w:t>
      </w:r>
      <w:r>
        <w:t>”</w:t>
      </w:r>
      <w:r w:rsidRPr="00210790">
        <w:t xml:space="preserve"> condition for the MappingOperations is normally a function of the source NIEM PIM element, the type of the source NIEM PIM element, the source NIEM PIM element's applied stereotype, and/or the target NIEM PSM container context</w:t>
      </w:r>
      <w:r>
        <w:t xml:space="preserve">. </w:t>
      </w:r>
      <w:r w:rsidRPr="00210790">
        <w:t xml:space="preserve">The mapping operation connects its target NIEM PSM Element to its container, applies a Stereotype as appropriate (or clones the NIEM PIM Stereotype application), and populates the underlying UML Element properties and/or Stereotype Application tag values. </w:t>
      </w:r>
      <w:r>
        <w:fldChar w:fldCharType="begin"/>
      </w:r>
      <w:r>
        <w:instrText xml:space="preserve"> REF _Ref193447343 \h </w:instrText>
      </w:r>
      <w:r>
        <w:fldChar w:fldCharType="separate"/>
      </w:r>
      <w:r w:rsidR="00B81ED7">
        <w:t xml:space="preserve">Figure </w:t>
      </w:r>
      <w:r w:rsidR="00B81ED7">
        <w:rPr>
          <w:noProof/>
        </w:rPr>
        <w:t>9</w:t>
      </w:r>
      <w:r w:rsidR="00B81ED7">
        <w:noBreakHyphen/>
      </w:r>
      <w:r w:rsidR="00B81ED7">
        <w:rPr>
          <w:noProof/>
        </w:rPr>
        <w:t>10</w:t>
      </w:r>
      <w:r>
        <w:fldChar w:fldCharType="end"/>
      </w:r>
      <w:r>
        <w:t xml:space="preserve"> </w:t>
      </w:r>
      <w:r w:rsidRPr="00210790">
        <w:t>illustrates the disjunction pattern for the NIEMpim2psm transformation.</w:t>
      </w:r>
    </w:p>
    <w:p w14:paraId="48454D91" w14:textId="77777777" w:rsidR="000A71CF" w:rsidRDefault="000A71CF" w:rsidP="000A71CF">
      <w:pPr>
        <w:pStyle w:val="BodyText"/>
        <w:rPr>
          <w:rFonts w:eastAsia="Times"/>
        </w:rPr>
      </w:pPr>
      <w:r>
        <w:fldChar w:fldCharType="begin"/>
      </w:r>
      <w:r>
        <w:instrText xml:space="preserve"> REF _Ref193447482 \h </w:instrText>
      </w:r>
      <w:r>
        <w:fldChar w:fldCharType="separate"/>
      </w:r>
      <w:r w:rsidR="00B81ED7">
        <w:t xml:space="preserve">Figure </w:t>
      </w:r>
      <w:r w:rsidR="00B81ED7">
        <w:rPr>
          <w:noProof/>
        </w:rPr>
        <w:t>9</w:t>
      </w:r>
      <w:r w:rsidR="00B81ED7">
        <w:noBreakHyphen/>
      </w:r>
      <w:r w:rsidR="00B81ED7">
        <w:rPr>
          <w:noProof/>
        </w:rPr>
        <w:t>11</w:t>
      </w:r>
      <w:r>
        <w:fldChar w:fldCharType="end"/>
      </w:r>
      <w:r>
        <w:t xml:space="preserve"> </w:t>
      </w:r>
      <w:r w:rsidRPr="00210790">
        <w:t>illustrates the inheritance for most of the MappingOperations in</w:t>
      </w:r>
      <w:r>
        <w:t xml:space="preserve"> the NIEMpim2psm transformation. </w:t>
      </w:r>
      <w:r>
        <w:fldChar w:fldCharType="begin"/>
      </w:r>
      <w:r>
        <w:instrText xml:space="preserve"> REF _Ref193447484 \h </w:instrText>
      </w:r>
      <w:r>
        <w:fldChar w:fldCharType="separate"/>
      </w:r>
      <w:r w:rsidR="00B81ED7">
        <w:t xml:space="preserve">Figure </w:t>
      </w:r>
      <w:r w:rsidR="00B81ED7">
        <w:rPr>
          <w:noProof/>
        </w:rPr>
        <w:t>9</w:t>
      </w:r>
      <w:r w:rsidR="00B81ED7">
        <w:noBreakHyphen/>
      </w:r>
      <w:r w:rsidR="00B81ED7">
        <w:rPr>
          <w:noProof/>
        </w:rPr>
        <w:t>12</w:t>
      </w:r>
      <w:r>
        <w:fldChar w:fldCharType="end"/>
      </w:r>
      <w:r>
        <w:t xml:space="preserve"> </w:t>
      </w:r>
      <w:r w:rsidRPr="00210790">
        <w:t>illustrates the remaining MappingOperations for</w:t>
      </w:r>
      <w:r>
        <w:t xml:space="preserve"> the NIEMpim2psm transformation.</w:t>
      </w:r>
    </w:p>
    <w:p w14:paraId="25BD953C" w14:textId="77777777" w:rsidR="000A71CF" w:rsidRDefault="000A71CF" w:rsidP="000A71CF">
      <w:pPr>
        <w:pStyle w:val="BodyText"/>
        <w:jc w:val="center"/>
      </w:pPr>
      <w:bookmarkStart w:id="695" w:name="a170324a01311327236296004609268300145"/>
    </w:p>
    <w:p w14:paraId="7512E54D" w14:textId="77777777" w:rsidR="000A71CF" w:rsidRDefault="000A71CF" w:rsidP="00996FB1">
      <w:pPr>
        <w:pStyle w:val="BodyText"/>
      </w:pPr>
      <w:r>
        <w:rPr>
          <w:noProof/>
          <w:lang w:val="en-GB" w:eastAsia="en-GB"/>
        </w:rPr>
        <w:lastRenderedPageBreak/>
        <w:drawing>
          <wp:inline distT="0" distB="0" distL="0" distR="0" wp14:anchorId="647D53C8" wp14:editId="37041BAA">
            <wp:extent cx="5943600" cy="65716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1"/>
                    <a:stretch>
                      <a:fillRect/>
                    </a:stretch>
                  </pic:blipFill>
                  <pic:spPr>
                    <a:xfrm>
                      <a:off x="0" y="0"/>
                      <a:ext cx="5943600" cy="6571615"/>
                    </a:xfrm>
                    <a:prstGeom prst="rect">
                      <a:avLst/>
                    </a:prstGeom>
                  </pic:spPr>
                </pic:pic>
              </a:graphicData>
            </a:graphic>
          </wp:inline>
        </w:drawing>
      </w:r>
    </w:p>
    <w:p w14:paraId="70F3B840" w14:textId="1808BA38" w:rsidR="000A71CF" w:rsidRDefault="000A71CF" w:rsidP="000A71CF">
      <w:pPr>
        <w:pStyle w:val="Caption"/>
      </w:pPr>
      <w:bookmarkStart w:id="696" w:name="_Ref193447343"/>
      <w:r>
        <w:t xml:space="preserve">Figure </w:t>
      </w:r>
      <w:r w:rsidR="00333F36">
        <w:fldChar w:fldCharType="begin"/>
      </w:r>
      <w:r w:rsidR="00333F36">
        <w:instrText xml:space="preserve"> STYLEREF 1 \s </w:instrText>
      </w:r>
      <w:r w:rsidR="00333F36">
        <w:fldChar w:fldCharType="separate"/>
      </w:r>
      <w:r w:rsidR="00B81ED7">
        <w:rPr>
          <w:noProof/>
        </w:rPr>
        <w:t>9</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10</w:t>
      </w:r>
      <w:r w:rsidR="00333F36">
        <w:rPr>
          <w:noProof/>
        </w:rPr>
        <w:fldChar w:fldCharType="end"/>
      </w:r>
      <w:bookmarkEnd w:id="696"/>
      <w:r>
        <w:t xml:space="preserve"> NIEM PIM to NIEM PSM Disjunction</w:t>
      </w:r>
      <w:bookmarkEnd w:id="695"/>
    </w:p>
    <w:p w14:paraId="50F06410" w14:textId="77777777" w:rsidR="000A71CF" w:rsidRDefault="000A71CF" w:rsidP="000A71CF">
      <w:pPr>
        <w:pStyle w:val="BodyText"/>
        <w:rPr>
          <w:rFonts w:eastAsia="Times"/>
        </w:rPr>
      </w:pPr>
    </w:p>
    <w:p w14:paraId="313B9A8C" w14:textId="77777777" w:rsidR="000A71CF" w:rsidRDefault="000A71CF" w:rsidP="000A71CF">
      <w:pPr>
        <w:pStyle w:val="BodyText"/>
        <w:jc w:val="center"/>
      </w:pPr>
      <w:bookmarkStart w:id="697" w:name="a170324a01311327239192215210666304118"/>
    </w:p>
    <w:p w14:paraId="56A4B371" w14:textId="77777777" w:rsidR="000A71CF" w:rsidRDefault="000A71CF" w:rsidP="00996FB1">
      <w:pPr>
        <w:pStyle w:val="BodyText"/>
      </w:pPr>
      <w:r>
        <w:rPr>
          <w:noProof/>
          <w:lang w:val="en-GB" w:eastAsia="en-GB"/>
        </w:rPr>
        <w:lastRenderedPageBreak/>
        <w:drawing>
          <wp:inline distT="0" distB="0" distL="0" distR="0" wp14:anchorId="33A613D6" wp14:editId="0553D2BC">
            <wp:extent cx="5545526" cy="792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2"/>
                    <a:stretch>
                      <a:fillRect/>
                    </a:stretch>
                  </pic:blipFill>
                  <pic:spPr>
                    <a:xfrm>
                      <a:off x="0" y="0"/>
                      <a:ext cx="5546015" cy="7925499"/>
                    </a:xfrm>
                    <a:prstGeom prst="rect">
                      <a:avLst/>
                    </a:prstGeom>
                  </pic:spPr>
                </pic:pic>
              </a:graphicData>
            </a:graphic>
          </wp:inline>
        </w:drawing>
      </w:r>
    </w:p>
    <w:p w14:paraId="0784D3F1" w14:textId="0D050BF6" w:rsidR="000A71CF" w:rsidRDefault="000A71CF" w:rsidP="000A71CF">
      <w:pPr>
        <w:pStyle w:val="Caption"/>
      </w:pPr>
      <w:bookmarkStart w:id="698" w:name="_Ref193447482"/>
      <w:r>
        <w:t xml:space="preserve">Figure </w:t>
      </w:r>
      <w:r w:rsidR="00333F36">
        <w:fldChar w:fldCharType="begin"/>
      </w:r>
      <w:r w:rsidR="00333F36">
        <w:instrText xml:space="preserve"> STYLEREF 1 \s </w:instrText>
      </w:r>
      <w:r w:rsidR="00333F36">
        <w:fldChar w:fldCharType="separate"/>
      </w:r>
      <w:r w:rsidR="00B81ED7">
        <w:rPr>
          <w:noProof/>
        </w:rPr>
        <w:t>9</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11</w:t>
      </w:r>
      <w:r w:rsidR="00333F36">
        <w:rPr>
          <w:noProof/>
        </w:rPr>
        <w:fldChar w:fldCharType="end"/>
      </w:r>
      <w:bookmarkEnd w:id="698"/>
      <w:r>
        <w:t xml:space="preserve"> NIEM PIM to NIEM PSM Inheritance</w:t>
      </w:r>
      <w:bookmarkEnd w:id="697"/>
      <w:r>
        <w:t xml:space="preserve"> (1)</w:t>
      </w:r>
    </w:p>
    <w:p w14:paraId="0DC36885" w14:textId="77777777" w:rsidR="000A71CF" w:rsidRDefault="000A71CF" w:rsidP="000A71CF">
      <w:pPr>
        <w:pStyle w:val="BodyText"/>
        <w:rPr>
          <w:rFonts w:eastAsia="Times"/>
        </w:rPr>
      </w:pPr>
    </w:p>
    <w:p w14:paraId="1C8D70FD" w14:textId="77777777" w:rsidR="000A71CF" w:rsidRDefault="000A71CF" w:rsidP="000A71CF">
      <w:pPr>
        <w:pStyle w:val="BodyText"/>
        <w:jc w:val="center"/>
      </w:pPr>
      <w:bookmarkStart w:id="699" w:name="a170324a01311327329250394340359301107"/>
    </w:p>
    <w:p w14:paraId="79345600" w14:textId="77777777" w:rsidR="000A71CF" w:rsidRDefault="000A71CF" w:rsidP="00996FB1">
      <w:pPr>
        <w:pStyle w:val="BodyText"/>
      </w:pPr>
      <w:r>
        <w:rPr>
          <w:noProof/>
          <w:lang w:val="en-GB" w:eastAsia="en-GB"/>
        </w:rPr>
        <w:drawing>
          <wp:inline distT="0" distB="0" distL="0" distR="0" wp14:anchorId="7BC82F8A" wp14:editId="49D4B8A5">
            <wp:extent cx="5943600" cy="26187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3"/>
                    <a:stretch>
                      <a:fillRect/>
                    </a:stretch>
                  </pic:blipFill>
                  <pic:spPr>
                    <a:xfrm>
                      <a:off x="0" y="0"/>
                      <a:ext cx="5943600" cy="2618740"/>
                    </a:xfrm>
                    <a:prstGeom prst="rect">
                      <a:avLst/>
                    </a:prstGeom>
                  </pic:spPr>
                </pic:pic>
              </a:graphicData>
            </a:graphic>
          </wp:inline>
        </w:drawing>
      </w:r>
    </w:p>
    <w:p w14:paraId="67D431C3" w14:textId="0A5AFCA1" w:rsidR="000A71CF" w:rsidRDefault="000A71CF" w:rsidP="000A71CF">
      <w:pPr>
        <w:pStyle w:val="Caption"/>
      </w:pPr>
      <w:bookmarkStart w:id="700" w:name="_Ref193447484"/>
      <w:r>
        <w:t xml:space="preserve">Figure </w:t>
      </w:r>
      <w:r w:rsidR="00333F36">
        <w:fldChar w:fldCharType="begin"/>
      </w:r>
      <w:r w:rsidR="00333F36">
        <w:instrText xml:space="preserve"> STYLEREF 1 \s </w:instrText>
      </w:r>
      <w:r w:rsidR="00333F36">
        <w:fldChar w:fldCharType="separate"/>
      </w:r>
      <w:r w:rsidR="00B81ED7">
        <w:rPr>
          <w:noProof/>
        </w:rPr>
        <w:t>9</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12</w:t>
      </w:r>
      <w:r w:rsidR="00333F36">
        <w:rPr>
          <w:noProof/>
        </w:rPr>
        <w:fldChar w:fldCharType="end"/>
      </w:r>
      <w:bookmarkEnd w:id="700"/>
      <w:r>
        <w:t xml:space="preserve"> NIEM PIM to NIEM PSM Inheritance (</w:t>
      </w:r>
      <w:bookmarkEnd w:id="699"/>
      <w:r>
        <w:t>2)</w:t>
      </w:r>
    </w:p>
    <w:p w14:paraId="5285F81B" w14:textId="77777777" w:rsidR="000A71CF" w:rsidRPr="00E041D4" w:rsidRDefault="000A71CF" w:rsidP="000A71CF">
      <w:pPr>
        <w:pStyle w:val="Heading2"/>
      </w:pPr>
      <w:bookmarkStart w:id="701" w:name="aRefHeading93"/>
      <w:bookmarkStart w:id="702" w:name="_Toc198724014"/>
      <w:bookmarkStart w:id="703" w:name="_Toc364003799"/>
      <w:bookmarkStart w:id="704" w:name="_Toc426452346"/>
      <w:r w:rsidRPr="00E041D4">
        <w:t>NIEM PSM to NIEM-Conforming XML Schema</w:t>
      </w:r>
      <w:bookmarkStart w:id="705" w:name="a170324a013113281219487652032451790"/>
      <w:bookmarkEnd w:id="701"/>
      <w:bookmarkEnd w:id="702"/>
      <w:bookmarkEnd w:id="703"/>
      <w:bookmarkEnd w:id="704"/>
      <w:bookmarkEnd w:id="705"/>
    </w:p>
    <w:p w14:paraId="788BFDB8" w14:textId="77777777" w:rsidR="000A71CF" w:rsidRDefault="000A71CF" w:rsidP="000A71CF">
      <w:pPr>
        <w:pStyle w:val="BodyText"/>
        <w:rPr>
          <w:rFonts w:eastAsia="Times"/>
        </w:rPr>
      </w:pPr>
      <w:r>
        <w:rPr>
          <w:rFonts w:eastAsia="Times"/>
        </w:rPr>
        <w:t xml:space="preserve">There are various forms of metadata embodied in the components of a NIEM conformant Schema. The metadata are represented in schemas as either NIEM-defined schema attributes or text-based user/application information embodied within an XSDAnnotation. The metadata includes documentation, cross-component references, and extended properties for the XSDComponents. All forms of XSDComponent metadata are based on NIEM-NDR rules for representation as a schema attribute or as embedded components within an XSDAnnotation. </w:t>
      </w:r>
      <w:r>
        <w:rPr>
          <w:rFonts w:eastAsia="Times"/>
          <w:b/>
          <w:bCs/>
        </w:rPr>
        <w:fldChar w:fldCharType="begin"/>
      </w:r>
      <w:r>
        <w:rPr>
          <w:rFonts w:eastAsia="Times"/>
        </w:rPr>
        <w:instrText xml:space="preserve"> REF _Ref325072655 \h </w:instrText>
      </w:r>
      <w:r>
        <w:rPr>
          <w:rFonts w:eastAsia="Times"/>
          <w:b/>
          <w:bCs/>
        </w:rPr>
      </w:r>
      <w:r>
        <w:rPr>
          <w:rFonts w:eastAsia="Times"/>
          <w:b/>
          <w:bCs/>
        </w:rPr>
        <w:fldChar w:fldCharType="separate"/>
      </w:r>
      <w:r w:rsidR="00B81ED7">
        <w:t xml:space="preserve">Figure </w:t>
      </w:r>
      <w:r w:rsidR="00B81ED7">
        <w:rPr>
          <w:noProof/>
        </w:rPr>
        <w:t>9</w:t>
      </w:r>
      <w:r w:rsidR="00B81ED7">
        <w:noBreakHyphen/>
      </w:r>
      <w:r w:rsidR="00B81ED7">
        <w:rPr>
          <w:noProof/>
        </w:rPr>
        <w:t>13</w:t>
      </w:r>
      <w:r>
        <w:rPr>
          <w:rFonts w:eastAsia="Times"/>
          <w:b/>
          <w:bCs/>
        </w:rPr>
        <w:fldChar w:fldCharType="end"/>
      </w:r>
      <w:r>
        <w:rPr>
          <w:rFonts w:eastAsia="Times"/>
          <w:b/>
          <w:bCs/>
        </w:rPr>
        <w:t xml:space="preserve"> </w:t>
      </w:r>
      <w:r>
        <w:rPr>
          <w:rFonts w:eastAsia="Times"/>
        </w:rPr>
        <w:t>illustrates many specific cases of metadata usage:</w:t>
      </w:r>
    </w:p>
    <w:p w14:paraId="2D917AD9" w14:textId="77777777" w:rsidR="000A71CF" w:rsidRDefault="000A71CF" w:rsidP="000A71CF">
      <w:pPr>
        <w:pStyle w:val="BulletedText"/>
        <w:numPr>
          <w:ilvl w:val="0"/>
          <w:numId w:val="2"/>
        </w:numPr>
        <w:rPr>
          <w:rFonts w:eastAsia="Times"/>
        </w:rPr>
      </w:pPr>
      <w:r>
        <w:rPr>
          <w:rFonts w:eastAsia="Times"/>
        </w:rPr>
        <w:t>XSDAnnotations are owned by an XSDComponent. The ownership association name and semantic varies by specific XSDComponent. The UML Element/ownedComment association maps to one of the XSDComponent-specific ownership associations with XSDAnnotation.</w:t>
      </w:r>
    </w:p>
    <w:p w14:paraId="4122AC2D" w14:textId="66776470" w:rsidR="000A71CF" w:rsidRDefault="000A71CF" w:rsidP="000A71CF">
      <w:pPr>
        <w:pStyle w:val="BulletedText"/>
        <w:numPr>
          <w:ilvl w:val="0"/>
          <w:numId w:val="2"/>
        </w:numPr>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 xml:space="preserve">xs:documentation </w:t>
      </w:r>
      <w:r>
        <w:rPr>
          <w:rFonts w:eastAsia="Times"/>
        </w:rPr>
        <w:t xml:space="preserve">(DOM) Element. A UML «Documentation» Comment body is mapped to the textual value of the </w:t>
      </w:r>
      <w:r w:rsidRPr="005C5938">
        <w:rPr>
          <w:rFonts w:ascii="Courier New" w:eastAsia="Times" w:hAnsi="Courier New" w:cs="Courier New"/>
          <w:sz w:val="18"/>
          <w:szCs w:val="18"/>
        </w:rPr>
        <w:t>xs:documentation</w:t>
      </w:r>
      <w:r>
        <w:rPr>
          <w:rFonts w:eastAsia="Times"/>
        </w:rPr>
        <w:t xml:space="preserve"> Element.</w:t>
      </w:r>
    </w:p>
    <w:p w14:paraId="6A340FEA" w14:textId="124B4AA5" w:rsidR="000A71CF" w:rsidRDefault="000A71CF" w:rsidP="000A71CF">
      <w:pPr>
        <w:pStyle w:val="BulletedText"/>
        <w:numPr>
          <w:ilvl w:val="0"/>
          <w:numId w:val="2"/>
        </w:numPr>
        <w:rPr>
          <w:rFonts w:eastAsia="Times"/>
        </w:rPr>
      </w:pPr>
      <w:r>
        <w:rPr>
          <w:rFonts w:eastAsia="Times"/>
        </w:rPr>
        <w:t>An XSDAnnotation also has a property “</w:t>
      </w:r>
      <w:r w:rsidRPr="00E91E65">
        <w:rPr>
          <w:rFonts w:eastAsia="Times"/>
        </w:rPr>
        <w:t>applicationinformation</w:t>
      </w:r>
      <w:r>
        <w:rPr>
          <w:rFonts w:eastAsia="Times"/>
        </w:rPr>
        <w:t xml:space="preserve">” which contains an </w:t>
      </w:r>
      <w:r w:rsidRPr="00C14211">
        <w:rPr>
          <w:rStyle w:val="CodeInline"/>
          <w:rFonts w:eastAsia="Times"/>
        </w:rPr>
        <w:t>xs:appinfo</w:t>
      </w:r>
      <w:r>
        <w:rPr>
          <w:rFonts w:eastAsia="Times"/>
        </w:rPr>
        <w:t xml:space="preserve"> (DOM) Element. The </w:t>
      </w:r>
      <w:r w:rsidRPr="005C5938">
        <w:rPr>
          <w:rFonts w:ascii="Courier New" w:eastAsia="Times" w:hAnsi="Courier New" w:cs="Courier New"/>
          <w:sz w:val="18"/>
          <w:szCs w:val="18"/>
        </w:rPr>
        <w:t>xs:appinfo</w:t>
      </w:r>
      <w:r>
        <w:rPr>
          <w:rFonts w:eastAsia="Times"/>
        </w:rPr>
        <w:t xml:space="preserve"> Element contains (DOM) Elements defined by the NDR rules.</w:t>
      </w:r>
    </w:p>
    <w:p w14:paraId="6A536E7B" w14:textId="77777777" w:rsidR="000A71CF" w:rsidRPr="00E91E65" w:rsidRDefault="000A71CF" w:rsidP="000A71CF">
      <w:pPr>
        <w:pStyle w:val="BulletedText"/>
        <w:numPr>
          <w:ilvl w:val="0"/>
          <w:numId w:val="2"/>
        </w:numPr>
        <w:rPr>
          <w:rFonts w:eastAsia="Times"/>
        </w:rPr>
      </w:pPr>
      <w:r w:rsidRPr="00E91E65">
        <w:rPr>
          <w:rFonts w:ascii="Courier New" w:eastAsia="Times" w:hAnsi="Courier New" w:cs="Courier New"/>
          <w:sz w:val="18"/>
          <w:szCs w:val="18"/>
        </w:rPr>
        <w:t>term:LocalTerm</w:t>
      </w:r>
      <w:r>
        <w:rPr>
          <w:rFonts w:eastAsia="Times"/>
        </w:rPr>
        <w:t xml:space="preserve"> is a NIEM defined element which has 4 attributes:  term, literal, definition, and sourceURIs.  The containing </w:t>
      </w:r>
      <w:r w:rsidRPr="00E91E65">
        <w:rPr>
          <w:rFonts w:ascii="Courier New" w:eastAsia="Times" w:hAnsi="Courier New" w:cs="Courier New"/>
          <w:sz w:val="18"/>
          <w:szCs w:val="18"/>
        </w:rPr>
        <w:t>xs:appinfo</w:t>
      </w:r>
      <w:r>
        <w:rPr>
          <w:rFonts w:eastAsia="Times"/>
        </w:rPr>
        <w:t xml:space="preserve"> element is mapped from a UML </w:t>
      </w:r>
      <w:r w:rsidRPr="007B5E47">
        <w:rPr>
          <w:rFonts w:eastAsia="Times"/>
        </w:rPr>
        <w:t>«</w:t>
      </w:r>
      <w:r>
        <w:rPr>
          <w:rFonts w:eastAsia="Times"/>
        </w:rPr>
        <w:t>LocalVocabulary</w:t>
      </w:r>
      <w:r w:rsidRPr="007B5E47">
        <w:rPr>
          <w:rFonts w:eastAsia="Times"/>
        </w:rPr>
        <w:t>»</w:t>
      </w:r>
      <w:r>
        <w:rPr>
          <w:rFonts w:eastAsia="Times"/>
        </w:rPr>
        <w:t xml:space="preserve">.  Each </w:t>
      </w:r>
      <w:r w:rsidRPr="00E91E65">
        <w:rPr>
          <w:rFonts w:ascii="Courier New" w:eastAsia="Times" w:hAnsi="Courier New" w:cs="Courier New"/>
          <w:sz w:val="18"/>
          <w:szCs w:val="18"/>
        </w:rPr>
        <w:t>term:LocalTerm</w:t>
      </w:r>
      <w:r>
        <w:rPr>
          <w:rFonts w:eastAsia="Times"/>
        </w:rPr>
        <w:t xml:space="preserve"> is mapped from </w:t>
      </w:r>
      <w:r w:rsidRPr="007B5E47">
        <w:rPr>
          <w:rFonts w:eastAsia="Times"/>
        </w:rPr>
        <w:t>«</w:t>
      </w:r>
      <w:r>
        <w:rPr>
          <w:rFonts w:eastAsia="Times"/>
        </w:rPr>
        <w:t>LocalTerm</w:t>
      </w:r>
      <w:r w:rsidRPr="007B5E47">
        <w:rPr>
          <w:rFonts w:eastAsia="Times"/>
        </w:rPr>
        <w:t>»</w:t>
      </w:r>
      <w:r>
        <w:rPr>
          <w:rFonts w:eastAsia="Times"/>
        </w:rPr>
        <w:t xml:space="preserve">.  The literal, definition, and sourceURIs attributes are mapped from corresponding tags in the </w:t>
      </w:r>
      <w:r w:rsidRPr="007B5E47">
        <w:rPr>
          <w:rFonts w:eastAsia="Times"/>
        </w:rPr>
        <w:t>«</w:t>
      </w:r>
      <w:r>
        <w:rPr>
          <w:rFonts w:eastAsia="Times"/>
        </w:rPr>
        <w:t>LocalTerm</w:t>
      </w:r>
      <w:r w:rsidRPr="007B5E47">
        <w:rPr>
          <w:rFonts w:eastAsia="Times"/>
        </w:rPr>
        <w:t>»</w:t>
      </w:r>
      <w:r>
        <w:rPr>
          <w:rFonts w:eastAsia="Times"/>
        </w:rPr>
        <w:t xml:space="preserve">.  The term attribute is mapped from the name of the underlying </w:t>
      </w:r>
      <w:r w:rsidRPr="007B5E47">
        <w:rPr>
          <w:rFonts w:eastAsia="Times"/>
        </w:rPr>
        <w:t>«</w:t>
      </w:r>
      <w:r>
        <w:rPr>
          <w:rFonts w:eastAsia="Times"/>
        </w:rPr>
        <w:t>LocalTerm</w:t>
      </w:r>
      <w:r w:rsidRPr="007B5E47">
        <w:rPr>
          <w:rFonts w:eastAsia="Times"/>
        </w:rPr>
        <w:t>»</w:t>
      </w:r>
      <w:r>
        <w:rPr>
          <w:rFonts w:eastAsia="Times"/>
        </w:rPr>
        <w:t xml:space="preserve"> EnumerationLiteral.</w:t>
      </w:r>
    </w:p>
    <w:p w14:paraId="1DC242CC" w14:textId="77777777" w:rsidR="000A71CF" w:rsidRDefault="000A71CF" w:rsidP="000A71CF">
      <w:pPr>
        <w:pStyle w:val="BulletedText"/>
        <w:numPr>
          <w:ilvl w:val="0"/>
          <w:numId w:val="2"/>
        </w:numPr>
        <w:rPr>
          <w:rFonts w:eastAsia="Times"/>
        </w:rPr>
      </w:pPr>
      <w:r w:rsidRPr="007B5E47">
        <w:rPr>
          <w:rFonts w:ascii="Courier New" w:eastAsia="Times" w:hAnsi="Courier New" w:cs="Courier New"/>
          <w:sz w:val="18"/>
          <w:szCs w:val="18"/>
        </w:rPr>
        <w:t>appinfo:</w:t>
      </w:r>
      <w:r w:rsidRPr="00E91E65">
        <w:rPr>
          <w:rFonts w:ascii="Courier New" w:eastAsia="Times" w:hAnsi="Courier New" w:cs="Courier New"/>
          <w:sz w:val="18"/>
          <w:szCs w:val="18"/>
        </w:rPr>
        <w:t>externalAdapterTypeIndicator</w:t>
      </w:r>
      <w:r w:rsidRPr="007B5E47">
        <w:rPr>
          <w:rFonts w:eastAsia="Times"/>
        </w:rPr>
        <w:t xml:space="preserve"> is a NIEM-defined (DOM) Attribute. </w:t>
      </w:r>
      <w:r w:rsidRPr="007B5E47">
        <w:t>The externalAdapterTypeIndicator attribute indicates that a complex type is an external adapter type. An external adapter type is composed of elements and attributes from non-NIEM-conformant schemas.</w:t>
      </w:r>
      <w:r>
        <w:t xml:space="preserve">  </w:t>
      </w:r>
      <w:r w:rsidRPr="007B5E47">
        <w:rPr>
          <w:rFonts w:eastAsia="Times"/>
        </w:rPr>
        <w:t xml:space="preserve">A UML «AdapterType» is mapped to an </w:t>
      </w:r>
      <w:r w:rsidRPr="007B5E47">
        <w:rPr>
          <w:rFonts w:ascii="Courier New" w:eastAsia="Times" w:hAnsi="Courier New" w:cs="Courier New"/>
          <w:sz w:val="18"/>
          <w:szCs w:val="18"/>
        </w:rPr>
        <w:t>appinfo:</w:t>
      </w:r>
      <w:r>
        <w:rPr>
          <w:rFonts w:ascii="Courier New" w:eastAsia="Times" w:hAnsi="Courier New" w:cs="Courier New"/>
          <w:sz w:val="18"/>
          <w:szCs w:val="18"/>
        </w:rPr>
        <w:t>e</w:t>
      </w:r>
      <w:r w:rsidRPr="007B5E47">
        <w:rPr>
          <w:rFonts w:ascii="Courier New" w:eastAsia="Times" w:hAnsi="Courier New" w:cs="Courier New"/>
          <w:sz w:val="18"/>
          <w:szCs w:val="18"/>
        </w:rPr>
        <w:t>xternalAdapterTypeIndicator</w:t>
      </w:r>
      <w:r w:rsidRPr="007B5E47">
        <w:rPr>
          <w:rFonts w:eastAsia="Times"/>
        </w:rPr>
        <w:t xml:space="preserve">  with value “true”.</w:t>
      </w:r>
    </w:p>
    <w:p w14:paraId="408944FB" w14:textId="77777777" w:rsidR="000A71CF" w:rsidRPr="007B5E47" w:rsidRDefault="000A71CF" w:rsidP="000A71CF">
      <w:pPr>
        <w:pStyle w:val="BulletedText"/>
        <w:numPr>
          <w:ilvl w:val="0"/>
          <w:numId w:val="2"/>
        </w:numPr>
        <w:rPr>
          <w:rFonts w:eastAsia="Times"/>
        </w:rPr>
      </w:pPr>
      <w:r w:rsidRPr="007B5E47">
        <w:rPr>
          <w:rFonts w:ascii="Courier New" w:eastAsia="Times" w:hAnsi="Courier New" w:cs="Courier New"/>
          <w:sz w:val="18"/>
          <w:szCs w:val="18"/>
        </w:rPr>
        <w:t>appinfo:</w:t>
      </w:r>
      <w:r w:rsidRPr="00E91E65">
        <w:rPr>
          <w:rFonts w:ascii="Courier New" w:eastAsia="Times" w:hAnsi="Courier New" w:cs="Courier New"/>
          <w:sz w:val="18"/>
          <w:szCs w:val="18"/>
        </w:rPr>
        <w:t>externalImportIndicator</w:t>
      </w:r>
      <w:r w:rsidRPr="007B5E47">
        <w:rPr>
          <w:rFonts w:eastAsia="Times"/>
        </w:rPr>
        <w:t xml:space="preserve"> is a NIEM-defined (DOM) Attribute. </w:t>
      </w:r>
      <w:r w:rsidRPr="00E91E65">
        <w:rPr>
          <w:rFonts w:eastAsia="Times"/>
        </w:rPr>
        <w:t xml:space="preserve">The externalImportIndicator attribute is true if and only if a namespace identified via </w:t>
      </w:r>
      <w:r w:rsidRPr="00E91E65">
        <w:rPr>
          <w:rFonts w:ascii="Courier New" w:eastAsia="Times" w:hAnsi="Courier New" w:cs="Courier New"/>
          <w:sz w:val="18"/>
          <w:szCs w:val="18"/>
        </w:rPr>
        <w:t>xs:import</w:t>
      </w:r>
      <w:r w:rsidRPr="00E91E65">
        <w:rPr>
          <w:rFonts w:eastAsia="Times"/>
        </w:rPr>
        <w:t xml:space="preserve"> is expected to be non-conformant. </w:t>
      </w:r>
      <w:r w:rsidRPr="007B5E47">
        <w:rPr>
          <w:rFonts w:eastAsia="Times"/>
        </w:rPr>
        <w:t xml:space="preserve">A </w:t>
      </w:r>
      <w:r>
        <w:rPr>
          <w:rFonts w:eastAsia="Times"/>
        </w:rPr>
        <w:t xml:space="preserve">use </w:t>
      </w:r>
      <w:r>
        <w:rPr>
          <w:rFonts w:eastAsia="Times"/>
        </w:rPr>
        <w:lastRenderedPageBreak/>
        <w:t xml:space="preserve">of an </w:t>
      </w:r>
      <w:r w:rsidRPr="007B5E47">
        <w:rPr>
          <w:rFonts w:eastAsia="Times"/>
        </w:rPr>
        <w:t>UML «</w:t>
      </w:r>
      <w:r>
        <w:rPr>
          <w:rFonts w:eastAsia="Times"/>
        </w:rPr>
        <w:t>Namespace</w:t>
      </w:r>
      <w:r w:rsidRPr="007B5E47">
        <w:rPr>
          <w:rFonts w:eastAsia="Times"/>
        </w:rPr>
        <w:t xml:space="preserve">» </w:t>
      </w:r>
      <w:r>
        <w:rPr>
          <w:rFonts w:eastAsia="Times"/>
        </w:rPr>
        <w:t xml:space="preserve">with isConformant=false implicitly results in an </w:t>
      </w:r>
      <w:r w:rsidRPr="00E91E65">
        <w:rPr>
          <w:rFonts w:ascii="Courier New" w:eastAsia="Times" w:hAnsi="Courier New" w:cs="Courier New"/>
          <w:sz w:val="18"/>
          <w:szCs w:val="18"/>
        </w:rPr>
        <w:t>xs:import</w:t>
      </w:r>
      <w:r>
        <w:rPr>
          <w:rFonts w:eastAsia="Times"/>
        </w:rPr>
        <w:t xml:space="preserve"> including</w:t>
      </w:r>
      <w:r w:rsidRPr="007B5E47">
        <w:rPr>
          <w:rFonts w:eastAsia="Times"/>
        </w:rPr>
        <w:t xml:space="preserve"> an </w:t>
      </w:r>
      <w:r>
        <w:rPr>
          <w:rFonts w:eastAsia="Times"/>
        </w:rPr>
        <w:t xml:space="preserve"> </w:t>
      </w:r>
      <w:r w:rsidRPr="00E91E65">
        <w:rPr>
          <w:rFonts w:ascii="Courier New" w:eastAsia="Times" w:hAnsi="Courier New" w:cs="Courier New"/>
          <w:sz w:val="18"/>
          <w:szCs w:val="18"/>
        </w:rPr>
        <w:t>a</w:t>
      </w:r>
      <w:r w:rsidRPr="007B5E47">
        <w:rPr>
          <w:rFonts w:ascii="Courier New" w:eastAsia="Times" w:hAnsi="Courier New" w:cs="Courier New"/>
          <w:sz w:val="18"/>
          <w:szCs w:val="18"/>
        </w:rPr>
        <w:t>ppinfo:</w:t>
      </w:r>
      <w:r w:rsidRPr="00E91E65">
        <w:rPr>
          <w:rFonts w:ascii="Courier New" w:eastAsia="Times" w:hAnsi="Courier New" w:cs="Courier New"/>
          <w:sz w:val="18"/>
          <w:szCs w:val="18"/>
        </w:rPr>
        <w:t>externalImportIndicator</w:t>
      </w:r>
      <w:r w:rsidRPr="00E91E65">
        <w:rPr>
          <w:rFonts w:eastAsia="Times"/>
        </w:rPr>
        <w:t xml:space="preserve"> </w:t>
      </w:r>
      <w:r w:rsidRPr="007B5E47">
        <w:rPr>
          <w:rFonts w:eastAsia="Times"/>
        </w:rPr>
        <w:t>with value “true”.</w:t>
      </w:r>
    </w:p>
    <w:p w14:paraId="6D2825DA" w14:textId="77777777" w:rsidR="000A71CF" w:rsidRPr="00D537F0" w:rsidRDefault="000A71CF" w:rsidP="000A71CF">
      <w:pPr>
        <w:pStyle w:val="BulletedText"/>
        <w:numPr>
          <w:ilvl w:val="0"/>
          <w:numId w:val="2"/>
        </w:numPr>
        <w:rPr>
          <w:rFonts w:eastAsia="Times"/>
        </w:rPr>
      </w:pPr>
      <w:r w:rsidRPr="00D537F0">
        <w:rPr>
          <w:rFonts w:ascii="Courier New" w:eastAsia="Times" w:hAnsi="Courier New" w:cs="Courier New"/>
          <w:sz w:val="18"/>
          <w:szCs w:val="18"/>
        </w:rPr>
        <w:t>appinfo:</w:t>
      </w:r>
      <w:r w:rsidRPr="00E91E65">
        <w:rPr>
          <w:rFonts w:ascii="Courier New" w:eastAsia="Times" w:hAnsi="Courier New" w:cs="Courier New"/>
          <w:sz w:val="18"/>
          <w:szCs w:val="18"/>
        </w:rPr>
        <w:t xml:space="preserve">deprecated </w:t>
      </w:r>
      <w:r w:rsidRPr="00D537F0">
        <w:rPr>
          <w:rFonts w:eastAsia="Times"/>
        </w:rPr>
        <w:t xml:space="preserve">is a NIEM-defined (DOM) Attribute. </w:t>
      </w:r>
      <w:r w:rsidRPr="00D537F0">
        <w:t xml:space="preserve">The Deprecated </w:t>
      </w:r>
      <w:r>
        <w:t>attribute</w:t>
      </w:r>
      <w:r w:rsidRPr="00D537F0">
        <w:t xml:space="preserve"> provides a method for identifying schema components as being deprecated. A deprecated component is one that is provided, but the use of which is not recommended.</w:t>
      </w:r>
      <w:r>
        <w:t xml:space="preserve">  A UML </w:t>
      </w:r>
      <w:r w:rsidRPr="00D537F0">
        <w:rPr>
          <w:rFonts w:eastAsia="Times"/>
        </w:rPr>
        <w:t>«</w:t>
      </w:r>
      <w:r>
        <w:rPr>
          <w:rFonts w:eastAsia="Times"/>
        </w:rPr>
        <w:t>Deprecated</w:t>
      </w:r>
      <w:r w:rsidRPr="00D537F0">
        <w:rPr>
          <w:rFonts w:eastAsia="Times"/>
        </w:rPr>
        <w:t xml:space="preserve">» </w:t>
      </w:r>
      <w:r>
        <w:rPr>
          <w:rFonts w:eastAsia="Times"/>
        </w:rPr>
        <w:t xml:space="preserve">is mapped to an </w:t>
      </w:r>
      <w:r w:rsidRPr="00E91E65">
        <w:rPr>
          <w:rFonts w:ascii="Courier New" w:eastAsia="Times" w:hAnsi="Courier New" w:cs="Courier New"/>
          <w:sz w:val="18"/>
          <w:szCs w:val="18"/>
        </w:rPr>
        <w:t>appinfo:deprecated</w:t>
      </w:r>
      <w:r>
        <w:rPr>
          <w:rFonts w:eastAsia="Times"/>
        </w:rPr>
        <w:t xml:space="preserve"> attribute</w:t>
      </w:r>
      <w:r w:rsidRPr="00D537F0">
        <w:rPr>
          <w:rFonts w:ascii="Consolas" w:hAnsi="Consolas" w:cs="Consolas"/>
          <w:i/>
          <w:iCs/>
          <w:color w:val="2A00FF"/>
          <w:szCs w:val="20"/>
        </w:rPr>
        <w:t xml:space="preserve"> </w:t>
      </w:r>
      <w:r w:rsidRPr="00D537F0">
        <w:rPr>
          <w:rFonts w:eastAsia="Times"/>
        </w:rPr>
        <w:t>with value “true”.</w:t>
      </w:r>
    </w:p>
    <w:p w14:paraId="3840FFC7" w14:textId="77777777" w:rsidR="000A71CF" w:rsidRPr="00D537F0" w:rsidRDefault="000A71CF" w:rsidP="000A71CF">
      <w:pPr>
        <w:pStyle w:val="BulletedText"/>
        <w:numPr>
          <w:ilvl w:val="0"/>
          <w:numId w:val="2"/>
        </w:numPr>
        <w:rPr>
          <w:rFonts w:eastAsia="Times"/>
        </w:rPr>
      </w:pPr>
      <w:r w:rsidRPr="00D537F0">
        <w:rPr>
          <w:rFonts w:ascii="Courier New" w:eastAsia="Times" w:hAnsi="Courier New" w:cs="Courier New"/>
          <w:sz w:val="18"/>
          <w:szCs w:val="18"/>
        </w:rPr>
        <w:t>appinfo:</w:t>
      </w:r>
      <w:r w:rsidRPr="00E91E65">
        <w:rPr>
          <w:rFonts w:ascii="Courier New" w:eastAsia="Times" w:hAnsi="Courier New" w:cs="Courier New"/>
          <w:sz w:val="18"/>
          <w:szCs w:val="18"/>
        </w:rPr>
        <w:t>appliesToTypes</w:t>
      </w:r>
      <w:r w:rsidRPr="00D537F0">
        <w:rPr>
          <w:rFonts w:eastAsia="Times"/>
        </w:rPr>
        <w:t xml:space="preserve"> is a NIEM-defined (DOM) Attribute. </w:t>
      </w:r>
      <w:r w:rsidRPr="00E91E65">
        <w:t>The appliesToTypes attribute appears on the element declaration of a metadata element. It indicates a set of types to which the metadata element may be applied. The metadata element will also be applicable to any type that is derived from a listed type.</w:t>
      </w:r>
      <w:r>
        <w:rPr>
          <w:rFonts w:ascii="Consolas" w:hAnsi="Consolas" w:cs="Consolas"/>
          <w:color w:val="000000"/>
          <w:szCs w:val="20"/>
        </w:rPr>
        <w:t xml:space="preserve"> </w:t>
      </w:r>
      <w:r>
        <w:t xml:space="preserve">A UML </w:t>
      </w:r>
      <w:r w:rsidRPr="00D537F0">
        <w:rPr>
          <w:rFonts w:eastAsia="Times"/>
        </w:rPr>
        <w:t>«</w:t>
      </w:r>
      <w:r>
        <w:rPr>
          <w:rFonts w:eastAsia="Times"/>
        </w:rPr>
        <w:t xml:space="preserve">MetadataApplication» </w:t>
      </w:r>
      <w:r w:rsidRPr="00E91E65">
        <w:t>whose</w:t>
      </w:r>
      <w:r>
        <w:rPr>
          <w:rFonts w:eastAsia="Times"/>
        </w:rPr>
        <w:t xml:space="preserve"> supplier is a Type is mapped to an </w:t>
      </w:r>
      <w:r w:rsidRPr="00E91E65">
        <w:rPr>
          <w:rFonts w:ascii="Courier New" w:eastAsia="Times" w:hAnsi="Courier New" w:cs="Courier New"/>
          <w:sz w:val="18"/>
          <w:szCs w:val="18"/>
        </w:rPr>
        <w:t>appinfo:appliesToTypes</w:t>
      </w:r>
      <w:r>
        <w:rPr>
          <w:rFonts w:eastAsia="Times"/>
        </w:rPr>
        <w:t xml:space="preserve"> attribute</w:t>
      </w:r>
      <w:r w:rsidRPr="00D537F0">
        <w:rPr>
          <w:rFonts w:eastAsia="Times"/>
        </w:rPr>
        <w:t>.</w:t>
      </w:r>
    </w:p>
    <w:p w14:paraId="30A13835" w14:textId="77777777" w:rsidR="000A71CF" w:rsidRPr="00D537F0" w:rsidRDefault="000A71CF" w:rsidP="000A71CF">
      <w:pPr>
        <w:pStyle w:val="BulletedText"/>
        <w:numPr>
          <w:ilvl w:val="0"/>
          <w:numId w:val="2"/>
        </w:numPr>
        <w:rPr>
          <w:rFonts w:eastAsia="Times"/>
        </w:rPr>
      </w:pPr>
      <w:r w:rsidRPr="00D537F0">
        <w:rPr>
          <w:rFonts w:ascii="Courier New" w:eastAsia="Times" w:hAnsi="Courier New" w:cs="Courier New"/>
          <w:sz w:val="18"/>
          <w:szCs w:val="18"/>
        </w:rPr>
        <w:t>appinfo:</w:t>
      </w:r>
      <w:r w:rsidRPr="00E91E65">
        <w:rPr>
          <w:rFonts w:ascii="Courier New" w:eastAsia="Times" w:hAnsi="Courier New" w:cs="Courier New"/>
          <w:sz w:val="18"/>
          <w:szCs w:val="18"/>
        </w:rPr>
        <w:t>appliesToElements</w:t>
      </w:r>
      <w:r w:rsidRPr="00D537F0">
        <w:rPr>
          <w:rFonts w:eastAsia="Times"/>
        </w:rPr>
        <w:t xml:space="preserve"> is a NIEM-defined (DOM) Attribute. </w:t>
      </w:r>
      <w:r w:rsidRPr="00E91E65">
        <w:t>The appliesToElements attribute appears on the element declaration of a metadata element. It indicates a set of elements to which the metadata element may be applied. The metadata element will also be applicable to any element that is in the substitution group of a listed element.</w:t>
      </w:r>
      <w:r>
        <w:rPr>
          <w:rFonts w:ascii="Consolas" w:hAnsi="Consolas" w:cs="Consolas"/>
          <w:color w:val="000000"/>
          <w:szCs w:val="20"/>
        </w:rPr>
        <w:t xml:space="preserve"> </w:t>
      </w:r>
      <w:r>
        <w:t xml:space="preserve">A UML </w:t>
      </w:r>
      <w:r w:rsidRPr="00D537F0">
        <w:rPr>
          <w:rFonts w:eastAsia="Times"/>
        </w:rPr>
        <w:t>«</w:t>
      </w:r>
      <w:r>
        <w:rPr>
          <w:rFonts w:eastAsia="Times"/>
        </w:rPr>
        <w:t>MetadataApplication</w:t>
      </w:r>
      <w:r w:rsidRPr="00D537F0">
        <w:rPr>
          <w:rFonts w:eastAsia="Times"/>
        </w:rPr>
        <w:t xml:space="preserve">» </w:t>
      </w:r>
      <w:r>
        <w:rPr>
          <w:rFonts w:eastAsia="Times"/>
        </w:rPr>
        <w:t xml:space="preserve">whose supplier is a Property is mapped to an </w:t>
      </w:r>
      <w:r w:rsidRPr="00E91E65">
        <w:rPr>
          <w:rFonts w:ascii="Courier New" w:eastAsia="Times" w:hAnsi="Courier New" w:cs="Courier New"/>
          <w:sz w:val="18"/>
          <w:szCs w:val="18"/>
        </w:rPr>
        <w:t>appinfo:appliesToElements</w:t>
      </w:r>
      <w:r>
        <w:rPr>
          <w:rFonts w:eastAsia="Times"/>
        </w:rPr>
        <w:t xml:space="preserve"> attribute</w:t>
      </w:r>
      <w:r w:rsidRPr="00D537F0">
        <w:rPr>
          <w:rFonts w:eastAsia="Times"/>
        </w:rPr>
        <w:t>.</w:t>
      </w:r>
    </w:p>
    <w:p w14:paraId="33F60499" w14:textId="77777777" w:rsidR="000A71CF" w:rsidRPr="00E91E65" w:rsidRDefault="000A71CF" w:rsidP="000A71CF">
      <w:pPr>
        <w:pStyle w:val="BulletedText"/>
        <w:numPr>
          <w:ilvl w:val="0"/>
          <w:numId w:val="2"/>
        </w:numPr>
      </w:pPr>
      <w:r w:rsidRPr="00E91E65">
        <w:rPr>
          <w:rFonts w:ascii="Courier New" w:eastAsia="Times" w:hAnsi="Courier New" w:cs="Courier New"/>
          <w:sz w:val="18"/>
          <w:szCs w:val="18"/>
        </w:rPr>
        <w:t>ct:conformanceTargets</w:t>
      </w:r>
      <w:r w:rsidRPr="00D537F0">
        <w:rPr>
          <w:rFonts w:eastAsia="Times"/>
        </w:rPr>
        <w:t xml:space="preserve"> is a NIEM-defined (DOM) Attribute. </w:t>
      </w:r>
      <w:r w:rsidRPr="00E91E65">
        <w:t>The conformanceTargets attribute appears on the schema declaration of a NIEM Schema and defines the effective conformance target identifier for the document.  The value of the conformanceTargets attribute is a list of URIs which will include those defined by the «Namespace» conformanceTargets tag.</w:t>
      </w:r>
    </w:p>
    <w:p w14:paraId="001B3608" w14:textId="77777777" w:rsidR="000A71CF" w:rsidRPr="007B5E47" w:rsidRDefault="000A71CF" w:rsidP="000A71CF">
      <w:pPr>
        <w:pStyle w:val="BulletedText"/>
        <w:numPr>
          <w:ilvl w:val="0"/>
          <w:numId w:val="0"/>
        </w:numPr>
        <w:rPr>
          <w:rFonts w:eastAsia="Times"/>
        </w:rPr>
      </w:pPr>
    </w:p>
    <w:p w14:paraId="2EF47938" w14:textId="77777777" w:rsidR="000A71CF" w:rsidRPr="009802B3" w:rsidRDefault="000A71CF" w:rsidP="000A71CF">
      <w:pPr>
        <w:pStyle w:val="BodyText"/>
      </w:pPr>
      <w:r>
        <w:rPr>
          <w:noProof/>
          <w:lang w:val="en-GB" w:eastAsia="en-GB"/>
        </w:rPr>
        <w:lastRenderedPageBreak/>
        <w:drawing>
          <wp:inline distT="0" distB="0" distL="0" distR="0" wp14:anchorId="00BC60FF" wp14:editId="55E1BBF3">
            <wp:extent cx="4111570" cy="7858125"/>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4"/>
                    <a:stretch>
                      <a:fillRect/>
                    </a:stretch>
                  </pic:blipFill>
                  <pic:spPr>
                    <a:xfrm>
                      <a:off x="0" y="0"/>
                      <a:ext cx="4115367" cy="7865381"/>
                    </a:xfrm>
                    <a:prstGeom prst="rect">
                      <a:avLst/>
                    </a:prstGeom>
                  </pic:spPr>
                </pic:pic>
              </a:graphicData>
            </a:graphic>
          </wp:inline>
        </w:drawing>
      </w:r>
    </w:p>
    <w:p w14:paraId="73DB288B" w14:textId="70189DBC" w:rsidR="000A71CF" w:rsidRDefault="000A71CF" w:rsidP="000A71CF">
      <w:pPr>
        <w:pStyle w:val="Caption"/>
      </w:pPr>
      <w:bookmarkStart w:id="706" w:name="_Ref325072655"/>
      <w:r>
        <w:t xml:space="preserve">Figure </w:t>
      </w:r>
      <w:r w:rsidR="00333F36">
        <w:fldChar w:fldCharType="begin"/>
      </w:r>
      <w:r w:rsidR="00333F36">
        <w:instrText xml:space="preserve"> STYLEREF 1 \s </w:instrText>
      </w:r>
      <w:r w:rsidR="00333F36">
        <w:fldChar w:fldCharType="separate"/>
      </w:r>
      <w:r w:rsidR="00B81ED7">
        <w:rPr>
          <w:noProof/>
        </w:rPr>
        <w:t>9</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13</w:t>
      </w:r>
      <w:r w:rsidR="00333F36">
        <w:rPr>
          <w:noProof/>
        </w:rPr>
        <w:fldChar w:fldCharType="end"/>
      </w:r>
      <w:bookmarkEnd w:id="706"/>
      <w:r>
        <w:t xml:space="preserve"> NIEM PSM to MPD Schema Artifacts – Annotation Mapping Overview</w:t>
      </w:r>
    </w:p>
    <w:p w14:paraId="39AF447F" w14:textId="77777777" w:rsidR="000A71CF" w:rsidRDefault="000A71CF" w:rsidP="000A71CF">
      <w:pPr>
        <w:pStyle w:val="BodyText"/>
        <w:rPr>
          <w:rFonts w:eastAsia="Times"/>
        </w:rPr>
      </w:pPr>
      <w:r>
        <w:rPr>
          <w:rFonts w:eastAsia="Times"/>
        </w:rPr>
        <w:lastRenderedPageBreak/>
        <w:t xml:space="preserve">A UML «Namespace» maps to an XSDSchema, as illustrated in </w:t>
      </w:r>
      <w:r>
        <w:rPr>
          <w:rFonts w:eastAsia="Times"/>
        </w:rPr>
        <w:fldChar w:fldCharType="begin"/>
      </w:r>
      <w:r>
        <w:rPr>
          <w:rFonts w:eastAsia="Times"/>
        </w:rPr>
        <w:instrText xml:space="preserve"> REF _Ref325072729 \h </w:instrText>
      </w:r>
      <w:r>
        <w:rPr>
          <w:rFonts w:eastAsia="Times"/>
        </w:rPr>
      </w:r>
      <w:r>
        <w:rPr>
          <w:rFonts w:eastAsia="Times"/>
        </w:rPr>
        <w:fldChar w:fldCharType="separate"/>
      </w:r>
      <w:r w:rsidR="00B81ED7">
        <w:t xml:space="preserve">Figure </w:t>
      </w:r>
      <w:r w:rsidR="00B81ED7">
        <w:rPr>
          <w:noProof/>
        </w:rPr>
        <w:t>9</w:t>
      </w:r>
      <w:r w:rsidR="00B81ED7">
        <w:noBreakHyphen/>
      </w:r>
      <w:r w:rsidR="00B81ED7">
        <w:rPr>
          <w:noProof/>
        </w:rPr>
        <w:t>14</w:t>
      </w:r>
      <w:r>
        <w:rPr>
          <w:rFonts w:eastAsia="Times"/>
        </w:rPr>
        <w:fldChar w:fldCharType="end"/>
      </w:r>
      <w:r>
        <w:rPr>
          <w:rFonts w:eastAsia="Times"/>
        </w:rPr>
        <w:t xml:space="preserve">. </w:t>
      </w:r>
    </w:p>
    <w:p w14:paraId="13E39A79" w14:textId="77777777" w:rsidR="000A71CF" w:rsidRDefault="000A71CF" w:rsidP="000A71CF">
      <w:pPr>
        <w:pStyle w:val="BodyText"/>
        <w:numPr>
          <w:ilvl w:val="0"/>
          <w:numId w:val="31"/>
        </w:numPr>
        <w:rPr>
          <w:rFonts w:eastAsia="Times"/>
        </w:rPr>
      </w:pPr>
      <w:r>
        <w:rPr>
          <w:rFonts w:eastAsia="Times"/>
        </w:rPr>
        <w:t xml:space="preserve">Tags on the «Namespace» are mapped to either tags on the XSDSchema, or to XSDAnnotation as outlined in the previous paragraph.  </w:t>
      </w:r>
    </w:p>
    <w:p w14:paraId="1DA9E1BC" w14:textId="77777777" w:rsidR="000A71CF" w:rsidRDefault="000A71CF" w:rsidP="000A71CF">
      <w:pPr>
        <w:pStyle w:val="BodyText"/>
        <w:numPr>
          <w:ilvl w:val="0"/>
          <w:numId w:val="31"/>
        </w:numPr>
        <w:rPr>
          <w:rFonts w:eastAsia="Times"/>
        </w:rPr>
      </w:pPr>
      <w:r>
        <w:rPr>
          <w:rFonts w:eastAsia="Times"/>
        </w:rPr>
        <w:t>XSDImports are produced for the NIEM Infrastructure Schemas.</w:t>
      </w:r>
    </w:p>
    <w:p w14:paraId="1945B19B" w14:textId="77777777" w:rsidR="000A71CF" w:rsidRDefault="000A71CF" w:rsidP="000A71CF">
      <w:pPr>
        <w:pStyle w:val="BodyText"/>
        <w:numPr>
          <w:ilvl w:val="0"/>
          <w:numId w:val="31"/>
        </w:numPr>
        <w:rPr>
          <w:rFonts w:eastAsia="Times"/>
        </w:rPr>
      </w:pPr>
      <w:r>
        <w:rPr>
          <w:rFonts w:eastAsia="Times"/>
        </w:rPr>
        <w:t xml:space="preserve">XSDImports are produced for any XSDSchema referenced by the (nested) components of the target XSDSchema. </w:t>
      </w:r>
    </w:p>
    <w:p w14:paraId="21BB45A7" w14:textId="77777777" w:rsidR="000A71CF" w:rsidRDefault="000A71CF" w:rsidP="000A71CF">
      <w:pPr>
        <w:pStyle w:val="BodyText"/>
        <w:numPr>
          <w:ilvl w:val="0"/>
          <w:numId w:val="31"/>
        </w:numPr>
        <w:rPr>
          <w:rFonts w:eastAsia="Times"/>
        </w:rPr>
      </w:pPr>
      <w:r>
        <w:rPr>
          <w:rFonts w:eastAsia="Times"/>
        </w:rPr>
        <w:t>Any packagedElements of the UML «Namespace», plus the contents of any container representing a schema symbol space (such as «PropertyHolder») are mapped to XSDSchemaContent.</w:t>
      </w:r>
    </w:p>
    <w:p w14:paraId="286BCFF1" w14:textId="77777777" w:rsidR="000A71CF" w:rsidRDefault="000A71CF" w:rsidP="000A71CF">
      <w:pPr>
        <w:pStyle w:val="BodyText"/>
        <w:jc w:val="center"/>
        <w:rPr>
          <w:rFonts w:eastAsia="Times"/>
        </w:rPr>
      </w:pPr>
    </w:p>
    <w:p w14:paraId="4B1513D6" w14:textId="77777777" w:rsidR="000A71CF" w:rsidRDefault="000A71CF" w:rsidP="00996FB1">
      <w:pPr>
        <w:pStyle w:val="BodyText"/>
        <w:rPr>
          <w:rFonts w:eastAsia="Times"/>
        </w:rPr>
      </w:pPr>
      <w:r>
        <w:rPr>
          <w:noProof/>
          <w:lang w:val="en-GB" w:eastAsia="en-GB"/>
        </w:rPr>
        <w:drawing>
          <wp:inline distT="0" distB="0" distL="0" distR="0" wp14:anchorId="4FF444A6" wp14:editId="68FA84C5">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5"/>
                    <a:stretch>
                      <a:fillRect/>
                    </a:stretch>
                  </pic:blipFill>
                  <pic:spPr>
                    <a:xfrm>
                      <a:off x="0" y="0"/>
                      <a:ext cx="5943600" cy="4055745"/>
                    </a:xfrm>
                    <a:prstGeom prst="rect">
                      <a:avLst/>
                    </a:prstGeom>
                  </pic:spPr>
                </pic:pic>
              </a:graphicData>
            </a:graphic>
          </wp:inline>
        </w:drawing>
      </w:r>
    </w:p>
    <w:p w14:paraId="02A6D6EE" w14:textId="00A16F09" w:rsidR="000A71CF" w:rsidRDefault="000A71CF" w:rsidP="000A71CF">
      <w:pPr>
        <w:pStyle w:val="Caption"/>
      </w:pPr>
      <w:bookmarkStart w:id="707" w:name="_Ref325072729"/>
      <w:r>
        <w:t xml:space="preserve">Figure </w:t>
      </w:r>
      <w:r w:rsidR="00333F36">
        <w:fldChar w:fldCharType="begin"/>
      </w:r>
      <w:r w:rsidR="00333F36">
        <w:instrText xml:space="preserve"> STYLEREF 1 \s </w:instrText>
      </w:r>
      <w:r w:rsidR="00333F36">
        <w:fldChar w:fldCharType="separate"/>
      </w:r>
      <w:r w:rsidR="00B81ED7">
        <w:rPr>
          <w:noProof/>
        </w:rPr>
        <w:t>9</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14</w:t>
      </w:r>
      <w:r w:rsidR="00333F36">
        <w:rPr>
          <w:noProof/>
        </w:rPr>
        <w:fldChar w:fldCharType="end"/>
      </w:r>
      <w:bookmarkEnd w:id="707"/>
      <w:r>
        <w:t xml:space="preserve"> NIEM PSM to MPD Schema Artifacts – </w:t>
      </w:r>
      <w:r>
        <w:rPr>
          <w:rFonts w:eastAsia="Times"/>
        </w:rPr>
        <w:t>«</w:t>
      </w:r>
      <w:r>
        <w:t>Namespace» Mapping Overview</w:t>
      </w:r>
    </w:p>
    <w:p w14:paraId="5590284D" w14:textId="77777777" w:rsidR="000A71CF" w:rsidRPr="00210790" w:rsidRDefault="000A71CF" w:rsidP="000A71CF">
      <w:pPr>
        <w:pStyle w:val="BodyText"/>
      </w:pPr>
      <w:r>
        <w:t xml:space="preserve">«NIEMType»s are mapped to XSDComplexTypeDefinitions, as illustrated in </w:t>
      </w:r>
      <w:r>
        <w:fldChar w:fldCharType="begin"/>
      </w:r>
      <w:r>
        <w:instrText xml:space="preserve"> REF _Ref325072833 \h </w:instrText>
      </w:r>
      <w:r>
        <w:fldChar w:fldCharType="separate"/>
      </w:r>
      <w:r w:rsidR="00B81ED7">
        <w:t xml:space="preserve">Figure </w:t>
      </w:r>
      <w:r w:rsidR="00B81ED7">
        <w:rPr>
          <w:noProof/>
        </w:rPr>
        <w:t>9</w:t>
      </w:r>
      <w:r w:rsidR="00B81ED7">
        <w:noBreakHyphen/>
      </w:r>
      <w:r w:rsidR="00B81ED7">
        <w:rPr>
          <w:noProof/>
        </w:rPr>
        <w:t>15</w:t>
      </w:r>
      <w:r>
        <w:fldChar w:fldCharType="end"/>
      </w:r>
      <w:r>
        <w:t>. Properties of the target XSDComplexTypeDefinition are set in conformance with NDR rules. NIEM-specific meta information is set in the XSDAnnotation, as outlined earlier.</w:t>
      </w:r>
    </w:p>
    <w:p w14:paraId="1666E287" w14:textId="77777777" w:rsidR="000A71CF" w:rsidRDefault="000A71CF" w:rsidP="000A71CF">
      <w:pPr>
        <w:pStyle w:val="BulletedText"/>
        <w:numPr>
          <w:ilvl w:val="0"/>
          <w:numId w:val="2"/>
        </w:numPr>
        <w:rPr>
          <w:rFonts w:eastAsia="Times"/>
        </w:rPr>
      </w:pPr>
      <w:r>
        <w:rPr>
          <w:rFonts w:eastAsia="Times"/>
        </w:rPr>
        <w:t xml:space="preserve">Inheritance in the NIEM-UML model may be specified as a Generalization or as a «Restriction» Realization. In the case of «Restriction» the derivationMethod of the target XSDComplexTypeDefinition is set to </w:t>
      </w:r>
      <w:r>
        <w:rPr>
          <w:rFonts w:eastAsia="Times"/>
          <w:i/>
        </w:rPr>
        <w:t>restriction</w:t>
      </w:r>
      <w:r>
        <w:rPr>
          <w:rFonts w:eastAsia="Times"/>
        </w:rPr>
        <w:t xml:space="preserve">. In all other cases, the derivationMethod is set to </w:t>
      </w:r>
      <w:r w:rsidRPr="002743B1">
        <w:rPr>
          <w:rFonts w:eastAsia="Times"/>
          <w:i/>
        </w:rPr>
        <w:t>extension</w:t>
      </w:r>
      <w:r>
        <w:rPr>
          <w:rFonts w:eastAsia="Times"/>
          <w:i/>
        </w:rPr>
        <w:t>.</w:t>
      </w:r>
    </w:p>
    <w:p w14:paraId="040D0347" w14:textId="77777777" w:rsidR="000A71CF" w:rsidRDefault="000A71CF" w:rsidP="000A71CF">
      <w:pPr>
        <w:pStyle w:val="BulletedText"/>
        <w:numPr>
          <w:ilvl w:val="0"/>
          <w:numId w:val="2"/>
        </w:numPr>
        <w:rPr>
          <w:rFonts w:eastAsia="Times"/>
        </w:rPr>
      </w:pPr>
      <w:r>
        <w:rPr>
          <w:rFonts w:eastAsia="Times"/>
        </w:rPr>
        <w:t>When there is no inheritance defined for a source model «</w:t>
      </w:r>
      <w:hyperlink w:anchor="a17031a90048213275929947182377252462" w:history="1">
        <w:r>
          <w:rPr>
            <w:rFonts w:eastAsia="Times"/>
          </w:rPr>
          <w:t>NIEMType</w:t>
        </w:r>
      </w:hyperlink>
      <w:r>
        <w:rPr>
          <w:rFonts w:eastAsia="Times"/>
        </w:rPr>
        <w:t xml:space="preserve">», then the target model XSDComplexTypeDefinition will have a baseTypeDefinition set to one of the NIEM NDR-defined XSDComplexTypeDefinitions defined in the “structures” XSDSchema, based on the specific subtype of «NIEMType». </w:t>
      </w:r>
    </w:p>
    <w:p w14:paraId="0243710C" w14:textId="77777777" w:rsidR="000A71CF" w:rsidRDefault="000A71CF" w:rsidP="000A71CF">
      <w:pPr>
        <w:pStyle w:val="BulletedText"/>
        <w:numPr>
          <w:ilvl w:val="0"/>
          <w:numId w:val="2"/>
        </w:numPr>
        <w:rPr>
          <w:rFonts w:eastAsia="Times"/>
        </w:rPr>
      </w:pPr>
      <w:r>
        <w:rPr>
          <w:rFonts w:eastAsia="Times"/>
        </w:rPr>
        <w:lastRenderedPageBreak/>
        <w:t xml:space="preserve">OwnedAttributes of «NIEMType» which are «XSDProperty»{kind=attribute} are mapped to XSDAttributeGroupContent as the attributeContents of the target XSDComplexTypeDefinition. For NIEM conformant schemas, the XSDAttributeGroupContent will be more specifically an XSDAttributeUse. </w:t>
      </w:r>
    </w:p>
    <w:p w14:paraId="705479F3" w14:textId="77777777" w:rsidR="000A71CF" w:rsidRDefault="000A71CF" w:rsidP="000A71CF">
      <w:pPr>
        <w:pStyle w:val="BulletedText"/>
        <w:numPr>
          <w:ilvl w:val="0"/>
          <w:numId w:val="2"/>
        </w:numPr>
        <w:rPr>
          <w:rFonts w:eastAsia="Times"/>
        </w:rPr>
      </w:pPr>
      <w:r>
        <w:rPr>
          <w:rFonts w:eastAsia="Times"/>
        </w:rPr>
        <w:t>The «NIEMType» is also mapped to XSDComplexTypeContent, the content of the target XSDComplexTypeDefinition.  The abstract XSDComplexTypeContent will be either an XSDSimpleTypeDefinition or an XSDParticle, depending upon the baseTypeDefinition.</w:t>
      </w:r>
    </w:p>
    <w:p w14:paraId="73D76001" w14:textId="77777777" w:rsidR="000A71CF" w:rsidRDefault="000A71CF" w:rsidP="000A71CF">
      <w:pPr>
        <w:pStyle w:val="Caption"/>
        <w:keepNext/>
        <w:jc w:val="center"/>
      </w:pPr>
    </w:p>
    <w:p w14:paraId="288AF988" w14:textId="77777777" w:rsidR="000A71CF" w:rsidRPr="00EE0F2C" w:rsidRDefault="000A71CF" w:rsidP="000A71CF">
      <w:pPr>
        <w:pStyle w:val="BodyText"/>
      </w:pPr>
      <w:r>
        <w:rPr>
          <w:noProof/>
          <w:lang w:val="en-GB" w:eastAsia="en-GB"/>
        </w:rPr>
        <w:drawing>
          <wp:inline distT="0" distB="0" distL="0" distR="0" wp14:anchorId="6DC46C0E" wp14:editId="237243E8">
            <wp:extent cx="5943600" cy="43700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6"/>
                    <a:stretch>
                      <a:fillRect/>
                    </a:stretch>
                  </pic:blipFill>
                  <pic:spPr>
                    <a:xfrm>
                      <a:off x="0" y="0"/>
                      <a:ext cx="5943600" cy="4370070"/>
                    </a:xfrm>
                    <a:prstGeom prst="rect">
                      <a:avLst/>
                    </a:prstGeom>
                  </pic:spPr>
                </pic:pic>
              </a:graphicData>
            </a:graphic>
          </wp:inline>
        </w:drawing>
      </w:r>
    </w:p>
    <w:p w14:paraId="769390EC" w14:textId="4921F925" w:rsidR="000A71CF" w:rsidRDefault="000A71CF" w:rsidP="000A71CF">
      <w:pPr>
        <w:pStyle w:val="Caption"/>
      </w:pPr>
      <w:bookmarkStart w:id="708" w:name="_Ref325072833"/>
      <w:r>
        <w:t xml:space="preserve">Figure </w:t>
      </w:r>
      <w:r w:rsidR="00333F36">
        <w:fldChar w:fldCharType="begin"/>
      </w:r>
      <w:r w:rsidR="00333F36">
        <w:instrText xml:space="preserve"> STYLEREF 1 \s </w:instrText>
      </w:r>
      <w:r w:rsidR="00333F36">
        <w:fldChar w:fldCharType="separate"/>
      </w:r>
      <w:r w:rsidR="00B81ED7">
        <w:rPr>
          <w:noProof/>
        </w:rPr>
        <w:t>9</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15</w:t>
      </w:r>
      <w:r w:rsidR="00333F36">
        <w:rPr>
          <w:noProof/>
        </w:rPr>
        <w:fldChar w:fldCharType="end"/>
      </w:r>
      <w:bookmarkEnd w:id="708"/>
      <w:r>
        <w:t xml:space="preserve"> NIEM PSM to MPD Schema Artifacts-«NIEMType» Mapping Overview</w:t>
      </w:r>
    </w:p>
    <w:p w14:paraId="162BA89F" w14:textId="77777777" w:rsidR="000A71CF" w:rsidRPr="00210790" w:rsidRDefault="000A71CF" w:rsidP="000A71CF">
      <w:pPr>
        <w:pStyle w:val="BodyText"/>
      </w:pPr>
      <w:r>
        <w:fldChar w:fldCharType="begin"/>
      </w:r>
      <w:r>
        <w:instrText xml:space="preserve"> REF _Ref325068674 \h </w:instrText>
      </w:r>
      <w:r>
        <w:fldChar w:fldCharType="separate"/>
      </w:r>
      <w:r w:rsidR="00B81ED7">
        <w:t xml:space="preserve">Figure </w:t>
      </w:r>
      <w:r w:rsidR="00B81ED7">
        <w:rPr>
          <w:noProof/>
        </w:rPr>
        <w:t>9</w:t>
      </w:r>
      <w:r w:rsidR="00B81ED7">
        <w:noBreakHyphen/>
      </w:r>
      <w:r w:rsidR="00B81ED7">
        <w:rPr>
          <w:noProof/>
        </w:rPr>
        <w:t>16</w:t>
      </w:r>
      <w:r>
        <w:fldChar w:fldCharType="end"/>
      </w:r>
      <w:r>
        <w:t xml:space="preserve"> </w:t>
      </w:r>
      <w:r w:rsidRPr="00B041DB">
        <w:t>illustrates</w:t>
      </w:r>
      <w:r w:rsidRPr="00210790">
        <w:t xml:space="preserve"> mappings between a NIEM PSM and MPD </w:t>
      </w:r>
      <w:r>
        <w:t xml:space="preserve">Schema </w:t>
      </w:r>
      <w:r w:rsidRPr="00210790">
        <w:t xml:space="preserve">Artifacts, as related to </w:t>
      </w:r>
      <w:r>
        <w:t>XSD</w:t>
      </w:r>
      <w:r w:rsidRPr="00210790">
        <w:t>Facets. Facets in the NIEM PSM are represented as tag value</w:t>
      </w:r>
      <w:r>
        <w:t>s on a</w:t>
      </w:r>
      <w:r w:rsidRPr="00210790">
        <w:t xml:space="preserve"> </w:t>
      </w:r>
      <w:r>
        <w:t>«</w:t>
      </w:r>
      <w:hyperlink w:anchor="aNIEMSimpleType" w:history="1">
        <w:r>
          <w:rPr>
            <w:rFonts w:eastAsia="Times"/>
          </w:rPr>
          <w:t>ValueRestriction</w:t>
        </w:r>
      </w:hyperlink>
      <w:r>
        <w:rPr>
          <w:rFonts w:eastAsia="Times"/>
        </w:rPr>
        <w:t>»</w:t>
      </w:r>
      <w:r>
        <w:t xml:space="preserve">. </w:t>
      </w:r>
      <w:r w:rsidRPr="00210790">
        <w:t xml:space="preserve">Facets in the </w:t>
      </w:r>
      <w:r>
        <w:t>XSD meta-model are XSDFacets</w:t>
      </w:r>
      <w:r w:rsidRPr="00210790">
        <w:t xml:space="preserve"> owned by an XSDSimpleTypeDefinition</w:t>
      </w:r>
      <w:r>
        <w:t xml:space="preserve">. </w:t>
      </w:r>
      <w:r w:rsidRPr="00210790">
        <w:t xml:space="preserve">The mapping provides for the construction of a </w:t>
      </w:r>
      <w:r>
        <w:t xml:space="preserve">specific XSDFacet </w:t>
      </w:r>
      <w:r w:rsidRPr="00210790">
        <w:t xml:space="preserve">for each populated tag value in the source model </w:t>
      </w:r>
      <w:r>
        <w:rPr>
          <w:rFonts w:eastAsia="Times"/>
        </w:rPr>
        <w:t>«</w:t>
      </w:r>
      <w:hyperlink w:anchor="aNIEMSimpleType" w:history="1">
        <w:r>
          <w:rPr>
            <w:rFonts w:eastAsia="Times"/>
          </w:rPr>
          <w:t>ValueRestriction</w:t>
        </w:r>
      </w:hyperlink>
      <w:r>
        <w:t>»</w:t>
      </w:r>
      <w:r w:rsidRPr="00210790">
        <w:t xml:space="preserve">. An Enumeration in the NIEM PSM is mapped to an XSDSimpleTypeDefinition in the MPD </w:t>
      </w:r>
      <w:r>
        <w:t xml:space="preserve">Schema </w:t>
      </w:r>
      <w:r w:rsidRPr="00210790">
        <w:t>Artifact</w:t>
      </w:r>
      <w:r>
        <w:t>. Unless otherwise specified, t</w:t>
      </w:r>
      <w:r w:rsidRPr="00210790">
        <w:t>he base</w:t>
      </w:r>
      <w:r>
        <w:t>TypeD</w:t>
      </w:r>
      <w:r w:rsidRPr="00210790">
        <w:t xml:space="preserve">efinition for </w:t>
      </w:r>
      <w:r>
        <w:t>the Enumeration mapped</w:t>
      </w:r>
      <w:r w:rsidRPr="00210790">
        <w:t xml:space="preserve"> </w:t>
      </w:r>
      <w:r>
        <w:t>XSD</w:t>
      </w:r>
      <w:r w:rsidRPr="00210790">
        <w:t>SimpleType</w:t>
      </w:r>
      <w:r>
        <w:t>Definition</w:t>
      </w:r>
      <w:r w:rsidRPr="00210790">
        <w:t xml:space="preserve"> is the XML Schema </w:t>
      </w:r>
      <w:r w:rsidRPr="00457175">
        <w:rPr>
          <w:i/>
        </w:rPr>
        <w:t>token</w:t>
      </w:r>
      <w:r>
        <w:rPr>
          <w:i/>
        </w:rPr>
        <w:t xml:space="preserve"> </w:t>
      </w:r>
      <w:r w:rsidRPr="00EB45E4">
        <w:t>type.</w:t>
      </w:r>
    </w:p>
    <w:p w14:paraId="23F08B0B" w14:textId="77777777" w:rsidR="000A71CF" w:rsidRDefault="000A71CF" w:rsidP="000A71CF">
      <w:pPr>
        <w:pStyle w:val="BodyText"/>
        <w:rPr>
          <w:rFonts w:eastAsia="Times"/>
        </w:rPr>
      </w:pPr>
    </w:p>
    <w:p w14:paraId="5E12F013" w14:textId="77777777" w:rsidR="000A71CF" w:rsidRDefault="000A71CF" w:rsidP="00996FB1">
      <w:pPr>
        <w:pStyle w:val="BodyText"/>
      </w:pPr>
      <w:r>
        <w:rPr>
          <w:noProof/>
          <w:lang w:val="en-GB" w:eastAsia="en-GB"/>
        </w:rPr>
        <w:lastRenderedPageBreak/>
        <w:drawing>
          <wp:inline distT="0" distB="0" distL="0" distR="0" wp14:anchorId="71A3E7A1" wp14:editId="37FA0F37">
            <wp:extent cx="5943600" cy="55937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7"/>
                    <a:stretch>
                      <a:fillRect/>
                    </a:stretch>
                  </pic:blipFill>
                  <pic:spPr>
                    <a:xfrm>
                      <a:off x="0" y="0"/>
                      <a:ext cx="5943600" cy="5593715"/>
                    </a:xfrm>
                    <a:prstGeom prst="rect">
                      <a:avLst/>
                    </a:prstGeom>
                  </pic:spPr>
                </pic:pic>
              </a:graphicData>
            </a:graphic>
          </wp:inline>
        </w:drawing>
      </w:r>
    </w:p>
    <w:p w14:paraId="1790E2E5" w14:textId="0CC26EB5" w:rsidR="000A71CF" w:rsidRDefault="000A71CF" w:rsidP="000A71CF">
      <w:pPr>
        <w:pStyle w:val="Caption"/>
      </w:pPr>
      <w:bookmarkStart w:id="709" w:name="_Ref325068674"/>
      <w:bookmarkStart w:id="710" w:name="_Ref325068649"/>
      <w:r>
        <w:t xml:space="preserve">Figure </w:t>
      </w:r>
      <w:r w:rsidR="00333F36">
        <w:fldChar w:fldCharType="begin"/>
      </w:r>
      <w:r w:rsidR="00333F36">
        <w:instrText xml:space="preserve"> STYLEREF 1 \s </w:instrText>
      </w:r>
      <w:r w:rsidR="00333F36">
        <w:fldChar w:fldCharType="separate"/>
      </w:r>
      <w:r w:rsidR="00B81ED7">
        <w:rPr>
          <w:noProof/>
        </w:rPr>
        <w:t>9</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16</w:t>
      </w:r>
      <w:r w:rsidR="00333F36">
        <w:rPr>
          <w:noProof/>
        </w:rPr>
        <w:fldChar w:fldCharType="end"/>
      </w:r>
      <w:bookmarkEnd w:id="709"/>
      <w:r>
        <w:t xml:space="preserve"> NIEM PSM to MPD Schema Artifacts - Common Profile Facet Mapping Overview</w:t>
      </w:r>
      <w:bookmarkEnd w:id="710"/>
    </w:p>
    <w:p w14:paraId="2C5D2470" w14:textId="77777777" w:rsidR="000A71CF" w:rsidRPr="00210790" w:rsidRDefault="000A71CF" w:rsidP="000A71CF">
      <w:pPr>
        <w:pStyle w:val="BodyText"/>
      </w:pPr>
      <w:r>
        <w:fldChar w:fldCharType="begin"/>
      </w:r>
      <w:r>
        <w:instrText xml:space="preserve"> REF _Ref325068704 \h </w:instrText>
      </w:r>
      <w:r>
        <w:fldChar w:fldCharType="separate"/>
      </w:r>
      <w:r w:rsidR="00B81ED7">
        <w:t xml:space="preserve">Figure </w:t>
      </w:r>
      <w:r w:rsidR="00B81ED7">
        <w:rPr>
          <w:noProof/>
        </w:rPr>
        <w:t>9</w:t>
      </w:r>
      <w:r w:rsidR="00B81ED7">
        <w:noBreakHyphen/>
      </w:r>
      <w:r w:rsidR="00B81ED7">
        <w:rPr>
          <w:noProof/>
        </w:rPr>
        <w:t>17</w:t>
      </w:r>
      <w:r>
        <w:fldChar w:fldCharType="end"/>
      </w:r>
      <w:r>
        <w:t xml:space="preserve"> </w:t>
      </w:r>
      <w:r w:rsidRPr="00210790">
        <w:t xml:space="preserve">illustrates mappings </w:t>
      </w:r>
      <w:r>
        <w:t>to non-atomic XSDSimpleTypeDefinitions, XSDComplexTypeDefinitions, and top level features:</w:t>
      </w:r>
    </w:p>
    <w:p w14:paraId="0C4BADD7" w14:textId="77777777" w:rsidR="000A71CF" w:rsidRDefault="000A71CF" w:rsidP="000A71CF">
      <w:pPr>
        <w:pStyle w:val="BulletedText"/>
        <w:numPr>
          <w:ilvl w:val="0"/>
          <w:numId w:val="2"/>
        </w:numPr>
        <w:rPr>
          <w:rFonts w:eastAsia="Times"/>
        </w:rPr>
      </w:pPr>
      <w:r>
        <w:t>«</w:t>
      </w:r>
      <w:hyperlink w:anchor="aNIEMListItemType" w:history="1">
        <w:r>
          <w:rPr>
            <w:rFonts w:eastAsia="Times"/>
          </w:rPr>
          <w:t>List</w:t>
        </w:r>
      </w:hyperlink>
      <w:r>
        <w:rPr>
          <w:rFonts w:eastAsia="Times"/>
        </w:rPr>
        <w:t xml:space="preserve">»s are represented in the target MPD Schema as XSDSimpleTypeDefinitions with the “variety” tag value computed as </w:t>
      </w:r>
      <w:r w:rsidRPr="00457175">
        <w:rPr>
          <w:rFonts w:eastAsia="Times"/>
          <w:i/>
        </w:rPr>
        <w:t>list</w:t>
      </w:r>
      <w:r>
        <w:rPr>
          <w:rFonts w:eastAsia="Times"/>
        </w:rPr>
        <w:t xml:space="preserve">. A «List» has a single property. The type of that property is mapped to the itemTypeDefinition property of XSDSimpleTypeDefinition, making it a </w:t>
      </w:r>
      <w:r w:rsidRPr="00457175">
        <w:rPr>
          <w:rFonts w:eastAsia="Times"/>
          <w:i/>
        </w:rPr>
        <w:t>list</w:t>
      </w:r>
      <w:r>
        <w:rPr>
          <w:rFonts w:eastAsia="Times"/>
        </w:rPr>
        <w:t xml:space="preserve">. </w:t>
      </w:r>
    </w:p>
    <w:p w14:paraId="4E58B9B7" w14:textId="77777777" w:rsidR="000A71CF" w:rsidRPr="00165016" w:rsidRDefault="000A71CF" w:rsidP="000A71CF">
      <w:pPr>
        <w:pStyle w:val="BulletedText"/>
        <w:numPr>
          <w:ilvl w:val="0"/>
          <w:numId w:val="2"/>
        </w:numPr>
        <w:rPr>
          <w:rFonts w:eastAsia="Times"/>
        </w:rPr>
      </w:pPr>
      <w:r>
        <w:t>«</w:t>
      </w:r>
      <w:hyperlink w:anchor="a17031a90048213275933443281016732981" w:history="1">
        <w:r>
          <w:rPr>
            <w:rFonts w:eastAsia="Times"/>
          </w:rPr>
          <w:t>Union</w:t>
        </w:r>
      </w:hyperlink>
      <w:r>
        <w:rPr>
          <w:rFonts w:eastAsia="Times"/>
        </w:rPr>
        <w:t xml:space="preserve">»s are represented in the MPD Schema as XSDSimpleTypeDefinitions with the “variety” tag value computed as </w:t>
      </w:r>
      <w:r w:rsidRPr="00457175">
        <w:rPr>
          <w:rFonts w:eastAsia="Times"/>
          <w:i/>
        </w:rPr>
        <w:t>union</w:t>
      </w:r>
      <w:r>
        <w:rPr>
          <w:rFonts w:eastAsia="Times"/>
        </w:rPr>
        <w:t xml:space="preserve">. The suppliers of any «UnionOf» Usage cliented by the «Union» are mapped to the memberTypeDefinition property of XSDSimpleTypeDefinition, making it a </w:t>
      </w:r>
      <w:r w:rsidRPr="00457175">
        <w:rPr>
          <w:rFonts w:eastAsia="Times"/>
          <w:i/>
        </w:rPr>
        <w:t>union</w:t>
      </w:r>
      <w:r>
        <w:rPr>
          <w:rFonts w:eastAsia="Times"/>
        </w:rPr>
        <w:t>.</w:t>
      </w:r>
    </w:p>
    <w:p w14:paraId="3CD98C8E" w14:textId="77777777" w:rsidR="000A71CF" w:rsidRDefault="000A71CF" w:rsidP="000A71CF">
      <w:pPr>
        <w:pStyle w:val="BulletedText"/>
        <w:numPr>
          <w:ilvl w:val="0"/>
          <w:numId w:val="2"/>
        </w:numPr>
        <w:rPr>
          <w:rFonts w:eastAsia="Times"/>
        </w:rPr>
      </w:pPr>
      <w:r>
        <w:rPr>
          <w:rFonts w:eastAsia="Times"/>
        </w:rPr>
        <w:t>A «NIEMType» is mapped to an XSDComplexTypeDefinition. The «NIEMType» is also mapped to XSDComplexTypeContent, the content of the target XSDComplexTypeDefinition.  The abstract XSDComplexTypeContent will be either an XSDSimpleTypeDefinition or an XSDParticle, depending upon the baseTypeDefinition.</w:t>
      </w:r>
    </w:p>
    <w:p w14:paraId="00F1ECB8" w14:textId="77777777" w:rsidR="000A71CF" w:rsidRDefault="000A71CF" w:rsidP="000A71CF">
      <w:pPr>
        <w:pStyle w:val="BulletedText"/>
        <w:numPr>
          <w:ilvl w:val="1"/>
          <w:numId w:val="2"/>
        </w:numPr>
        <w:rPr>
          <w:rFonts w:eastAsia="Times"/>
        </w:rPr>
      </w:pPr>
      <w:r>
        <w:rPr>
          <w:rFonts w:eastAsia="Times"/>
        </w:rPr>
        <w:lastRenderedPageBreak/>
        <w:t>When the XSDComplexTypeContent is an XSDParticle, then the «NIEMType» is also mapped to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5C130D1C" w14:textId="77777777" w:rsidR="000A71CF" w:rsidRDefault="000A71CF" w:rsidP="000A71CF">
      <w:pPr>
        <w:pStyle w:val="BulletedText"/>
        <w:numPr>
          <w:ilvl w:val="1"/>
          <w:numId w:val="2"/>
        </w:numPr>
        <w:rPr>
          <w:rFonts w:eastAsia="Times"/>
        </w:rPr>
      </w:pPr>
      <w:r>
        <w:rPr>
          <w:rFonts w:eastAsia="Times"/>
        </w:rPr>
        <w:t xml:space="preserve">The ownedAttributes of the UML «NIEMType» which are «XSDProperty»{kind=element} are mapped to contents of XSDModelGroup as XSDParticles. The upper/lower multiplicity bounds of the «XSDProperty» are mapped to the maxOccurs/minOccurs of the XSDParticle. </w:t>
      </w:r>
    </w:p>
    <w:p w14:paraId="61EAC2D6" w14:textId="77777777" w:rsidR="000A71CF" w:rsidRDefault="000A71CF" w:rsidP="000A71CF">
      <w:pPr>
        <w:pStyle w:val="BulletedText"/>
        <w:numPr>
          <w:ilvl w:val="1"/>
          <w:numId w:val="2"/>
        </w:numPr>
        <w:rPr>
          <w:rFonts w:eastAsia="Times"/>
        </w:rPr>
      </w:pPr>
      <w:r>
        <w:rPr>
          <w:rFonts w:eastAsia="Times"/>
        </w:rPr>
        <w:t>The «XSDProperty» is also mapped to the content of the XSDParticle as an XSDElementDeclaration. The XSDElementDeclaration will have no name and no typeDefinition.</w:t>
      </w:r>
    </w:p>
    <w:p w14:paraId="064184FB" w14:textId="77777777" w:rsidR="000A71CF" w:rsidRDefault="000A71CF" w:rsidP="000A71CF">
      <w:pPr>
        <w:pStyle w:val="BulletedText"/>
        <w:numPr>
          <w:ilvl w:val="1"/>
          <w:numId w:val="2"/>
        </w:numPr>
        <w:rPr>
          <w:rFonts w:eastAsia="Times"/>
        </w:rPr>
      </w:pPr>
      <w:r>
        <w:rPr>
          <w:rFonts w:eastAsia="Times"/>
        </w:rPr>
        <w:t xml:space="preserve">For NIEM-compliant features, there will always be a «References» Realization from the «XSDProperty» owned by a «NIEMType» to a resolved top-level Element owned by a «PropertyHolder» (in the same or a different Schema). The «References» Realization is mapped to the resolvedElementDeclaration property of the target XSDElementDeclaration. </w:t>
      </w:r>
    </w:p>
    <w:p w14:paraId="1A97409E" w14:textId="77777777" w:rsidR="000A71CF" w:rsidRDefault="000A71CF" w:rsidP="000A71CF">
      <w:pPr>
        <w:pStyle w:val="BulletedText"/>
        <w:numPr>
          <w:ilvl w:val="0"/>
          <w:numId w:val="2"/>
        </w:numPr>
        <w:rPr>
          <w:rFonts w:eastAsia="Times"/>
        </w:rPr>
      </w:pPr>
      <w:r>
        <w:rPr>
          <w:rFonts w:eastAsia="Times"/>
        </w:rPr>
        <w:t xml:space="preserve">An «XSDProperty» contained by a «PropertyHolder» is mapped to an XSDElementDeclaration directly contained by an XSDSchema. </w:t>
      </w:r>
    </w:p>
    <w:p w14:paraId="3796A00D" w14:textId="77777777" w:rsidR="000A71CF" w:rsidRDefault="000A71CF" w:rsidP="000A71CF">
      <w:pPr>
        <w:pStyle w:val="BulletedText"/>
        <w:numPr>
          <w:ilvl w:val="0"/>
          <w:numId w:val="2"/>
        </w:numPr>
        <w:rPr>
          <w:rFonts w:eastAsia="Times"/>
        </w:rPr>
      </w:pPr>
      <w:r>
        <w:rPr>
          <w:rFonts w:eastAsia="Times"/>
        </w:rPr>
        <w:t xml:space="preserve">An «XSDProperty» which has a subsetProperty reference to another «XSDProperty» is mapped to a </w:t>
      </w:r>
      <w:r w:rsidRPr="00457175">
        <w:rPr>
          <w:rFonts w:eastAsia="Times"/>
          <w:i/>
        </w:rPr>
        <w:t>substitutionGroup</w:t>
      </w:r>
      <w:r>
        <w:rPr>
          <w:rFonts w:eastAsia="Times"/>
        </w:rPr>
        <w:t xml:space="preserve"> reference between elements.</w:t>
      </w:r>
    </w:p>
    <w:p w14:paraId="2886E479" w14:textId="77777777" w:rsidR="000A71CF" w:rsidRPr="00B941C9" w:rsidRDefault="000A71CF" w:rsidP="000A71CF">
      <w:pPr>
        <w:pStyle w:val="BulletedText"/>
        <w:numPr>
          <w:ilvl w:val="0"/>
          <w:numId w:val="2"/>
        </w:numPr>
        <w:rPr>
          <w:rFonts w:eastAsia="Times"/>
        </w:rPr>
      </w:pPr>
      <w:r>
        <w:rPr>
          <w:rFonts w:eastAsia="Times"/>
        </w:rPr>
        <w:t xml:space="preserve">«PropertyHolder»s contained by a «Namespace» represent schema symbol spaces. Within a «PropertyHolder», an «XSDProperty»{kind=element} represents a member of the schema element symbol space. Correspondingly, an «XSDProperty»{kind=attribute} represents a member of the schema attribute symbol space. There is no direct physical manifestation of symbol spaces within an XSDSchema, they are implicit based on whether the top level components are XSDAttribute or XSDElement (hence the «PropertyHolder» itself is not mapped to an XSDComponent). Additionally, any Generalization relationships between «PropertyHolder»s (which may be required to satisfy </w:t>
      </w:r>
      <w:r w:rsidRPr="00457175">
        <w:rPr>
          <w:rFonts w:eastAsia="Times"/>
          <w:i/>
        </w:rPr>
        <w:t>subsetsProperty</w:t>
      </w:r>
      <w:r>
        <w:rPr>
          <w:rFonts w:eastAsia="Times"/>
        </w:rPr>
        <w:t xml:space="preserve"> reference semantics) are not mapped. </w:t>
      </w:r>
    </w:p>
    <w:p w14:paraId="59F7AFF3" w14:textId="77777777" w:rsidR="000A71CF" w:rsidRDefault="000A71CF" w:rsidP="00996FB1">
      <w:pPr>
        <w:pStyle w:val="Caption"/>
        <w:keepNext/>
      </w:pPr>
      <w:r>
        <w:rPr>
          <w:noProof/>
          <w:lang w:val="en-GB" w:eastAsia="en-GB"/>
        </w:rPr>
        <w:lastRenderedPageBreak/>
        <w:drawing>
          <wp:inline distT="0" distB="0" distL="0" distR="0" wp14:anchorId="0F26710C" wp14:editId="50CB9873">
            <wp:extent cx="5341741" cy="7886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8"/>
                    <a:stretch>
                      <a:fillRect/>
                    </a:stretch>
                  </pic:blipFill>
                  <pic:spPr>
                    <a:xfrm>
                      <a:off x="0" y="0"/>
                      <a:ext cx="5341741" cy="7886700"/>
                    </a:xfrm>
                    <a:prstGeom prst="rect">
                      <a:avLst/>
                    </a:prstGeom>
                  </pic:spPr>
                </pic:pic>
              </a:graphicData>
            </a:graphic>
          </wp:inline>
        </w:drawing>
      </w:r>
    </w:p>
    <w:p w14:paraId="0E25EDC0" w14:textId="4DAFFA6A" w:rsidR="000A71CF" w:rsidRDefault="000A71CF" w:rsidP="000A71CF">
      <w:pPr>
        <w:pStyle w:val="Caption"/>
      </w:pPr>
      <w:bookmarkStart w:id="711" w:name="_Ref325068704"/>
      <w:r>
        <w:t xml:space="preserve">Figure </w:t>
      </w:r>
      <w:r w:rsidR="00333F36">
        <w:fldChar w:fldCharType="begin"/>
      </w:r>
      <w:r w:rsidR="00333F36">
        <w:instrText xml:space="preserve"> STYLEREF 1 \s </w:instrText>
      </w:r>
      <w:r w:rsidR="00333F36">
        <w:fldChar w:fldCharType="separate"/>
      </w:r>
      <w:r w:rsidR="00B81ED7">
        <w:rPr>
          <w:noProof/>
        </w:rPr>
        <w:t>9</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17</w:t>
      </w:r>
      <w:r w:rsidR="00333F36">
        <w:rPr>
          <w:noProof/>
        </w:rPr>
        <w:fldChar w:fldCharType="end"/>
      </w:r>
      <w:bookmarkEnd w:id="711"/>
      <w:r>
        <w:t xml:space="preserve"> NIEM PSM to MPD Schema Artifacts - Common Profile Type Overview</w:t>
      </w:r>
    </w:p>
    <w:p w14:paraId="601E8483" w14:textId="77777777" w:rsidR="000A71CF" w:rsidRDefault="000A71CF" w:rsidP="000A71CF">
      <w:pPr>
        <w:pStyle w:val="BodyText"/>
      </w:pPr>
      <w:r>
        <w:lastRenderedPageBreak/>
        <w:fldChar w:fldCharType="begin"/>
      </w:r>
      <w:r>
        <w:instrText xml:space="preserve"> REF _Ref325068751 \h </w:instrText>
      </w:r>
      <w:r>
        <w:fldChar w:fldCharType="separate"/>
      </w:r>
      <w:r w:rsidR="00B81ED7">
        <w:t xml:space="preserve">Figure </w:t>
      </w:r>
      <w:r w:rsidR="00B81ED7">
        <w:rPr>
          <w:noProof/>
        </w:rPr>
        <w:t>9</w:t>
      </w:r>
      <w:r w:rsidR="00B81ED7">
        <w:noBreakHyphen/>
      </w:r>
      <w:r w:rsidR="00B81ED7">
        <w:rPr>
          <w:noProof/>
        </w:rPr>
        <w:t>18</w:t>
      </w:r>
      <w:r>
        <w:fldChar w:fldCharType="end"/>
      </w:r>
      <w:r>
        <w:t xml:space="preserve"> illustrates mappings related to «Choice». The mapping is similar to a «NIEMType» to XSDComplexTypeDefinition, the variation being that the XSDParticleContent mapped from a Property is an XSDModelGroup{compositor=</w:t>
      </w:r>
      <w:r w:rsidRPr="00457175">
        <w:rPr>
          <w:i/>
        </w:rPr>
        <w:t>choice</w:t>
      </w:r>
      <w:r>
        <w:t>}  instead of an XSDElementDeclaration:</w:t>
      </w:r>
    </w:p>
    <w:p w14:paraId="0DCE846A" w14:textId="77777777" w:rsidR="000A71CF" w:rsidRDefault="000A71CF" w:rsidP="000A71CF">
      <w:pPr>
        <w:pStyle w:val="BodyText"/>
        <w:numPr>
          <w:ilvl w:val="0"/>
          <w:numId w:val="32"/>
        </w:numPr>
      </w:pPr>
      <w:r>
        <w:t xml:space="preserve">A «NIEMType» typically maps to an XSDComplexTypeDefinition, an XSDParticle, and an XSDModelGroup.  </w:t>
      </w:r>
    </w:p>
    <w:p w14:paraId="46BA7C6C" w14:textId="77777777" w:rsidR="000A71CF" w:rsidRDefault="000A71CF" w:rsidP="000A71CF">
      <w:pPr>
        <w:pStyle w:val="BodyText"/>
        <w:numPr>
          <w:ilvl w:val="0"/>
          <w:numId w:val="32"/>
        </w:numPr>
      </w:pPr>
      <w:r>
        <w:t>A «NIEMType» may have ownedAttributes which are typed by a «Choice».  As with «XSDProperty», these are mapped to an XSDParticle contained by the XSDModelGroup just mentioned.</w:t>
      </w:r>
    </w:p>
    <w:p w14:paraId="7B4411A0" w14:textId="77777777" w:rsidR="000A71CF" w:rsidRDefault="000A71CF" w:rsidP="000A71CF">
      <w:pPr>
        <w:pStyle w:val="BodyText"/>
        <w:numPr>
          <w:ilvl w:val="0"/>
          <w:numId w:val="32"/>
        </w:numPr>
      </w:pPr>
      <w:r>
        <w:t xml:space="preserve">For a Property typed by a «Choice», the content of the XSDParticle is an XSDModelGroup (instead of an XSDElementDeclaration). The compositor of the XSDModelGroup is </w:t>
      </w:r>
      <w:r w:rsidRPr="00457175">
        <w:rPr>
          <w:i/>
        </w:rPr>
        <w:t>choice</w:t>
      </w:r>
      <w:r>
        <w:t>.</w:t>
      </w:r>
    </w:p>
    <w:p w14:paraId="7D651185" w14:textId="77777777" w:rsidR="000A71CF" w:rsidRDefault="000A71CF" w:rsidP="000A71CF">
      <w:pPr>
        <w:pStyle w:val="BodyText"/>
        <w:numPr>
          <w:ilvl w:val="0"/>
          <w:numId w:val="32"/>
        </w:numPr>
      </w:pPr>
      <w:r>
        <w:t xml:space="preserve">The contents of the XSDModelGroup are XSDParticles mapped from the «XSDProperty»  owned by the «Choice». The content of each of these XSDParticles is an XSDElementDeclaration (also mapped from the «XSDProperty»), as in the case for «XSDProperty»s owned directly by a «NIEMType». </w:t>
      </w:r>
    </w:p>
    <w:p w14:paraId="295E18D3" w14:textId="77777777" w:rsidR="000A71CF" w:rsidRDefault="000A71CF" w:rsidP="00996FB1">
      <w:pPr>
        <w:pStyle w:val="BodyText"/>
      </w:pPr>
      <w:r>
        <w:rPr>
          <w:noProof/>
          <w:lang w:val="en-GB" w:eastAsia="en-GB"/>
        </w:rPr>
        <w:drawing>
          <wp:inline distT="0" distB="0" distL="0" distR="0" wp14:anchorId="2DA44B5F" wp14:editId="12EC3BF4">
            <wp:extent cx="5943600" cy="53771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9"/>
                    <a:stretch>
                      <a:fillRect/>
                    </a:stretch>
                  </pic:blipFill>
                  <pic:spPr>
                    <a:xfrm>
                      <a:off x="0" y="0"/>
                      <a:ext cx="5943600" cy="5377180"/>
                    </a:xfrm>
                    <a:prstGeom prst="rect">
                      <a:avLst/>
                    </a:prstGeom>
                  </pic:spPr>
                </pic:pic>
              </a:graphicData>
            </a:graphic>
          </wp:inline>
        </w:drawing>
      </w:r>
    </w:p>
    <w:p w14:paraId="19EB13B9" w14:textId="0ABD69E0" w:rsidR="000A71CF" w:rsidRDefault="000A71CF" w:rsidP="000A71CF">
      <w:pPr>
        <w:pStyle w:val="Caption"/>
      </w:pPr>
      <w:bookmarkStart w:id="712" w:name="_Ref325068751"/>
      <w:r>
        <w:t xml:space="preserve">Figure </w:t>
      </w:r>
      <w:r w:rsidR="00333F36">
        <w:fldChar w:fldCharType="begin"/>
      </w:r>
      <w:r w:rsidR="00333F36">
        <w:instrText xml:space="preserve"> STYLEREF 1 \s </w:instrText>
      </w:r>
      <w:r w:rsidR="00333F36">
        <w:fldChar w:fldCharType="separate"/>
      </w:r>
      <w:r w:rsidR="00B81ED7">
        <w:rPr>
          <w:noProof/>
        </w:rPr>
        <w:t>9</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18</w:t>
      </w:r>
      <w:r w:rsidR="00333F36">
        <w:rPr>
          <w:noProof/>
        </w:rPr>
        <w:fldChar w:fldCharType="end"/>
      </w:r>
      <w:bookmarkEnd w:id="712"/>
      <w:r>
        <w:t xml:space="preserve"> NIEM PSM to MPD Schema Artifacts - «Choice» Mapping Overview</w:t>
      </w:r>
    </w:p>
    <w:p w14:paraId="6A60551B" w14:textId="77777777" w:rsidR="000A71CF" w:rsidRDefault="000A71CF" w:rsidP="000A71CF">
      <w:pPr>
        <w:pStyle w:val="BodyText"/>
        <w:rPr>
          <w:rFonts w:eastAsia="Times"/>
        </w:rPr>
      </w:pPr>
      <w:r>
        <w:fldChar w:fldCharType="begin"/>
      </w:r>
      <w:r>
        <w:instrText xml:space="preserve"> REF _Ref325068770 \h </w:instrText>
      </w:r>
      <w:r>
        <w:fldChar w:fldCharType="separate"/>
      </w:r>
      <w:r w:rsidR="00B81ED7">
        <w:t xml:space="preserve">Figure </w:t>
      </w:r>
      <w:r w:rsidR="00B81ED7">
        <w:rPr>
          <w:noProof/>
        </w:rPr>
        <w:t>9</w:t>
      </w:r>
      <w:r w:rsidR="00B81ED7">
        <w:noBreakHyphen/>
      </w:r>
      <w:r w:rsidR="00B81ED7">
        <w:rPr>
          <w:noProof/>
        </w:rPr>
        <w:t>19</w:t>
      </w:r>
      <w:r>
        <w:fldChar w:fldCharType="end"/>
      </w:r>
      <w:r>
        <w:t xml:space="preserve"> </w:t>
      </w:r>
      <w:r w:rsidRPr="00210790">
        <w:t xml:space="preserve">illustrates some mappings related to </w:t>
      </w:r>
      <w:r>
        <w:t>baseTypeDefinitions:</w:t>
      </w:r>
    </w:p>
    <w:p w14:paraId="0CADCFCB" w14:textId="77777777" w:rsidR="000A71CF" w:rsidRDefault="000A71CF" w:rsidP="000A71CF">
      <w:pPr>
        <w:pStyle w:val="BulletedText"/>
        <w:numPr>
          <w:ilvl w:val="0"/>
          <w:numId w:val="2"/>
        </w:numPr>
        <w:rPr>
          <w:rFonts w:eastAsia="Times"/>
        </w:rPr>
      </w:pPr>
      <w:r>
        <w:lastRenderedPageBreak/>
        <w:t>«</w:t>
      </w:r>
      <w:hyperlink w:anchor="aNIEMSimpleType" w:history="1">
        <w:r>
          <w:rPr>
            <w:rFonts w:eastAsia="Times"/>
          </w:rPr>
          <w:t>ValueRestriction</w:t>
        </w:r>
      </w:hyperlink>
      <w:r>
        <w:rPr>
          <w:rFonts w:eastAsia="Times"/>
        </w:rPr>
        <w:t>» inheritance from NIEM XML Primitive Types is mapped to an XSDSimpleTypeDefinition baseTypeDefinition referencing the datatype counterpart from the XML Schema for Schemas.</w:t>
      </w:r>
    </w:p>
    <w:p w14:paraId="03095034" w14:textId="77777777" w:rsidR="000A71CF" w:rsidRDefault="000A71CF" w:rsidP="000A71CF">
      <w:pPr>
        <w:pStyle w:val="BulletedText"/>
        <w:numPr>
          <w:ilvl w:val="0"/>
          <w:numId w:val="2"/>
        </w:numPr>
        <w:rPr>
          <w:rFonts w:eastAsia="Times"/>
        </w:rPr>
      </w:pPr>
      <w:r>
        <w:t>«</w:t>
      </w:r>
      <w:hyperlink w:anchor="aNIEMSimpleType" w:history="1">
        <w:r>
          <w:rPr>
            <w:rFonts w:eastAsia="Times"/>
          </w:rPr>
          <w:t>ValueRestriction</w:t>
        </w:r>
      </w:hyperlink>
      <w:r>
        <w:rPr>
          <w:rFonts w:eastAsia="Times"/>
        </w:rPr>
        <w:t xml:space="preserve">» specialization from a general </w:t>
      </w:r>
      <w:r>
        <w:t>«</w:t>
      </w:r>
      <w:hyperlink w:anchor="aNIEMSimpleType" w:history="1">
        <w:r>
          <w:rPr>
            <w:rFonts w:eastAsia="Times"/>
          </w:rPr>
          <w:t>ValueRestriction</w:t>
        </w:r>
      </w:hyperlink>
      <w:r>
        <w:rPr>
          <w:rFonts w:eastAsia="Times"/>
        </w:rPr>
        <w:t xml:space="preserve">» is mapped to an XSDSimpleTypeDefinition baseTypeDefinition referencing the mapped general </w:t>
      </w:r>
      <w:r>
        <w:t>«</w:t>
      </w:r>
      <w:hyperlink w:anchor="aNIEMSimpleType" w:history="1">
        <w:r>
          <w:rPr>
            <w:rFonts w:eastAsia="Times"/>
          </w:rPr>
          <w:t>ValueRestriction</w:t>
        </w:r>
      </w:hyperlink>
      <w:r>
        <w:rPr>
          <w:rFonts w:eastAsia="Times"/>
        </w:rPr>
        <w:t>».</w:t>
      </w:r>
    </w:p>
    <w:p w14:paraId="175689E0" w14:textId="77777777" w:rsidR="000A71CF" w:rsidRDefault="000A71CF" w:rsidP="000A71CF">
      <w:pPr>
        <w:pStyle w:val="BulletedText"/>
        <w:numPr>
          <w:ilvl w:val="0"/>
          <w:numId w:val="2"/>
        </w:numPr>
        <w:rPr>
          <w:rFonts w:eastAsia="Times"/>
        </w:rPr>
      </w:pPr>
      <w:r>
        <w:rPr>
          <w:rFonts w:eastAsia="Times"/>
        </w:rPr>
        <w:t xml:space="preserve">A «NIEMType» is mapped to an XSDComplexTypeDefinition. </w:t>
      </w:r>
    </w:p>
    <w:p w14:paraId="6DF40594" w14:textId="77777777" w:rsidR="000A71CF" w:rsidRDefault="000A71CF" w:rsidP="000A71CF">
      <w:pPr>
        <w:pStyle w:val="BulletedText"/>
        <w:numPr>
          <w:ilvl w:val="1"/>
          <w:numId w:val="2"/>
        </w:numPr>
        <w:rPr>
          <w:rFonts w:eastAsia="Times"/>
        </w:rPr>
      </w:pPr>
      <w:r>
        <w:rPr>
          <w:rFonts w:eastAsia="Times"/>
        </w:rPr>
        <w:t xml:space="preserve">When the «NIEMType» has an «XSDSimpleContent» Realization to a </w:t>
      </w:r>
      <w:r>
        <w:t>«</w:t>
      </w:r>
      <w:hyperlink w:anchor="aNIEMSimpleType" w:history="1">
        <w:r>
          <w:rPr>
            <w:rFonts w:eastAsia="Times"/>
          </w:rPr>
          <w:t>ValueRestriction</w:t>
        </w:r>
      </w:hyperlink>
      <w:r>
        <w:rPr>
          <w:rFonts w:eastAsia="Times"/>
        </w:rPr>
        <w:t xml:space="preserve">» then the content of the XSDComplexTypeDefinition is an XSDSimpleTypeDefinition whose baseTypeDefinition is the XSDTypeDefinition mapped from the supplier of the «XSDSimpleContent». </w:t>
      </w:r>
    </w:p>
    <w:p w14:paraId="4587003E" w14:textId="77777777" w:rsidR="000A71CF" w:rsidRDefault="000A71CF" w:rsidP="000A71CF">
      <w:pPr>
        <w:pStyle w:val="BulletedText"/>
        <w:numPr>
          <w:ilvl w:val="2"/>
          <w:numId w:val="2"/>
        </w:numPr>
        <w:rPr>
          <w:rFonts w:eastAsia="Times"/>
        </w:rPr>
      </w:pPr>
      <w:r>
        <w:rPr>
          <w:rFonts w:eastAsia="Times"/>
        </w:rPr>
        <w:t>When the supplier is a type from the XML Primitive Types library, and the type is also present in the NIEM Infrastructure proxy schema, then the proxy type becomes the baseTypeDefinition.</w:t>
      </w:r>
    </w:p>
    <w:p w14:paraId="67211F91" w14:textId="77777777" w:rsidR="000A71CF" w:rsidRDefault="000A71CF" w:rsidP="000A71CF">
      <w:pPr>
        <w:pStyle w:val="BulletedText"/>
        <w:numPr>
          <w:ilvl w:val="2"/>
          <w:numId w:val="2"/>
        </w:numPr>
        <w:rPr>
          <w:rFonts w:eastAsia="Times"/>
        </w:rPr>
      </w:pPr>
      <w:r>
        <w:rPr>
          <w:rFonts w:eastAsia="Times"/>
        </w:rPr>
        <w:t>When the supplier is a type from the XML Primitive Types library, and the type is not present in the NIEM Infrastructure proxy schema, then the XML Schema for Schemas XSDSimpleTypeDefinition is the baseTypeDefinition.</w:t>
      </w:r>
    </w:p>
    <w:p w14:paraId="7CC4DDBB" w14:textId="77777777" w:rsidR="000A71CF" w:rsidRDefault="000A71CF" w:rsidP="000A71CF">
      <w:pPr>
        <w:pStyle w:val="BulletedText"/>
        <w:numPr>
          <w:ilvl w:val="2"/>
          <w:numId w:val="2"/>
        </w:numPr>
        <w:rPr>
          <w:rFonts w:eastAsia="Times"/>
        </w:rPr>
      </w:pPr>
      <w:r>
        <w:rPr>
          <w:rFonts w:eastAsia="Times"/>
        </w:rPr>
        <w:t>In all other cases, the baseTypeDefinition is the XSDSimpleTypeDefinition mapped from the «XSDSimpleContent» supplier.</w:t>
      </w:r>
    </w:p>
    <w:p w14:paraId="277B49E5" w14:textId="77777777" w:rsidR="000A71CF" w:rsidRDefault="000A71CF" w:rsidP="000A71CF">
      <w:pPr>
        <w:pStyle w:val="BulletedText"/>
        <w:numPr>
          <w:ilvl w:val="2"/>
          <w:numId w:val="2"/>
        </w:numPr>
        <w:rPr>
          <w:rFonts w:eastAsia="Times"/>
        </w:rPr>
      </w:pPr>
      <w:r>
        <w:rPr>
          <w:rFonts w:eastAsia="Times"/>
        </w:rPr>
        <w:t xml:space="preserve">When the baseTypeDefinition is not a proxy, then an XSDAttributeGroupDefinition is added to the attributeContents of the XSDComplexTypeDefinition. The resolvedAttributeGroupDefinition of the XSDAttributeGroupDefinition is set to the NIEM Infrastructure </w:t>
      </w:r>
      <w:r w:rsidRPr="005C5938">
        <w:rPr>
          <w:rFonts w:ascii="Courier New" w:eastAsia="Times" w:hAnsi="Courier New" w:cs="Courier New"/>
          <w:sz w:val="18"/>
          <w:szCs w:val="18"/>
        </w:rPr>
        <w:t>structures:SimpleObjectAttributeGroup</w:t>
      </w:r>
      <w:r>
        <w:rPr>
          <w:rFonts w:eastAsia="Times"/>
        </w:rPr>
        <w:t>.</w:t>
      </w:r>
    </w:p>
    <w:p w14:paraId="3FCE8C84" w14:textId="77777777" w:rsidR="000A71CF" w:rsidRDefault="000A71CF" w:rsidP="000A71CF">
      <w:pPr>
        <w:pStyle w:val="BulletedText"/>
        <w:numPr>
          <w:ilvl w:val="0"/>
          <w:numId w:val="2"/>
        </w:numPr>
        <w:rPr>
          <w:rFonts w:eastAsia="Times"/>
        </w:rPr>
      </w:pPr>
      <w:r>
        <w:rPr>
          <w:rFonts w:eastAsia="Times"/>
        </w:rPr>
        <w:t xml:space="preserve">A «NIEMType» which has a «Restriction» Realization to a supplier «NIEMType» is mapped to an XSDComplexTypeDefinition with a derivationMethod of </w:t>
      </w:r>
      <w:r w:rsidRPr="00457175">
        <w:rPr>
          <w:rFonts w:eastAsia="Times"/>
          <w:i/>
        </w:rPr>
        <w:t>restriction</w:t>
      </w:r>
      <w:r>
        <w:rPr>
          <w:rFonts w:eastAsia="Times"/>
        </w:rPr>
        <w:t xml:space="preserve">. The baseTypeDefinition is set to the XSDComplexTypeDefinition mapped from the supplier of the «Restriction». </w:t>
      </w:r>
    </w:p>
    <w:p w14:paraId="71F171E0" w14:textId="77777777" w:rsidR="000A71CF" w:rsidRDefault="000A71CF" w:rsidP="000A71CF">
      <w:pPr>
        <w:pStyle w:val="BulletedText"/>
        <w:numPr>
          <w:ilvl w:val="0"/>
          <w:numId w:val="2"/>
        </w:numPr>
        <w:rPr>
          <w:rFonts w:eastAsia="Times"/>
        </w:rPr>
      </w:pPr>
      <w:r>
        <w:rPr>
          <w:rFonts w:eastAsia="Times"/>
        </w:rPr>
        <w:t xml:space="preserve">«NIEMType»s that have no Generalizations or «Restriction»s are coerced to inherit from an appropriate Type in the “structures” schema, depending upon the subtype of «NIEMType». </w:t>
      </w:r>
    </w:p>
    <w:p w14:paraId="56AA9AFB" w14:textId="77777777" w:rsidR="000A71CF" w:rsidRDefault="000A71CF" w:rsidP="00996FB1">
      <w:pPr>
        <w:pStyle w:val="BodyText"/>
        <w:ind w:right="-720"/>
      </w:pPr>
      <w:r>
        <w:rPr>
          <w:noProof/>
          <w:lang w:val="en-GB" w:eastAsia="en-GB"/>
        </w:rPr>
        <w:lastRenderedPageBreak/>
        <w:drawing>
          <wp:inline distT="0" distB="0" distL="0" distR="0" wp14:anchorId="0BC4BB36" wp14:editId="154EC99B">
            <wp:extent cx="5943600" cy="72974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0"/>
                    <a:stretch>
                      <a:fillRect/>
                    </a:stretch>
                  </pic:blipFill>
                  <pic:spPr>
                    <a:xfrm>
                      <a:off x="0" y="0"/>
                      <a:ext cx="5943600" cy="7297420"/>
                    </a:xfrm>
                    <a:prstGeom prst="rect">
                      <a:avLst/>
                    </a:prstGeom>
                  </pic:spPr>
                </pic:pic>
              </a:graphicData>
            </a:graphic>
          </wp:inline>
        </w:drawing>
      </w:r>
    </w:p>
    <w:p w14:paraId="6A086BB8" w14:textId="0B05CD3F" w:rsidR="000A71CF" w:rsidRDefault="000A71CF" w:rsidP="000A71CF">
      <w:pPr>
        <w:pStyle w:val="Caption"/>
      </w:pPr>
      <w:bookmarkStart w:id="713" w:name="_Ref325068770"/>
      <w:r>
        <w:t xml:space="preserve">Figure </w:t>
      </w:r>
      <w:r w:rsidR="00333F36">
        <w:fldChar w:fldCharType="begin"/>
      </w:r>
      <w:r w:rsidR="00333F36">
        <w:instrText xml:space="preserve"> STYLEREF 1 \s </w:instrText>
      </w:r>
      <w:r w:rsidR="00333F36">
        <w:fldChar w:fldCharType="separate"/>
      </w:r>
      <w:r w:rsidR="00B81ED7">
        <w:rPr>
          <w:noProof/>
        </w:rPr>
        <w:t>9</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19</w:t>
      </w:r>
      <w:r w:rsidR="00333F36">
        <w:rPr>
          <w:noProof/>
        </w:rPr>
        <w:fldChar w:fldCharType="end"/>
      </w:r>
      <w:bookmarkEnd w:id="713"/>
      <w:r>
        <w:t xml:space="preserve"> NIEM PSM to MPD Schema Artifact- baseTypeDefinition Overview</w:t>
      </w:r>
    </w:p>
    <w:p w14:paraId="60195832" w14:textId="77777777" w:rsidR="000A71CF" w:rsidRDefault="000A71CF" w:rsidP="000A71CF">
      <w:pPr>
        <w:pStyle w:val="BodyText"/>
        <w:rPr>
          <w:rFonts w:eastAsia="Times"/>
        </w:rPr>
      </w:pPr>
      <w:r>
        <w:rPr>
          <w:rFonts w:eastAsia="Times"/>
        </w:rPr>
        <w:t xml:space="preserve">For NIEMpsm2mpd, mapping operations are generally invoked with the context of a source NIEM-UML Element and produce some form of target XSDComponent. Most mapping operations are also provided an argument which is the XSDComponent container context. The “when” condition for the MappingOperations are normally a function of the source NIEM-UML element, the type of the source NIEM-UML element, the source NIEM-UML element's </w:t>
      </w:r>
      <w:r>
        <w:rPr>
          <w:rFonts w:eastAsia="Times"/>
        </w:rPr>
        <w:lastRenderedPageBreak/>
        <w:t>applied stereotype, and/or the target XSDComponent container context. The mapping operation connects its target XSDComponent to its container and populates the XSDComponent properties.</w:t>
      </w:r>
    </w:p>
    <w:p w14:paraId="475954A6" w14:textId="77777777" w:rsidR="000A71CF" w:rsidRPr="00210790" w:rsidRDefault="000A71CF" w:rsidP="000A71CF">
      <w:pPr>
        <w:pStyle w:val="BodyText"/>
      </w:pPr>
      <w:r>
        <w:fldChar w:fldCharType="begin"/>
      </w:r>
      <w:r>
        <w:instrText xml:space="preserve"> REF _Ref325070855 \h </w:instrText>
      </w:r>
      <w:r>
        <w:fldChar w:fldCharType="separate"/>
      </w:r>
      <w:r w:rsidR="00B81ED7">
        <w:t xml:space="preserve">Figure </w:t>
      </w:r>
      <w:r w:rsidR="00B81ED7">
        <w:rPr>
          <w:noProof/>
        </w:rPr>
        <w:t>9</w:t>
      </w:r>
      <w:r w:rsidR="00B81ED7">
        <w:noBreakHyphen/>
      </w:r>
      <w:r w:rsidR="00B81ED7">
        <w:rPr>
          <w:noProof/>
        </w:rPr>
        <w:t>20</w:t>
      </w:r>
      <w:r>
        <w:fldChar w:fldCharType="end"/>
      </w:r>
      <w:r>
        <w:t xml:space="preserve"> </w:t>
      </w:r>
      <w:r w:rsidRPr="00210790">
        <w:t>illustrates the disjunction pattern for</w:t>
      </w:r>
      <w:r>
        <w:t xml:space="preserve"> the NIEMpsm2mpd transformation.</w:t>
      </w:r>
    </w:p>
    <w:p w14:paraId="49114004" w14:textId="77777777" w:rsidR="000A71CF" w:rsidRPr="00210790" w:rsidRDefault="000A71CF" w:rsidP="000A71CF">
      <w:pPr>
        <w:pStyle w:val="BodyText"/>
      </w:pPr>
      <w:r w:rsidRPr="00210790">
        <w:t xml:space="preserve">For the NIEMpsm2mpd transformation, each level of the inheritance hierarchy populates properties of a target </w:t>
      </w:r>
      <w:r>
        <w:t>XSDComponent</w:t>
      </w:r>
      <w:r w:rsidRPr="00210790">
        <w:t xml:space="preserve"> from the stereotype tag values and/or UML elements of the source NIEM</w:t>
      </w:r>
      <w:r>
        <w:t>-UML Model</w:t>
      </w:r>
      <w:r w:rsidRPr="00210790">
        <w:t xml:space="preserve">. </w:t>
      </w:r>
      <w:r>
        <w:fldChar w:fldCharType="begin"/>
      </w:r>
      <w:r>
        <w:instrText xml:space="preserve"> REF _Ref325070858 \h </w:instrText>
      </w:r>
      <w:r>
        <w:fldChar w:fldCharType="separate"/>
      </w:r>
      <w:r w:rsidR="00B81ED7">
        <w:t xml:space="preserve">Figure </w:t>
      </w:r>
      <w:r w:rsidR="00B81ED7">
        <w:rPr>
          <w:noProof/>
        </w:rPr>
        <w:t>9</w:t>
      </w:r>
      <w:r w:rsidR="00B81ED7">
        <w:noBreakHyphen/>
      </w:r>
      <w:r w:rsidR="00B81ED7">
        <w:rPr>
          <w:noProof/>
        </w:rPr>
        <w:t>21</w:t>
      </w:r>
      <w:r>
        <w:fldChar w:fldCharType="end"/>
      </w:r>
      <w:r>
        <w:t xml:space="preserve"> </w:t>
      </w:r>
      <w:r w:rsidRPr="00210790">
        <w:t>illustrates the inheritance for most of the MappingOperations in</w:t>
      </w:r>
      <w:r>
        <w:t xml:space="preserve"> the NIEMpsm2mpd transformation.</w:t>
      </w:r>
    </w:p>
    <w:p w14:paraId="35D1BFE2" w14:textId="77777777" w:rsidR="000A71CF" w:rsidRDefault="000A71CF" w:rsidP="000A71CF">
      <w:pPr>
        <w:pStyle w:val="BodyText"/>
        <w:rPr>
          <w:rFonts w:eastAsia="Times"/>
        </w:rPr>
      </w:pPr>
      <w:r>
        <w:fldChar w:fldCharType="begin"/>
      </w:r>
      <w:r>
        <w:instrText xml:space="preserve"> REF _Ref325071114 \h </w:instrText>
      </w:r>
      <w:r>
        <w:fldChar w:fldCharType="separate"/>
      </w:r>
      <w:r w:rsidR="00B81ED7">
        <w:t xml:space="preserve">Figure </w:t>
      </w:r>
      <w:r w:rsidR="00B81ED7">
        <w:rPr>
          <w:noProof/>
        </w:rPr>
        <w:t>9</w:t>
      </w:r>
      <w:r w:rsidR="00B81ED7">
        <w:noBreakHyphen/>
      </w:r>
      <w:r w:rsidR="00B81ED7">
        <w:rPr>
          <w:noProof/>
        </w:rPr>
        <w:t>22</w:t>
      </w:r>
      <w:r>
        <w:fldChar w:fldCharType="end"/>
      </w:r>
      <w:r>
        <w:t xml:space="preserve"> </w:t>
      </w:r>
      <w:r w:rsidRPr="00210790">
        <w:t>illustrates the remaining MappingOperations for</w:t>
      </w:r>
      <w:r>
        <w:t xml:space="preserve"> the NIEMpsm2mpd transformation.</w:t>
      </w:r>
    </w:p>
    <w:p w14:paraId="4ABB0031" w14:textId="77777777" w:rsidR="000A71CF" w:rsidRDefault="000A71CF" w:rsidP="000A71CF">
      <w:pPr>
        <w:pStyle w:val="BodyText"/>
      </w:pPr>
    </w:p>
    <w:p w14:paraId="03032F65" w14:textId="77777777" w:rsidR="000A71CF" w:rsidRDefault="000A71CF" w:rsidP="000A71CF">
      <w:pPr>
        <w:pStyle w:val="BodyText"/>
      </w:pPr>
      <w:r>
        <w:rPr>
          <w:noProof/>
          <w:lang w:val="en-GB" w:eastAsia="en-GB"/>
        </w:rPr>
        <w:drawing>
          <wp:inline distT="0" distB="0" distL="0" distR="0" wp14:anchorId="0A9901A0" wp14:editId="2AE00116">
            <wp:extent cx="5943600" cy="5943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1"/>
                    <a:stretch>
                      <a:fillRect/>
                    </a:stretch>
                  </pic:blipFill>
                  <pic:spPr>
                    <a:xfrm>
                      <a:off x="0" y="0"/>
                      <a:ext cx="5943600" cy="5943600"/>
                    </a:xfrm>
                    <a:prstGeom prst="rect">
                      <a:avLst/>
                    </a:prstGeom>
                  </pic:spPr>
                </pic:pic>
              </a:graphicData>
            </a:graphic>
          </wp:inline>
        </w:drawing>
      </w:r>
    </w:p>
    <w:p w14:paraId="2C3DF622" w14:textId="42420A4D" w:rsidR="000A71CF" w:rsidRDefault="000A71CF" w:rsidP="000A71CF">
      <w:pPr>
        <w:pStyle w:val="Caption"/>
      </w:pPr>
      <w:bookmarkStart w:id="714" w:name="_Ref325070855"/>
      <w:r>
        <w:t xml:space="preserve">Figure </w:t>
      </w:r>
      <w:r w:rsidR="00333F36">
        <w:fldChar w:fldCharType="begin"/>
      </w:r>
      <w:r w:rsidR="00333F36">
        <w:instrText xml:space="preserve"> STYLEREF 1 \s </w:instrText>
      </w:r>
      <w:r w:rsidR="00333F36">
        <w:fldChar w:fldCharType="separate"/>
      </w:r>
      <w:r w:rsidR="00B81ED7">
        <w:rPr>
          <w:noProof/>
        </w:rPr>
        <w:t>9</w:t>
      </w:r>
      <w:r w:rsidR="00333F36">
        <w:rPr>
          <w:noProof/>
        </w:rPr>
        <w:fldChar w:fldCharType="end"/>
      </w:r>
      <w:r w:rsidR="00464209">
        <w:noBreakHyphen/>
      </w:r>
      <w:r w:rsidR="00333F36">
        <w:fldChar w:fldCharType="begin"/>
      </w:r>
      <w:r w:rsidR="00333F36">
        <w:instrText xml:space="preserve"> SEQ Figu</w:instrText>
      </w:r>
      <w:r w:rsidR="00333F36">
        <w:instrText xml:space="preserve">re \* ARABIC \s 1 </w:instrText>
      </w:r>
      <w:r w:rsidR="00333F36">
        <w:fldChar w:fldCharType="separate"/>
      </w:r>
      <w:r w:rsidR="00B81ED7">
        <w:rPr>
          <w:noProof/>
        </w:rPr>
        <w:t>20</w:t>
      </w:r>
      <w:r w:rsidR="00333F36">
        <w:rPr>
          <w:noProof/>
        </w:rPr>
        <w:fldChar w:fldCharType="end"/>
      </w:r>
      <w:bookmarkEnd w:id="714"/>
      <w:r>
        <w:t xml:space="preserve"> NIEM PSM to NIEM-Conforming XML Schema - Disjunction</w:t>
      </w:r>
    </w:p>
    <w:p w14:paraId="601831EC" w14:textId="77777777" w:rsidR="000A71CF" w:rsidRDefault="000A71CF" w:rsidP="000A71CF">
      <w:pPr>
        <w:pStyle w:val="BodyText"/>
        <w:rPr>
          <w:rFonts w:eastAsia="Times"/>
        </w:rPr>
      </w:pPr>
    </w:p>
    <w:p w14:paraId="1B4004BA" w14:textId="77777777" w:rsidR="000A71CF" w:rsidRDefault="000A71CF" w:rsidP="000A71CF">
      <w:pPr>
        <w:pStyle w:val="BodyText"/>
        <w:rPr>
          <w:noProof/>
        </w:rPr>
      </w:pPr>
      <w:r w:rsidRPr="0090150B">
        <w:rPr>
          <w:noProof/>
        </w:rPr>
        <w:t xml:space="preserve"> </w:t>
      </w:r>
    </w:p>
    <w:p w14:paraId="02020CD2" w14:textId="77777777" w:rsidR="000A71CF" w:rsidRDefault="000A71CF" w:rsidP="000A71CF">
      <w:pPr>
        <w:pStyle w:val="BodyText"/>
      </w:pPr>
      <w:r>
        <w:rPr>
          <w:noProof/>
          <w:lang w:val="en-GB" w:eastAsia="en-GB"/>
        </w:rPr>
        <w:lastRenderedPageBreak/>
        <w:drawing>
          <wp:inline distT="0" distB="0" distL="0" distR="0" wp14:anchorId="6E96780A" wp14:editId="1D8809AD">
            <wp:extent cx="5943600" cy="3945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2"/>
                    <a:stretch>
                      <a:fillRect/>
                    </a:stretch>
                  </pic:blipFill>
                  <pic:spPr>
                    <a:xfrm>
                      <a:off x="0" y="0"/>
                      <a:ext cx="5943600" cy="3945890"/>
                    </a:xfrm>
                    <a:prstGeom prst="rect">
                      <a:avLst/>
                    </a:prstGeom>
                  </pic:spPr>
                </pic:pic>
              </a:graphicData>
            </a:graphic>
          </wp:inline>
        </w:drawing>
      </w:r>
    </w:p>
    <w:p w14:paraId="23B27F13" w14:textId="40688B11" w:rsidR="000A71CF" w:rsidRDefault="000A71CF" w:rsidP="000A71CF">
      <w:pPr>
        <w:pStyle w:val="Caption"/>
      </w:pPr>
      <w:bookmarkStart w:id="715" w:name="_Ref325070858"/>
      <w:r>
        <w:t xml:space="preserve">Figure </w:t>
      </w:r>
      <w:r w:rsidR="00333F36">
        <w:fldChar w:fldCharType="begin"/>
      </w:r>
      <w:r w:rsidR="00333F36">
        <w:instrText xml:space="preserve"> STYLEREF 1 \s </w:instrText>
      </w:r>
      <w:r w:rsidR="00333F36">
        <w:fldChar w:fldCharType="separate"/>
      </w:r>
      <w:r w:rsidR="00B81ED7">
        <w:rPr>
          <w:noProof/>
        </w:rPr>
        <w:t>9</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21</w:t>
      </w:r>
      <w:r w:rsidR="00333F36">
        <w:rPr>
          <w:noProof/>
        </w:rPr>
        <w:fldChar w:fldCharType="end"/>
      </w:r>
      <w:bookmarkEnd w:id="715"/>
      <w:r>
        <w:t xml:space="preserve"> NIEM PSM to NIEM-Conforming XML Schema - Inheritance</w:t>
      </w:r>
    </w:p>
    <w:p w14:paraId="11C1CAE2" w14:textId="77777777" w:rsidR="000A71CF" w:rsidRDefault="000A71CF" w:rsidP="000A71CF">
      <w:pPr>
        <w:pStyle w:val="BodyText"/>
        <w:rPr>
          <w:noProof/>
        </w:rPr>
      </w:pPr>
      <w:r w:rsidRPr="0090150B">
        <w:rPr>
          <w:noProof/>
        </w:rPr>
        <w:t xml:space="preserve"> </w:t>
      </w:r>
    </w:p>
    <w:p w14:paraId="5290F573" w14:textId="77777777" w:rsidR="000A71CF" w:rsidRDefault="000A71CF" w:rsidP="000A71CF">
      <w:pPr>
        <w:pStyle w:val="BodyText"/>
      </w:pPr>
      <w:r>
        <w:rPr>
          <w:noProof/>
          <w:lang w:val="en-GB" w:eastAsia="en-GB"/>
        </w:rPr>
        <w:lastRenderedPageBreak/>
        <w:drawing>
          <wp:inline distT="0" distB="0" distL="0" distR="0" wp14:anchorId="06E7F703" wp14:editId="0BFBD44F">
            <wp:extent cx="5943600" cy="79667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3"/>
                    <a:stretch>
                      <a:fillRect/>
                    </a:stretch>
                  </pic:blipFill>
                  <pic:spPr>
                    <a:xfrm>
                      <a:off x="0" y="0"/>
                      <a:ext cx="5943600" cy="7966710"/>
                    </a:xfrm>
                    <a:prstGeom prst="rect">
                      <a:avLst/>
                    </a:prstGeom>
                  </pic:spPr>
                </pic:pic>
              </a:graphicData>
            </a:graphic>
          </wp:inline>
        </w:drawing>
      </w:r>
    </w:p>
    <w:p w14:paraId="1E252335" w14:textId="0DCA7690" w:rsidR="000A71CF" w:rsidRDefault="000A71CF" w:rsidP="000A71CF">
      <w:pPr>
        <w:pStyle w:val="Caption"/>
      </w:pPr>
      <w:bookmarkStart w:id="716" w:name="_Ref325071114"/>
      <w:r>
        <w:t xml:space="preserve">Figure </w:t>
      </w:r>
      <w:r w:rsidR="00333F36">
        <w:fldChar w:fldCharType="begin"/>
      </w:r>
      <w:r w:rsidR="00333F36">
        <w:instrText xml:space="preserve"> STYLEREF 1 \s </w:instrText>
      </w:r>
      <w:r w:rsidR="00333F36">
        <w:fldChar w:fldCharType="separate"/>
      </w:r>
      <w:r w:rsidR="00B81ED7">
        <w:rPr>
          <w:noProof/>
        </w:rPr>
        <w:t>9</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22</w:t>
      </w:r>
      <w:r w:rsidR="00333F36">
        <w:rPr>
          <w:noProof/>
        </w:rPr>
        <w:fldChar w:fldCharType="end"/>
      </w:r>
      <w:bookmarkEnd w:id="716"/>
      <w:r>
        <w:t xml:space="preserve"> NIEM PSM to NIEM-Conforming XML Schema - Inheritance Other</w:t>
      </w:r>
    </w:p>
    <w:p w14:paraId="11C46759" w14:textId="77777777" w:rsidR="000A71CF" w:rsidRDefault="000A71CF" w:rsidP="000A71CF">
      <w:pPr>
        <w:pStyle w:val="Caption"/>
      </w:pPr>
    </w:p>
    <w:p w14:paraId="36BD7290" w14:textId="77777777" w:rsidR="000A71CF" w:rsidRPr="00E041D4" w:rsidRDefault="000A71CF" w:rsidP="000A71CF">
      <w:pPr>
        <w:pStyle w:val="Heading2"/>
      </w:pPr>
      <w:bookmarkStart w:id="717" w:name="aRefHeading94"/>
      <w:bookmarkStart w:id="718" w:name="_Toc198724015"/>
      <w:bookmarkStart w:id="719" w:name="_Toc364003800"/>
      <w:bookmarkStart w:id="720" w:name="_Toc426452347"/>
      <w:r w:rsidRPr="00E041D4">
        <w:t>NIEM MPD Model to N</w:t>
      </w:r>
      <w:r>
        <w:t>IEM MPD A</w:t>
      </w:r>
      <w:r w:rsidRPr="00E041D4">
        <w:t>rtifact</w:t>
      </w:r>
      <w:bookmarkStart w:id="721" w:name="a170324a013113294848758137885425944"/>
      <w:bookmarkEnd w:id="717"/>
      <w:bookmarkEnd w:id="718"/>
      <w:bookmarkEnd w:id="719"/>
      <w:bookmarkEnd w:id="720"/>
      <w:bookmarkEnd w:id="721"/>
    </w:p>
    <w:p w14:paraId="1CE0BEC1" w14:textId="77777777" w:rsidR="000A71CF" w:rsidRPr="00210790" w:rsidRDefault="000A71CF" w:rsidP="000A71CF">
      <w:pPr>
        <w:pStyle w:val="BodyText"/>
      </w:pPr>
      <w:r>
        <w:fldChar w:fldCharType="begin"/>
      </w:r>
      <w:r>
        <w:instrText xml:space="preserve"> REF _Ref325071463 \h </w:instrText>
      </w:r>
      <w:r>
        <w:fldChar w:fldCharType="separate"/>
      </w:r>
      <w:r w:rsidR="00B81ED7">
        <w:t xml:space="preserve">Figure </w:t>
      </w:r>
      <w:r w:rsidR="00B81ED7">
        <w:rPr>
          <w:noProof/>
        </w:rPr>
        <w:t>9</w:t>
      </w:r>
      <w:r w:rsidR="00B81ED7">
        <w:noBreakHyphen/>
      </w:r>
      <w:r w:rsidR="00B81ED7">
        <w:rPr>
          <w:noProof/>
        </w:rPr>
        <w:t>23</w:t>
      </w:r>
      <w:r w:rsidR="00B81ED7">
        <w:t xml:space="preserve"> NIEM MPD Model to NIEM MPD Artifact Mapping Overview</w:t>
      </w:r>
      <w:r>
        <w:fldChar w:fldCharType="end"/>
      </w:r>
      <w:r>
        <w:t xml:space="preserve"> </w:t>
      </w:r>
      <w:r w:rsidRPr="00210790">
        <w:t xml:space="preserve">illustrates the high-level packaging map between NIEM </w:t>
      </w:r>
      <w:r>
        <w:t>MPD Model</w:t>
      </w:r>
      <w:r w:rsidRPr="00210790">
        <w:t xml:space="preserve"> and MPD Artifacts.</w:t>
      </w:r>
    </w:p>
    <w:p w14:paraId="7502ADAE" w14:textId="77777777" w:rsidR="000A71CF" w:rsidRDefault="000A71CF" w:rsidP="000A71CF">
      <w:pPr>
        <w:pStyle w:val="BulletedText"/>
        <w:numPr>
          <w:ilvl w:val="0"/>
          <w:numId w:val="2"/>
        </w:numPr>
        <w:rPr>
          <w:rFonts w:eastAsia="Times"/>
        </w:rPr>
      </w:pPr>
      <w:r>
        <w:rPr>
          <w:rFonts w:eastAsia="Times"/>
        </w:rPr>
        <w:t>A NIEM MPD </w:t>
      </w:r>
      <w:hyperlink w:anchor="a170324a013113190231416404370531650" w:history="1">
        <w:r>
          <w:rPr>
            <w:rFonts w:eastAsia="Times"/>
          </w:rPr>
          <w:t>ModelPackageDescription</w:t>
        </w:r>
      </w:hyperlink>
      <w:r>
        <w:rPr>
          <w:rFonts w:eastAsia="Times"/>
        </w:rPr>
        <w:t xml:space="preserve"> Artifact Instance is mapped to an MPD Catalog, and will contain all NIEM PSM packaging structure nested to any level. The Catalog includes ArtifactOrArtifactSet entries related to all component schemas, plus (at least) placeholder entries for MPD required and/or recommended artifacts.</w:t>
      </w:r>
    </w:p>
    <w:p w14:paraId="02CDD590" w14:textId="77777777" w:rsidR="000A71CF" w:rsidRPr="003057A9" w:rsidRDefault="000A71CF" w:rsidP="000A71CF">
      <w:pPr>
        <w:pStyle w:val="BulletedText"/>
        <w:numPr>
          <w:ilvl w:val="0"/>
          <w:numId w:val="0"/>
        </w:numPr>
        <w:ind w:left="360"/>
        <w:rPr>
          <w:rFonts w:eastAsia="Times"/>
        </w:rPr>
      </w:pPr>
      <w:r>
        <w:t>«</w:t>
      </w:r>
      <w:hyperlink w:anchor="aNIEMNamespace" w:history="1">
        <w:r>
          <w:rPr>
            <w:rFonts w:eastAsia="Times"/>
          </w:rPr>
          <w:t>Namespace</w:t>
        </w:r>
      </w:hyperlink>
      <w:r>
        <w:rPr>
          <w:rFonts w:eastAsia="Times"/>
        </w:rPr>
        <w:t xml:space="preserve">» is mapped to XSDSchema (via </w:t>
      </w:r>
      <w:r>
        <w:t xml:space="preserve">NIEMpsm2xsd </w:t>
      </w:r>
      <w:r>
        <w:rPr>
          <w:rFonts w:eastAsia="Times"/>
        </w:rPr>
        <w:t>transformation) within an MPD directory structure determined by the relativePathName of «FileType» Usages. XSDImports for each XSDSchema is determined from the transitive closure of all cross-schema references embodied in the source «</w:t>
      </w:r>
      <w:hyperlink w:anchor="aNIEMNamespace" w:history="1">
        <w:r>
          <w:rPr>
            <w:rFonts w:eastAsia="Times"/>
          </w:rPr>
          <w:t>Namespace</w:t>
        </w:r>
      </w:hyperlink>
      <w:r>
        <w:rPr>
          <w:rFonts w:eastAsia="Times"/>
        </w:rPr>
        <w:t>», plus all the NIEM NDR-required imports. Any «ModelPackageDescriptionRelationship» Usage contained by the source model ModelPackageDescription Artifact Instance maps to a Catalog RelationshipType contained by the MetadataType entry within the CatalogType.</w:t>
      </w:r>
    </w:p>
    <w:p w14:paraId="2D86B7C6" w14:textId="77777777" w:rsidR="000A71CF" w:rsidRDefault="000A71CF" w:rsidP="000A71CF">
      <w:pPr>
        <w:pStyle w:val="BodyText"/>
        <w:ind w:left="-180"/>
        <w:jc w:val="center"/>
      </w:pPr>
    </w:p>
    <w:p w14:paraId="24450532" w14:textId="77777777" w:rsidR="000A71CF" w:rsidRDefault="000A71CF" w:rsidP="00996FB1">
      <w:pPr>
        <w:pStyle w:val="BodyText"/>
      </w:pPr>
      <w:r>
        <w:rPr>
          <w:noProof/>
          <w:lang w:val="en-GB" w:eastAsia="en-GB"/>
        </w:rPr>
        <w:lastRenderedPageBreak/>
        <w:drawing>
          <wp:inline distT="0" distB="0" distL="0" distR="0" wp14:anchorId="570C803D" wp14:editId="15A07E14">
            <wp:extent cx="5943600" cy="78428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4"/>
                    <a:stretch>
                      <a:fillRect/>
                    </a:stretch>
                  </pic:blipFill>
                  <pic:spPr>
                    <a:xfrm>
                      <a:off x="0" y="0"/>
                      <a:ext cx="5943600" cy="7842885"/>
                    </a:xfrm>
                    <a:prstGeom prst="rect">
                      <a:avLst/>
                    </a:prstGeom>
                  </pic:spPr>
                </pic:pic>
              </a:graphicData>
            </a:graphic>
          </wp:inline>
        </w:drawing>
      </w:r>
    </w:p>
    <w:p w14:paraId="06E5069D" w14:textId="204F2C88" w:rsidR="000A71CF" w:rsidRDefault="000A71CF" w:rsidP="000A71CF">
      <w:pPr>
        <w:pStyle w:val="Caption"/>
      </w:pPr>
      <w:bookmarkStart w:id="722" w:name="_Ref325071463"/>
      <w:r>
        <w:t xml:space="preserve">Figure </w:t>
      </w:r>
      <w:r w:rsidR="00333F36">
        <w:fldChar w:fldCharType="begin"/>
      </w:r>
      <w:r w:rsidR="00333F36">
        <w:instrText xml:space="preserve"> STYLEREF 1 \s </w:instrText>
      </w:r>
      <w:r w:rsidR="00333F36">
        <w:fldChar w:fldCharType="separate"/>
      </w:r>
      <w:r w:rsidR="00B81ED7">
        <w:rPr>
          <w:noProof/>
        </w:rPr>
        <w:t>9</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23</w:t>
      </w:r>
      <w:r w:rsidR="00333F36">
        <w:rPr>
          <w:noProof/>
        </w:rPr>
        <w:fldChar w:fldCharType="end"/>
      </w:r>
      <w:r>
        <w:t xml:space="preserve"> NIEM MPD Model to NIEM MPD Artifact Mapping Overview</w:t>
      </w:r>
      <w:bookmarkEnd w:id="722"/>
    </w:p>
    <w:p w14:paraId="1B3B7866" w14:textId="77777777" w:rsidR="000A71CF" w:rsidRPr="00E041D4" w:rsidRDefault="000A71CF" w:rsidP="000A71CF">
      <w:pPr>
        <w:pStyle w:val="Heading2"/>
      </w:pPr>
      <w:bookmarkStart w:id="723" w:name="_Toc193452023"/>
      <w:bookmarkStart w:id="724" w:name="_Toc364003801"/>
      <w:bookmarkStart w:id="725" w:name="_Ref410728718"/>
      <w:bookmarkStart w:id="726" w:name="_Toc426452348"/>
      <w:r w:rsidRPr="00E041D4">
        <w:lastRenderedPageBreak/>
        <w:t xml:space="preserve">NIEM MPD </w:t>
      </w:r>
      <w:r>
        <w:t>Artifact</w:t>
      </w:r>
      <w:r w:rsidRPr="00E041D4">
        <w:t xml:space="preserve"> to NIEM </w:t>
      </w:r>
      <w:bookmarkEnd w:id="723"/>
      <w:r>
        <w:t>MPD Model</w:t>
      </w:r>
      <w:bookmarkEnd w:id="724"/>
      <w:bookmarkEnd w:id="725"/>
      <w:bookmarkEnd w:id="726"/>
    </w:p>
    <w:p w14:paraId="53869FD8" w14:textId="77777777" w:rsidR="000A71CF" w:rsidRDefault="000A71CF" w:rsidP="000A71CF">
      <w:pPr>
        <w:pStyle w:val="BodyText"/>
      </w:pPr>
      <w:r w:rsidRPr="00210790">
        <w:t xml:space="preserve">The mapping of </w:t>
      </w:r>
      <w:r>
        <w:t>MPD Catalog and</w:t>
      </w:r>
      <w:r w:rsidRPr="00210790">
        <w:t xml:space="preserve"> </w:t>
      </w:r>
      <w:r>
        <w:t xml:space="preserve">Schema </w:t>
      </w:r>
      <w:r w:rsidRPr="00210790">
        <w:t xml:space="preserve">Artifacts to the NIEM </w:t>
      </w:r>
      <w:r>
        <w:t xml:space="preserve">MPD Model </w:t>
      </w:r>
      <w:r w:rsidRPr="00210790">
        <w:t>removes much of the explicit representation of XSD constructs, NIEM relations, and binding to the NIEM NDR infrastructure</w:t>
      </w:r>
      <w:r>
        <w:t xml:space="preserve">. </w:t>
      </w:r>
    </w:p>
    <w:p w14:paraId="6EAF038C" w14:textId="77777777" w:rsidR="000A71CF" w:rsidRPr="00210790" w:rsidRDefault="000A71CF" w:rsidP="000A71CF">
      <w:pPr>
        <w:pStyle w:val="BodyText"/>
      </w:pPr>
      <w:r>
        <w:fldChar w:fldCharType="begin"/>
      </w:r>
      <w:r>
        <w:instrText xml:space="preserve"> REF _Ref325071397 \h </w:instrText>
      </w:r>
      <w:r>
        <w:fldChar w:fldCharType="separate"/>
      </w:r>
      <w:r w:rsidR="00B81ED7">
        <w:t xml:space="preserve">Figure </w:t>
      </w:r>
      <w:r w:rsidR="00B81ED7">
        <w:rPr>
          <w:noProof/>
        </w:rPr>
        <w:t>9</w:t>
      </w:r>
      <w:r w:rsidR="00B81ED7">
        <w:noBreakHyphen/>
      </w:r>
      <w:r w:rsidR="00B81ED7">
        <w:rPr>
          <w:noProof/>
        </w:rPr>
        <w:t>24</w:t>
      </w:r>
      <w:r>
        <w:fldChar w:fldCharType="end"/>
      </w:r>
      <w:r>
        <w:t xml:space="preserve"> </w:t>
      </w:r>
      <w:r w:rsidRPr="00210790">
        <w:t xml:space="preserve">illustrates the high-level packaging map between </w:t>
      </w:r>
      <w:r>
        <w:t xml:space="preserve">NIEM MPD Artifacts and the </w:t>
      </w:r>
      <w:r w:rsidRPr="00210790">
        <w:t xml:space="preserve">NIEM </w:t>
      </w:r>
      <w:r>
        <w:t>MPD Model.</w:t>
      </w:r>
    </w:p>
    <w:p w14:paraId="4B280925" w14:textId="77777777" w:rsidR="000A71CF" w:rsidRDefault="000A71CF" w:rsidP="000A71CF">
      <w:pPr>
        <w:pStyle w:val="BulletedText"/>
        <w:numPr>
          <w:ilvl w:val="0"/>
          <w:numId w:val="2"/>
        </w:numPr>
        <w:rPr>
          <w:rFonts w:eastAsia="Times"/>
        </w:rPr>
      </w:pPr>
      <w:r>
        <w:rPr>
          <w:rFonts w:eastAsia="Times"/>
        </w:rPr>
        <w:t xml:space="preserve">A </w:t>
      </w:r>
      <w:hyperlink w:anchor="a170324a013113190231416404370531650" w:history="1">
        <w:r>
          <w:rPr>
            <w:rFonts w:eastAsia="Times"/>
          </w:rPr>
          <w:t>ModelPackageDescription</w:t>
        </w:r>
      </w:hyperlink>
      <w:r>
        <w:rPr>
          <w:rFonts w:eastAsia="Times"/>
        </w:rPr>
        <w:t xml:space="preserve"> Artifact Instance is mapped from an MPD Catalog, and will contain MPD packaging structure (as specified by Catalog ArtifactsAndArtifactSets), nested to any level. The Catalog includes ArtifactsAndArtifactSets entries related to all component XSDSchemas, plus entries for other MPD-required and/or recommended artifacts.</w:t>
      </w:r>
    </w:p>
    <w:p w14:paraId="59F3B0DF" w14:textId="77777777" w:rsidR="000A71CF" w:rsidRDefault="000A71CF" w:rsidP="000A71CF">
      <w:pPr>
        <w:pStyle w:val="BulletedText"/>
        <w:numPr>
          <w:ilvl w:val="0"/>
          <w:numId w:val="2"/>
        </w:numPr>
        <w:rPr>
          <w:rFonts w:eastAsia="Times"/>
        </w:rPr>
      </w:pPr>
      <w:r>
        <w:rPr>
          <w:rFonts w:eastAsia="Times"/>
        </w:rPr>
        <w:t>«</w:t>
      </w:r>
      <w:hyperlink w:anchor="aNIEMNamespace" w:history="1">
        <w:r>
          <w:rPr>
            <w:rFonts w:eastAsia="Times"/>
          </w:rPr>
          <w:t>InformationModel</w:t>
        </w:r>
      </w:hyperlink>
      <w:r>
        <w:rPr>
          <w:rFonts w:eastAsia="Times"/>
        </w:rPr>
        <w:t>» is mapped from an XSDSchema. XSDImports for that XSDSchema are used to ensure transitive closure of all Schemas required, even if they have not been properly registered in the MPD Catalog. Those XSDSchemas constituting the NIEM Infrastructure components are not mapped. The actual XSDImport is also not mapped, since it can be derived based on cross «</w:t>
      </w:r>
      <w:hyperlink w:anchor="aNIEMNamespace" w:history="1">
        <w:r>
          <w:rPr>
            <w:rFonts w:eastAsia="Times"/>
          </w:rPr>
          <w:t>InformationModel</w:t>
        </w:r>
      </w:hyperlink>
      <w:r>
        <w:rPr>
          <w:rFonts w:eastAsia="Times"/>
        </w:rPr>
        <w:t>» relations.</w:t>
      </w:r>
    </w:p>
    <w:p w14:paraId="74D55272" w14:textId="77777777" w:rsidR="000A71CF" w:rsidRDefault="000A71CF" w:rsidP="000A71CF">
      <w:pPr>
        <w:pStyle w:val="BodyText"/>
        <w:ind w:left="-180"/>
        <w:rPr>
          <w:noProof/>
        </w:rPr>
      </w:pPr>
    </w:p>
    <w:p w14:paraId="36C8CDC9" w14:textId="77777777" w:rsidR="000A71CF" w:rsidRDefault="000A71CF" w:rsidP="000A71CF">
      <w:pPr>
        <w:pStyle w:val="BodyText"/>
        <w:ind w:left="-180"/>
        <w:jc w:val="center"/>
      </w:pPr>
    </w:p>
    <w:p w14:paraId="508B60ED" w14:textId="77777777" w:rsidR="000A71CF" w:rsidRDefault="000A71CF" w:rsidP="00996FB1">
      <w:pPr>
        <w:pStyle w:val="BodyText"/>
      </w:pPr>
      <w:r>
        <w:rPr>
          <w:noProof/>
          <w:lang w:val="en-GB" w:eastAsia="en-GB"/>
        </w:rPr>
        <w:lastRenderedPageBreak/>
        <w:drawing>
          <wp:inline distT="0" distB="0" distL="0" distR="0" wp14:anchorId="4911778B" wp14:editId="3E23E4C4">
            <wp:extent cx="5943600" cy="784288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5"/>
                    <a:stretch>
                      <a:fillRect/>
                    </a:stretch>
                  </pic:blipFill>
                  <pic:spPr>
                    <a:xfrm>
                      <a:off x="0" y="0"/>
                      <a:ext cx="5943600" cy="7842885"/>
                    </a:xfrm>
                    <a:prstGeom prst="rect">
                      <a:avLst/>
                    </a:prstGeom>
                  </pic:spPr>
                </pic:pic>
              </a:graphicData>
            </a:graphic>
          </wp:inline>
        </w:drawing>
      </w:r>
    </w:p>
    <w:p w14:paraId="0E1233D3" w14:textId="791D5234" w:rsidR="000A71CF" w:rsidRDefault="000A71CF" w:rsidP="000A71CF">
      <w:pPr>
        <w:pStyle w:val="Caption"/>
      </w:pPr>
      <w:bookmarkStart w:id="727" w:name="_Ref325071397"/>
      <w:r>
        <w:t xml:space="preserve">Figure </w:t>
      </w:r>
      <w:r w:rsidR="00333F36">
        <w:fldChar w:fldCharType="begin"/>
      </w:r>
      <w:r w:rsidR="00333F36">
        <w:instrText xml:space="preserve"> STYLEREF 1 \s </w:instrText>
      </w:r>
      <w:r w:rsidR="00333F36">
        <w:fldChar w:fldCharType="separate"/>
      </w:r>
      <w:r w:rsidR="00B81ED7">
        <w:rPr>
          <w:noProof/>
        </w:rPr>
        <w:t>9</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24</w:t>
      </w:r>
      <w:r w:rsidR="00333F36">
        <w:rPr>
          <w:noProof/>
        </w:rPr>
        <w:fldChar w:fldCharType="end"/>
      </w:r>
      <w:bookmarkEnd w:id="727"/>
      <w:r>
        <w:t xml:space="preserve"> NIEM MPD Artifact to NIEM MPD Model - Overview</w:t>
      </w:r>
    </w:p>
    <w:p w14:paraId="6B5AE351" w14:textId="77777777" w:rsidR="000A71CF" w:rsidRDefault="000A71CF" w:rsidP="000A71CF">
      <w:pPr>
        <w:pStyle w:val="BodyText"/>
        <w:rPr>
          <w:rFonts w:eastAsia="Times"/>
        </w:rPr>
      </w:pPr>
      <w:r>
        <w:rPr>
          <w:rFonts w:eastAsia="Times"/>
        </w:rPr>
        <w:lastRenderedPageBreak/>
        <w:t xml:space="preserve">There are various forms of metadata embodied in the components of a NIEM conformant Schema. The metadata are represented in schemas as specific NIEM-defined XSD Attributes or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either a NIEM-defined Attribute or an XSDAnnotation. </w:t>
      </w:r>
      <w:r>
        <w:rPr>
          <w:rFonts w:eastAsia="Times"/>
        </w:rPr>
        <w:fldChar w:fldCharType="begin"/>
      </w:r>
      <w:r>
        <w:rPr>
          <w:rFonts w:eastAsia="Times"/>
        </w:rPr>
        <w:instrText xml:space="preserve"> REF _Ref325071575 \h </w:instrText>
      </w:r>
      <w:r>
        <w:rPr>
          <w:rFonts w:eastAsia="Times"/>
        </w:rPr>
      </w:r>
      <w:r>
        <w:rPr>
          <w:rFonts w:eastAsia="Times"/>
        </w:rPr>
        <w:fldChar w:fldCharType="separate"/>
      </w:r>
      <w:r w:rsidR="00B81ED7">
        <w:t xml:space="preserve">Figure </w:t>
      </w:r>
      <w:r w:rsidR="00B81ED7">
        <w:rPr>
          <w:noProof/>
        </w:rPr>
        <w:t>9</w:t>
      </w:r>
      <w:r w:rsidR="00B81ED7">
        <w:noBreakHyphen/>
      </w:r>
      <w:r w:rsidR="00B81ED7">
        <w:rPr>
          <w:noProof/>
        </w:rPr>
        <w:t>25</w:t>
      </w:r>
      <w:r>
        <w:rPr>
          <w:rFonts w:eastAsia="Times"/>
        </w:rPr>
        <w:fldChar w:fldCharType="end"/>
      </w:r>
      <w:r>
        <w:t xml:space="preserve"> </w:t>
      </w:r>
      <w:r>
        <w:rPr>
          <w:rFonts w:eastAsia="Times"/>
        </w:rPr>
        <w:t>illustrates many specific cases of metadata usage, including those referenced in Clause 9.3.</w:t>
      </w:r>
    </w:p>
    <w:p w14:paraId="18CF8713" w14:textId="77777777" w:rsidR="000A71CF" w:rsidRDefault="000A71CF" w:rsidP="00996FB1">
      <w:pPr>
        <w:pStyle w:val="BodyText"/>
      </w:pPr>
      <w:r>
        <w:rPr>
          <w:noProof/>
          <w:lang w:val="en-GB" w:eastAsia="en-GB"/>
        </w:rPr>
        <w:lastRenderedPageBreak/>
        <w:drawing>
          <wp:inline distT="0" distB="0" distL="0" distR="0" wp14:anchorId="020C01CF" wp14:editId="6BB3AABF">
            <wp:extent cx="4161291" cy="795315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6"/>
                    <a:stretch>
                      <a:fillRect/>
                    </a:stretch>
                  </pic:blipFill>
                  <pic:spPr>
                    <a:xfrm>
                      <a:off x="0" y="0"/>
                      <a:ext cx="4167770" cy="7965536"/>
                    </a:xfrm>
                    <a:prstGeom prst="rect">
                      <a:avLst/>
                    </a:prstGeom>
                  </pic:spPr>
                </pic:pic>
              </a:graphicData>
            </a:graphic>
          </wp:inline>
        </w:drawing>
      </w:r>
    </w:p>
    <w:p w14:paraId="6C7DA610" w14:textId="79586542" w:rsidR="000A71CF" w:rsidRDefault="000A71CF" w:rsidP="000A71CF">
      <w:pPr>
        <w:pStyle w:val="Caption"/>
      </w:pPr>
      <w:bookmarkStart w:id="728" w:name="_Ref325071575"/>
      <w:r>
        <w:t xml:space="preserve">Figure </w:t>
      </w:r>
      <w:r w:rsidR="00333F36">
        <w:fldChar w:fldCharType="begin"/>
      </w:r>
      <w:r w:rsidR="00333F36">
        <w:instrText xml:space="preserve"> STYLEREF 1 \s </w:instrText>
      </w:r>
      <w:r w:rsidR="00333F36">
        <w:fldChar w:fldCharType="separate"/>
      </w:r>
      <w:r w:rsidR="00B81ED7">
        <w:rPr>
          <w:noProof/>
        </w:rPr>
        <w:t>9</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25</w:t>
      </w:r>
      <w:r w:rsidR="00333F36">
        <w:rPr>
          <w:noProof/>
        </w:rPr>
        <w:fldChar w:fldCharType="end"/>
      </w:r>
      <w:bookmarkEnd w:id="728"/>
      <w:r>
        <w:t xml:space="preserve"> MPD Schema Artifacts to NIEM-UML MPD Model – Annotation Mapping Overview</w:t>
      </w:r>
    </w:p>
    <w:p w14:paraId="2B589C90" w14:textId="77777777" w:rsidR="000A71CF" w:rsidRDefault="000A71CF" w:rsidP="000A71CF">
      <w:pPr>
        <w:pStyle w:val="BodyText"/>
        <w:rPr>
          <w:rFonts w:eastAsia="Times"/>
        </w:rPr>
      </w:pPr>
      <w:r>
        <w:rPr>
          <w:rFonts w:eastAsia="Times"/>
        </w:rPr>
        <w:lastRenderedPageBreak/>
        <w:t xml:space="preserve">An «InformationModel» is mapped from an XSDSchema, as illustrated in </w:t>
      </w:r>
      <w:r>
        <w:rPr>
          <w:rFonts w:eastAsia="Times"/>
        </w:rPr>
        <w:fldChar w:fldCharType="begin"/>
      </w:r>
      <w:r>
        <w:rPr>
          <w:rFonts w:eastAsia="Times"/>
        </w:rPr>
        <w:instrText xml:space="preserve"> REF _Ref325071607 \h </w:instrText>
      </w:r>
      <w:r>
        <w:rPr>
          <w:rFonts w:eastAsia="Times"/>
        </w:rPr>
      </w:r>
      <w:r>
        <w:rPr>
          <w:rFonts w:eastAsia="Times"/>
        </w:rPr>
        <w:fldChar w:fldCharType="separate"/>
      </w:r>
      <w:r w:rsidR="00B81ED7">
        <w:t xml:space="preserve">Figure </w:t>
      </w:r>
      <w:r w:rsidR="00B81ED7">
        <w:rPr>
          <w:noProof/>
        </w:rPr>
        <w:t>9</w:t>
      </w:r>
      <w:r w:rsidR="00B81ED7">
        <w:noBreakHyphen/>
      </w:r>
      <w:r w:rsidR="00B81ED7">
        <w:rPr>
          <w:noProof/>
        </w:rPr>
        <w:t>26</w:t>
      </w:r>
      <w:r>
        <w:rPr>
          <w:rFonts w:eastAsia="Times"/>
        </w:rPr>
        <w:fldChar w:fldCharType="end"/>
      </w:r>
      <w:r>
        <w:rPr>
          <w:rFonts w:eastAsia="Times"/>
        </w:rPr>
        <w:t xml:space="preserve">. </w:t>
      </w:r>
    </w:p>
    <w:p w14:paraId="017B17C2" w14:textId="77777777" w:rsidR="000A71CF" w:rsidRDefault="000A71CF" w:rsidP="000A71CF">
      <w:pPr>
        <w:pStyle w:val="BodyText"/>
        <w:numPr>
          <w:ilvl w:val="0"/>
          <w:numId w:val="31"/>
        </w:numPr>
        <w:rPr>
          <w:rFonts w:eastAsia="Times"/>
        </w:rPr>
      </w:pPr>
      <w:r>
        <w:rPr>
          <w:rFonts w:eastAsia="Times"/>
        </w:rPr>
        <w:t>Tags on the «InformationModel» are mapped from either properties of the XSDSchema, or from NIEM Attributes/XSDAnnotation as outlined in the previous paragraph.</w:t>
      </w:r>
    </w:p>
    <w:p w14:paraId="6A4B1FFA" w14:textId="77777777" w:rsidR="000A71CF" w:rsidRDefault="000A71CF" w:rsidP="000A71CF">
      <w:pPr>
        <w:pStyle w:val="BodyText"/>
        <w:numPr>
          <w:ilvl w:val="0"/>
          <w:numId w:val="31"/>
        </w:numPr>
        <w:rPr>
          <w:rFonts w:eastAsia="Times"/>
        </w:rPr>
      </w:pPr>
      <w:r>
        <w:rPr>
          <w:rFonts w:eastAsia="Times"/>
        </w:rPr>
        <w:t>XSDImports are ignored for mapping. Any reference to XSDComponents within an external Schema will result in mapping the Schema to an «InformationModel».</w:t>
      </w:r>
    </w:p>
    <w:p w14:paraId="5F16A3FE" w14:textId="77777777" w:rsidR="000A71CF" w:rsidRDefault="000A71CF" w:rsidP="000A71CF">
      <w:pPr>
        <w:pStyle w:val="BodyText"/>
        <w:numPr>
          <w:ilvl w:val="0"/>
          <w:numId w:val="31"/>
        </w:numPr>
        <w:rPr>
          <w:rFonts w:eastAsia="Times"/>
        </w:rPr>
      </w:pPr>
      <w:r>
        <w:rPr>
          <w:rFonts w:eastAsia="Times"/>
        </w:rPr>
        <w:t>XSDSchemaContent  is mapped to packagedElements within the «InformationModel». For schema symbol spaces other than XSDTypeDefinitions, a container is produced (such as «PropertyHolder» to hold element and attribute symbol spaces).</w:t>
      </w:r>
    </w:p>
    <w:p w14:paraId="029E3B57" w14:textId="77777777" w:rsidR="000A71CF" w:rsidRDefault="000A71CF" w:rsidP="00CF095C">
      <w:pPr>
        <w:pStyle w:val="BodyText"/>
      </w:pPr>
      <w:r>
        <w:rPr>
          <w:noProof/>
          <w:lang w:val="en-GB" w:eastAsia="en-GB"/>
        </w:rPr>
        <w:drawing>
          <wp:inline distT="0" distB="0" distL="0" distR="0" wp14:anchorId="2BDEDDEA" wp14:editId="1FF42D68">
            <wp:extent cx="5943600" cy="36722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7"/>
                    <a:stretch>
                      <a:fillRect/>
                    </a:stretch>
                  </pic:blipFill>
                  <pic:spPr>
                    <a:xfrm>
                      <a:off x="0" y="0"/>
                      <a:ext cx="5943600" cy="3672205"/>
                    </a:xfrm>
                    <a:prstGeom prst="rect">
                      <a:avLst/>
                    </a:prstGeom>
                  </pic:spPr>
                </pic:pic>
              </a:graphicData>
            </a:graphic>
          </wp:inline>
        </w:drawing>
      </w:r>
    </w:p>
    <w:p w14:paraId="0B5739F2" w14:textId="23C12FCB" w:rsidR="000A71CF" w:rsidRDefault="000A71CF" w:rsidP="000A71CF">
      <w:pPr>
        <w:pStyle w:val="Caption"/>
      </w:pPr>
      <w:bookmarkStart w:id="729" w:name="_Ref325071607"/>
      <w:r>
        <w:t xml:space="preserve">Figure </w:t>
      </w:r>
      <w:r w:rsidR="00333F36">
        <w:fldChar w:fldCharType="begin"/>
      </w:r>
      <w:r w:rsidR="00333F36">
        <w:instrText xml:space="preserve"> STYLEREF 1 \s </w:instrText>
      </w:r>
      <w:r w:rsidR="00333F36">
        <w:fldChar w:fldCharType="separate"/>
      </w:r>
      <w:r w:rsidR="00B81ED7">
        <w:rPr>
          <w:noProof/>
        </w:rPr>
        <w:t>9</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26</w:t>
      </w:r>
      <w:r w:rsidR="00333F36">
        <w:rPr>
          <w:noProof/>
        </w:rPr>
        <w:fldChar w:fldCharType="end"/>
      </w:r>
      <w:bookmarkEnd w:id="729"/>
      <w:r>
        <w:t xml:space="preserve"> MPD Schema Artifacts to NIEM-UML MPD Model – </w:t>
      </w:r>
      <w:r>
        <w:rPr>
          <w:rFonts w:eastAsia="Times"/>
        </w:rPr>
        <w:t>«</w:t>
      </w:r>
      <w:r>
        <w:t>InformationModel</w:t>
      </w:r>
      <w:r>
        <w:rPr>
          <w:rFonts w:eastAsia="Times"/>
        </w:rPr>
        <w:t>»</w:t>
      </w:r>
      <w:r>
        <w:t xml:space="preserve"> Mapping Overview</w:t>
      </w:r>
    </w:p>
    <w:p w14:paraId="2C56BB61" w14:textId="77777777" w:rsidR="000A71CF" w:rsidRPr="00210790" w:rsidRDefault="000A71CF" w:rsidP="000A71CF">
      <w:pPr>
        <w:pStyle w:val="BodyText"/>
      </w:pPr>
      <w:r>
        <w:rPr>
          <w:rFonts w:eastAsia="Times"/>
        </w:rPr>
        <w:t>«</w:t>
      </w:r>
      <w:r>
        <w:t>NIEMType</w:t>
      </w:r>
      <w:r>
        <w:rPr>
          <w:rFonts w:eastAsia="Times"/>
        </w:rPr>
        <w:t>»</w:t>
      </w:r>
      <w:r>
        <w:t xml:space="preserve">s are mapped from XSDComplexTypeDefinitions, as illustrated in </w:t>
      </w:r>
      <w:r>
        <w:fldChar w:fldCharType="begin"/>
      </w:r>
      <w:r>
        <w:instrText xml:space="preserve"> REF _Ref325071631 \h </w:instrText>
      </w:r>
      <w:r>
        <w:fldChar w:fldCharType="separate"/>
      </w:r>
      <w:r w:rsidR="00B81ED7">
        <w:t xml:space="preserve">Figure </w:t>
      </w:r>
      <w:r w:rsidR="00B81ED7">
        <w:rPr>
          <w:noProof/>
        </w:rPr>
        <w:t>9</w:t>
      </w:r>
      <w:r w:rsidR="00B81ED7">
        <w:noBreakHyphen/>
      </w:r>
      <w:r w:rsidR="00B81ED7">
        <w:rPr>
          <w:noProof/>
        </w:rPr>
        <w:t>27</w:t>
      </w:r>
      <w:r>
        <w:fldChar w:fldCharType="end"/>
      </w:r>
      <w:r>
        <w:t>. NIEM-specific meta information from NIEM Attributes/XSDAnnotations are used to help determine the stereotype to be applied, as outlined earlier.</w:t>
      </w:r>
    </w:p>
    <w:p w14:paraId="165F4722" w14:textId="77777777" w:rsidR="000A71CF" w:rsidRDefault="000A71CF" w:rsidP="000A71CF">
      <w:pPr>
        <w:pStyle w:val="BulletedText"/>
        <w:numPr>
          <w:ilvl w:val="0"/>
          <w:numId w:val="2"/>
        </w:numPr>
        <w:rPr>
          <w:rFonts w:eastAsia="Times"/>
        </w:rPr>
      </w:pPr>
      <w:r>
        <w:rPr>
          <w:rFonts w:eastAsia="Times"/>
        </w:rPr>
        <w:t xml:space="preserve">Inheritance in the NIEM-UML model may be specified as a Generalization or as a «Restriction» Realization. «Restriction» will be used when the derivationMethod of the source XSDComplexTypeDefinition is set to </w:t>
      </w:r>
      <w:r>
        <w:rPr>
          <w:rFonts w:eastAsia="Times"/>
          <w:i/>
        </w:rPr>
        <w:t>restriction</w:t>
      </w:r>
      <w:r>
        <w:rPr>
          <w:rFonts w:eastAsia="Times"/>
        </w:rPr>
        <w:t>. In all other cases, Generalization is used to represent inheritance.</w:t>
      </w:r>
    </w:p>
    <w:p w14:paraId="603891D8" w14:textId="77777777" w:rsidR="000A71CF" w:rsidRDefault="000A71CF" w:rsidP="000A71CF">
      <w:pPr>
        <w:pStyle w:val="BulletedText"/>
        <w:numPr>
          <w:ilvl w:val="0"/>
          <w:numId w:val="2"/>
        </w:numPr>
        <w:rPr>
          <w:rFonts w:eastAsia="Times"/>
        </w:rPr>
      </w:pPr>
      <w:r>
        <w:rPr>
          <w:rFonts w:eastAsia="Times"/>
        </w:rPr>
        <w:t xml:space="preserve">When the the baseTypeDefinitions of the source XSDComplexTypeDefinition is one of the NIEM NDR-defined XSDComplexTypeDefinitions from the “structures” XSDSchema, no inheritance is produced for the target UML Class. </w:t>
      </w:r>
    </w:p>
    <w:p w14:paraId="753FED49" w14:textId="77777777" w:rsidR="000A71CF" w:rsidRDefault="000A71CF" w:rsidP="000A71CF">
      <w:pPr>
        <w:pStyle w:val="BulletedText"/>
        <w:numPr>
          <w:ilvl w:val="0"/>
          <w:numId w:val="2"/>
        </w:numPr>
        <w:rPr>
          <w:rFonts w:eastAsia="Times"/>
        </w:rPr>
      </w:pPr>
      <w:r>
        <w:rPr>
          <w:rFonts w:eastAsia="Times"/>
        </w:rPr>
        <w:t xml:space="preserve">The attributeContents of the source XSDComplexTypeDefinition are mapped to «XSDProperty»{kind=attribute}. </w:t>
      </w:r>
    </w:p>
    <w:p w14:paraId="307EFB90" w14:textId="77777777" w:rsidR="000A71CF" w:rsidRDefault="000A71CF" w:rsidP="000A71CF">
      <w:pPr>
        <w:pStyle w:val="BulletedText"/>
        <w:numPr>
          <w:ilvl w:val="0"/>
          <w:numId w:val="2"/>
        </w:numPr>
        <w:rPr>
          <w:rFonts w:eastAsia="Times"/>
        </w:rPr>
      </w:pPr>
      <w:r>
        <w:rPr>
          <w:rFonts w:eastAsia="Times"/>
        </w:rPr>
        <w:t xml:space="preserve">For a NIEM-PIM, an XSDComplexTypeDefinition whose XSDComplexTypeContent is an XSDSimpleTypeDefinition will normally be mapped to the same UML MetaClass as the baseTypeDefinition of the XSDSimpleTypeDefinition. A ComplexType with simpleContent derived from a schema datatype will be mapped to a PrimitiveType and will be a specialization of a PrimitiveType. In this case, the «ValueRestriction» Stereotype is not applied. A ComplexType with simpleContent derived from an Enumeration (i.e., a </w:t>
      </w:r>
      <w:r>
        <w:rPr>
          <w:rFonts w:eastAsia="Times"/>
        </w:rPr>
        <w:lastRenderedPageBreak/>
        <w:t xml:space="preserve">SimpleType with enumeration facets) will be an Enumeration with no owned literals. A ComplexType with simpleContent derived from a DataType mapping will be an unstereotyped DataType. </w:t>
      </w:r>
    </w:p>
    <w:p w14:paraId="12858879" w14:textId="77777777" w:rsidR="000A71CF" w:rsidRDefault="000A71CF" w:rsidP="000A71CF">
      <w:pPr>
        <w:pStyle w:val="BodyText"/>
        <w:jc w:val="center"/>
      </w:pPr>
      <w:r>
        <w:rPr>
          <w:noProof/>
          <w:lang w:val="en-GB" w:eastAsia="en-GB"/>
        </w:rPr>
        <w:drawing>
          <wp:inline distT="0" distB="0" distL="0" distR="0" wp14:anchorId="757EA89F" wp14:editId="1717E4A9">
            <wp:extent cx="5943600" cy="56127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8"/>
                    <a:stretch>
                      <a:fillRect/>
                    </a:stretch>
                  </pic:blipFill>
                  <pic:spPr>
                    <a:xfrm>
                      <a:off x="0" y="0"/>
                      <a:ext cx="5943600" cy="5612765"/>
                    </a:xfrm>
                    <a:prstGeom prst="rect">
                      <a:avLst/>
                    </a:prstGeom>
                  </pic:spPr>
                </pic:pic>
              </a:graphicData>
            </a:graphic>
          </wp:inline>
        </w:drawing>
      </w:r>
    </w:p>
    <w:p w14:paraId="27D15689" w14:textId="376F4E64" w:rsidR="000A71CF" w:rsidRDefault="000A71CF" w:rsidP="000A71CF">
      <w:pPr>
        <w:pStyle w:val="Caption"/>
      </w:pPr>
      <w:bookmarkStart w:id="730" w:name="_Ref325071631"/>
      <w:r>
        <w:t xml:space="preserve">Figure </w:t>
      </w:r>
      <w:r w:rsidR="00333F36">
        <w:fldChar w:fldCharType="begin"/>
      </w:r>
      <w:r w:rsidR="00333F36">
        <w:instrText xml:space="preserve"> STYLEREF 1 \s </w:instrText>
      </w:r>
      <w:r w:rsidR="00333F36">
        <w:fldChar w:fldCharType="separate"/>
      </w:r>
      <w:r w:rsidR="00B81ED7">
        <w:rPr>
          <w:noProof/>
        </w:rPr>
        <w:t>9</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27</w:t>
      </w:r>
      <w:r w:rsidR="00333F36">
        <w:rPr>
          <w:noProof/>
        </w:rPr>
        <w:fldChar w:fldCharType="end"/>
      </w:r>
      <w:bookmarkEnd w:id="730"/>
      <w:r>
        <w:t xml:space="preserve"> MPD Schema Artifacts to NIEM-UML MPD Model – Type Mapping Overview</w:t>
      </w:r>
    </w:p>
    <w:p w14:paraId="24F191AD" w14:textId="77777777" w:rsidR="000A71CF" w:rsidRPr="00210790" w:rsidRDefault="000A71CF" w:rsidP="000A71CF">
      <w:pPr>
        <w:pStyle w:val="BodyText"/>
      </w:pPr>
      <w:r>
        <w:fldChar w:fldCharType="begin"/>
      </w:r>
      <w:r>
        <w:instrText xml:space="preserve"> REF _Ref325071643 \h </w:instrText>
      </w:r>
      <w:r>
        <w:fldChar w:fldCharType="separate"/>
      </w:r>
      <w:r w:rsidR="00B81ED7">
        <w:t xml:space="preserve">Figure </w:t>
      </w:r>
      <w:r w:rsidR="00B81ED7">
        <w:rPr>
          <w:noProof/>
        </w:rPr>
        <w:t>9</w:t>
      </w:r>
      <w:r w:rsidR="00B81ED7">
        <w:noBreakHyphen/>
      </w:r>
      <w:r w:rsidR="00B81ED7">
        <w:rPr>
          <w:noProof/>
        </w:rPr>
        <w:t>28</w:t>
      </w:r>
      <w:r>
        <w:fldChar w:fldCharType="end"/>
      </w:r>
      <w:r>
        <w:t xml:space="preserve"> </w:t>
      </w:r>
      <w:r w:rsidRPr="00B041DB">
        <w:t>illustrates</w:t>
      </w:r>
      <w:r w:rsidRPr="00210790">
        <w:t xml:space="preserve"> mappings between a NIEM PSM and MPD </w:t>
      </w:r>
      <w:r>
        <w:t xml:space="preserve">Schema </w:t>
      </w:r>
      <w:r w:rsidRPr="00210790">
        <w:t xml:space="preserve">Artifacts, as related to </w:t>
      </w:r>
      <w:r>
        <w:t>XSD</w:t>
      </w:r>
      <w:r w:rsidRPr="00210790">
        <w:t>Facets. Facets in the NIEM PSM are represented as tag value</w:t>
      </w:r>
      <w:r>
        <w:t>s on a</w:t>
      </w:r>
      <w:r w:rsidRPr="00210790">
        <w:t xml:space="preserve"> </w:t>
      </w:r>
      <w:r>
        <w:rPr>
          <w:rFonts w:eastAsia="Times"/>
        </w:rPr>
        <w:t>«</w:t>
      </w:r>
      <w:hyperlink w:anchor="aNIEMSimpleType" w:history="1">
        <w:r>
          <w:rPr>
            <w:rFonts w:eastAsia="Times"/>
          </w:rPr>
          <w:t>ValueRestriction</w:t>
        </w:r>
      </w:hyperlink>
      <w:r>
        <w:rPr>
          <w:rFonts w:eastAsia="Times"/>
        </w:rPr>
        <w:t>»</w:t>
      </w:r>
      <w:r>
        <w:t xml:space="preserve">. </w:t>
      </w:r>
      <w:r w:rsidRPr="00210790">
        <w:t xml:space="preserve">Facets in the </w:t>
      </w:r>
      <w:r>
        <w:t>XSD meta-model are XSDFacets</w:t>
      </w:r>
      <w:r w:rsidRPr="00210790">
        <w:t xml:space="preserve"> owned by an XSDSimpleTypeDefinition</w:t>
      </w:r>
      <w:r>
        <w:t xml:space="preserve">. </w:t>
      </w:r>
      <w:r w:rsidRPr="00210790">
        <w:t>The mapping provides for</w:t>
      </w:r>
      <w:r>
        <w:t xml:space="preserve"> populating </w:t>
      </w:r>
      <w:r>
        <w:rPr>
          <w:rFonts w:eastAsia="Times"/>
        </w:rPr>
        <w:t>«</w:t>
      </w:r>
      <w:r>
        <w:t>ValueRestriction</w:t>
      </w:r>
      <w:r>
        <w:rPr>
          <w:rFonts w:eastAsia="Times"/>
        </w:rPr>
        <w:t>»</w:t>
      </w:r>
      <w:r>
        <w:t xml:space="preserve"> tag values from XSDFacets. An XSDSimpleTypeDefinition containing enumeration facets is mapped to a UML Enumeration.</w:t>
      </w:r>
    </w:p>
    <w:p w14:paraId="626E4D66" w14:textId="77777777" w:rsidR="000A71CF" w:rsidRDefault="000A71CF" w:rsidP="00CF095C">
      <w:pPr>
        <w:pStyle w:val="BodyText"/>
        <w:rPr>
          <w:rFonts w:eastAsia="Times"/>
        </w:rPr>
      </w:pPr>
      <w:r>
        <w:rPr>
          <w:noProof/>
          <w:lang w:val="en-GB" w:eastAsia="en-GB"/>
        </w:rPr>
        <w:lastRenderedPageBreak/>
        <w:drawing>
          <wp:inline distT="0" distB="0" distL="0" distR="0" wp14:anchorId="0AABD57B" wp14:editId="7D2977FE">
            <wp:extent cx="5943600" cy="55937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9"/>
                    <a:stretch>
                      <a:fillRect/>
                    </a:stretch>
                  </pic:blipFill>
                  <pic:spPr>
                    <a:xfrm>
                      <a:off x="0" y="0"/>
                      <a:ext cx="5943600" cy="5593715"/>
                    </a:xfrm>
                    <a:prstGeom prst="rect">
                      <a:avLst/>
                    </a:prstGeom>
                  </pic:spPr>
                </pic:pic>
              </a:graphicData>
            </a:graphic>
          </wp:inline>
        </w:drawing>
      </w:r>
    </w:p>
    <w:p w14:paraId="3C9C1AB2" w14:textId="5ABFC44F" w:rsidR="000A71CF" w:rsidRDefault="000A71CF" w:rsidP="000A71CF">
      <w:pPr>
        <w:pStyle w:val="Caption"/>
      </w:pPr>
      <w:bookmarkStart w:id="731" w:name="_Ref325071643"/>
      <w:r>
        <w:t xml:space="preserve">Figure </w:t>
      </w:r>
      <w:r w:rsidR="00333F36">
        <w:fldChar w:fldCharType="begin"/>
      </w:r>
      <w:r w:rsidR="00333F36">
        <w:instrText xml:space="preserve"> STYLEREF 1 \s </w:instrText>
      </w:r>
      <w:r w:rsidR="00333F36">
        <w:fldChar w:fldCharType="separate"/>
      </w:r>
      <w:r w:rsidR="00B81ED7">
        <w:rPr>
          <w:noProof/>
        </w:rPr>
        <w:t>9</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28</w:t>
      </w:r>
      <w:r w:rsidR="00333F36">
        <w:rPr>
          <w:noProof/>
        </w:rPr>
        <w:fldChar w:fldCharType="end"/>
      </w:r>
      <w:bookmarkEnd w:id="731"/>
      <w:r>
        <w:t xml:space="preserve"> MPD Schema Artifacts to NIEM-UML MPD Model – Facet Mapping Overview</w:t>
      </w:r>
    </w:p>
    <w:p w14:paraId="4BB8F3EF" w14:textId="77777777" w:rsidR="000A71CF" w:rsidRPr="00210790" w:rsidRDefault="000A71CF" w:rsidP="000A71CF">
      <w:pPr>
        <w:pStyle w:val="BodyText"/>
      </w:pPr>
      <w:r>
        <w:fldChar w:fldCharType="begin"/>
      </w:r>
      <w:r>
        <w:instrText xml:space="preserve"> REF _Ref325073025 \h </w:instrText>
      </w:r>
      <w:r>
        <w:fldChar w:fldCharType="separate"/>
      </w:r>
      <w:r w:rsidR="00B81ED7">
        <w:t xml:space="preserve">Figure </w:t>
      </w:r>
      <w:r w:rsidR="00B81ED7">
        <w:rPr>
          <w:noProof/>
        </w:rPr>
        <w:t>9</w:t>
      </w:r>
      <w:r w:rsidR="00B81ED7">
        <w:noBreakHyphen/>
      </w:r>
      <w:r w:rsidR="00B81ED7">
        <w:rPr>
          <w:noProof/>
        </w:rPr>
        <w:t>29</w:t>
      </w:r>
      <w:r>
        <w:fldChar w:fldCharType="end"/>
      </w:r>
      <w:r>
        <w:t xml:space="preserve"> </w:t>
      </w:r>
      <w:r w:rsidRPr="00210790">
        <w:t xml:space="preserve">illustrates mappings </w:t>
      </w:r>
      <w:r>
        <w:t>from non-atomic XSDSimpleTypeDefinitions, XSDComplexTypeDefinitions, and top level features:</w:t>
      </w:r>
    </w:p>
    <w:p w14:paraId="1172E66D" w14:textId="77777777" w:rsidR="000A71CF" w:rsidRDefault="000A71CF" w:rsidP="000A71CF">
      <w:pPr>
        <w:pStyle w:val="BulletedText"/>
        <w:numPr>
          <w:ilvl w:val="0"/>
          <w:numId w:val="2"/>
        </w:numPr>
        <w:rPr>
          <w:rFonts w:eastAsia="Times"/>
        </w:rPr>
      </w:pPr>
      <w:r>
        <w:rPr>
          <w:rFonts w:eastAsia="Times"/>
        </w:rPr>
        <w:t>«</w:t>
      </w:r>
      <w:hyperlink w:anchor="aNIEMListItemType" w:history="1">
        <w:r>
          <w:rPr>
            <w:rFonts w:eastAsia="Times"/>
          </w:rPr>
          <w:t>List</w:t>
        </w:r>
      </w:hyperlink>
      <w:r>
        <w:rPr>
          <w:rFonts w:eastAsia="Times"/>
        </w:rPr>
        <w:t xml:space="preserve">»s are represented in the source MPD Schema as XSDSimpleTypeDefinitions with the “variety” tag value computed as </w:t>
      </w:r>
      <w:r w:rsidRPr="001E1F15">
        <w:rPr>
          <w:rFonts w:eastAsia="Times"/>
          <w:i/>
        </w:rPr>
        <w:t>list</w:t>
      </w:r>
      <w:r>
        <w:rPr>
          <w:rFonts w:eastAsia="Times"/>
        </w:rPr>
        <w:t xml:space="preserve">. This maps to a «List» with a single property. The type of that property is mapped from the itemTypeDefinition property of XSDSimpleTypeDefinition. </w:t>
      </w:r>
    </w:p>
    <w:p w14:paraId="7FFEABD3" w14:textId="77777777" w:rsidR="000A71CF" w:rsidRPr="001E1F15" w:rsidRDefault="000A71CF" w:rsidP="000A71CF">
      <w:pPr>
        <w:pStyle w:val="BulletedText"/>
        <w:numPr>
          <w:ilvl w:val="0"/>
          <w:numId w:val="2"/>
        </w:numPr>
        <w:rPr>
          <w:rFonts w:eastAsia="Times"/>
        </w:rPr>
      </w:pPr>
      <w:r>
        <w:rPr>
          <w:rFonts w:eastAsia="Times"/>
        </w:rPr>
        <w:t>«</w:t>
      </w:r>
      <w:hyperlink w:anchor="a17031a90048213275933443281016732981" w:history="1">
        <w:r>
          <w:rPr>
            <w:rFonts w:eastAsia="Times"/>
          </w:rPr>
          <w:t>Union</w:t>
        </w:r>
      </w:hyperlink>
      <w:r>
        <w:rPr>
          <w:rFonts w:eastAsia="Times"/>
        </w:rPr>
        <w:t xml:space="preserve">»s are represented in the MPD Schema as XSDSimpleTypeDefinitions with the “variety” tag value computed as </w:t>
      </w:r>
      <w:r w:rsidRPr="001E1F15">
        <w:rPr>
          <w:rFonts w:eastAsia="Times"/>
          <w:i/>
        </w:rPr>
        <w:t>union</w:t>
      </w:r>
      <w:r>
        <w:rPr>
          <w:rFonts w:eastAsia="Times"/>
        </w:rPr>
        <w:t xml:space="preserve">. This maps to a «Union» with a «UnionOf» Usage for each memberTypeDefinition. </w:t>
      </w:r>
    </w:p>
    <w:p w14:paraId="6812C1C0" w14:textId="77777777" w:rsidR="000A71CF" w:rsidRDefault="000A71CF" w:rsidP="000A71CF">
      <w:pPr>
        <w:pStyle w:val="BulletedText"/>
        <w:numPr>
          <w:ilvl w:val="0"/>
          <w:numId w:val="2"/>
        </w:numPr>
        <w:rPr>
          <w:rFonts w:eastAsia="Times"/>
        </w:rPr>
      </w:pPr>
      <w:r>
        <w:rPr>
          <w:rFonts w:eastAsia="Times"/>
        </w:rPr>
        <w:t>A «NIEMType» is mapped from an XSDComplexTypeDefinition. The abstract XSDComplexTypeContent will be either an XSDSimpleTypeDefinition or an XSDParticle, depending upon the baseTypeDefinition.</w:t>
      </w:r>
    </w:p>
    <w:p w14:paraId="329FC595" w14:textId="77777777" w:rsidR="000A71CF" w:rsidRDefault="000A71CF" w:rsidP="000A71CF">
      <w:pPr>
        <w:pStyle w:val="BulletedText"/>
        <w:numPr>
          <w:ilvl w:val="1"/>
          <w:numId w:val="2"/>
        </w:numPr>
        <w:rPr>
          <w:rFonts w:eastAsia="Times"/>
        </w:rPr>
      </w:pPr>
      <w:r>
        <w:rPr>
          <w:rFonts w:eastAsia="Times"/>
        </w:rPr>
        <w:t>When the XSDComplexTypeContent is an XSDParticle, then the «NIEMType» is also mapped from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366BAF02" w14:textId="77777777" w:rsidR="000A71CF" w:rsidRDefault="000A71CF" w:rsidP="000A71CF">
      <w:pPr>
        <w:pStyle w:val="BulletedText"/>
        <w:numPr>
          <w:ilvl w:val="1"/>
          <w:numId w:val="2"/>
        </w:numPr>
        <w:rPr>
          <w:rFonts w:eastAsia="Times"/>
        </w:rPr>
      </w:pPr>
      <w:r>
        <w:rPr>
          <w:rFonts w:eastAsia="Times"/>
        </w:rPr>
        <w:lastRenderedPageBreak/>
        <w:t xml:space="preserve">The contents of the XSDModelGroup are XSDParticles. When the particleContent is an XSDElementDeclaration, it is mapped to an «XSDProperty»{kind=element}  owned by the UML container context. The upper/lower multiplicity bounds of the «XSDProperty» are mapped from the maxOccurs/minOccurs of the XSDParticle. </w:t>
      </w:r>
    </w:p>
    <w:p w14:paraId="5C25BD50" w14:textId="77777777" w:rsidR="000A71CF" w:rsidRDefault="000A71CF" w:rsidP="000A71CF">
      <w:pPr>
        <w:pStyle w:val="BulletedText"/>
        <w:numPr>
          <w:ilvl w:val="1"/>
          <w:numId w:val="2"/>
        </w:numPr>
        <w:rPr>
          <w:rFonts w:eastAsia="Times"/>
        </w:rPr>
      </w:pPr>
      <w:r>
        <w:rPr>
          <w:rFonts w:eastAsia="Times"/>
        </w:rPr>
        <w:t xml:space="preserve">The resolvedElementDeclaration property of a source XSDElementDeclaration is mapped to a «References» Realization. The supplier of the «References» is set to the Property mapped from the resolvedElementDeclaration. </w:t>
      </w:r>
    </w:p>
    <w:p w14:paraId="2EDC7AE2" w14:textId="77777777" w:rsidR="000A71CF" w:rsidRDefault="000A71CF" w:rsidP="000A71CF">
      <w:pPr>
        <w:pStyle w:val="BulletedText"/>
        <w:numPr>
          <w:ilvl w:val="0"/>
          <w:numId w:val="2"/>
        </w:numPr>
        <w:rPr>
          <w:rFonts w:eastAsia="Times"/>
        </w:rPr>
      </w:pPr>
      <w:r>
        <w:rPr>
          <w:rFonts w:eastAsia="Times"/>
        </w:rPr>
        <w:t>An «</w:t>
      </w:r>
      <w:hyperlink w:anchor="aNIEMProperty" w:history="1">
        <w:r>
          <w:rPr>
            <w:rFonts w:eastAsia="Times"/>
          </w:rPr>
          <w:t>XSDProperty</w:t>
        </w:r>
      </w:hyperlink>
      <w:r>
        <w:rPr>
          <w:rFonts w:eastAsia="Times"/>
        </w:rPr>
        <w:t>» contained by a «</w:t>
      </w:r>
      <w:hyperlink w:anchor="a170324a013113197380041261940122399" w:history="1">
        <w:r>
          <w:rPr>
            <w:rFonts w:eastAsia="Times"/>
          </w:rPr>
          <w:t>PropertyHolder</w:t>
        </w:r>
      </w:hyperlink>
      <w:r>
        <w:rPr>
          <w:rFonts w:eastAsia="Times"/>
        </w:rPr>
        <w:t xml:space="preserve">» is mapped from an XSDElementDeclaration directly contained by an XSDSchema. </w:t>
      </w:r>
    </w:p>
    <w:p w14:paraId="5B62FB41" w14:textId="77777777" w:rsidR="000A71CF" w:rsidRDefault="000A71CF" w:rsidP="000A71CF">
      <w:pPr>
        <w:pStyle w:val="BulletedText"/>
        <w:numPr>
          <w:ilvl w:val="0"/>
          <w:numId w:val="2"/>
        </w:numPr>
        <w:rPr>
          <w:rFonts w:eastAsia="Times"/>
        </w:rPr>
      </w:pPr>
      <w:r>
        <w:rPr>
          <w:rFonts w:eastAsia="Times"/>
        </w:rPr>
        <w:t xml:space="preserve">An «XSDProperty» which has a subsetProperty reference to another «XSDProperty» is mapped from a </w:t>
      </w:r>
      <w:r w:rsidRPr="001E1F15">
        <w:rPr>
          <w:rFonts w:eastAsia="Times"/>
          <w:i/>
        </w:rPr>
        <w:t>substitutionGroup</w:t>
      </w:r>
      <w:r>
        <w:rPr>
          <w:rFonts w:eastAsia="Times"/>
        </w:rPr>
        <w:t xml:space="preserve"> reference between elements.</w:t>
      </w:r>
    </w:p>
    <w:p w14:paraId="7F4DCD91" w14:textId="77777777" w:rsidR="000A71CF" w:rsidRDefault="000A71CF" w:rsidP="000A71CF">
      <w:pPr>
        <w:pStyle w:val="BulletedText"/>
        <w:numPr>
          <w:ilvl w:val="0"/>
          <w:numId w:val="2"/>
        </w:numPr>
        <w:rPr>
          <w:rFonts w:eastAsia="Times"/>
        </w:rPr>
      </w:pPr>
      <w:r>
        <w:rPr>
          <w:rFonts w:eastAsia="Times"/>
        </w:rPr>
        <w:t>«</w:t>
      </w:r>
      <w:hyperlink w:anchor="a170324a013113197380041261940122399" w:history="1">
        <w:r>
          <w:rPr>
            <w:rFonts w:eastAsia="Times"/>
          </w:rPr>
          <w:t>PropertyHolder</w:t>
        </w:r>
      </w:hyperlink>
      <w:r>
        <w:rPr>
          <w:rFonts w:eastAsia="Times"/>
        </w:rPr>
        <w:t xml:space="preserve">»s contained by a «Namespace» represent schema symbol spaces. Within a «PropertyHolder», an «XSDProperty»{kind=element} represents a member of the schema element symbol space. Correspondingly, an «XSDProperty»{kind=attribute} represents a member of the schema attribute symbol space. There is no direct physical manifestation of symbol spaces within an XSDSchema, they are implicit based on whether the top level components are XSDAttribute or XSDElement (hence the «PropertyHolder» itself is not mapped from an XSDComponent and «PropertyHolder»s are generated on demand when mapping a top-level XSDElementDeclaration and/or XSDAttributeDeclaration). Generalizations may be added to some «PropertyHolder»s to satisfy </w:t>
      </w:r>
      <w:r w:rsidRPr="001E1F15">
        <w:rPr>
          <w:rFonts w:eastAsia="Times"/>
          <w:i/>
        </w:rPr>
        <w:t>subsetsProperty</w:t>
      </w:r>
      <w:r>
        <w:rPr>
          <w:rFonts w:eastAsia="Times"/>
        </w:rPr>
        <w:t xml:space="preserve"> reference semantics. </w:t>
      </w:r>
    </w:p>
    <w:p w14:paraId="66D43586" w14:textId="77777777" w:rsidR="000A71CF" w:rsidRDefault="000A71CF" w:rsidP="000A71CF">
      <w:pPr>
        <w:pStyle w:val="BulletedText"/>
        <w:numPr>
          <w:ilvl w:val="0"/>
          <w:numId w:val="2"/>
        </w:numPr>
        <w:rPr>
          <w:rFonts w:eastAsia="Times"/>
        </w:rPr>
      </w:pPr>
      <w:r>
        <w:rPr>
          <w:rFonts w:eastAsia="Times"/>
        </w:rPr>
        <w:t xml:space="preserve">XSDComplexTypeDefinitions which have baseTypeDefinitions residing in the structures XSDSchema become some subtype of NIEMType having no inheritance. </w:t>
      </w:r>
    </w:p>
    <w:p w14:paraId="76164DA3" w14:textId="77777777" w:rsidR="000A71CF" w:rsidRDefault="000A71CF" w:rsidP="000A71CF">
      <w:pPr>
        <w:pStyle w:val="BulletedText"/>
        <w:numPr>
          <w:ilvl w:val="0"/>
          <w:numId w:val="0"/>
        </w:numPr>
        <w:rPr>
          <w:rFonts w:eastAsia="Times"/>
        </w:rPr>
      </w:pPr>
    </w:p>
    <w:p w14:paraId="50AD5F00" w14:textId="77777777" w:rsidR="000A71CF" w:rsidRDefault="000A71CF" w:rsidP="00CF095C">
      <w:pPr>
        <w:pStyle w:val="BodyText"/>
        <w:rPr>
          <w:rFonts w:eastAsia="Times"/>
        </w:rPr>
      </w:pPr>
      <w:r>
        <w:rPr>
          <w:noProof/>
          <w:lang w:val="en-GB" w:eastAsia="en-GB"/>
        </w:rPr>
        <w:lastRenderedPageBreak/>
        <w:drawing>
          <wp:inline distT="0" distB="0" distL="0" distR="0" wp14:anchorId="3AED40D6" wp14:editId="3ADD2B6F">
            <wp:extent cx="5845810" cy="7922712"/>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0"/>
                    <a:stretch>
                      <a:fillRect/>
                    </a:stretch>
                  </pic:blipFill>
                  <pic:spPr>
                    <a:xfrm>
                      <a:off x="0" y="0"/>
                      <a:ext cx="5845810" cy="7922712"/>
                    </a:xfrm>
                    <a:prstGeom prst="rect">
                      <a:avLst/>
                    </a:prstGeom>
                  </pic:spPr>
                </pic:pic>
              </a:graphicData>
            </a:graphic>
          </wp:inline>
        </w:drawing>
      </w:r>
    </w:p>
    <w:p w14:paraId="26225559" w14:textId="608E72BA" w:rsidR="000A71CF" w:rsidRDefault="000A71CF" w:rsidP="000A71CF">
      <w:pPr>
        <w:pStyle w:val="Caption"/>
      </w:pPr>
      <w:bookmarkStart w:id="732" w:name="_Ref325073025"/>
      <w:r>
        <w:t xml:space="preserve">Figure </w:t>
      </w:r>
      <w:r w:rsidR="00333F36">
        <w:fldChar w:fldCharType="begin"/>
      </w:r>
      <w:r w:rsidR="00333F36">
        <w:instrText xml:space="preserve"> STYLEREF 1 \s </w:instrText>
      </w:r>
      <w:r w:rsidR="00333F36">
        <w:fldChar w:fldCharType="separate"/>
      </w:r>
      <w:r w:rsidR="00B81ED7">
        <w:rPr>
          <w:noProof/>
        </w:rPr>
        <w:t>9</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29</w:t>
      </w:r>
      <w:r w:rsidR="00333F36">
        <w:rPr>
          <w:noProof/>
        </w:rPr>
        <w:fldChar w:fldCharType="end"/>
      </w:r>
      <w:bookmarkEnd w:id="732"/>
      <w:r>
        <w:t xml:space="preserve"> MPD Schema Artifacts to NIEM-UML MPD Model – Non-atomic Type Mapping Overview</w:t>
      </w:r>
    </w:p>
    <w:p w14:paraId="0E3102B7" w14:textId="77777777" w:rsidR="000A71CF" w:rsidRDefault="000A71CF" w:rsidP="000A71CF">
      <w:pPr>
        <w:pStyle w:val="BodyText"/>
      </w:pPr>
      <w:r>
        <w:lastRenderedPageBreak/>
        <w:fldChar w:fldCharType="begin"/>
      </w:r>
      <w:r>
        <w:instrText xml:space="preserve"> REF _Ref325073086 \h </w:instrText>
      </w:r>
      <w:r>
        <w:fldChar w:fldCharType="separate"/>
      </w:r>
      <w:r w:rsidR="00B81ED7" w:rsidRPr="00806BCC">
        <w:t xml:space="preserve">Figure </w:t>
      </w:r>
      <w:r w:rsidR="00B81ED7">
        <w:rPr>
          <w:noProof/>
        </w:rPr>
        <w:t>9</w:t>
      </w:r>
      <w:r w:rsidR="00B81ED7">
        <w:noBreakHyphen/>
      </w:r>
      <w:r w:rsidR="00B81ED7">
        <w:rPr>
          <w:noProof/>
        </w:rPr>
        <w:t>30</w:t>
      </w:r>
      <w:r>
        <w:fldChar w:fldCharType="end"/>
      </w:r>
      <w:r>
        <w:t xml:space="preserve"> illustrates mappings related to </w:t>
      </w:r>
      <w:r>
        <w:rPr>
          <w:rFonts w:eastAsia="Times"/>
        </w:rPr>
        <w:t>«</w:t>
      </w:r>
      <w:r>
        <w:t>Choice</w:t>
      </w:r>
      <w:r>
        <w:rPr>
          <w:rFonts w:eastAsia="Times"/>
        </w:rPr>
        <w:t>»</w:t>
      </w:r>
      <w:r>
        <w:t xml:space="preserve">. The mapping is similar to a </w:t>
      </w:r>
      <w:r>
        <w:rPr>
          <w:rFonts w:eastAsia="Times"/>
        </w:rPr>
        <w:t>«</w:t>
      </w:r>
      <w:r>
        <w:t>NIEMType</w:t>
      </w:r>
      <w:r>
        <w:rPr>
          <w:rFonts w:eastAsia="Times"/>
        </w:rPr>
        <w:t>»</w:t>
      </w:r>
      <w:r>
        <w:t xml:space="preserve"> to XSDComplexTypeDefinition, the variation being that the XSDParticleContent mapped to a Property is from an XSDModelGroup{compositor=</w:t>
      </w:r>
      <w:r w:rsidRPr="001E1F15">
        <w:rPr>
          <w:i/>
        </w:rPr>
        <w:t>choice</w:t>
      </w:r>
      <w:r>
        <w:t>}  instead of an XSDElementDeclaration:</w:t>
      </w:r>
    </w:p>
    <w:p w14:paraId="0941CF9F" w14:textId="77777777" w:rsidR="000A71CF" w:rsidRDefault="000A71CF" w:rsidP="000A71CF">
      <w:pPr>
        <w:pStyle w:val="BodyText"/>
        <w:numPr>
          <w:ilvl w:val="0"/>
          <w:numId w:val="32"/>
        </w:numPr>
      </w:pPr>
      <w:r>
        <w:t xml:space="preserve">A </w:t>
      </w:r>
      <w:r>
        <w:rPr>
          <w:rFonts w:eastAsia="Times"/>
        </w:rPr>
        <w:t>«</w:t>
      </w:r>
      <w:r>
        <w:t>NIEMType</w:t>
      </w:r>
      <w:r>
        <w:rPr>
          <w:rFonts w:eastAsia="Times"/>
        </w:rPr>
        <w:t>»</w:t>
      </w:r>
      <w:r>
        <w:t xml:space="preserve"> typically maps from an XSDComplexTypeDefinition, an XSDParticle, and an XSDModelGroup.  For a NIEM-conformant schema, the XSDModelGroup compositor is </w:t>
      </w:r>
      <w:r w:rsidRPr="00386F39">
        <w:rPr>
          <w:i/>
        </w:rPr>
        <w:t>sequence</w:t>
      </w:r>
      <w:r>
        <w:t>.</w:t>
      </w:r>
    </w:p>
    <w:p w14:paraId="3CC6AF86" w14:textId="77777777" w:rsidR="000A71CF" w:rsidRDefault="000A71CF" w:rsidP="000A71CF">
      <w:pPr>
        <w:pStyle w:val="BodyText"/>
        <w:numPr>
          <w:ilvl w:val="0"/>
          <w:numId w:val="32"/>
        </w:numPr>
      </w:pPr>
      <w:r>
        <w:t xml:space="preserve">The XSDModelGroup contents are an ordered set of XSDParticles, each having an XSDParticleContent as content. Each XSDParticle normally maps to a UML Property with multiplicity as specified by the XSDParticle minOccurs/maxOccurs. The XSDParticleContent is typically an XSDElementDeclaration and further refines the Property to be an </w:t>
      </w:r>
      <w:r>
        <w:rPr>
          <w:rFonts w:eastAsia="Times"/>
        </w:rPr>
        <w:t>«</w:t>
      </w:r>
      <w:r>
        <w:t>XSDProperty</w:t>
      </w:r>
      <w:r>
        <w:rPr>
          <w:rFonts w:eastAsia="Times"/>
        </w:rPr>
        <w:t>»</w:t>
      </w:r>
      <w:r>
        <w:t>{kind=element}. If the XSDParticleContent is an XSDModelGroup{compositor=</w:t>
      </w:r>
      <w:r w:rsidRPr="00386F39">
        <w:rPr>
          <w:i/>
        </w:rPr>
        <w:t>choice</w:t>
      </w:r>
      <w:r w:rsidRPr="00386F39">
        <w:t>}</w:t>
      </w:r>
      <w:r>
        <w:t xml:space="preserve">, the XSDModelGroup is mapped to a </w:t>
      </w:r>
      <w:r>
        <w:rPr>
          <w:rFonts w:eastAsia="Times"/>
        </w:rPr>
        <w:t>«</w:t>
      </w:r>
      <w:r>
        <w:t>Choice</w:t>
      </w:r>
      <w:r>
        <w:rPr>
          <w:rFonts w:eastAsia="Times"/>
        </w:rPr>
        <w:t>»</w:t>
      </w:r>
      <w:r>
        <w:t xml:space="preserve"> and the Property is refined to have a type of that </w:t>
      </w:r>
      <w:r>
        <w:rPr>
          <w:rFonts w:eastAsia="Times"/>
        </w:rPr>
        <w:t>«</w:t>
      </w:r>
      <w:r>
        <w:t>Choice</w:t>
      </w:r>
      <w:r>
        <w:rPr>
          <w:rFonts w:eastAsia="Times"/>
        </w:rPr>
        <w:t>»</w:t>
      </w:r>
      <w:r>
        <w:t>.</w:t>
      </w:r>
    </w:p>
    <w:p w14:paraId="2D487A54" w14:textId="77777777" w:rsidR="000A71CF" w:rsidRDefault="000A71CF" w:rsidP="000A71CF">
      <w:pPr>
        <w:pStyle w:val="BodyText"/>
        <w:numPr>
          <w:ilvl w:val="0"/>
          <w:numId w:val="32"/>
        </w:numPr>
      </w:pPr>
      <w:r>
        <w:t>The XSDModelGroup{compositor=</w:t>
      </w:r>
      <w:r w:rsidRPr="001E1F15">
        <w:rPr>
          <w:i/>
        </w:rPr>
        <w:t>choice</w:t>
      </w:r>
      <w:r w:rsidRPr="001E1F15">
        <w:t>}</w:t>
      </w:r>
      <w:r>
        <w:t xml:space="preserve"> has contents which are an ordered set of XSDParticles, each having an XSDParticleContent as content. These XSDParticles define the contents of a </w:t>
      </w:r>
      <w:r>
        <w:rPr>
          <w:rFonts w:eastAsia="Times"/>
        </w:rPr>
        <w:t>«</w:t>
      </w:r>
      <w:r>
        <w:t>Choice</w:t>
      </w:r>
      <w:r>
        <w:rPr>
          <w:rFonts w:eastAsia="Times"/>
        </w:rPr>
        <w:t>»</w:t>
      </w:r>
      <w:r>
        <w:t xml:space="preserve">, which typically map to the sequence of </w:t>
      </w:r>
      <w:r>
        <w:rPr>
          <w:rFonts w:eastAsia="Times"/>
        </w:rPr>
        <w:t>«</w:t>
      </w:r>
      <w:r>
        <w:t>XSDProperty</w:t>
      </w:r>
      <w:r>
        <w:rPr>
          <w:rFonts w:eastAsia="Times"/>
        </w:rPr>
        <w:t>»</w:t>
      </w:r>
      <w:r>
        <w:t>s.</w:t>
      </w:r>
    </w:p>
    <w:p w14:paraId="5089A967" w14:textId="77777777" w:rsidR="000A71CF" w:rsidRDefault="000A71CF" w:rsidP="00CF095C">
      <w:pPr>
        <w:pStyle w:val="BodyText"/>
        <w:rPr>
          <w:rFonts w:eastAsia="Times"/>
        </w:rPr>
      </w:pPr>
      <w:r>
        <w:rPr>
          <w:noProof/>
          <w:lang w:val="en-GB" w:eastAsia="en-GB"/>
        </w:rPr>
        <w:drawing>
          <wp:inline distT="0" distB="0" distL="0" distR="0" wp14:anchorId="51D8050F" wp14:editId="6746F214">
            <wp:extent cx="5943600" cy="537718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1"/>
                    <a:stretch>
                      <a:fillRect/>
                    </a:stretch>
                  </pic:blipFill>
                  <pic:spPr>
                    <a:xfrm>
                      <a:off x="0" y="0"/>
                      <a:ext cx="5943600" cy="5377180"/>
                    </a:xfrm>
                    <a:prstGeom prst="rect">
                      <a:avLst/>
                    </a:prstGeom>
                  </pic:spPr>
                </pic:pic>
              </a:graphicData>
            </a:graphic>
          </wp:inline>
        </w:drawing>
      </w:r>
    </w:p>
    <w:p w14:paraId="4C34B9CC" w14:textId="39E833AA" w:rsidR="000A71CF" w:rsidRPr="00AD2DB6" w:rsidRDefault="000A71CF" w:rsidP="000A71CF">
      <w:pPr>
        <w:pStyle w:val="Caption"/>
      </w:pPr>
      <w:bookmarkStart w:id="733" w:name="_Ref325073086"/>
      <w:r w:rsidRPr="00806BCC">
        <w:t xml:space="preserve">Figure </w:t>
      </w:r>
      <w:r w:rsidR="00333F36">
        <w:fldChar w:fldCharType="begin"/>
      </w:r>
      <w:r w:rsidR="00333F36">
        <w:instrText xml:space="preserve"> STYLEREF 1 \s </w:instrText>
      </w:r>
      <w:r w:rsidR="00333F36">
        <w:fldChar w:fldCharType="separate"/>
      </w:r>
      <w:r w:rsidR="00B81ED7">
        <w:rPr>
          <w:noProof/>
        </w:rPr>
        <w:t>9</w:t>
      </w:r>
      <w:r w:rsidR="00333F36">
        <w:rPr>
          <w:noProof/>
        </w:rPr>
        <w:fldChar w:fldCharType="end"/>
      </w:r>
      <w:r w:rsidR="00464209">
        <w:noBreakHyphen/>
      </w:r>
      <w:r w:rsidR="00333F36">
        <w:fldChar w:fldCharType="begin"/>
      </w:r>
      <w:r w:rsidR="00333F36">
        <w:instrText xml:space="preserve"> SEQ Figure \*</w:instrText>
      </w:r>
      <w:r w:rsidR="00333F36">
        <w:instrText xml:space="preserve"> ARABIC \s 1 </w:instrText>
      </w:r>
      <w:r w:rsidR="00333F36">
        <w:fldChar w:fldCharType="separate"/>
      </w:r>
      <w:r w:rsidR="00B81ED7">
        <w:rPr>
          <w:noProof/>
        </w:rPr>
        <w:t>30</w:t>
      </w:r>
      <w:r w:rsidR="00333F36">
        <w:rPr>
          <w:noProof/>
        </w:rPr>
        <w:fldChar w:fldCharType="end"/>
      </w:r>
      <w:bookmarkEnd w:id="733"/>
      <w:r w:rsidRPr="00AD2DB6">
        <w:t xml:space="preserve"> MPD Schema Artifacts to NIEM-UML MPD Model – Choice Mapping Overview</w:t>
      </w:r>
    </w:p>
    <w:p w14:paraId="1DC897BC" w14:textId="77777777" w:rsidR="000A71CF" w:rsidRDefault="000A71CF" w:rsidP="000A71CF">
      <w:pPr>
        <w:pStyle w:val="BodyText"/>
        <w:rPr>
          <w:rFonts w:eastAsia="Times"/>
        </w:rPr>
      </w:pPr>
    </w:p>
    <w:p w14:paraId="3371CBDB" w14:textId="77777777" w:rsidR="000A71CF" w:rsidRDefault="000A71CF" w:rsidP="000A71CF">
      <w:pPr>
        <w:pStyle w:val="BodyText"/>
        <w:rPr>
          <w:rFonts w:eastAsia="Times"/>
        </w:rPr>
      </w:pPr>
      <w:r>
        <w:lastRenderedPageBreak/>
        <w:fldChar w:fldCharType="begin"/>
      </w:r>
      <w:r>
        <w:instrText xml:space="preserve"> REF _Ref325073160 \h </w:instrText>
      </w:r>
      <w:r>
        <w:fldChar w:fldCharType="separate"/>
      </w:r>
      <w:r w:rsidR="00B81ED7" w:rsidRPr="006274DD">
        <w:t xml:space="preserve">Figure </w:t>
      </w:r>
      <w:r w:rsidR="00B81ED7">
        <w:rPr>
          <w:noProof/>
        </w:rPr>
        <w:t>9</w:t>
      </w:r>
      <w:r w:rsidR="00B81ED7" w:rsidRPr="006274DD">
        <w:noBreakHyphen/>
      </w:r>
      <w:r w:rsidR="00B81ED7">
        <w:rPr>
          <w:noProof/>
        </w:rPr>
        <w:t>31</w:t>
      </w:r>
      <w:r>
        <w:fldChar w:fldCharType="end"/>
      </w:r>
      <w:r>
        <w:t xml:space="preserve"> </w:t>
      </w:r>
      <w:r w:rsidRPr="00210790">
        <w:t xml:space="preserve">illustrates some mappings related to </w:t>
      </w:r>
      <w:r>
        <w:t>baseTypeDefinitions:</w:t>
      </w:r>
    </w:p>
    <w:p w14:paraId="2FA6721E" w14:textId="77777777" w:rsidR="000A71CF" w:rsidRDefault="000A71CF" w:rsidP="000A71CF">
      <w:pPr>
        <w:pStyle w:val="BulletedText"/>
        <w:numPr>
          <w:ilvl w:val="0"/>
          <w:numId w:val="2"/>
        </w:numPr>
        <w:rPr>
          <w:rFonts w:eastAsia="Times"/>
        </w:rPr>
      </w:pPr>
      <w:r>
        <w:rPr>
          <w:rFonts w:eastAsia="Times"/>
        </w:rPr>
        <w:t>«</w:t>
      </w:r>
      <w:hyperlink w:anchor="aNIEMSimpleType" w:history="1">
        <w:r>
          <w:rPr>
            <w:rFonts w:eastAsia="Times"/>
          </w:rPr>
          <w:t>ValueRestriction</w:t>
        </w:r>
      </w:hyperlink>
      <w:r>
        <w:rPr>
          <w:rFonts w:eastAsia="Times"/>
        </w:rPr>
        <w:t>» inheritance from NIEM XML Primitive Types is mapped from an XSDSimpleTypeDefinition baseTypeDefinition referencing the datatype counterpart from the XML Schema for Schemas.</w:t>
      </w:r>
    </w:p>
    <w:p w14:paraId="1F74AF69" w14:textId="77777777" w:rsidR="000A71CF" w:rsidRDefault="000A71CF" w:rsidP="000A71CF">
      <w:pPr>
        <w:pStyle w:val="BulletedText"/>
        <w:numPr>
          <w:ilvl w:val="0"/>
          <w:numId w:val="2"/>
        </w:numPr>
        <w:rPr>
          <w:rFonts w:eastAsia="Times"/>
        </w:rPr>
      </w:pPr>
      <w:r>
        <w:rPr>
          <w:rFonts w:eastAsia="Times"/>
        </w:rPr>
        <w:t>«</w:t>
      </w:r>
      <w:hyperlink w:anchor="aNIEMSimpleType" w:history="1">
        <w:r>
          <w:rPr>
            <w:rFonts w:eastAsia="Times"/>
          </w:rPr>
          <w:t>ValueRestriction</w:t>
        </w:r>
      </w:hyperlink>
      <w:r>
        <w:rPr>
          <w:rFonts w:eastAsia="Times"/>
        </w:rPr>
        <w:t>» specialization from a general «ValueRestriction» is mapped from an XSDSimpleTypeDefinition baseTypeDefinition</w:t>
      </w:r>
    </w:p>
    <w:p w14:paraId="5A79FFB2" w14:textId="77777777" w:rsidR="000A71CF" w:rsidRDefault="000A71CF" w:rsidP="000A71CF">
      <w:pPr>
        <w:pStyle w:val="BulletedText"/>
        <w:numPr>
          <w:ilvl w:val="0"/>
          <w:numId w:val="2"/>
        </w:numPr>
        <w:rPr>
          <w:rFonts w:eastAsia="Times"/>
        </w:rPr>
      </w:pPr>
      <w:r>
        <w:rPr>
          <w:rFonts w:eastAsia="Times"/>
        </w:rPr>
        <w:t xml:space="preserve">A «NIEMType» is mapped from an XSDComplexTypeDefinition. </w:t>
      </w:r>
    </w:p>
    <w:p w14:paraId="1553447B" w14:textId="77777777" w:rsidR="000A71CF" w:rsidRDefault="000A71CF" w:rsidP="000A71CF">
      <w:pPr>
        <w:pStyle w:val="BulletedText"/>
        <w:numPr>
          <w:ilvl w:val="1"/>
          <w:numId w:val="2"/>
        </w:numPr>
        <w:rPr>
          <w:rFonts w:eastAsia="Times"/>
        </w:rPr>
      </w:pPr>
      <w:r>
        <w:rPr>
          <w:rFonts w:eastAsia="Times"/>
        </w:rPr>
        <w:t>When the the content of the XSDComplexTypeDefinition is an XSDSimpleTypeDefinition the mapping creates an «XSDSimpleContent» Realization from the client «NIEMType» (mapped from XSDComplexTypeDefinition) to the supplier «ValueRestriction» (mapped from the baseTypeDefinition of the XSDSimpleTypeDefinition).</w:t>
      </w:r>
    </w:p>
    <w:p w14:paraId="3676DCFB" w14:textId="77777777" w:rsidR="000A71CF" w:rsidRDefault="000A71CF" w:rsidP="000A71CF">
      <w:pPr>
        <w:pStyle w:val="BulletedText"/>
        <w:numPr>
          <w:ilvl w:val="2"/>
          <w:numId w:val="2"/>
        </w:numPr>
        <w:rPr>
          <w:rFonts w:eastAsia="Times"/>
        </w:rPr>
      </w:pPr>
      <w:r>
        <w:rPr>
          <w:rFonts w:eastAsia="Times"/>
        </w:rPr>
        <w:t>When the referenced XSDSimpleTypeDefinition is a type defined by the XML Schema for Schemas, or by the NIEM Infrastructure proxy schema, then the XSDSimpleTypeDefinition maps to a type in the XML Primitive Types library of the same name.</w:t>
      </w:r>
    </w:p>
    <w:p w14:paraId="090848CD" w14:textId="77777777" w:rsidR="000A71CF" w:rsidRDefault="000A71CF" w:rsidP="000A71CF">
      <w:pPr>
        <w:pStyle w:val="BulletedText"/>
        <w:numPr>
          <w:ilvl w:val="2"/>
          <w:numId w:val="2"/>
        </w:numPr>
        <w:rPr>
          <w:rFonts w:eastAsia="Times"/>
        </w:rPr>
      </w:pPr>
      <w:r>
        <w:rPr>
          <w:rFonts w:eastAsia="Times"/>
        </w:rPr>
        <w:t>In all other cases, the «ValueRestriction» mapped from the baseTypeDefinition is the supplier for the  «XSDSimpleContent».</w:t>
      </w:r>
    </w:p>
    <w:p w14:paraId="1DDD9C1E" w14:textId="77777777" w:rsidR="000A71CF" w:rsidRDefault="000A71CF" w:rsidP="000A71CF">
      <w:pPr>
        <w:pStyle w:val="BulletedText"/>
        <w:numPr>
          <w:ilvl w:val="2"/>
          <w:numId w:val="2"/>
        </w:numPr>
        <w:rPr>
          <w:rFonts w:eastAsia="Times"/>
        </w:rPr>
      </w:pPr>
      <w:r>
        <w:rPr>
          <w:rFonts w:eastAsia="Times"/>
        </w:rPr>
        <w:t xml:space="preserve">Any occurrence of an XSDAttributeGroupDefinition resolving to </w:t>
      </w:r>
      <w:r w:rsidRPr="00386F39">
        <w:rPr>
          <w:rFonts w:eastAsia="Times"/>
          <w:i/>
        </w:rPr>
        <w:t>structures:SimpleObjectAttributeGroup</w:t>
      </w:r>
      <w:r>
        <w:rPr>
          <w:rFonts w:eastAsia="Times"/>
        </w:rPr>
        <w:t xml:space="preserve"> within the attributeContents of the XSDComplexTypeDefinition are not mapped.</w:t>
      </w:r>
    </w:p>
    <w:p w14:paraId="59BAF4DA" w14:textId="77777777" w:rsidR="000A71CF" w:rsidRDefault="000A71CF" w:rsidP="000A71CF">
      <w:pPr>
        <w:pStyle w:val="BulletedText"/>
        <w:numPr>
          <w:ilvl w:val="0"/>
          <w:numId w:val="2"/>
        </w:numPr>
        <w:rPr>
          <w:rFonts w:eastAsia="Times"/>
        </w:rPr>
      </w:pPr>
      <w:r>
        <w:rPr>
          <w:rFonts w:eastAsia="Times"/>
        </w:rPr>
        <w:t xml:space="preserve">XSDComplexTypeDefinition with a derivationMethod of </w:t>
      </w:r>
      <w:r w:rsidRPr="001E1F15">
        <w:rPr>
          <w:rFonts w:eastAsia="Times"/>
          <w:i/>
        </w:rPr>
        <w:t>restriction</w:t>
      </w:r>
      <w:r>
        <w:rPr>
          <w:rFonts w:eastAsia="Times"/>
        </w:rPr>
        <w:t xml:space="preserve"> results in creation of a «Restriction» Realization to a supplier «NIEMType» (mapped from the baseTypeDefinition). </w:t>
      </w:r>
    </w:p>
    <w:p w14:paraId="745033BF" w14:textId="77777777" w:rsidR="000A71CF" w:rsidRDefault="000A71CF" w:rsidP="000A71CF">
      <w:pPr>
        <w:pStyle w:val="BulletedText"/>
        <w:numPr>
          <w:ilvl w:val="0"/>
          <w:numId w:val="2"/>
        </w:numPr>
        <w:rPr>
          <w:rFonts w:eastAsia="Times"/>
        </w:rPr>
      </w:pPr>
      <w:r>
        <w:rPr>
          <w:rFonts w:eastAsia="Times"/>
        </w:rPr>
        <w:t xml:space="preserve">No Generalization or «Restriction» is created when the baseTypeDefinition  of the XSDComplexTypeDefinition is an XSDTypeDefinition contained by the NIEM Infrastructure structures schema. </w:t>
      </w:r>
    </w:p>
    <w:p w14:paraId="43DE1D73" w14:textId="77777777" w:rsidR="000A71CF" w:rsidRDefault="000A71CF" w:rsidP="000A71CF">
      <w:pPr>
        <w:pStyle w:val="BodyText"/>
        <w:rPr>
          <w:rFonts w:eastAsia="Times"/>
        </w:rPr>
        <w:sectPr w:rsidR="000A71CF" w:rsidSect="00305589">
          <w:headerReference w:type="default" r:id="rId832"/>
          <w:footerReference w:type="default" r:id="rId833"/>
          <w:type w:val="continuous"/>
          <w:pgSz w:w="12240" w:h="15840"/>
          <w:pgMar w:top="1440" w:right="1440" w:bottom="1440" w:left="1440" w:header="720" w:footer="720" w:gutter="0"/>
          <w:pgNumType w:start="1"/>
          <w:cols w:space="720"/>
          <w:docGrid w:linePitch="360"/>
        </w:sectPr>
      </w:pPr>
    </w:p>
    <w:p w14:paraId="3B1C9061" w14:textId="77777777" w:rsidR="000A71CF" w:rsidRDefault="000A71CF" w:rsidP="00CF095C">
      <w:pPr>
        <w:pStyle w:val="BodyText"/>
      </w:pPr>
      <w:r>
        <w:rPr>
          <w:noProof/>
          <w:lang w:val="en-GB" w:eastAsia="en-GB"/>
        </w:rPr>
        <w:lastRenderedPageBreak/>
        <w:drawing>
          <wp:inline distT="0" distB="0" distL="0" distR="0" wp14:anchorId="27C1DD1B" wp14:editId="534C279A">
            <wp:extent cx="5943600" cy="72974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4"/>
                    <a:stretch>
                      <a:fillRect/>
                    </a:stretch>
                  </pic:blipFill>
                  <pic:spPr>
                    <a:xfrm>
                      <a:off x="0" y="0"/>
                      <a:ext cx="5943600" cy="7297420"/>
                    </a:xfrm>
                    <a:prstGeom prst="rect">
                      <a:avLst/>
                    </a:prstGeom>
                  </pic:spPr>
                </pic:pic>
              </a:graphicData>
            </a:graphic>
          </wp:inline>
        </w:drawing>
      </w:r>
    </w:p>
    <w:p w14:paraId="51DBBDA4" w14:textId="6E68555B" w:rsidR="000A71CF" w:rsidRPr="006274DD" w:rsidRDefault="000A71CF" w:rsidP="006274DD">
      <w:pPr>
        <w:pStyle w:val="Caption"/>
      </w:pPr>
      <w:bookmarkStart w:id="734" w:name="_Ref325073160"/>
      <w:r w:rsidRPr="006274DD">
        <w:t xml:space="preserve">Figure </w:t>
      </w:r>
      <w:r w:rsidR="00333F36">
        <w:fldChar w:fldCharType="begin"/>
      </w:r>
      <w:r w:rsidR="00333F36">
        <w:instrText xml:space="preserve"> STYLEREF 1 \s </w:instrText>
      </w:r>
      <w:r w:rsidR="00333F36">
        <w:fldChar w:fldCharType="separate"/>
      </w:r>
      <w:r w:rsidR="00B81ED7">
        <w:rPr>
          <w:noProof/>
        </w:rPr>
        <w:t>9</w:t>
      </w:r>
      <w:r w:rsidR="00333F36">
        <w:rPr>
          <w:noProof/>
        </w:rPr>
        <w:fldChar w:fldCharType="end"/>
      </w:r>
      <w:r w:rsidR="00464209" w:rsidRPr="006274DD">
        <w:noBreakHyphen/>
      </w:r>
      <w:r w:rsidR="00333F36">
        <w:fldChar w:fldCharType="begin"/>
      </w:r>
      <w:r w:rsidR="00333F36">
        <w:instrText xml:space="preserve"> SEQ Figure \* ARABIC \s 1 </w:instrText>
      </w:r>
      <w:r w:rsidR="00333F36">
        <w:fldChar w:fldCharType="separate"/>
      </w:r>
      <w:r w:rsidR="00B81ED7">
        <w:rPr>
          <w:noProof/>
        </w:rPr>
        <w:t>31</w:t>
      </w:r>
      <w:r w:rsidR="00333F36">
        <w:rPr>
          <w:noProof/>
        </w:rPr>
        <w:fldChar w:fldCharType="end"/>
      </w:r>
      <w:bookmarkEnd w:id="734"/>
      <w:r w:rsidRPr="006274DD">
        <w:t xml:space="preserve"> MPD Schema Artifacts to NIEM-UML MPD Model – baseType Mapping Overview</w:t>
      </w:r>
    </w:p>
    <w:p w14:paraId="760725B3" w14:textId="77777777" w:rsidR="000A71CF" w:rsidRDefault="000A71CF" w:rsidP="000A71CF">
      <w:pPr>
        <w:pStyle w:val="BodyText"/>
        <w:rPr>
          <w:rFonts w:eastAsia="Times"/>
        </w:rPr>
      </w:pPr>
      <w:r>
        <w:rPr>
          <w:rFonts w:eastAsia="Times"/>
        </w:rPr>
        <w:t xml:space="preserve">For </w:t>
      </w:r>
      <w:r w:rsidRPr="00C719C4">
        <w:rPr>
          <w:rFonts w:eastAsia="Times"/>
        </w:rPr>
        <w:t>NIEMmpdartifact2model</w:t>
      </w:r>
      <w:r>
        <w:rPr>
          <w:rFonts w:eastAsia="Times"/>
        </w:rPr>
        <w:t xml:space="preserve">, mapping operations are generally invoked with the context of a source XSDComponent and produce some form of target NIEM PSM Element. Most mapping operations are also provided an argument that is the target NIEM-UML container context. The “when” condition for the MappingOperations is normally a function of the source MPD XSDComponent, the type of the source XSDComponent,  and/or the target </w:t>
      </w:r>
      <w:r>
        <w:rPr>
          <w:rFonts w:eastAsia="Times"/>
        </w:rPr>
        <w:lastRenderedPageBreak/>
        <w:t>NIEM-UML container context. The mapping operation connects its target NIEM-UMLElement to its container, applies a Stereotype as appropriate, and populates the underlying UML Element properties and/or applied Stereotype tag values.</w:t>
      </w:r>
    </w:p>
    <w:p w14:paraId="0B3E3E2A" w14:textId="77777777" w:rsidR="000A71CF" w:rsidRPr="00A6095A" w:rsidRDefault="000A71CF" w:rsidP="000A71CF">
      <w:pPr>
        <w:pStyle w:val="BodyText"/>
      </w:pPr>
      <w:r>
        <w:fldChar w:fldCharType="begin"/>
      </w:r>
      <w:r>
        <w:instrText xml:space="preserve"> REF _Ref325071654 \h </w:instrText>
      </w:r>
      <w:r>
        <w:fldChar w:fldCharType="separate"/>
      </w:r>
      <w:r w:rsidR="00B81ED7">
        <w:t xml:space="preserve">Figure </w:t>
      </w:r>
      <w:r w:rsidR="00B81ED7">
        <w:rPr>
          <w:noProof/>
        </w:rPr>
        <w:t>9</w:t>
      </w:r>
      <w:r w:rsidR="00B81ED7">
        <w:noBreakHyphen/>
      </w:r>
      <w:r w:rsidR="00B81ED7">
        <w:rPr>
          <w:noProof/>
        </w:rPr>
        <w:t>32</w:t>
      </w:r>
      <w:r>
        <w:fldChar w:fldCharType="end"/>
      </w:r>
      <w:r>
        <w:t xml:space="preserve"> </w:t>
      </w:r>
      <w:r w:rsidRPr="00210790">
        <w:t>illustrates the disjunction pattern for</w:t>
      </w:r>
      <w:r>
        <w:t xml:space="preserve"> the </w:t>
      </w:r>
      <w:r>
        <w:rPr>
          <w:rFonts w:eastAsia="Times"/>
        </w:rPr>
        <w:t xml:space="preserve">NIEMmpdartifact2model </w:t>
      </w:r>
      <w:r>
        <w:t>transformation.</w:t>
      </w:r>
    </w:p>
    <w:p w14:paraId="6DE387BA" w14:textId="77777777" w:rsidR="000A71CF" w:rsidRDefault="000A71CF" w:rsidP="000A71CF">
      <w:pPr>
        <w:pStyle w:val="BodyText"/>
        <w:rPr>
          <w:noProof/>
        </w:rPr>
      </w:pPr>
      <w:r w:rsidRPr="00B51642">
        <w:rPr>
          <w:noProof/>
        </w:rPr>
        <w:t xml:space="preserve"> </w:t>
      </w:r>
    </w:p>
    <w:p w14:paraId="4CDAECCC" w14:textId="77777777" w:rsidR="000A71CF" w:rsidRDefault="000A71CF" w:rsidP="000A71CF">
      <w:pPr>
        <w:pStyle w:val="BodyText"/>
      </w:pPr>
      <w:r w:rsidRPr="00940418">
        <w:rPr>
          <w:noProof/>
        </w:rPr>
        <w:lastRenderedPageBreak/>
        <w:t xml:space="preserve"> </w:t>
      </w:r>
      <w:r>
        <w:rPr>
          <w:noProof/>
          <w:lang w:val="en-GB" w:eastAsia="en-GB"/>
        </w:rPr>
        <w:drawing>
          <wp:inline distT="0" distB="0" distL="0" distR="0" wp14:anchorId="2B983422" wp14:editId="6CB8FD42">
            <wp:extent cx="5901070" cy="7862419"/>
            <wp:effectExtent l="0" t="0" r="4445"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5"/>
                    <a:stretch>
                      <a:fillRect/>
                    </a:stretch>
                  </pic:blipFill>
                  <pic:spPr>
                    <a:xfrm>
                      <a:off x="0" y="0"/>
                      <a:ext cx="5903826" cy="7866091"/>
                    </a:xfrm>
                    <a:prstGeom prst="rect">
                      <a:avLst/>
                    </a:prstGeom>
                  </pic:spPr>
                </pic:pic>
              </a:graphicData>
            </a:graphic>
          </wp:inline>
        </w:drawing>
      </w:r>
    </w:p>
    <w:p w14:paraId="05BB1C43" w14:textId="2AE77C46" w:rsidR="000A71CF" w:rsidRDefault="000A71CF" w:rsidP="000A71CF">
      <w:pPr>
        <w:pStyle w:val="Caption"/>
      </w:pPr>
      <w:bookmarkStart w:id="735" w:name="_Ref325071654"/>
      <w:r>
        <w:t xml:space="preserve">Figure </w:t>
      </w:r>
      <w:r w:rsidR="00333F36">
        <w:fldChar w:fldCharType="begin"/>
      </w:r>
      <w:r w:rsidR="00333F36">
        <w:instrText xml:space="preserve"> STYLEREF 1 \s </w:instrText>
      </w:r>
      <w:r w:rsidR="00333F36">
        <w:fldChar w:fldCharType="separate"/>
      </w:r>
      <w:r w:rsidR="00B81ED7">
        <w:rPr>
          <w:noProof/>
        </w:rPr>
        <w:t>9</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32</w:t>
      </w:r>
      <w:r w:rsidR="00333F36">
        <w:rPr>
          <w:noProof/>
        </w:rPr>
        <w:fldChar w:fldCharType="end"/>
      </w:r>
      <w:bookmarkEnd w:id="735"/>
      <w:r>
        <w:t xml:space="preserve"> NIEM MPD Artifact to NIEM MPD Model - Disjunction</w:t>
      </w:r>
    </w:p>
    <w:p w14:paraId="7637FB1F" w14:textId="77777777" w:rsidR="000A71CF" w:rsidRPr="00210790" w:rsidRDefault="000A71CF" w:rsidP="000A71CF">
      <w:pPr>
        <w:pStyle w:val="BodyText"/>
      </w:pPr>
      <w:r w:rsidRPr="00210790">
        <w:lastRenderedPageBreak/>
        <w:t xml:space="preserve">For the </w:t>
      </w:r>
      <w:r>
        <w:rPr>
          <w:rFonts w:eastAsia="Times"/>
        </w:rPr>
        <w:t xml:space="preserve">NIEMmpdartifact2model </w:t>
      </w:r>
      <w:r w:rsidRPr="00210790">
        <w:t>transformation, each level of the inheritance hierarchy populates properties of a target NIEM</w:t>
      </w:r>
      <w:r>
        <w:t>-UML</w:t>
      </w:r>
      <w:r w:rsidRPr="00210790">
        <w:t xml:space="preserve"> Element from the source MPD Artifacts model. </w:t>
      </w:r>
      <w:r>
        <w:fldChar w:fldCharType="begin"/>
      </w:r>
      <w:r>
        <w:instrText xml:space="preserve"> REF _Ref325073227 \h </w:instrText>
      </w:r>
      <w:r>
        <w:fldChar w:fldCharType="separate"/>
      </w:r>
      <w:r w:rsidR="00B81ED7">
        <w:t xml:space="preserve">Figure </w:t>
      </w:r>
      <w:r w:rsidR="00B81ED7">
        <w:rPr>
          <w:noProof/>
        </w:rPr>
        <w:t>9</w:t>
      </w:r>
      <w:r w:rsidR="00B81ED7">
        <w:noBreakHyphen/>
      </w:r>
      <w:r w:rsidR="00B81ED7">
        <w:rPr>
          <w:noProof/>
        </w:rPr>
        <w:t>33</w:t>
      </w:r>
      <w:r>
        <w:fldChar w:fldCharType="end"/>
      </w:r>
      <w:r>
        <w:t xml:space="preserve"> </w:t>
      </w:r>
      <w:r w:rsidRPr="00210790">
        <w:t>illustrates the inheritance for most of the MappingOperations in</w:t>
      </w:r>
      <w:r>
        <w:t xml:space="preserve"> the </w:t>
      </w:r>
      <w:r>
        <w:rPr>
          <w:rFonts w:eastAsia="Times"/>
        </w:rPr>
        <w:t xml:space="preserve">NIEMmpdartifact2model </w:t>
      </w:r>
      <w:r>
        <w:t>transformation.</w:t>
      </w:r>
    </w:p>
    <w:p w14:paraId="5CA9CAB9" w14:textId="77777777" w:rsidR="000A71CF" w:rsidRDefault="000A71CF" w:rsidP="000A71CF">
      <w:pPr>
        <w:pStyle w:val="BodyText"/>
        <w:rPr>
          <w:rFonts w:eastAsia="Times"/>
        </w:rPr>
      </w:pPr>
    </w:p>
    <w:p w14:paraId="78D2FBC9" w14:textId="77777777" w:rsidR="000A71CF" w:rsidRDefault="000A71CF" w:rsidP="000A71CF">
      <w:pPr>
        <w:pStyle w:val="BodyText"/>
        <w:ind w:left="-720" w:right="-720"/>
        <w:jc w:val="center"/>
        <w:rPr>
          <w:noProof/>
        </w:rPr>
      </w:pPr>
      <w:r w:rsidRPr="00B51642">
        <w:rPr>
          <w:noProof/>
        </w:rPr>
        <w:t xml:space="preserve"> </w:t>
      </w:r>
    </w:p>
    <w:p w14:paraId="51125364" w14:textId="77777777" w:rsidR="000A71CF" w:rsidRDefault="000A71CF" w:rsidP="00CF095C">
      <w:pPr>
        <w:pStyle w:val="BodyText"/>
        <w:ind w:right="-720"/>
      </w:pPr>
      <w:r>
        <w:rPr>
          <w:noProof/>
          <w:lang w:val="en-GB" w:eastAsia="en-GB"/>
        </w:rPr>
        <w:drawing>
          <wp:inline distT="0" distB="0" distL="0" distR="0" wp14:anchorId="7FE861C7" wp14:editId="10FC198A">
            <wp:extent cx="5943600" cy="33032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6"/>
                    <a:stretch>
                      <a:fillRect/>
                    </a:stretch>
                  </pic:blipFill>
                  <pic:spPr>
                    <a:xfrm>
                      <a:off x="0" y="0"/>
                      <a:ext cx="5943600" cy="3303270"/>
                    </a:xfrm>
                    <a:prstGeom prst="rect">
                      <a:avLst/>
                    </a:prstGeom>
                  </pic:spPr>
                </pic:pic>
              </a:graphicData>
            </a:graphic>
          </wp:inline>
        </w:drawing>
      </w:r>
    </w:p>
    <w:p w14:paraId="47160975" w14:textId="1F9A2591" w:rsidR="000A71CF" w:rsidRDefault="000A71CF" w:rsidP="000A71CF">
      <w:pPr>
        <w:pStyle w:val="Caption"/>
      </w:pPr>
      <w:bookmarkStart w:id="736" w:name="_Ref325073227"/>
      <w:bookmarkStart w:id="737" w:name="_Ref325073210"/>
      <w:r>
        <w:t xml:space="preserve">Figure </w:t>
      </w:r>
      <w:r w:rsidR="00333F36">
        <w:fldChar w:fldCharType="begin"/>
      </w:r>
      <w:r w:rsidR="00333F36">
        <w:instrText xml:space="preserve"> STYLEREF 1 \s </w:instrText>
      </w:r>
      <w:r w:rsidR="00333F36">
        <w:fldChar w:fldCharType="separate"/>
      </w:r>
      <w:r w:rsidR="00B81ED7">
        <w:rPr>
          <w:noProof/>
        </w:rPr>
        <w:t>9</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33</w:t>
      </w:r>
      <w:r w:rsidR="00333F36">
        <w:rPr>
          <w:noProof/>
        </w:rPr>
        <w:fldChar w:fldCharType="end"/>
      </w:r>
      <w:bookmarkEnd w:id="736"/>
      <w:r>
        <w:t xml:space="preserve"> NIEM MPD Artifact to NIEM MPD Model - Inheritance</w:t>
      </w:r>
      <w:bookmarkEnd w:id="737"/>
    </w:p>
    <w:p w14:paraId="33759716" w14:textId="77777777" w:rsidR="000A71CF" w:rsidRDefault="000A71CF" w:rsidP="000A71CF">
      <w:pPr>
        <w:pStyle w:val="BodyText"/>
        <w:rPr>
          <w:rFonts w:eastAsia="Times"/>
        </w:rPr>
      </w:pPr>
      <w:r w:rsidRPr="006A7F18">
        <w:rPr>
          <w:rFonts w:eastAsia="Times"/>
        </w:rPr>
        <w:t xml:space="preserve">For the </w:t>
      </w:r>
      <w:r>
        <w:rPr>
          <w:rFonts w:eastAsia="Times"/>
        </w:rPr>
        <w:t xml:space="preserve">NIEMmpdartifact2model </w:t>
      </w:r>
      <w:r w:rsidRPr="006A7F18">
        <w:rPr>
          <w:rFonts w:eastAsia="Times"/>
        </w:rPr>
        <w:t>transformation, each level of the inheritance hierarchy populates properties of a target NIEM</w:t>
      </w:r>
      <w:r>
        <w:rPr>
          <w:rFonts w:eastAsia="Times"/>
        </w:rPr>
        <w:t>-UML</w:t>
      </w:r>
      <w:r w:rsidRPr="006A7F18">
        <w:rPr>
          <w:rFonts w:eastAsia="Times"/>
        </w:rPr>
        <w:t xml:space="preserve"> Element from the stereotype tag values and/or UML elements of the source MPD </w:t>
      </w:r>
      <w:r>
        <w:rPr>
          <w:rFonts w:eastAsia="Times"/>
        </w:rPr>
        <w:t>Schemas</w:t>
      </w:r>
      <w:r w:rsidRPr="006A7F18">
        <w:rPr>
          <w:rFonts w:eastAsia="Times"/>
        </w:rPr>
        <w:t xml:space="preserve">. </w:t>
      </w:r>
      <w:r>
        <w:rPr>
          <w:rFonts w:eastAsia="Times"/>
        </w:rPr>
        <w:fldChar w:fldCharType="begin"/>
      </w:r>
      <w:r>
        <w:rPr>
          <w:rFonts w:eastAsia="Times"/>
        </w:rPr>
        <w:instrText xml:space="preserve"> REF _Ref325073252 \h </w:instrText>
      </w:r>
      <w:r>
        <w:rPr>
          <w:rFonts w:eastAsia="Times"/>
        </w:rPr>
      </w:r>
      <w:r>
        <w:rPr>
          <w:rFonts w:eastAsia="Times"/>
        </w:rPr>
        <w:fldChar w:fldCharType="separate"/>
      </w:r>
      <w:r w:rsidR="00B81ED7">
        <w:t xml:space="preserve">Figure </w:t>
      </w:r>
      <w:r w:rsidR="00B81ED7">
        <w:rPr>
          <w:noProof/>
        </w:rPr>
        <w:t>9</w:t>
      </w:r>
      <w:r w:rsidR="00B81ED7">
        <w:noBreakHyphen/>
      </w:r>
      <w:r w:rsidR="00B81ED7">
        <w:rPr>
          <w:noProof/>
        </w:rPr>
        <w:t>34</w:t>
      </w:r>
      <w:r>
        <w:rPr>
          <w:rFonts w:eastAsia="Times"/>
        </w:rPr>
        <w:fldChar w:fldCharType="end"/>
      </w:r>
      <w:r>
        <w:rPr>
          <w:rFonts w:eastAsia="Times"/>
        </w:rPr>
        <w:t xml:space="preserve"> </w:t>
      </w:r>
      <w:r w:rsidRPr="006A7F18">
        <w:rPr>
          <w:rFonts w:eastAsia="Times"/>
        </w:rPr>
        <w:t>illustrates the inheritance for most of the MappingOperations in</w:t>
      </w:r>
      <w:r>
        <w:rPr>
          <w:rFonts w:eastAsia="Times"/>
        </w:rPr>
        <w:t xml:space="preserve"> the NIEMmpdartifact2model transformation.</w:t>
      </w:r>
    </w:p>
    <w:p w14:paraId="4131E8B4" w14:textId="77777777" w:rsidR="000A71CF" w:rsidRDefault="000A71CF" w:rsidP="000A71CF">
      <w:pPr>
        <w:pStyle w:val="BodyText"/>
        <w:ind w:left="-720" w:right="-720"/>
        <w:jc w:val="center"/>
        <w:rPr>
          <w:noProof/>
        </w:rPr>
      </w:pPr>
      <w:r w:rsidRPr="00B51642">
        <w:rPr>
          <w:noProof/>
        </w:rPr>
        <w:t xml:space="preserve"> </w:t>
      </w:r>
    </w:p>
    <w:p w14:paraId="32B926B2" w14:textId="77777777" w:rsidR="000A71CF" w:rsidRDefault="000A71CF" w:rsidP="00CF095C">
      <w:pPr>
        <w:pStyle w:val="BodyText"/>
        <w:ind w:right="-720"/>
      </w:pPr>
      <w:r>
        <w:rPr>
          <w:noProof/>
          <w:lang w:val="en-GB" w:eastAsia="en-GB"/>
        </w:rPr>
        <w:lastRenderedPageBreak/>
        <w:drawing>
          <wp:inline distT="0" distB="0" distL="0" distR="0" wp14:anchorId="326C7B8E" wp14:editId="06CCC7D0">
            <wp:extent cx="5943600" cy="31305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7"/>
                    <a:stretch>
                      <a:fillRect/>
                    </a:stretch>
                  </pic:blipFill>
                  <pic:spPr>
                    <a:xfrm>
                      <a:off x="0" y="0"/>
                      <a:ext cx="5943600" cy="3130550"/>
                    </a:xfrm>
                    <a:prstGeom prst="rect">
                      <a:avLst/>
                    </a:prstGeom>
                  </pic:spPr>
                </pic:pic>
              </a:graphicData>
            </a:graphic>
          </wp:inline>
        </w:drawing>
      </w:r>
    </w:p>
    <w:p w14:paraId="040E4453" w14:textId="4728F34C" w:rsidR="000A71CF" w:rsidRDefault="000A71CF" w:rsidP="000A71CF">
      <w:pPr>
        <w:pStyle w:val="Caption"/>
      </w:pPr>
      <w:bookmarkStart w:id="738" w:name="_Ref325073252"/>
      <w:r>
        <w:t xml:space="preserve">Figure </w:t>
      </w:r>
      <w:r w:rsidR="00333F36">
        <w:fldChar w:fldCharType="begin"/>
      </w:r>
      <w:r w:rsidR="00333F36">
        <w:instrText xml:space="preserve"> STYLEREF 1 \s </w:instrText>
      </w:r>
      <w:r w:rsidR="00333F36">
        <w:fldChar w:fldCharType="separate"/>
      </w:r>
      <w:r w:rsidR="00B81ED7">
        <w:rPr>
          <w:noProof/>
        </w:rPr>
        <w:t>9</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34</w:t>
      </w:r>
      <w:r w:rsidR="00333F36">
        <w:rPr>
          <w:noProof/>
        </w:rPr>
        <w:fldChar w:fldCharType="end"/>
      </w:r>
      <w:bookmarkEnd w:id="738"/>
      <w:r>
        <w:t xml:space="preserve"> NIEM MPD Artifact to NIEM MPD Model - Inheritance NIEM Type Mapping</w:t>
      </w:r>
    </w:p>
    <w:p w14:paraId="325FC678" w14:textId="77777777" w:rsidR="000A71CF" w:rsidRDefault="000A71CF" w:rsidP="000A71CF">
      <w:pPr>
        <w:pStyle w:val="BodyText"/>
      </w:pPr>
    </w:p>
    <w:p w14:paraId="0668FE53" w14:textId="6F694587" w:rsidR="000A71CF" w:rsidRDefault="000A71CF" w:rsidP="000A71CF">
      <w:pPr>
        <w:pStyle w:val="BodyText"/>
      </w:pPr>
      <w:r>
        <w:t>The NIEM-3 MPD, and its specification of an MPD-Catalog, introduces a large number of concepts related to the composition of an MPD.  These concepts are encapsulated within the Classifiers defined in the Model_Package_Description_Profile.  There is an isomorphic relationship between the Schema Components defined within the MPD-Catalog Schema and the model elements contained by the Model_Package_Description_Profile, which is summarized in the following table.</w:t>
      </w:r>
    </w:p>
    <w:p w14:paraId="7806EFC5" w14:textId="6978FCA9" w:rsidR="000A71CF" w:rsidRDefault="000A71CF" w:rsidP="000A71CF">
      <w:pPr>
        <w:pStyle w:val="Caption"/>
        <w:keepNext/>
      </w:pPr>
      <w:r>
        <w:t xml:space="preserve">Table </w:t>
      </w:r>
      <w:r w:rsidR="00333F36">
        <w:fldChar w:fldCharType="begin"/>
      </w:r>
      <w:r w:rsidR="00333F36">
        <w:instrText xml:space="preserve"> STYLEREF 1 \s </w:instrText>
      </w:r>
      <w:r w:rsidR="00333F36">
        <w:fldChar w:fldCharType="separate"/>
      </w:r>
      <w:r w:rsidR="00B81ED7">
        <w:rPr>
          <w:noProof/>
        </w:rPr>
        <w:t>9</w:t>
      </w:r>
      <w:r w:rsidR="00333F36">
        <w:rPr>
          <w:noProof/>
        </w:rPr>
        <w:fldChar w:fldCharType="end"/>
      </w:r>
      <w:r>
        <w:noBreakHyphen/>
      </w:r>
      <w:r w:rsidR="00333F36">
        <w:fldChar w:fldCharType="begin"/>
      </w:r>
      <w:r w:rsidR="00333F36">
        <w:instrText xml:space="preserve"> SEQ Table \* ARABIC \s 1 </w:instrText>
      </w:r>
      <w:r w:rsidR="00333F36">
        <w:fldChar w:fldCharType="separate"/>
      </w:r>
      <w:r w:rsidR="00B81ED7">
        <w:rPr>
          <w:noProof/>
        </w:rPr>
        <w:t>1</w:t>
      </w:r>
      <w:r w:rsidR="00333F36">
        <w:rPr>
          <w:noProof/>
        </w:rPr>
        <w:fldChar w:fldCharType="end"/>
      </w:r>
      <w:r>
        <w:t xml:space="preserve"> MPD Catalog components</w:t>
      </w:r>
    </w:p>
    <w:tbl>
      <w:tblPr>
        <w:tblStyle w:val="MediumShading2-Accent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60" w:firstRow="1" w:lastRow="1" w:firstColumn="0" w:lastColumn="0" w:noHBand="1" w:noVBand="1"/>
      </w:tblPr>
      <w:tblGrid>
        <w:gridCol w:w="3530"/>
        <w:gridCol w:w="6046"/>
      </w:tblGrid>
      <w:tr w:rsidR="00305589" w:rsidRPr="00305589" w14:paraId="0F64F77C" w14:textId="77777777" w:rsidTr="00305589">
        <w:trPr>
          <w:cnfStyle w:val="100000000000" w:firstRow="1" w:lastRow="0" w:firstColumn="0" w:lastColumn="0" w:oddVBand="0" w:evenVBand="0" w:oddHBand="0" w:evenHBand="0" w:firstRowFirstColumn="0" w:firstRowLastColumn="0" w:lastRowFirstColumn="0" w:lastRowLastColumn="0"/>
          <w:trHeight w:val="454"/>
        </w:trPr>
        <w:tc>
          <w:tcPr>
            <w:tcW w:w="1843"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tcPr>
          <w:p w14:paraId="04F17B51" w14:textId="77777777" w:rsidR="000A71CF" w:rsidRPr="00305589" w:rsidRDefault="000A71CF" w:rsidP="00305589">
            <w:pPr>
              <w:rPr>
                <w:color w:val="auto"/>
              </w:rPr>
            </w:pPr>
            <w:r w:rsidRPr="00305589">
              <w:rPr>
                <w:color w:val="auto"/>
              </w:rPr>
              <w:t>Schema Component</w:t>
            </w:r>
          </w:p>
        </w:tc>
        <w:tc>
          <w:tcPr>
            <w:tcW w:w="3157"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F1478A4" w14:textId="77777777" w:rsidR="000A71CF" w:rsidRPr="00305589" w:rsidRDefault="000A71CF" w:rsidP="00305589">
            <w:pPr>
              <w:rPr>
                <w:color w:val="auto"/>
              </w:rPr>
            </w:pPr>
            <w:r w:rsidRPr="00305589">
              <w:rPr>
                <w:color w:val="auto"/>
              </w:rPr>
              <w:t>UML Element</w:t>
            </w:r>
          </w:p>
        </w:tc>
      </w:tr>
      <w:tr w:rsidR="00305589" w:rsidRPr="00305589" w14:paraId="2520A8FA" w14:textId="77777777" w:rsidTr="00305589">
        <w:trPr>
          <w:trHeight w:val="454"/>
        </w:trPr>
        <w:tc>
          <w:tcPr>
            <w:tcW w:w="1843" w:type="pct"/>
            <w:tcBorders>
              <w:top w:val="single" w:sz="4" w:space="0" w:color="auto"/>
            </w:tcBorders>
            <w:shd w:val="clear" w:color="auto" w:fill="F2F2F2" w:themeFill="background1" w:themeFillShade="F2"/>
            <w:noWrap/>
            <w:vAlign w:val="center"/>
          </w:tcPr>
          <w:p w14:paraId="2F770399" w14:textId="77777777" w:rsidR="000A71CF" w:rsidRPr="00305589" w:rsidRDefault="000A71CF" w:rsidP="00305589">
            <w:pPr>
              <w:rPr>
                <w:b/>
              </w:rPr>
            </w:pPr>
            <w:r w:rsidRPr="00305589">
              <w:rPr>
                <w:rStyle w:val="SubtleEmphasis"/>
                <w:b/>
                <w:color w:val="auto"/>
              </w:rPr>
              <w:t>Type</w:t>
            </w:r>
          </w:p>
        </w:tc>
        <w:tc>
          <w:tcPr>
            <w:tcW w:w="3157" w:type="pct"/>
            <w:tcBorders>
              <w:top w:val="single" w:sz="4" w:space="0" w:color="auto"/>
            </w:tcBorders>
            <w:shd w:val="clear" w:color="auto" w:fill="F2F2F2" w:themeFill="background1" w:themeFillShade="F2"/>
            <w:vAlign w:val="center"/>
          </w:tcPr>
          <w:p w14:paraId="03D1DD3A" w14:textId="77777777" w:rsidR="000A71CF" w:rsidRPr="00305589" w:rsidRDefault="000A71CF" w:rsidP="00305589">
            <w:pPr>
              <w:rPr>
                <w:rStyle w:val="SubtleEmphasis"/>
                <w:b/>
                <w:color w:val="auto"/>
              </w:rPr>
            </w:pPr>
            <w:r w:rsidRPr="00305589">
              <w:rPr>
                <w:rStyle w:val="SubtleEmphasis"/>
                <w:b/>
                <w:color w:val="auto"/>
              </w:rPr>
              <w:t>Element</w:t>
            </w:r>
          </w:p>
        </w:tc>
      </w:tr>
      <w:tr w:rsidR="000A71CF" w14:paraId="689AE2F7" w14:textId="77777777" w:rsidTr="00305589">
        <w:tc>
          <w:tcPr>
            <w:tcW w:w="1843" w:type="pct"/>
            <w:noWrap/>
          </w:tcPr>
          <w:p w14:paraId="70FF4D6B" w14:textId="77777777" w:rsidR="000A71CF" w:rsidRDefault="000A71CF" w:rsidP="000A71CF">
            <w:r>
              <w:t>CatalogType</w:t>
            </w:r>
          </w:p>
        </w:tc>
        <w:tc>
          <w:tcPr>
            <w:tcW w:w="3157" w:type="pct"/>
          </w:tcPr>
          <w:p w14:paraId="0D49F078" w14:textId="77777777" w:rsidR="000A71CF" w:rsidRDefault="000A71CF" w:rsidP="000A71CF">
            <w:pPr>
              <w:pStyle w:val="DecimalAligned"/>
            </w:pPr>
            <w:r>
              <w:t>ModelPackageDescription (Artifact)</w:t>
            </w:r>
          </w:p>
        </w:tc>
      </w:tr>
      <w:tr w:rsidR="000A71CF" w14:paraId="3ECFF17F" w14:textId="77777777" w:rsidTr="00305589">
        <w:tc>
          <w:tcPr>
            <w:tcW w:w="1843" w:type="pct"/>
            <w:noWrap/>
          </w:tcPr>
          <w:p w14:paraId="1902007D" w14:textId="77777777" w:rsidR="000A71CF" w:rsidRDefault="000A71CF" w:rsidP="000A71CF">
            <w:r>
              <w:t>MPDType</w:t>
            </w:r>
          </w:p>
        </w:tc>
        <w:tc>
          <w:tcPr>
            <w:tcW w:w="3157" w:type="pct"/>
          </w:tcPr>
          <w:p w14:paraId="7CD97E51" w14:textId="77777777" w:rsidR="000A71CF" w:rsidRDefault="000A71CF" w:rsidP="000A71CF">
            <w:pPr>
              <w:pStyle w:val="DecimalAligned"/>
            </w:pPr>
            <w:r>
              <w:t>ModelPackageDescription (Artifact)</w:t>
            </w:r>
          </w:p>
        </w:tc>
      </w:tr>
      <w:tr w:rsidR="000A71CF" w14:paraId="74C27908" w14:textId="77777777" w:rsidTr="00305589">
        <w:tc>
          <w:tcPr>
            <w:tcW w:w="1843" w:type="pct"/>
            <w:noWrap/>
          </w:tcPr>
          <w:p w14:paraId="4A706995" w14:textId="77777777" w:rsidR="000A71CF" w:rsidRDefault="000A71CF" w:rsidP="000A71CF">
            <w:r>
              <w:t>FileType</w:t>
            </w:r>
          </w:p>
        </w:tc>
        <w:tc>
          <w:tcPr>
            <w:tcW w:w="3157" w:type="pct"/>
          </w:tcPr>
          <w:p w14:paraId="558F47CD" w14:textId="7AA140ED" w:rsidR="000A71CF" w:rsidRDefault="003E7E03" w:rsidP="000A71CF">
            <w:pPr>
              <w:pStyle w:val="DecimalAligned"/>
            </w:pPr>
            <w:r>
              <w:t>«</w:t>
            </w:r>
            <w:r w:rsidR="000A71CF">
              <w:t>FileType</w:t>
            </w:r>
            <w:r w:rsidR="000A71CF">
              <w:rPr>
                <w:rFonts w:eastAsia="Times"/>
              </w:rPr>
              <w:t xml:space="preserve">» </w:t>
            </w:r>
            <w:r w:rsidR="000A71CF">
              <w:t>Usage</w:t>
            </w:r>
          </w:p>
        </w:tc>
      </w:tr>
      <w:tr w:rsidR="000A71CF" w14:paraId="641B792F" w14:textId="77777777" w:rsidTr="00305589">
        <w:tc>
          <w:tcPr>
            <w:tcW w:w="1843" w:type="pct"/>
            <w:noWrap/>
          </w:tcPr>
          <w:p w14:paraId="63AA27E2" w14:textId="77777777" w:rsidR="000A71CF" w:rsidRDefault="000A71CF" w:rsidP="000A71CF">
            <w:r>
              <w:t>FileSetType</w:t>
            </w:r>
          </w:p>
        </w:tc>
        <w:tc>
          <w:tcPr>
            <w:tcW w:w="3157" w:type="pct"/>
          </w:tcPr>
          <w:p w14:paraId="11C8EC3C" w14:textId="77777777" w:rsidR="000A71CF" w:rsidRDefault="000A71CF" w:rsidP="000A71CF">
            <w:pPr>
              <w:pStyle w:val="DecimalAligned"/>
            </w:pPr>
            <w:r>
              <w:t>FileSetType (Artifact)</w:t>
            </w:r>
          </w:p>
        </w:tc>
      </w:tr>
      <w:tr w:rsidR="000A71CF" w14:paraId="1D2CDE36" w14:textId="77777777" w:rsidTr="00305589">
        <w:tc>
          <w:tcPr>
            <w:tcW w:w="1843" w:type="pct"/>
            <w:noWrap/>
          </w:tcPr>
          <w:p w14:paraId="0D04F38B" w14:textId="77777777" w:rsidR="000A71CF" w:rsidRDefault="000A71CF" w:rsidP="000A71CF">
            <w:r>
              <w:t>SchemaDocumentSetType</w:t>
            </w:r>
          </w:p>
        </w:tc>
        <w:tc>
          <w:tcPr>
            <w:tcW w:w="3157" w:type="pct"/>
          </w:tcPr>
          <w:p w14:paraId="11FFCB74" w14:textId="77777777" w:rsidR="000A71CF" w:rsidRDefault="000A71CF" w:rsidP="000A71CF">
            <w:pPr>
              <w:pStyle w:val="DecimalAligned"/>
            </w:pPr>
            <w:r>
              <w:t>SchemaDocumentSetType (Artifact)</w:t>
            </w:r>
          </w:p>
        </w:tc>
      </w:tr>
      <w:tr w:rsidR="000A71CF" w14:paraId="3A8AECA4" w14:textId="77777777" w:rsidTr="00305589">
        <w:tc>
          <w:tcPr>
            <w:tcW w:w="1843" w:type="pct"/>
            <w:noWrap/>
          </w:tcPr>
          <w:p w14:paraId="5D557284" w14:textId="77777777" w:rsidR="000A71CF" w:rsidRDefault="000A71CF" w:rsidP="000A71CF">
            <w:r>
              <w:t>MPDNameSimpleType</w:t>
            </w:r>
          </w:p>
        </w:tc>
        <w:tc>
          <w:tcPr>
            <w:tcW w:w="3157" w:type="pct"/>
          </w:tcPr>
          <w:p w14:paraId="321714EF" w14:textId="77777777" w:rsidR="000A71CF" w:rsidRDefault="000A71CF" w:rsidP="000A71CF">
            <w:pPr>
              <w:pStyle w:val="DecimalAligned"/>
            </w:pPr>
            <w:r>
              <w:t>String (PrimitiveType)</w:t>
            </w:r>
          </w:p>
        </w:tc>
      </w:tr>
      <w:tr w:rsidR="000A71CF" w14:paraId="5A6A3F98" w14:textId="77777777" w:rsidTr="00305589">
        <w:tc>
          <w:tcPr>
            <w:tcW w:w="1843" w:type="pct"/>
            <w:noWrap/>
          </w:tcPr>
          <w:p w14:paraId="7EA524EB" w14:textId="77777777" w:rsidR="000A71CF" w:rsidRDefault="000A71CF" w:rsidP="000A71CF">
            <w:r>
              <w:t>MPDVersionIDSimpleType</w:t>
            </w:r>
          </w:p>
        </w:tc>
        <w:tc>
          <w:tcPr>
            <w:tcW w:w="3157" w:type="pct"/>
          </w:tcPr>
          <w:p w14:paraId="2086474E" w14:textId="77777777" w:rsidR="000A71CF" w:rsidRDefault="000A71CF" w:rsidP="000A71CF">
            <w:pPr>
              <w:pStyle w:val="DecimalAligned"/>
            </w:pPr>
            <w:r>
              <w:t>String (PrimitiveType)</w:t>
            </w:r>
          </w:p>
        </w:tc>
      </w:tr>
      <w:tr w:rsidR="000A71CF" w14:paraId="4708D315" w14:textId="77777777" w:rsidTr="00305589">
        <w:tc>
          <w:tcPr>
            <w:tcW w:w="1843" w:type="pct"/>
            <w:noWrap/>
          </w:tcPr>
          <w:p w14:paraId="39169644" w14:textId="77777777" w:rsidR="000A71CF" w:rsidRDefault="000A71CF" w:rsidP="000A71CF">
            <w:r>
              <w:t>MPDClassURIListSimpleType</w:t>
            </w:r>
          </w:p>
        </w:tc>
        <w:tc>
          <w:tcPr>
            <w:tcW w:w="3157" w:type="pct"/>
          </w:tcPr>
          <w:p w14:paraId="328F85B2" w14:textId="77777777" w:rsidR="000A71CF" w:rsidRDefault="000A71CF" w:rsidP="000A71CF">
            <w:pPr>
              <w:pStyle w:val="DecimalAligned"/>
            </w:pPr>
            <w:r>
              <w:t>String[0..*] (PrimitiveType)</w:t>
            </w:r>
          </w:p>
        </w:tc>
      </w:tr>
      <w:tr w:rsidR="000A71CF" w14:paraId="0A72BD29" w14:textId="77777777" w:rsidTr="00305589">
        <w:tc>
          <w:tcPr>
            <w:tcW w:w="1843" w:type="pct"/>
            <w:noWrap/>
          </w:tcPr>
          <w:p w14:paraId="3896A92B" w14:textId="77777777" w:rsidR="000A71CF" w:rsidRDefault="000A71CF" w:rsidP="000A71CF">
            <w:r>
              <w:t>MPDClassListSimpleType</w:t>
            </w:r>
          </w:p>
        </w:tc>
        <w:tc>
          <w:tcPr>
            <w:tcW w:w="3157" w:type="pct"/>
          </w:tcPr>
          <w:p w14:paraId="06E4969D" w14:textId="77777777" w:rsidR="000A71CF" w:rsidRDefault="000A71CF" w:rsidP="000A71CF">
            <w:pPr>
              <w:pStyle w:val="DecimalAligned"/>
            </w:pPr>
            <w:r>
              <w:t>String[0..*] (PrimitiveType)</w:t>
            </w:r>
          </w:p>
        </w:tc>
      </w:tr>
      <w:tr w:rsidR="000A71CF" w14:paraId="2F059ACE" w14:textId="77777777" w:rsidTr="00305589">
        <w:tc>
          <w:tcPr>
            <w:tcW w:w="1843" w:type="pct"/>
            <w:noWrap/>
          </w:tcPr>
          <w:p w14:paraId="6ECF833E" w14:textId="77777777" w:rsidR="000A71CF" w:rsidRDefault="000A71CF" w:rsidP="000A71CF">
            <w:r>
              <w:lastRenderedPageBreak/>
              <w:t>RelationshipType</w:t>
            </w:r>
          </w:p>
        </w:tc>
        <w:tc>
          <w:tcPr>
            <w:tcW w:w="3157" w:type="pct"/>
          </w:tcPr>
          <w:p w14:paraId="29EAC7F4" w14:textId="40A21862" w:rsidR="000A71CF" w:rsidRDefault="003E7E03" w:rsidP="000A71CF">
            <w:pPr>
              <w:pStyle w:val="DecimalAligned"/>
            </w:pPr>
            <w:r>
              <w:t>«</w:t>
            </w:r>
            <w:r w:rsidR="000A71CF">
              <w:t>ModelPackageDescriptionRelationship</w:t>
            </w:r>
            <w:r w:rsidR="000A71CF">
              <w:rPr>
                <w:rFonts w:eastAsia="Times"/>
              </w:rPr>
              <w:t>»</w:t>
            </w:r>
            <w:r w:rsidR="000A71CF">
              <w:t xml:space="preserve"> Dependency</w:t>
            </w:r>
          </w:p>
        </w:tc>
      </w:tr>
      <w:tr w:rsidR="000A71CF" w14:paraId="795356D1" w14:textId="77777777" w:rsidTr="00305589">
        <w:tc>
          <w:tcPr>
            <w:tcW w:w="1843" w:type="pct"/>
            <w:noWrap/>
          </w:tcPr>
          <w:p w14:paraId="0510AF66" w14:textId="77777777" w:rsidR="000A71CF" w:rsidRDefault="000A71CF" w:rsidP="000A71CF">
            <w:r>
              <w:t>RelationshipCodeSimpleType</w:t>
            </w:r>
          </w:p>
        </w:tc>
        <w:tc>
          <w:tcPr>
            <w:tcW w:w="3157" w:type="pct"/>
          </w:tcPr>
          <w:p w14:paraId="6C25985F" w14:textId="77777777" w:rsidR="000A71CF" w:rsidRDefault="000A71CF" w:rsidP="000A71CF">
            <w:pPr>
              <w:pStyle w:val="DecimalAligned"/>
            </w:pPr>
            <w:r>
              <w:t>RelationshipCode (Enumeration)</w:t>
            </w:r>
          </w:p>
        </w:tc>
      </w:tr>
      <w:tr w:rsidR="000A71CF" w14:paraId="0AE45A25" w14:textId="77777777" w:rsidTr="00305589">
        <w:tc>
          <w:tcPr>
            <w:tcW w:w="1843" w:type="pct"/>
            <w:noWrap/>
          </w:tcPr>
          <w:p w14:paraId="0D3675C2" w14:textId="77777777" w:rsidR="000A71CF" w:rsidRDefault="000A71CF" w:rsidP="000A71CF">
            <w:r>
              <w:t>IEPConformanceTargetType</w:t>
            </w:r>
          </w:p>
        </w:tc>
        <w:tc>
          <w:tcPr>
            <w:tcW w:w="3157" w:type="pct"/>
          </w:tcPr>
          <w:p w14:paraId="7D504141" w14:textId="77777777" w:rsidR="000A71CF" w:rsidRDefault="000A71CF" w:rsidP="000A71CF">
            <w:pPr>
              <w:pStyle w:val="DecimalAligned"/>
            </w:pPr>
            <w:r>
              <w:t>IEPConformanceTargetType (Artifact)</w:t>
            </w:r>
          </w:p>
        </w:tc>
      </w:tr>
      <w:tr w:rsidR="000A71CF" w14:paraId="58B74BCA" w14:textId="77777777" w:rsidTr="00305589">
        <w:tc>
          <w:tcPr>
            <w:tcW w:w="1843" w:type="pct"/>
            <w:noWrap/>
          </w:tcPr>
          <w:p w14:paraId="7562F6E9" w14:textId="77777777" w:rsidR="000A71CF" w:rsidRDefault="000A71CF" w:rsidP="000A71CF">
            <w:r>
              <w:t>ValidityContextType</w:t>
            </w:r>
          </w:p>
        </w:tc>
        <w:tc>
          <w:tcPr>
            <w:tcW w:w="3157" w:type="pct"/>
          </w:tcPr>
          <w:p w14:paraId="70A72EB2" w14:textId="77777777" w:rsidR="000A71CF" w:rsidRDefault="000A71CF" w:rsidP="000A71CF">
            <w:pPr>
              <w:pStyle w:val="DecimalAligned"/>
            </w:pPr>
            <w:r>
              <w:t>ValidityContextType (Artifact)</w:t>
            </w:r>
          </w:p>
        </w:tc>
      </w:tr>
      <w:tr w:rsidR="000A71CF" w14:paraId="326F8560" w14:textId="77777777" w:rsidTr="00305589">
        <w:tc>
          <w:tcPr>
            <w:tcW w:w="1843" w:type="pct"/>
            <w:noWrap/>
          </w:tcPr>
          <w:p w14:paraId="0AE3583B" w14:textId="77777777" w:rsidR="000A71CF" w:rsidRDefault="000A71CF" w:rsidP="000A71CF">
            <w:r>
              <w:t>XPathType</w:t>
            </w:r>
          </w:p>
        </w:tc>
        <w:tc>
          <w:tcPr>
            <w:tcW w:w="3157" w:type="pct"/>
          </w:tcPr>
          <w:p w14:paraId="4EBC8CB9" w14:textId="77777777" w:rsidR="000A71CF" w:rsidRDefault="000A71CF" w:rsidP="000A71CF">
            <w:pPr>
              <w:pStyle w:val="DecimalAligned"/>
            </w:pPr>
            <w:r>
              <w:t>XPathType (Artifact)</w:t>
            </w:r>
          </w:p>
        </w:tc>
      </w:tr>
      <w:tr w:rsidR="000A71CF" w14:paraId="4ED52355" w14:textId="77777777" w:rsidTr="00305589">
        <w:tc>
          <w:tcPr>
            <w:tcW w:w="1843" w:type="pct"/>
            <w:noWrap/>
          </w:tcPr>
          <w:p w14:paraId="7B5C8A7D" w14:textId="77777777" w:rsidR="000A71CF" w:rsidRDefault="000A71CF" w:rsidP="000A71CF">
            <w:r>
              <w:t>XMLSchemaType</w:t>
            </w:r>
          </w:p>
        </w:tc>
        <w:tc>
          <w:tcPr>
            <w:tcW w:w="3157" w:type="pct"/>
          </w:tcPr>
          <w:p w14:paraId="2839DCB7" w14:textId="77777777" w:rsidR="000A71CF" w:rsidRDefault="000A71CF" w:rsidP="000A71CF">
            <w:pPr>
              <w:pStyle w:val="DecimalAligned"/>
            </w:pPr>
            <w:r>
              <w:t>XMLSchemaType (Artifact)</w:t>
            </w:r>
          </w:p>
        </w:tc>
      </w:tr>
      <w:tr w:rsidR="000A71CF" w14:paraId="2D9E9EA6" w14:textId="77777777" w:rsidTr="00305589">
        <w:tc>
          <w:tcPr>
            <w:tcW w:w="1843" w:type="pct"/>
            <w:noWrap/>
          </w:tcPr>
          <w:p w14:paraId="61B95F53" w14:textId="77777777" w:rsidR="000A71CF" w:rsidRDefault="000A71CF" w:rsidP="000A71CF">
            <w:r>
              <w:t>SchematronValidationType</w:t>
            </w:r>
          </w:p>
        </w:tc>
        <w:tc>
          <w:tcPr>
            <w:tcW w:w="3157" w:type="pct"/>
          </w:tcPr>
          <w:p w14:paraId="1F8ADF20" w14:textId="77777777" w:rsidR="000A71CF" w:rsidRDefault="000A71CF" w:rsidP="000A71CF">
            <w:pPr>
              <w:pStyle w:val="DecimalAligned"/>
            </w:pPr>
            <w:r>
              <w:t>SchematronValidationType (Artifact)</w:t>
            </w:r>
          </w:p>
        </w:tc>
      </w:tr>
      <w:tr w:rsidR="000A71CF" w14:paraId="6BEB735C" w14:textId="77777777" w:rsidTr="00305589">
        <w:tc>
          <w:tcPr>
            <w:tcW w:w="1843" w:type="pct"/>
            <w:noWrap/>
          </w:tcPr>
          <w:p w14:paraId="39391FD8" w14:textId="77777777" w:rsidR="000A71CF" w:rsidRDefault="000A71CF" w:rsidP="000A71CF">
            <w:r>
              <w:t>RelaxNGValidationType</w:t>
            </w:r>
          </w:p>
        </w:tc>
        <w:tc>
          <w:tcPr>
            <w:tcW w:w="3157" w:type="pct"/>
          </w:tcPr>
          <w:p w14:paraId="5F877DA1" w14:textId="77777777" w:rsidR="000A71CF" w:rsidRDefault="000A71CF" w:rsidP="000A71CF">
            <w:pPr>
              <w:pStyle w:val="DecimalAligned"/>
            </w:pPr>
            <w:r>
              <w:t>RelaxNGValidationType (Artifact)</w:t>
            </w:r>
          </w:p>
        </w:tc>
      </w:tr>
      <w:tr w:rsidR="000A71CF" w14:paraId="6766D7A1" w14:textId="77777777" w:rsidTr="00305589">
        <w:tc>
          <w:tcPr>
            <w:tcW w:w="1843" w:type="pct"/>
            <w:noWrap/>
          </w:tcPr>
          <w:p w14:paraId="42B58383" w14:textId="77777777" w:rsidR="000A71CF" w:rsidRDefault="000A71CF" w:rsidP="000A71CF">
            <w:r>
              <w:t>QualifiedNamesType</w:t>
            </w:r>
          </w:p>
        </w:tc>
        <w:tc>
          <w:tcPr>
            <w:tcW w:w="3157" w:type="pct"/>
          </w:tcPr>
          <w:p w14:paraId="4883126E" w14:textId="77777777" w:rsidR="000A71CF" w:rsidRDefault="000A71CF" w:rsidP="000A71CF">
            <w:pPr>
              <w:pStyle w:val="DecimalAligned"/>
            </w:pPr>
            <w:r>
              <w:t>QualifiedNamesType (Artifact)</w:t>
            </w:r>
          </w:p>
        </w:tc>
      </w:tr>
      <w:tr w:rsidR="000A71CF" w14:paraId="64809C80" w14:textId="77777777" w:rsidTr="00305589">
        <w:tc>
          <w:tcPr>
            <w:tcW w:w="1843" w:type="pct"/>
            <w:noWrap/>
          </w:tcPr>
          <w:p w14:paraId="6F6B3B3D" w14:textId="77777777" w:rsidR="000A71CF" w:rsidRDefault="000A71CF" w:rsidP="000A71CF">
            <w:r>
              <w:t>ConformanceTargetType</w:t>
            </w:r>
          </w:p>
        </w:tc>
        <w:tc>
          <w:tcPr>
            <w:tcW w:w="3157" w:type="pct"/>
          </w:tcPr>
          <w:p w14:paraId="7FCC87BF" w14:textId="77777777" w:rsidR="000A71CF" w:rsidRDefault="000A71CF" w:rsidP="000A71CF">
            <w:pPr>
              <w:pStyle w:val="DecimalAligned"/>
            </w:pPr>
            <w:r>
              <w:t>ConformanceTargetType (Artifact)</w:t>
            </w:r>
          </w:p>
        </w:tc>
      </w:tr>
      <w:tr w:rsidR="000A71CF" w14:paraId="02A70C53" w14:textId="77777777" w:rsidTr="00305589">
        <w:tc>
          <w:tcPr>
            <w:tcW w:w="1843" w:type="pct"/>
            <w:noWrap/>
          </w:tcPr>
          <w:p w14:paraId="3500CCEB" w14:textId="77777777" w:rsidR="000A71CF" w:rsidRDefault="000A71CF" w:rsidP="000A71CF">
            <w:r>
              <w:t>TextRuleType</w:t>
            </w:r>
          </w:p>
        </w:tc>
        <w:tc>
          <w:tcPr>
            <w:tcW w:w="3157" w:type="pct"/>
          </w:tcPr>
          <w:p w14:paraId="7AC214DB" w14:textId="77777777" w:rsidR="000A71CF" w:rsidRDefault="000A71CF" w:rsidP="000A71CF">
            <w:pPr>
              <w:pStyle w:val="DecimalAligned"/>
            </w:pPr>
            <w:r>
              <w:t>TextRuleType (Artifact)</w:t>
            </w:r>
          </w:p>
        </w:tc>
      </w:tr>
      <w:tr w:rsidR="000A71CF" w14:paraId="4EE107C1" w14:textId="77777777" w:rsidTr="00305589">
        <w:tc>
          <w:tcPr>
            <w:tcW w:w="1843" w:type="pct"/>
            <w:noWrap/>
          </w:tcPr>
          <w:p w14:paraId="5D907BE1" w14:textId="77777777" w:rsidR="000A71CF" w:rsidRDefault="000A71CF" w:rsidP="000A71CF">
            <w:r>
              <w:t>MPDInformationType</w:t>
            </w:r>
          </w:p>
        </w:tc>
        <w:tc>
          <w:tcPr>
            <w:tcW w:w="3157" w:type="pct"/>
          </w:tcPr>
          <w:p w14:paraId="0AED5BA2" w14:textId="77777777" w:rsidR="000A71CF" w:rsidRDefault="000A71CF" w:rsidP="000A71CF">
            <w:pPr>
              <w:pStyle w:val="DecimalAligned"/>
            </w:pPr>
            <w:r>
              <w:t>Merged with ModelPackageDescription</w:t>
            </w:r>
          </w:p>
        </w:tc>
      </w:tr>
      <w:tr w:rsidR="000A71CF" w14:paraId="0AD575FC" w14:textId="77777777" w:rsidTr="00305589">
        <w:trPr>
          <w:trHeight w:val="454"/>
        </w:trPr>
        <w:tc>
          <w:tcPr>
            <w:tcW w:w="1843" w:type="pct"/>
            <w:shd w:val="clear" w:color="auto" w:fill="F2F2F2" w:themeFill="background1" w:themeFillShade="F2"/>
            <w:noWrap/>
            <w:vAlign w:val="center"/>
          </w:tcPr>
          <w:p w14:paraId="29F34FE8" w14:textId="77777777" w:rsidR="000A71CF" w:rsidRPr="00305589" w:rsidRDefault="000A71CF" w:rsidP="00305589">
            <w:pPr>
              <w:rPr>
                <w:rStyle w:val="SubtleEmphasis"/>
                <w:b/>
                <w:color w:val="auto"/>
              </w:rPr>
            </w:pPr>
            <w:r w:rsidRPr="00305589">
              <w:rPr>
                <w:rStyle w:val="SubtleEmphasis"/>
                <w:b/>
                <w:color w:val="auto"/>
              </w:rPr>
              <w:t>Element</w:t>
            </w:r>
          </w:p>
        </w:tc>
        <w:tc>
          <w:tcPr>
            <w:tcW w:w="3157" w:type="pct"/>
            <w:shd w:val="clear" w:color="auto" w:fill="F2F2F2" w:themeFill="background1" w:themeFillShade="F2"/>
            <w:vAlign w:val="center"/>
          </w:tcPr>
          <w:p w14:paraId="764D341F" w14:textId="77777777" w:rsidR="000A71CF" w:rsidRDefault="000A71CF" w:rsidP="00305589">
            <w:pPr>
              <w:rPr>
                <w:rStyle w:val="SubtleEmphasis"/>
              </w:rPr>
            </w:pPr>
          </w:p>
        </w:tc>
      </w:tr>
      <w:tr w:rsidR="000A71CF" w14:paraId="5597D818" w14:textId="77777777" w:rsidTr="00305589">
        <w:tc>
          <w:tcPr>
            <w:tcW w:w="1843" w:type="pct"/>
            <w:noWrap/>
          </w:tcPr>
          <w:p w14:paraId="3A1C0D9A" w14:textId="77777777" w:rsidR="000A71CF" w:rsidRDefault="000A71CF" w:rsidP="000A71CF">
            <w:r>
              <w:t>Catalog</w:t>
            </w:r>
          </w:p>
        </w:tc>
        <w:tc>
          <w:tcPr>
            <w:tcW w:w="3157" w:type="pct"/>
          </w:tcPr>
          <w:p w14:paraId="6142AA9B" w14:textId="77777777" w:rsidR="000A71CF" w:rsidRDefault="000A71CF" w:rsidP="000A71CF">
            <w:pPr>
              <w:pStyle w:val="DecimalAligned"/>
            </w:pPr>
            <w:r>
              <w:t>(Top level element, implicit in UML)</w:t>
            </w:r>
          </w:p>
        </w:tc>
      </w:tr>
      <w:tr w:rsidR="000A71CF" w14:paraId="40843F9D" w14:textId="77777777" w:rsidTr="00305589">
        <w:tc>
          <w:tcPr>
            <w:tcW w:w="1843" w:type="pct"/>
            <w:noWrap/>
          </w:tcPr>
          <w:p w14:paraId="3D49FE1D" w14:textId="77777777" w:rsidR="000A71CF" w:rsidRDefault="000A71CF" w:rsidP="000A71CF">
            <w:r>
              <w:t>MPD</w:t>
            </w:r>
          </w:p>
        </w:tc>
        <w:tc>
          <w:tcPr>
            <w:tcW w:w="3157" w:type="pct"/>
          </w:tcPr>
          <w:p w14:paraId="5AA67FDE" w14:textId="77777777" w:rsidR="000A71CF" w:rsidRDefault="000A71CF" w:rsidP="000A71CF">
            <w:pPr>
              <w:pStyle w:val="DecimalAligned"/>
            </w:pPr>
            <w:r>
              <w:t>(implicit in UML)</w:t>
            </w:r>
          </w:p>
        </w:tc>
      </w:tr>
      <w:tr w:rsidR="000A71CF" w14:paraId="6F7F55F8" w14:textId="77777777" w:rsidTr="00305589">
        <w:tc>
          <w:tcPr>
            <w:tcW w:w="1843" w:type="pct"/>
            <w:noWrap/>
          </w:tcPr>
          <w:p w14:paraId="2C894D51" w14:textId="77777777" w:rsidR="000A71CF" w:rsidRDefault="000A71CF" w:rsidP="000A71CF">
            <w:r>
              <w:t>ArtifactOrArtifactSet</w:t>
            </w:r>
          </w:p>
        </w:tc>
        <w:tc>
          <w:tcPr>
            <w:tcW w:w="3157" w:type="pct"/>
          </w:tcPr>
          <w:p w14:paraId="2A67E9C1" w14:textId="77777777" w:rsidR="000A71CF" w:rsidRDefault="000A71CF" w:rsidP="000A71CF">
            <w:pPr>
              <w:pStyle w:val="DecimalAligned"/>
            </w:pPr>
            <w:r>
              <w:t>ArtifactOrArtifactSet (Artifact) (unioned with many of the stereotyped Usages)</w:t>
            </w:r>
          </w:p>
        </w:tc>
      </w:tr>
      <w:tr w:rsidR="000A71CF" w14:paraId="0AE2F957" w14:textId="77777777" w:rsidTr="00305589">
        <w:tc>
          <w:tcPr>
            <w:tcW w:w="1843" w:type="pct"/>
            <w:noWrap/>
          </w:tcPr>
          <w:p w14:paraId="03120887" w14:textId="77777777" w:rsidR="000A71CF" w:rsidRDefault="000A71CF" w:rsidP="000A71CF">
            <w:r>
              <w:t>File</w:t>
            </w:r>
          </w:p>
        </w:tc>
        <w:tc>
          <w:tcPr>
            <w:tcW w:w="3157" w:type="pct"/>
          </w:tcPr>
          <w:p w14:paraId="65DDD937" w14:textId="77777777" w:rsidR="000A71CF" w:rsidRDefault="000A71CF" w:rsidP="000A71CF">
            <w:pPr>
              <w:pStyle w:val="DecimalAligned"/>
            </w:pPr>
            <w:r>
              <w:rPr>
                <w:rFonts w:eastAsia="Times"/>
              </w:rPr>
              <w:t>«</w:t>
            </w:r>
            <w:r>
              <w:t>File</w:t>
            </w:r>
            <w:r>
              <w:rPr>
                <w:rFonts w:eastAsia="Times"/>
              </w:rPr>
              <w:t>»</w:t>
            </w:r>
            <w:r>
              <w:t xml:space="preserve"> Usage</w:t>
            </w:r>
          </w:p>
        </w:tc>
      </w:tr>
      <w:tr w:rsidR="000A71CF" w14:paraId="43EF39FF" w14:textId="77777777" w:rsidTr="00305589">
        <w:tc>
          <w:tcPr>
            <w:tcW w:w="1843" w:type="pct"/>
            <w:noWrap/>
          </w:tcPr>
          <w:p w14:paraId="4084275E" w14:textId="77777777" w:rsidR="000A71CF" w:rsidRDefault="000A71CF" w:rsidP="000A71CF">
            <w:r>
              <w:t>XMLCatalog</w:t>
            </w:r>
          </w:p>
        </w:tc>
        <w:tc>
          <w:tcPr>
            <w:tcW w:w="3157" w:type="pct"/>
          </w:tcPr>
          <w:p w14:paraId="28E713CC" w14:textId="77777777" w:rsidR="000A71CF" w:rsidRDefault="000A71CF" w:rsidP="000A71CF">
            <w:pPr>
              <w:pStyle w:val="DecimalAligned"/>
            </w:pPr>
            <w:r>
              <w:rPr>
                <w:rFonts w:eastAsia="Times"/>
              </w:rPr>
              <w:t>«</w:t>
            </w:r>
            <w:r>
              <w:t>XMLCatalog</w:t>
            </w:r>
            <w:r>
              <w:rPr>
                <w:rFonts w:eastAsia="Times"/>
              </w:rPr>
              <w:t>»</w:t>
            </w:r>
            <w:r>
              <w:t xml:space="preserve"> Usage</w:t>
            </w:r>
          </w:p>
        </w:tc>
      </w:tr>
      <w:tr w:rsidR="000A71CF" w14:paraId="1AAC5ED4" w14:textId="77777777" w:rsidTr="00305589">
        <w:tc>
          <w:tcPr>
            <w:tcW w:w="1843" w:type="pct"/>
            <w:noWrap/>
          </w:tcPr>
          <w:p w14:paraId="4B90D104" w14:textId="77777777" w:rsidR="000A71CF" w:rsidRDefault="000A71CF" w:rsidP="000A71CF">
            <w:r>
              <w:t>MPDChangeLog</w:t>
            </w:r>
          </w:p>
        </w:tc>
        <w:tc>
          <w:tcPr>
            <w:tcW w:w="3157" w:type="pct"/>
          </w:tcPr>
          <w:p w14:paraId="0DAF5714" w14:textId="77777777" w:rsidR="000A71CF" w:rsidRDefault="000A71CF" w:rsidP="000A71CF">
            <w:pPr>
              <w:pStyle w:val="DecimalAligned"/>
            </w:pPr>
            <w:r>
              <w:rPr>
                <w:rFonts w:eastAsia="Times"/>
              </w:rPr>
              <w:t>«</w:t>
            </w:r>
            <w:r>
              <w:t>MPDChangeLog</w:t>
            </w:r>
            <w:r>
              <w:rPr>
                <w:rFonts w:eastAsia="Times"/>
              </w:rPr>
              <w:t>»</w:t>
            </w:r>
            <w:r>
              <w:t xml:space="preserve"> Usage</w:t>
            </w:r>
          </w:p>
        </w:tc>
      </w:tr>
      <w:tr w:rsidR="000A71CF" w14:paraId="63D89E8A" w14:textId="77777777" w:rsidTr="00305589">
        <w:tc>
          <w:tcPr>
            <w:tcW w:w="1843" w:type="pct"/>
            <w:noWrap/>
          </w:tcPr>
          <w:p w14:paraId="61BEA635" w14:textId="77777777" w:rsidR="000A71CF" w:rsidRDefault="000A71CF" w:rsidP="000A71CF">
            <w:r>
              <w:t>ReadMe</w:t>
            </w:r>
          </w:p>
        </w:tc>
        <w:tc>
          <w:tcPr>
            <w:tcW w:w="3157" w:type="pct"/>
          </w:tcPr>
          <w:p w14:paraId="69FB2C1F" w14:textId="77777777" w:rsidR="000A71CF" w:rsidRDefault="000A71CF" w:rsidP="000A71CF">
            <w:pPr>
              <w:pStyle w:val="DecimalAligned"/>
            </w:pPr>
            <w:r>
              <w:rPr>
                <w:rFonts w:eastAsia="Times"/>
              </w:rPr>
              <w:t>«</w:t>
            </w:r>
            <w:r>
              <w:t>ReadMe</w:t>
            </w:r>
            <w:r>
              <w:rPr>
                <w:rFonts w:eastAsia="Times"/>
              </w:rPr>
              <w:t>»</w:t>
            </w:r>
            <w:r>
              <w:t xml:space="preserve"> Usage</w:t>
            </w:r>
          </w:p>
        </w:tc>
      </w:tr>
      <w:tr w:rsidR="000A71CF" w14:paraId="30022305" w14:textId="77777777" w:rsidTr="00305589">
        <w:tc>
          <w:tcPr>
            <w:tcW w:w="1843" w:type="pct"/>
            <w:noWrap/>
          </w:tcPr>
          <w:p w14:paraId="084708F3" w14:textId="77777777" w:rsidR="000A71CF" w:rsidRDefault="000A71CF" w:rsidP="000A71CF">
            <w:r>
              <w:t>IEPSampleXMLDocument</w:t>
            </w:r>
          </w:p>
        </w:tc>
        <w:tc>
          <w:tcPr>
            <w:tcW w:w="3157" w:type="pct"/>
          </w:tcPr>
          <w:p w14:paraId="282F0C93" w14:textId="77777777" w:rsidR="000A71CF" w:rsidRDefault="000A71CF" w:rsidP="000A71CF">
            <w:pPr>
              <w:pStyle w:val="DecimalAligned"/>
            </w:pPr>
            <w:r>
              <w:rPr>
                <w:rFonts w:eastAsia="Times"/>
              </w:rPr>
              <w:t>«</w:t>
            </w:r>
            <w:r>
              <w:t>IEPSampleXMLDocument</w:t>
            </w:r>
            <w:r>
              <w:rPr>
                <w:rFonts w:eastAsia="Times"/>
              </w:rPr>
              <w:t>»</w:t>
            </w:r>
            <w:r>
              <w:t xml:space="preserve"> Usage</w:t>
            </w:r>
          </w:p>
        </w:tc>
      </w:tr>
      <w:tr w:rsidR="000A71CF" w14:paraId="65D536D7" w14:textId="77777777" w:rsidTr="00305589">
        <w:tc>
          <w:tcPr>
            <w:tcW w:w="1843" w:type="pct"/>
            <w:noWrap/>
          </w:tcPr>
          <w:p w14:paraId="5D063275" w14:textId="77777777" w:rsidR="000A71CF" w:rsidRDefault="000A71CF" w:rsidP="000A71CF">
            <w:r>
              <w:t>BusinessRulesArtifact</w:t>
            </w:r>
          </w:p>
        </w:tc>
        <w:tc>
          <w:tcPr>
            <w:tcW w:w="3157" w:type="pct"/>
          </w:tcPr>
          <w:p w14:paraId="51CAA2D2" w14:textId="77777777" w:rsidR="000A71CF" w:rsidRDefault="000A71CF" w:rsidP="000A71CF">
            <w:pPr>
              <w:pStyle w:val="DecimalAligned"/>
            </w:pPr>
            <w:r>
              <w:rPr>
                <w:rFonts w:eastAsia="Times"/>
              </w:rPr>
              <w:t>«</w:t>
            </w:r>
            <w:r>
              <w:t>BusinessRulesArtifact</w:t>
            </w:r>
            <w:r>
              <w:rPr>
                <w:rFonts w:eastAsia="Times"/>
              </w:rPr>
              <w:t>»</w:t>
            </w:r>
            <w:r>
              <w:t xml:space="preserve"> Usage</w:t>
            </w:r>
          </w:p>
        </w:tc>
      </w:tr>
      <w:tr w:rsidR="000A71CF" w14:paraId="20A4AD3E" w14:textId="77777777" w:rsidTr="00305589">
        <w:tc>
          <w:tcPr>
            <w:tcW w:w="1843" w:type="pct"/>
            <w:noWrap/>
          </w:tcPr>
          <w:p w14:paraId="3FA5CD2B" w14:textId="77777777" w:rsidR="000A71CF" w:rsidRDefault="000A71CF" w:rsidP="000A71CF">
            <w:r>
              <w:t>XMLSchemaDocument</w:t>
            </w:r>
          </w:p>
        </w:tc>
        <w:tc>
          <w:tcPr>
            <w:tcW w:w="3157" w:type="pct"/>
          </w:tcPr>
          <w:p w14:paraId="56BCB626" w14:textId="77777777" w:rsidR="000A71CF" w:rsidRDefault="000A71CF" w:rsidP="000A71CF">
            <w:pPr>
              <w:pStyle w:val="DecimalAligned"/>
            </w:pPr>
            <w:r>
              <w:rPr>
                <w:rFonts w:eastAsia="Times"/>
              </w:rPr>
              <w:t>«</w:t>
            </w:r>
            <w:r>
              <w:t>XMLSchemaDocument</w:t>
            </w:r>
            <w:r>
              <w:rPr>
                <w:rFonts w:eastAsia="Times"/>
              </w:rPr>
              <w:t>»</w:t>
            </w:r>
            <w:r>
              <w:t xml:space="preserve"> Usage</w:t>
            </w:r>
          </w:p>
        </w:tc>
      </w:tr>
      <w:tr w:rsidR="000A71CF" w14:paraId="4B3B7D8E" w14:textId="77777777" w:rsidTr="00305589">
        <w:tc>
          <w:tcPr>
            <w:tcW w:w="1843" w:type="pct"/>
            <w:noWrap/>
          </w:tcPr>
          <w:p w14:paraId="6896EA67" w14:textId="77777777" w:rsidR="000A71CF" w:rsidRDefault="000A71CF" w:rsidP="000A71CF">
            <w:r>
              <w:t>ExternalSchemaDocument</w:t>
            </w:r>
          </w:p>
        </w:tc>
        <w:tc>
          <w:tcPr>
            <w:tcW w:w="3157" w:type="pct"/>
          </w:tcPr>
          <w:p w14:paraId="00AB6B2E" w14:textId="77777777" w:rsidR="000A71CF" w:rsidRDefault="000A71CF" w:rsidP="000A71CF">
            <w:pPr>
              <w:pStyle w:val="DecimalAligned"/>
            </w:pPr>
            <w:r>
              <w:rPr>
                <w:rFonts w:eastAsia="Times"/>
              </w:rPr>
              <w:t>«</w:t>
            </w:r>
            <w:r>
              <w:t>ExternalSchemaDocument</w:t>
            </w:r>
            <w:r>
              <w:rPr>
                <w:rFonts w:eastAsia="Times"/>
              </w:rPr>
              <w:t>»</w:t>
            </w:r>
            <w:r>
              <w:t xml:space="preserve"> Usage</w:t>
            </w:r>
          </w:p>
        </w:tc>
      </w:tr>
      <w:tr w:rsidR="000A71CF" w14:paraId="5A127CFC" w14:textId="77777777" w:rsidTr="00305589">
        <w:tc>
          <w:tcPr>
            <w:tcW w:w="1843" w:type="pct"/>
            <w:noWrap/>
          </w:tcPr>
          <w:p w14:paraId="444C931E" w14:textId="77777777" w:rsidR="000A71CF" w:rsidRDefault="000A71CF" w:rsidP="000A71CF">
            <w:r>
              <w:t>ExtensionSchemaDocument</w:t>
            </w:r>
          </w:p>
        </w:tc>
        <w:tc>
          <w:tcPr>
            <w:tcW w:w="3157" w:type="pct"/>
          </w:tcPr>
          <w:p w14:paraId="48B4C5BB" w14:textId="77777777" w:rsidR="000A71CF" w:rsidRDefault="000A71CF" w:rsidP="000A71CF">
            <w:pPr>
              <w:pStyle w:val="DecimalAligned"/>
            </w:pPr>
            <w:r>
              <w:rPr>
                <w:rFonts w:eastAsia="Times"/>
              </w:rPr>
              <w:t>«</w:t>
            </w:r>
            <w:r>
              <w:t>ExtensionSchemaDocument</w:t>
            </w:r>
            <w:r>
              <w:rPr>
                <w:rFonts w:eastAsia="Times"/>
              </w:rPr>
              <w:t>»</w:t>
            </w:r>
            <w:r>
              <w:t xml:space="preserve"> Usage</w:t>
            </w:r>
          </w:p>
        </w:tc>
      </w:tr>
      <w:tr w:rsidR="000A71CF" w14:paraId="556D3084" w14:textId="77777777" w:rsidTr="00305589">
        <w:tc>
          <w:tcPr>
            <w:tcW w:w="1843" w:type="pct"/>
            <w:noWrap/>
          </w:tcPr>
          <w:p w14:paraId="1251B886" w14:textId="77777777" w:rsidR="000A71CF" w:rsidRDefault="000A71CF" w:rsidP="000A71CF">
            <w:r>
              <w:lastRenderedPageBreak/>
              <w:t>SubsetSchemaDocument</w:t>
            </w:r>
          </w:p>
        </w:tc>
        <w:tc>
          <w:tcPr>
            <w:tcW w:w="3157" w:type="pct"/>
          </w:tcPr>
          <w:p w14:paraId="6420B283" w14:textId="77777777" w:rsidR="000A71CF" w:rsidRDefault="000A71CF" w:rsidP="000A71CF">
            <w:pPr>
              <w:pStyle w:val="DecimalAligned"/>
            </w:pPr>
            <w:r>
              <w:rPr>
                <w:rFonts w:eastAsia="Times"/>
              </w:rPr>
              <w:t>«</w:t>
            </w:r>
            <w:r>
              <w:t>SubsetSchemaDocument</w:t>
            </w:r>
            <w:r>
              <w:rPr>
                <w:rFonts w:eastAsia="Times"/>
              </w:rPr>
              <w:t>»</w:t>
            </w:r>
            <w:r>
              <w:t xml:space="preserve"> Usage</w:t>
            </w:r>
          </w:p>
        </w:tc>
      </w:tr>
      <w:tr w:rsidR="000A71CF" w14:paraId="305544C2" w14:textId="77777777" w:rsidTr="00305589">
        <w:tc>
          <w:tcPr>
            <w:tcW w:w="1843" w:type="pct"/>
            <w:noWrap/>
          </w:tcPr>
          <w:p w14:paraId="58EB2B7E" w14:textId="77777777" w:rsidR="000A71CF" w:rsidRDefault="000A71CF" w:rsidP="000A71CF">
            <w:r>
              <w:t>ReferenceSchemaDocument</w:t>
            </w:r>
          </w:p>
        </w:tc>
        <w:tc>
          <w:tcPr>
            <w:tcW w:w="3157" w:type="pct"/>
          </w:tcPr>
          <w:p w14:paraId="50F05E0F" w14:textId="77777777" w:rsidR="000A71CF" w:rsidRDefault="000A71CF" w:rsidP="000A71CF">
            <w:pPr>
              <w:pStyle w:val="DecimalAligned"/>
            </w:pPr>
            <w:r>
              <w:rPr>
                <w:rFonts w:eastAsia="Times"/>
              </w:rPr>
              <w:t>«</w:t>
            </w:r>
            <w:r>
              <w:t>ReferenceSchemaDocument</w:t>
            </w:r>
            <w:r>
              <w:rPr>
                <w:rFonts w:eastAsia="Times"/>
              </w:rPr>
              <w:t>»</w:t>
            </w:r>
            <w:r>
              <w:t xml:space="preserve"> Usage</w:t>
            </w:r>
          </w:p>
        </w:tc>
      </w:tr>
      <w:tr w:rsidR="000A71CF" w14:paraId="740A26D8" w14:textId="77777777" w:rsidTr="00305589">
        <w:tc>
          <w:tcPr>
            <w:tcW w:w="1843" w:type="pct"/>
            <w:noWrap/>
          </w:tcPr>
          <w:p w14:paraId="523BA21D" w14:textId="77777777" w:rsidR="000A71CF" w:rsidRDefault="000A71CF" w:rsidP="000A71CF">
            <w:r>
              <w:t>EXIXMLSchema</w:t>
            </w:r>
          </w:p>
        </w:tc>
        <w:tc>
          <w:tcPr>
            <w:tcW w:w="3157" w:type="pct"/>
          </w:tcPr>
          <w:p w14:paraId="54C711FE" w14:textId="77777777" w:rsidR="000A71CF" w:rsidRDefault="000A71CF" w:rsidP="000A71CF">
            <w:pPr>
              <w:pStyle w:val="DecimalAligned"/>
            </w:pPr>
            <w:r>
              <w:t>Any Property whose type is ArtifactOrArtifactSet or XMLSchemaType</w:t>
            </w:r>
          </w:p>
        </w:tc>
      </w:tr>
      <w:tr w:rsidR="000A71CF" w14:paraId="19EF21C0" w14:textId="77777777" w:rsidTr="00305589">
        <w:tc>
          <w:tcPr>
            <w:tcW w:w="1843" w:type="pct"/>
            <w:noWrap/>
          </w:tcPr>
          <w:p w14:paraId="44812A0C" w14:textId="77777777" w:rsidR="000A71CF" w:rsidRDefault="000A71CF" w:rsidP="000A71CF">
            <w:r>
              <w:t>Wantlist</w:t>
            </w:r>
          </w:p>
        </w:tc>
        <w:tc>
          <w:tcPr>
            <w:tcW w:w="3157" w:type="pct"/>
          </w:tcPr>
          <w:p w14:paraId="2A36F8AF" w14:textId="77777777" w:rsidR="000A71CF" w:rsidRDefault="000A71CF" w:rsidP="000A71CF">
            <w:pPr>
              <w:pStyle w:val="DecimalAligned"/>
            </w:pPr>
            <w:r>
              <w:rPr>
                <w:rFonts w:eastAsia="Times"/>
              </w:rPr>
              <w:t>«</w:t>
            </w:r>
            <w:r>
              <w:t>Wantlist</w:t>
            </w:r>
            <w:r>
              <w:rPr>
                <w:rFonts w:eastAsia="Times"/>
              </w:rPr>
              <w:t>»</w:t>
            </w:r>
            <w:r>
              <w:t xml:space="preserve"> Usage</w:t>
            </w:r>
          </w:p>
        </w:tc>
      </w:tr>
      <w:tr w:rsidR="000A71CF" w14:paraId="48AD7A83" w14:textId="77777777" w:rsidTr="00305589">
        <w:tc>
          <w:tcPr>
            <w:tcW w:w="1843" w:type="pct"/>
            <w:noWrap/>
          </w:tcPr>
          <w:p w14:paraId="05EE83DE" w14:textId="77777777" w:rsidR="000A71CF" w:rsidRDefault="000A71CF" w:rsidP="000A71CF">
            <w:r>
              <w:t>ConformanceAssertion</w:t>
            </w:r>
          </w:p>
        </w:tc>
        <w:tc>
          <w:tcPr>
            <w:tcW w:w="3157" w:type="pct"/>
          </w:tcPr>
          <w:p w14:paraId="2A458935" w14:textId="77777777" w:rsidR="000A71CF" w:rsidRDefault="000A71CF" w:rsidP="000A71CF">
            <w:pPr>
              <w:pStyle w:val="DecimalAligned"/>
            </w:pPr>
            <w:r>
              <w:rPr>
                <w:rFonts w:eastAsia="Times"/>
              </w:rPr>
              <w:t>«</w:t>
            </w:r>
            <w:r>
              <w:t>ConformanceAssertion</w:t>
            </w:r>
            <w:r>
              <w:rPr>
                <w:rFonts w:eastAsia="Times"/>
              </w:rPr>
              <w:t>»</w:t>
            </w:r>
            <w:r>
              <w:t>Usage</w:t>
            </w:r>
          </w:p>
        </w:tc>
      </w:tr>
      <w:tr w:rsidR="000A71CF" w14:paraId="081191AD" w14:textId="77777777" w:rsidTr="00305589">
        <w:tc>
          <w:tcPr>
            <w:tcW w:w="1843" w:type="pct"/>
            <w:noWrap/>
          </w:tcPr>
          <w:p w14:paraId="4241DFA3" w14:textId="77777777" w:rsidR="000A71CF" w:rsidRDefault="000A71CF" w:rsidP="000A71CF">
            <w:r>
              <w:t>ConformanceReport</w:t>
            </w:r>
          </w:p>
        </w:tc>
        <w:tc>
          <w:tcPr>
            <w:tcW w:w="3157" w:type="pct"/>
          </w:tcPr>
          <w:p w14:paraId="742D4734" w14:textId="77777777" w:rsidR="000A71CF" w:rsidRDefault="000A71CF" w:rsidP="000A71CF">
            <w:pPr>
              <w:pStyle w:val="DecimalAligned"/>
            </w:pPr>
            <w:r>
              <w:rPr>
                <w:rFonts w:eastAsia="Times"/>
              </w:rPr>
              <w:t>«</w:t>
            </w:r>
            <w:r>
              <w:t>ConformanceReport</w:t>
            </w:r>
            <w:r>
              <w:rPr>
                <w:rFonts w:eastAsia="Times"/>
              </w:rPr>
              <w:t>»</w:t>
            </w:r>
            <w:r>
              <w:t xml:space="preserve"> Usage</w:t>
            </w:r>
          </w:p>
        </w:tc>
      </w:tr>
      <w:tr w:rsidR="000A71CF" w14:paraId="4EF96E1B" w14:textId="77777777" w:rsidTr="00305589">
        <w:tc>
          <w:tcPr>
            <w:tcW w:w="1843" w:type="pct"/>
            <w:noWrap/>
          </w:tcPr>
          <w:p w14:paraId="250E5006" w14:textId="77777777" w:rsidR="000A71CF" w:rsidRDefault="000A71CF" w:rsidP="000A71CF">
            <w:r>
              <w:t>SchematronSchema</w:t>
            </w:r>
          </w:p>
        </w:tc>
        <w:tc>
          <w:tcPr>
            <w:tcW w:w="3157" w:type="pct"/>
          </w:tcPr>
          <w:p w14:paraId="3120B62B" w14:textId="77777777" w:rsidR="000A71CF" w:rsidRDefault="000A71CF" w:rsidP="000A71CF">
            <w:pPr>
              <w:pStyle w:val="DecimalAligned"/>
            </w:pPr>
            <w:r>
              <w:rPr>
                <w:rFonts w:eastAsia="Times"/>
              </w:rPr>
              <w:t>«</w:t>
            </w:r>
            <w:r>
              <w:t>SchematronSchema</w:t>
            </w:r>
            <w:r>
              <w:rPr>
                <w:rFonts w:eastAsia="Times"/>
              </w:rPr>
              <w:t>»</w:t>
            </w:r>
            <w:r>
              <w:t xml:space="preserve"> Usage</w:t>
            </w:r>
          </w:p>
        </w:tc>
      </w:tr>
      <w:tr w:rsidR="000A71CF" w14:paraId="7C2DE779" w14:textId="77777777" w:rsidTr="00305589">
        <w:tc>
          <w:tcPr>
            <w:tcW w:w="1843" w:type="pct"/>
            <w:noWrap/>
          </w:tcPr>
          <w:p w14:paraId="5201DD85" w14:textId="77777777" w:rsidR="000A71CF" w:rsidRDefault="000A71CF" w:rsidP="000A71CF">
            <w:r>
              <w:t>RelaxNGSchema</w:t>
            </w:r>
          </w:p>
        </w:tc>
        <w:tc>
          <w:tcPr>
            <w:tcW w:w="3157" w:type="pct"/>
          </w:tcPr>
          <w:p w14:paraId="2C9C1DBF" w14:textId="77777777" w:rsidR="000A71CF" w:rsidRDefault="000A71CF" w:rsidP="000A71CF">
            <w:pPr>
              <w:pStyle w:val="DecimalAligned"/>
            </w:pPr>
            <w:r>
              <w:rPr>
                <w:rFonts w:eastAsia="Times"/>
              </w:rPr>
              <w:t>«</w:t>
            </w:r>
            <w:r>
              <w:t>RelaxNGSchema</w:t>
            </w:r>
            <w:r>
              <w:rPr>
                <w:rFonts w:eastAsia="Times"/>
              </w:rPr>
              <w:t>»</w:t>
            </w:r>
            <w:r>
              <w:t xml:space="preserve"> Usage</w:t>
            </w:r>
          </w:p>
        </w:tc>
      </w:tr>
      <w:tr w:rsidR="000A71CF" w14:paraId="29359E38" w14:textId="77777777" w:rsidTr="00305589">
        <w:tc>
          <w:tcPr>
            <w:tcW w:w="1843" w:type="pct"/>
            <w:noWrap/>
          </w:tcPr>
          <w:p w14:paraId="08160AEA" w14:textId="77777777" w:rsidR="000A71CF" w:rsidRDefault="000A71CF" w:rsidP="000A71CF">
            <w:r>
              <w:t>Documentation</w:t>
            </w:r>
          </w:p>
        </w:tc>
        <w:tc>
          <w:tcPr>
            <w:tcW w:w="3157" w:type="pct"/>
          </w:tcPr>
          <w:p w14:paraId="50AD7385" w14:textId="77777777" w:rsidR="000A71CF" w:rsidRDefault="000A71CF" w:rsidP="000A71CF">
            <w:pPr>
              <w:pStyle w:val="DecimalAligned"/>
            </w:pPr>
            <w:r>
              <w:rPr>
                <w:rFonts w:eastAsia="Times"/>
              </w:rPr>
              <w:t>«</w:t>
            </w:r>
            <w:r>
              <w:t>Documentation</w:t>
            </w:r>
            <w:r>
              <w:rPr>
                <w:rFonts w:eastAsia="Times"/>
              </w:rPr>
              <w:t>»</w:t>
            </w:r>
            <w:r>
              <w:t xml:space="preserve"> Usage</w:t>
            </w:r>
          </w:p>
        </w:tc>
      </w:tr>
      <w:tr w:rsidR="000A71CF" w14:paraId="70F34023" w14:textId="77777777" w:rsidTr="00305589">
        <w:tc>
          <w:tcPr>
            <w:tcW w:w="1843" w:type="pct"/>
            <w:noWrap/>
          </w:tcPr>
          <w:p w14:paraId="09038936" w14:textId="77777777" w:rsidR="000A71CF" w:rsidRDefault="000A71CF" w:rsidP="000A71CF">
            <w:r>
              <w:t>ApplicationInfo</w:t>
            </w:r>
          </w:p>
        </w:tc>
        <w:tc>
          <w:tcPr>
            <w:tcW w:w="3157" w:type="pct"/>
          </w:tcPr>
          <w:p w14:paraId="67B39F4D" w14:textId="77777777" w:rsidR="000A71CF" w:rsidRDefault="000A71CF" w:rsidP="000A71CF">
            <w:pPr>
              <w:pStyle w:val="DecimalAligned"/>
            </w:pPr>
            <w:r>
              <w:rPr>
                <w:rFonts w:eastAsia="Times"/>
              </w:rPr>
              <w:t>«</w:t>
            </w:r>
            <w:r>
              <w:t>ApplicationInfo</w:t>
            </w:r>
            <w:r>
              <w:rPr>
                <w:rFonts w:eastAsia="Times"/>
              </w:rPr>
              <w:t>»</w:t>
            </w:r>
            <w:r>
              <w:t xml:space="preserve"> Usage</w:t>
            </w:r>
          </w:p>
        </w:tc>
      </w:tr>
      <w:tr w:rsidR="000A71CF" w14:paraId="19716233" w14:textId="77777777" w:rsidTr="00305589">
        <w:tc>
          <w:tcPr>
            <w:tcW w:w="1843" w:type="pct"/>
            <w:noWrap/>
          </w:tcPr>
          <w:p w14:paraId="3EF05F86" w14:textId="77777777" w:rsidR="000A71CF" w:rsidRDefault="000A71CF" w:rsidP="000A71CF">
            <w:r>
              <w:t>RequiredFile</w:t>
            </w:r>
          </w:p>
        </w:tc>
        <w:tc>
          <w:tcPr>
            <w:tcW w:w="3157" w:type="pct"/>
          </w:tcPr>
          <w:p w14:paraId="268D653B" w14:textId="77777777" w:rsidR="000A71CF" w:rsidRDefault="000A71CF" w:rsidP="000A71CF">
            <w:pPr>
              <w:pStyle w:val="DecimalAligned"/>
            </w:pPr>
            <w:r>
              <w:rPr>
                <w:rFonts w:eastAsia="Times"/>
              </w:rPr>
              <w:t>«</w:t>
            </w:r>
            <w:r>
              <w:t>RequiredFile</w:t>
            </w:r>
            <w:r>
              <w:rPr>
                <w:rFonts w:eastAsia="Times"/>
              </w:rPr>
              <w:t>»</w:t>
            </w:r>
            <w:r>
              <w:t xml:space="preserve"> Usage</w:t>
            </w:r>
          </w:p>
        </w:tc>
      </w:tr>
      <w:tr w:rsidR="000A71CF" w14:paraId="2E9086C4" w14:textId="77777777" w:rsidTr="00305589">
        <w:tc>
          <w:tcPr>
            <w:tcW w:w="1843" w:type="pct"/>
            <w:noWrap/>
          </w:tcPr>
          <w:p w14:paraId="2DD1093B" w14:textId="77777777" w:rsidR="000A71CF" w:rsidRDefault="000A71CF" w:rsidP="000A71CF">
            <w:r>
              <w:t>FileSet</w:t>
            </w:r>
          </w:p>
        </w:tc>
        <w:tc>
          <w:tcPr>
            <w:tcW w:w="3157" w:type="pct"/>
          </w:tcPr>
          <w:p w14:paraId="475BF9F2" w14:textId="77777777" w:rsidR="000A71CF" w:rsidRDefault="000A71CF" w:rsidP="000A71CF">
            <w:pPr>
              <w:pStyle w:val="DecimalAligned"/>
            </w:pPr>
            <w:r>
              <w:t>FileSet (Artifact)</w:t>
            </w:r>
          </w:p>
        </w:tc>
      </w:tr>
      <w:tr w:rsidR="000A71CF" w14:paraId="2307C101" w14:textId="77777777" w:rsidTr="00305589">
        <w:tc>
          <w:tcPr>
            <w:tcW w:w="1843" w:type="pct"/>
            <w:noWrap/>
          </w:tcPr>
          <w:p w14:paraId="798EDC79" w14:textId="77777777" w:rsidR="000A71CF" w:rsidRDefault="000A71CF" w:rsidP="000A71CF">
            <w:r>
              <w:t>SchemaDocumentSet</w:t>
            </w:r>
          </w:p>
        </w:tc>
        <w:tc>
          <w:tcPr>
            <w:tcW w:w="3157" w:type="pct"/>
          </w:tcPr>
          <w:p w14:paraId="78AD14E6" w14:textId="77777777" w:rsidR="000A71CF" w:rsidRDefault="000A71CF" w:rsidP="000A71CF">
            <w:pPr>
              <w:pStyle w:val="DecimalAligned"/>
            </w:pPr>
            <w:r>
              <w:t>SchemaDocumentSet (Artifact)</w:t>
            </w:r>
          </w:p>
        </w:tc>
      </w:tr>
      <w:tr w:rsidR="000A71CF" w14:paraId="3E0DCE79" w14:textId="77777777" w:rsidTr="00305589">
        <w:tc>
          <w:tcPr>
            <w:tcW w:w="1843" w:type="pct"/>
            <w:noWrap/>
          </w:tcPr>
          <w:p w14:paraId="7B840A2B" w14:textId="77777777" w:rsidR="000A71CF" w:rsidRDefault="000A71CF" w:rsidP="000A71CF">
            <w:r>
              <w:t>ConstraintDocumentSet</w:t>
            </w:r>
          </w:p>
        </w:tc>
        <w:tc>
          <w:tcPr>
            <w:tcW w:w="3157" w:type="pct"/>
          </w:tcPr>
          <w:p w14:paraId="1387066A" w14:textId="77777777" w:rsidR="000A71CF" w:rsidRDefault="000A71CF" w:rsidP="000A71CF">
            <w:pPr>
              <w:pStyle w:val="DecimalAligned"/>
            </w:pPr>
            <w:r>
              <w:t>ConstraintDocumentSet (Artifact)</w:t>
            </w:r>
          </w:p>
        </w:tc>
      </w:tr>
      <w:tr w:rsidR="000A71CF" w14:paraId="73FECBE8" w14:textId="77777777" w:rsidTr="00305589">
        <w:tc>
          <w:tcPr>
            <w:tcW w:w="1843" w:type="pct"/>
            <w:noWrap/>
          </w:tcPr>
          <w:p w14:paraId="32B6DA1D" w14:textId="77777777" w:rsidR="000A71CF" w:rsidRDefault="000A71CF" w:rsidP="000A71CF">
            <w:r>
              <w:t>IEPConformanceTarget</w:t>
            </w:r>
          </w:p>
        </w:tc>
        <w:tc>
          <w:tcPr>
            <w:tcW w:w="3157" w:type="pct"/>
          </w:tcPr>
          <w:p w14:paraId="2BDA626D" w14:textId="77777777" w:rsidR="000A71CF" w:rsidRDefault="000A71CF" w:rsidP="000A71CF">
            <w:pPr>
              <w:pStyle w:val="DecimalAligned"/>
            </w:pPr>
            <w:r>
              <w:t>IEPConformanceTarget</w:t>
            </w:r>
          </w:p>
        </w:tc>
      </w:tr>
      <w:tr w:rsidR="000A71CF" w14:paraId="5BAFE159" w14:textId="77777777" w:rsidTr="00305589">
        <w:tc>
          <w:tcPr>
            <w:tcW w:w="1843" w:type="pct"/>
            <w:noWrap/>
          </w:tcPr>
          <w:p w14:paraId="10E17B18" w14:textId="77777777" w:rsidR="000A71CF" w:rsidRDefault="000A71CF" w:rsidP="000A71CF">
            <w:r>
              <w:t>ValidityConstraintWithContext</w:t>
            </w:r>
          </w:p>
        </w:tc>
        <w:tc>
          <w:tcPr>
            <w:tcW w:w="3157" w:type="pct"/>
          </w:tcPr>
          <w:p w14:paraId="353C0C47" w14:textId="77777777" w:rsidR="000A71CF" w:rsidRDefault="000A71CF" w:rsidP="000A71CF">
            <w:pPr>
              <w:pStyle w:val="DecimalAligned"/>
            </w:pPr>
            <w:r>
              <w:t>ValidityConstraintWithContext</w:t>
            </w:r>
          </w:p>
        </w:tc>
      </w:tr>
      <w:tr w:rsidR="000A71CF" w14:paraId="4EDD50A6" w14:textId="77777777" w:rsidTr="00305589">
        <w:tc>
          <w:tcPr>
            <w:tcW w:w="1843" w:type="pct"/>
            <w:noWrap/>
          </w:tcPr>
          <w:p w14:paraId="05650035" w14:textId="77777777" w:rsidR="000A71CF" w:rsidRDefault="000A71CF" w:rsidP="000A71CF">
            <w:r>
              <w:t>ValidityConstraint</w:t>
            </w:r>
          </w:p>
        </w:tc>
        <w:tc>
          <w:tcPr>
            <w:tcW w:w="3157" w:type="pct"/>
          </w:tcPr>
          <w:p w14:paraId="0EC5A1D0" w14:textId="77777777" w:rsidR="000A71CF" w:rsidRDefault="000A71CF" w:rsidP="000A71CF">
            <w:pPr>
              <w:pStyle w:val="DecimalAligned"/>
            </w:pPr>
            <w:r>
              <w:t>ValidityConstraint</w:t>
            </w:r>
          </w:p>
        </w:tc>
      </w:tr>
      <w:tr w:rsidR="000A71CF" w14:paraId="2F5638FA" w14:textId="77777777" w:rsidTr="00305589">
        <w:tc>
          <w:tcPr>
            <w:tcW w:w="1843" w:type="pct"/>
            <w:noWrap/>
          </w:tcPr>
          <w:p w14:paraId="1B6BD0F7" w14:textId="77777777" w:rsidR="000A71CF" w:rsidRDefault="000A71CF" w:rsidP="000A71CF">
            <w:r>
              <w:t>ValidityContext</w:t>
            </w:r>
          </w:p>
        </w:tc>
        <w:tc>
          <w:tcPr>
            <w:tcW w:w="3157" w:type="pct"/>
          </w:tcPr>
          <w:p w14:paraId="123C5359" w14:textId="77777777" w:rsidR="000A71CF" w:rsidRDefault="000A71CF" w:rsidP="000A71CF">
            <w:pPr>
              <w:pStyle w:val="DecimalAligned"/>
            </w:pPr>
            <w:r>
              <w:t>(ValidityConstraintWithContext, When type is ValidityContextType)</w:t>
            </w:r>
          </w:p>
        </w:tc>
      </w:tr>
      <w:tr w:rsidR="000A71CF" w14:paraId="6F190DBE" w14:textId="77777777" w:rsidTr="00305589">
        <w:tc>
          <w:tcPr>
            <w:tcW w:w="1843" w:type="pct"/>
            <w:noWrap/>
          </w:tcPr>
          <w:p w14:paraId="19D498C7" w14:textId="77777777" w:rsidR="000A71CF" w:rsidRDefault="000A71CF" w:rsidP="000A71CF">
            <w:r>
              <w:t>ValidToXPath</w:t>
            </w:r>
          </w:p>
        </w:tc>
        <w:tc>
          <w:tcPr>
            <w:tcW w:w="3157" w:type="pct"/>
          </w:tcPr>
          <w:p w14:paraId="0BF5C87D" w14:textId="77777777" w:rsidR="000A71CF" w:rsidRDefault="000A71CF" w:rsidP="000A71CF">
            <w:pPr>
              <w:pStyle w:val="DecimalAligned"/>
            </w:pPr>
            <w:r>
              <w:t>(ValidityConstraint, when type is XPathType)</w:t>
            </w:r>
          </w:p>
        </w:tc>
      </w:tr>
      <w:tr w:rsidR="000A71CF" w14:paraId="0A46CD4D" w14:textId="77777777" w:rsidTr="00305589">
        <w:tc>
          <w:tcPr>
            <w:tcW w:w="1843" w:type="pct"/>
            <w:noWrap/>
          </w:tcPr>
          <w:p w14:paraId="2F3123EA" w14:textId="77777777" w:rsidR="000A71CF" w:rsidRDefault="000A71CF" w:rsidP="000A71CF">
            <w:r>
              <w:t>XMLSchemaValid</w:t>
            </w:r>
          </w:p>
        </w:tc>
        <w:tc>
          <w:tcPr>
            <w:tcW w:w="3157" w:type="pct"/>
          </w:tcPr>
          <w:p w14:paraId="0B3BA572" w14:textId="77777777" w:rsidR="000A71CF" w:rsidRDefault="000A71CF" w:rsidP="000A71CF">
            <w:pPr>
              <w:pStyle w:val="DecimalAligned"/>
            </w:pPr>
            <w:r>
              <w:t>(ValidityConstraint, when type is XMLSchemaType)</w:t>
            </w:r>
          </w:p>
        </w:tc>
      </w:tr>
      <w:tr w:rsidR="000A71CF" w14:paraId="07EA2193" w14:textId="77777777" w:rsidTr="00305589">
        <w:tc>
          <w:tcPr>
            <w:tcW w:w="1843" w:type="pct"/>
            <w:noWrap/>
          </w:tcPr>
          <w:p w14:paraId="593EB001" w14:textId="77777777" w:rsidR="000A71CF" w:rsidRDefault="000A71CF" w:rsidP="000A71CF">
            <w:r>
              <w:t>SchematronValid</w:t>
            </w:r>
          </w:p>
        </w:tc>
        <w:tc>
          <w:tcPr>
            <w:tcW w:w="3157" w:type="pct"/>
          </w:tcPr>
          <w:p w14:paraId="54F2F692" w14:textId="77777777" w:rsidR="000A71CF" w:rsidRDefault="000A71CF" w:rsidP="000A71CF">
            <w:pPr>
              <w:pStyle w:val="DecimalAligned"/>
            </w:pPr>
            <w:r>
              <w:t>(ValidityConstraint, when type is SchematronValidationType)</w:t>
            </w:r>
          </w:p>
        </w:tc>
      </w:tr>
      <w:tr w:rsidR="000A71CF" w14:paraId="6D36D783" w14:textId="77777777" w:rsidTr="00305589">
        <w:tc>
          <w:tcPr>
            <w:tcW w:w="1843" w:type="pct"/>
            <w:noWrap/>
          </w:tcPr>
          <w:p w14:paraId="3C16B269" w14:textId="77777777" w:rsidR="000A71CF" w:rsidRDefault="000A71CF" w:rsidP="000A71CF">
            <w:r>
              <w:t>RelaxNGValid</w:t>
            </w:r>
          </w:p>
        </w:tc>
        <w:tc>
          <w:tcPr>
            <w:tcW w:w="3157" w:type="pct"/>
          </w:tcPr>
          <w:p w14:paraId="4DC72DDA" w14:textId="77777777" w:rsidR="000A71CF" w:rsidRDefault="000A71CF" w:rsidP="000A71CF">
            <w:pPr>
              <w:pStyle w:val="DecimalAligned"/>
            </w:pPr>
            <w:r>
              <w:t>(ValidityConstraint, when type is RelaxNGValidationType)</w:t>
            </w:r>
          </w:p>
        </w:tc>
      </w:tr>
      <w:tr w:rsidR="000A71CF" w14:paraId="24353815" w14:textId="77777777" w:rsidTr="00305589">
        <w:tc>
          <w:tcPr>
            <w:tcW w:w="1843" w:type="pct"/>
            <w:noWrap/>
          </w:tcPr>
          <w:p w14:paraId="6BF6BC31" w14:textId="77777777" w:rsidR="000A71CF" w:rsidRDefault="000A71CF" w:rsidP="000A71CF">
            <w:r>
              <w:t>HasDocumentElement</w:t>
            </w:r>
          </w:p>
        </w:tc>
        <w:tc>
          <w:tcPr>
            <w:tcW w:w="3157" w:type="pct"/>
          </w:tcPr>
          <w:p w14:paraId="739E8A86" w14:textId="77777777" w:rsidR="000A71CF" w:rsidRDefault="000A71CF" w:rsidP="000A71CF">
            <w:pPr>
              <w:pStyle w:val="DecimalAligned"/>
            </w:pPr>
            <w:r>
              <w:t>(ValidityConstraintWithContext, when type is QualifiedNamesType)</w:t>
            </w:r>
          </w:p>
        </w:tc>
      </w:tr>
      <w:tr w:rsidR="000A71CF" w14:paraId="15694B27" w14:textId="77777777" w:rsidTr="00305589">
        <w:tc>
          <w:tcPr>
            <w:tcW w:w="1843" w:type="pct"/>
            <w:noWrap/>
          </w:tcPr>
          <w:p w14:paraId="28B54BC8" w14:textId="77777777" w:rsidR="000A71CF" w:rsidRDefault="000A71CF" w:rsidP="000A71CF">
            <w:r>
              <w:lastRenderedPageBreak/>
              <w:t>ConformsToConformanceTarget</w:t>
            </w:r>
          </w:p>
        </w:tc>
        <w:tc>
          <w:tcPr>
            <w:tcW w:w="3157" w:type="pct"/>
          </w:tcPr>
          <w:p w14:paraId="4E28FC71" w14:textId="77777777" w:rsidR="000A71CF" w:rsidRDefault="000A71CF" w:rsidP="000A71CF">
            <w:pPr>
              <w:pStyle w:val="DecimalAligned"/>
            </w:pPr>
            <w:r>
              <w:t>(ValidityConstraint, when type is ConformanceTargetType)</w:t>
            </w:r>
          </w:p>
        </w:tc>
      </w:tr>
      <w:tr w:rsidR="000A71CF" w14:paraId="06B949B3" w14:textId="77777777" w:rsidTr="00305589">
        <w:tc>
          <w:tcPr>
            <w:tcW w:w="1843" w:type="pct"/>
            <w:noWrap/>
          </w:tcPr>
          <w:p w14:paraId="0374D151" w14:textId="77777777" w:rsidR="000A71CF" w:rsidRDefault="000A71CF" w:rsidP="000A71CF">
            <w:r>
              <w:t>ConformsToRule</w:t>
            </w:r>
          </w:p>
        </w:tc>
        <w:tc>
          <w:tcPr>
            <w:tcW w:w="3157" w:type="pct"/>
          </w:tcPr>
          <w:p w14:paraId="338EC21B" w14:textId="77777777" w:rsidR="000A71CF" w:rsidRDefault="000A71CF" w:rsidP="000A71CF">
            <w:pPr>
              <w:pStyle w:val="DecimalAligned"/>
            </w:pPr>
            <w:r>
              <w:t>(ValidityConstraint, when type is TextRuleType)</w:t>
            </w:r>
          </w:p>
        </w:tc>
      </w:tr>
      <w:tr w:rsidR="000A71CF" w14:paraId="21FFFE6F" w14:textId="77777777" w:rsidTr="00305589">
        <w:tc>
          <w:tcPr>
            <w:tcW w:w="1843" w:type="pct"/>
            <w:noWrap/>
          </w:tcPr>
          <w:p w14:paraId="0D4CFADF" w14:textId="77777777" w:rsidR="000A71CF" w:rsidRDefault="000A71CF" w:rsidP="000A71CF">
            <w:r>
              <w:t>MPDInformation</w:t>
            </w:r>
          </w:p>
        </w:tc>
        <w:tc>
          <w:tcPr>
            <w:tcW w:w="3157" w:type="pct"/>
          </w:tcPr>
          <w:p w14:paraId="5D41023E" w14:textId="77777777" w:rsidR="000A71CF" w:rsidRDefault="000A71CF" w:rsidP="000A71CF">
            <w:pPr>
              <w:pStyle w:val="DecimalAligned"/>
            </w:pPr>
            <w:r>
              <w:t>(implicit in UML, structure flattened)</w:t>
            </w:r>
          </w:p>
        </w:tc>
      </w:tr>
      <w:tr w:rsidR="000A71CF" w14:paraId="0C225247" w14:textId="77777777" w:rsidTr="00305589">
        <w:tc>
          <w:tcPr>
            <w:tcW w:w="1843" w:type="pct"/>
            <w:noWrap/>
          </w:tcPr>
          <w:p w14:paraId="74D0B01A" w14:textId="77777777" w:rsidR="000A71CF" w:rsidRDefault="000A71CF" w:rsidP="000A71CF">
            <w:r>
              <w:t>ExtendedInformation</w:t>
            </w:r>
          </w:p>
        </w:tc>
        <w:tc>
          <w:tcPr>
            <w:tcW w:w="3157" w:type="pct"/>
          </w:tcPr>
          <w:p w14:paraId="0500D61A" w14:textId="77777777" w:rsidR="000A71CF" w:rsidRDefault="000A71CF" w:rsidP="000A71CF">
            <w:pPr>
              <w:pStyle w:val="DecimalAligned"/>
            </w:pPr>
            <w:r>
              <w:t>(Catalog extensions not supported)</w:t>
            </w:r>
          </w:p>
        </w:tc>
      </w:tr>
      <w:tr w:rsidR="000A71CF" w14:paraId="4EC9E1A3" w14:textId="77777777" w:rsidTr="00305589">
        <w:tc>
          <w:tcPr>
            <w:tcW w:w="1843" w:type="pct"/>
            <w:noWrap/>
          </w:tcPr>
          <w:p w14:paraId="1BBB356D" w14:textId="77777777" w:rsidR="000A71CF" w:rsidRDefault="000A71CF" w:rsidP="000A71CF">
            <w:r>
              <w:t>AuthoritativeSource</w:t>
            </w:r>
          </w:p>
        </w:tc>
        <w:tc>
          <w:tcPr>
            <w:tcW w:w="3157" w:type="pct"/>
          </w:tcPr>
          <w:p w14:paraId="77FD62F2" w14:textId="77777777" w:rsidR="000A71CF" w:rsidRDefault="000A71CF" w:rsidP="000A71CF">
            <w:pPr>
              <w:pStyle w:val="DecimalAligned"/>
            </w:pPr>
            <w:r>
              <w:t>AuthoritativeSource</w:t>
            </w:r>
          </w:p>
        </w:tc>
      </w:tr>
      <w:tr w:rsidR="000A71CF" w14:paraId="07EF8F80" w14:textId="77777777" w:rsidTr="00305589">
        <w:tc>
          <w:tcPr>
            <w:tcW w:w="1843" w:type="pct"/>
            <w:noWrap/>
          </w:tcPr>
          <w:p w14:paraId="31E210A5" w14:textId="77777777" w:rsidR="000A71CF" w:rsidRDefault="000A71CF" w:rsidP="000A71CF">
            <w:r>
              <w:t>CreationDate</w:t>
            </w:r>
          </w:p>
        </w:tc>
        <w:tc>
          <w:tcPr>
            <w:tcW w:w="3157" w:type="pct"/>
          </w:tcPr>
          <w:p w14:paraId="48A54908" w14:textId="77777777" w:rsidR="000A71CF" w:rsidRDefault="000A71CF" w:rsidP="000A71CF">
            <w:pPr>
              <w:pStyle w:val="DecimalAligned"/>
            </w:pPr>
            <w:r>
              <w:t>CreationDate</w:t>
            </w:r>
          </w:p>
        </w:tc>
      </w:tr>
      <w:tr w:rsidR="000A71CF" w14:paraId="5933E63F" w14:textId="77777777" w:rsidTr="00305589">
        <w:tc>
          <w:tcPr>
            <w:tcW w:w="1843" w:type="pct"/>
            <w:noWrap/>
          </w:tcPr>
          <w:p w14:paraId="0C60E1F1" w14:textId="77777777" w:rsidR="000A71CF" w:rsidRDefault="000A71CF" w:rsidP="000A71CF">
            <w:r>
              <w:t>LastRevisionDate</w:t>
            </w:r>
          </w:p>
        </w:tc>
        <w:tc>
          <w:tcPr>
            <w:tcW w:w="3157" w:type="pct"/>
          </w:tcPr>
          <w:p w14:paraId="7BC8961E" w14:textId="77777777" w:rsidR="000A71CF" w:rsidRDefault="000A71CF" w:rsidP="000A71CF">
            <w:pPr>
              <w:pStyle w:val="DecimalAligned"/>
            </w:pPr>
            <w:r>
              <w:t>LastRevisionDate</w:t>
            </w:r>
          </w:p>
        </w:tc>
      </w:tr>
      <w:tr w:rsidR="000A71CF" w14:paraId="74FCC30B" w14:textId="77777777" w:rsidTr="00305589">
        <w:tc>
          <w:tcPr>
            <w:tcW w:w="1843" w:type="pct"/>
            <w:noWrap/>
          </w:tcPr>
          <w:p w14:paraId="3714E7B6" w14:textId="77777777" w:rsidR="000A71CF" w:rsidRDefault="000A71CF" w:rsidP="000A71CF">
            <w:r>
              <w:t>StatusText</w:t>
            </w:r>
          </w:p>
        </w:tc>
        <w:tc>
          <w:tcPr>
            <w:tcW w:w="3157" w:type="pct"/>
          </w:tcPr>
          <w:p w14:paraId="380A0F61" w14:textId="77777777" w:rsidR="000A71CF" w:rsidRDefault="000A71CF" w:rsidP="000A71CF">
            <w:pPr>
              <w:pStyle w:val="DecimalAligned"/>
            </w:pPr>
            <w:r>
              <w:t>StatusText</w:t>
            </w:r>
          </w:p>
        </w:tc>
      </w:tr>
      <w:tr w:rsidR="000A71CF" w14:paraId="4321767D" w14:textId="77777777" w:rsidTr="00305589">
        <w:tc>
          <w:tcPr>
            <w:tcW w:w="1843" w:type="pct"/>
            <w:noWrap/>
          </w:tcPr>
          <w:p w14:paraId="1FD36FCA" w14:textId="77777777" w:rsidR="000A71CF" w:rsidRDefault="000A71CF" w:rsidP="000A71CF">
            <w:r>
              <w:t>Relationship</w:t>
            </w:r>
          </w:p>
        </w:tc>
        <w:tc>
          <w:tcPr>
            <w:tcW w:w="3157" w:type="pct"/>
          </w:tcPr>
          <w:p w14:paraId="0D74565A" w14:textId="77777777" w:rsidR="000A71CF" w:rsidRDefault="000A71CF" w:rsidP="000A71CF">
            <w:pPr>
              <w:pStyle w:val="DecimalAligned"/>
            </w:pPr>
            <w:r>
              <w:t xml:space="preserve">(From </w:t>
            </w:r>
            <w:r>
              <w:rPr>
                <w:rFonts w:eastAsia="Times"/>
              </w:rPr>
              <w:t>«</w:t>
            </w:r>
            <w:r>
              <w:t>ModelPackageDescription</w:t>
            </w:r>
            <w:r>
              <w:rPr>
                <w:rFonts w:eastAsia="Times"/>
              </w:rPr>
              <w:t>»</w:t>
            </w:r>
            <w:r>
              <w:t>, Refactored to relationshipCode, UML Package URI of supplier)</w:t>
            </w:r>
          </w:p>
        </w:tc>
      </w:tr>
      <w:tr w:rsidR="000A71CF" w14:paraId="104188F8" w14:textId="77777777" w:rsidTr="00305589">
        <w:tc>
          <w:tcPr>
            <w:tcW w:w="1843" w:type="pct"/>
            <w:noWrap/>
          </w:tcPr>
          <w:p w14:paraId="75CB714C" w14:textId="77777777" w:rsidR="000A71CF" w:rsidRDefault="000A71CF" w:rsidP="000A71CF">
            <w:r>
              <w:t>KeywordText</w:t>
            </w:r>
          </w:p>
        </w:tc>
        <w:tc>
          <w:tcPr>
            <w:tcW w:w="3157" w:type="pct"/>
          </w:tcPr>
          <w:p w14:paraId="18C67349" w14:textId="77777777" w:rsidR="000A71CF" w:rsidRDefault="000A71CF" w:rsidP="000A71CF">
            <w:pPr>
              <w:pStyle w:val="DecimalAligned"/>
            </w:pPr>
            <w:r>
              <w:t>KeywordText</w:t>
            </w:r>
          </w:p>
        </w:tc>
      </w:tr>
      <w:tr w:rsidR="000A71CF" w14:paraId="0E75DBB1" w14:textId="77777777" w:rsidTr="00305589">
        <w:tc>
          <w:tcPr>
            <w:tcW w:w="1843" w:type="pct"/>
            <w:noWrap/>
          </w:tcPr>
          <w:p w14:paraId="3D305694" w14:textId="77777777" w:rsidR="000A71CF" w:rsidRDefault="000A71CF" w:rsidP="000A71CF">
            <w:r>
              <w:t>DomainText</w:t>
            </w:r>
          </w:p>
        </w:tc>
        <w:tc>
          <w:tcPr>
            <w:tcW w:w="3157" w:type="pct"/>
          </w:tcPr>
          <w:p w14:paraId="0276465C" w14:textId="77777777" w:rsidR="000A71CF" w:rsidRDefault="000A71CF" w:rsidP="000A71CF">
            <w:pPr>
              <w:pStyle w:val="DecimalAligned"/>
            </w:pPr>
            <w:r>
              <w:t>DomainText</w:t>
            </w:r>
          </w:p>
        </w:tc>
      </w:tr>
      <w:tr w:rsidR="000A71CF" w14:paraId="077F613B" w14:textId="77777777" w:rsidTr="00305589">
        <w:tc>
          <w:tcPr>
            <w:tcW w:w="1843" w:type="pct"/>
            <w:noWrap/>
          </w:tcPr>
          <w:p w14:paraId="5A79C57B" w14:textId="77777777" w:rsidR="000A71CF" w:rsidRDefault="000A71CF" w:rsidP="000A71CF">
            <w:r>
              <w:t>PurposeText</w:t>
            </w:r>
          </w:p>
        </w:tc>
        <w:tc>
          <w:tcPr>
            <w:tcW w:w="3157" w:type="pct"/>
          </w:tcPr>
          <w:p w14:paraId="0C99E8A9" w14:textId="77777777" w:rsidR="000A71CF" w:rsidRDefault="000A71CF" w:rsidP="000A71CF">
            <w:pPr>
              <w:pStyle w:val="DecimalAligned"/>
            </w:pPr>
            <w:r>
              <w:t>PurposeText</w:t>
            </w:r>
          </w:p>
        </w:tc>
      </w:tr>
      <w:tr w:rsidR="000A71CF" w14:paraId="0F1DBFA3" w14:textId="77777777" w:rsidTr="00305589">
        <w:tc>
          <w:tcPr>
            <w:tcW w:w="1843" w:type="pct"/>
            <w:noWrap/>
          </w:tcPr>
          <w:p w14:paraId="3CC1D300" w14:textId="77777777" w:rsidR="000A71CF" w:rsidRDefault="000A71CF" w:rsidP="000A71CF">
            <w:r>
              <w:t>ExchangePatternText</w:t>
            </w:r>
          </w:p>
        </w:tc>
        <w:tc>
          <w:tcPr>
            <w:tcW w:w="3157" w:type="pct"/>
          </w:tcPr>
          <w:p w14:paraId="72C8742C" w14:textId="77777777" w:rsidR="000A71CF" w:rsidRDefault="000A71CF" w:rsidP="000A71CF">
            <w:pPr>
              <w:pStyle w:val="DecimalAligned"/>
            </w:pPr>
            <w:r>
              <w:t>ExchangePatternText</w:t>
            </w:r>
          </w:p>
        </w:tc>
      </w:tr>
      <w:tr w:rsidR="000A71CF" w14:paraId="3E543BC2" w14:textId="77777777" w:rsidTr="00305589">
        <w:tc>
          <w:tcPr>
            <w:tcW w:w="1843" w:type="pct"/>
            <w:noWrap/>
          </w:tcPr>
          <w:p w14:paraId="034D893D" w14:textId="77777777" w:rsidR="000A71CF" w:rsidRDefault="000A71CF" w:rsidP="000A71CF">
            <w:r>
              <w:t>ExchangePartnerName</w:t>
            </w:r>
          </w:p>
        </w:tc>
        <w:tc>
          <w:tcPr>
            <w:tcW w:w="3157" w:type="pct"/>
          </w:tcPr>
          <w:p w14:paraId="5096A567" w14:textId="77777777" w:rsidR="000A71CF" w:rsidRDefault="000A71CF" w:rsidP="000A71CF">
            <w:pPr>
              <w:pStyle w:val="DecimalAligned"/>
            </w:pPr>
            <w:r>
              <w:t>ExchangePartnerName</w:t>
            </w:r>
          </w:p>
        </w:tc>
      </w:tr>
      <w:tr w:rsidR="00305589" w:rsidRPr="00305589" w14:paraId="78232F60" w14:textId="77777777" w:rsidTr="00305589">
        <w:trPr>
          <w:trHeight w:val="454"/>
        </w:trPr>
        <w:tc>
          <w:tcPr>
            <w:tcW w:w="1843" w:type="pct"/>
            <w:shd w:val="clear" w:color="auto" w:fill="F2F2F2" w:themeFill="background1" w:themeFillShade="F2"/>
            <w:noWrap/>
          </w:tcPr>
          <w:p w14:paraId="40855C11" w14:textId="77777777" w:rsidR="000A71CF" w:rsidRPr="00305589" w:rsidRDefault="000A71CF" w:rsidP="000A71CF">
            <w:pPr>
              <w:rPr>
                <w:b/>
              </w:rPr>
            </w:pPr>
            <w:r w:rsidRPr="00305589">
              <w:rPr>
                <w:rStyle w:val="SubtleEmphasis"/>
                <w:b/>
                <w:color w:val="auto"/>
              </w:rPr>
              <w:t>Attribute</w:t>
            </w:r>
          </w:p>
        </w:tc>
        <w:tc>
          <w:tcPr>
            <w:tcW w:w="3157" w:type="pct"/>
            <w:shd w:val="clear" w:color="auto" w:fill="F2F2F2" w:themeFill="background1" w:themeFillShade="F2"/>
          </w:tcPr>
          <w:p w14:paraId="5729C2CE" w14:textId="77777777" w:rsidR="000A71CF" w:rsidRPr="00305589" w:rsidRDefault="000A71CF" w:rsidP="000A71CF">
            <w:pPr>
              <w:pStyle w:val="DecimalAligned"/>
              <w:rPr>
                <w:b/>
              </w:rPr>
            </w:pPr>
          </w:p>
        </w:tc>
      </w:tr>
      <w:tr w:rsidR="000A71CF" w14:paraId="7DF357DF" w14:textId="77777777" w:rsidTr="00305589">
        <w:tc>
          <w:tcPr>
            <w:tcW w:w="1843" w:type="pct"/>
            <w:noWrap/>
          </w:tcPr>
          <w:p w14:paraId="78DD6E35" w14:textId="77777777" w:rsidR="000A71CF" w:rsidRPr="00740094" w:rsidRDefault="000A71CF" w:rsidP="000A71CF">
            <w:pPr>
              <w:rPr>
                <w:rStyle w:val="SubtleEmphasis"/>
                <w:i w:val="0"/>
              </w:rPr>
            </w:pPr>
            <w:r w:rsidRPr="004674AB">
              <w:rPr>
                <w:iCs/>
              </w:rPr>
              <w:t>mpdURI</w:t>
            </w:r>
          </w:p>
        </w:tc>
        <w:tc>
          <w:tcPr>
            <w:tcW w:w="3157" w:type="pct"/>
          </w:tcPr>
          <w:p w14:paraId="61D9DCAA" w14:textId="77777777" w:rsidR="000A71CF" w:rsidRDefault="000A71CF" w:rsidP="000A71CF">
            <w:pPr>
              <w:pStyle w:val="DecimalAligned"/>
            </w:pPr>
            <w:r>
              <w:t>mpdBaseURI (see text for expansion to mpdURI)</w:t>
            </w:r>
          </w:p>
        </w:tc>
      </w:tr>
      <w:tr w:rsidR="000A71CF" w14:paraId="1953431B" w14:textId="77777777" w:rsidTr="00305589">
        <w:tc>
          <w:tcPr>
            <w:tcW w:w="1843" w:type="pct"/>
            <w:noWrap/>
          </w:tcPr>
          <w:p w14:paraId="7B7EF859" w14:textId="77777777" w:rsidR="000A71CF" w:rsidRPr="00740094" w:rsidRDefault="000A71CF" w:rsidP="000A71CF">
            <w:pPr>
              <w:rPr>
                <w:rStyle w:val="SubtleEmphasis"/>
                <w:i w:val="0"/>
              </w:rPr>
            </w:pPr>
            <w:r w:rsidRPr="004674AB">
              <w:rPr>
                <w:iCs/>
              </w:rPr>
              <w:t>mpdName</w:t>
            </w:r>
          </w:p>
        </w:tc>
        <w:tc>
          <w:tcPr>
            <w:tcW w:w="3157" w:type="pct"/>
          </w:tcPr>
          <w:p w14:paraId="510A75BA" w14:textId="77777777" w:rsidR="000A71CF" w:rsidRDefault="000A71CF" w:rsidP="000A71CF">
            <w:pPr>
              <w:pStyle w:val="DecimalAligned"/>
            </w:pPr>
            <w:r>
              <w:t>UML name (of ModelPackageDescription Artifact Instance)</w:t>
            </w:r>
          </w:p>
        </w:tc>
      </w:tr>
      <w:tr w:rsidR="000A71CF" w14:paraId="698EBF2B" w14:textId="77777777" w:rsidTr="00305589">
        <w:tc>
          <w:tcPr>
            <w:tcW w:w="1843" w:type="pct"/>
            <w:noWrap/>
          </w:tcPr>
          <w:p w14:paraId="2A4210D1" w14:textId="77777777" w:rsidR="000A71CF" w:rsidRPr="00740094" w:rsidRDefault="000A71CF" w:rsidP="000A71CF">
            <w:pPr>
              <w:rPr>
                <w:rStyle w:val="SubtleEmphasis"/>
                <w:i w:val="0"/>
              </w:rPr>
            </w:pPr>
            <w:r w:rsidRPr="004674AB">
              <w:rPr>
                <w:iCs/>
              </w:rPr>
              <w:t>mpdVersionID</w:t>
            </w:r>
          </w:p>
        </w:tc>
        <w:tc>
          <w:tcPr>
            <w:tcW w:w="3157" w:type="pct"/>
          </w:tcPr>
          <w:p w14:paraId="438BE9A2" w14:textId="77777777" w:rsidR="000A71CF" w:rsidRDefault="000A71CF" w:rsidP="000A71CF">
            <w:pPr>
              <w:pStyle w:val="DecimalAligned"/>
            </w:pPr>
            <w:r>
              <w:t>mpdVersionID</w:t>
            </w:r>
          </w:p>
        </w:tc>
      </w:tr>
      <w:tr w:rsidR="000A71CF" w14:paraId="0E5D1E6B" w14:textId="77777777" w:rsidTr="00305589">
        <w:tc>
          <w:tcPr>
            <w:tcW w:w="1843" w:type="pct"/>
            <w:noWrap/>
          </w:tcPr>
          <w:p w14:paraId="2448D43A" w14:textId="77777777" w:rsidR="000A71CF" w:rsidRPr="00740094" w:rsidRDefault="000A71CF" w:rsidP="000A71CF">
            <w:pPr>
              <w:rPr>
                <w:rStyle w:val="SubtleEmphasis"/>
                <w:i w:val="0"/>
              </w:rPr>
            </w:pPr>
            <w:r w:rsidRPr="004674AB">
              <w:rPr>
                <w:iCs/>
              </w:rPr>
              <w:t>mpdClassURIList</w:t>
            </w:r>
          </w:p>
        </w:tc>
        <w:tc>
          <w:tcPr>
            <w:tcW w:w="3157" w:type="pct"/>
          </w:tcPr>
          <w:p w14:paraId="1902755D" w14:textId="77777777" w:rsidR="000A71CF" w:rsidRDefault="000A71CF" w:rsidP="000A71CF">
            <w:pPr>
              <w:pStyle w:val="DecimalAligned"/>
            </w:pPr>
            <w:r>
              <w:t>mpdClassCode</w:t>
            </w:r>
          </w:p>
        </w:tc>
      </w:tr>
      <w:tr w:rsidR="000A71CF" w14:paraId="684BD917" w14:textId="77777777" w:rsidTr="00305589">
        <w:tc>
          <w:tcPr>
            <w:tcW w:w="1843" w:type="pct"/>
            <w:noWrap/>
          </w:tcPr>
          <w:p w14:paraId="2564BA1A" w14:textId="77777777" w:rsidR="000A71CF" w:rsidRPr="00740094" w:rsidRDefault="000A71CF" w:rsidP="000A71CF">
            <w:pPr>
              <w:rPr>
                <w:rStyle w:val="SubtleEmphasis"/>
                <w:i w:val="0"/>
              </w:rPr>
            </w:pPr>
            <w:r w:rsidRPr="004674AB">
              <w:rPr>
                <w:iCs/>
              </w:rPr>
              <w:t>pathURI</w:t>
            </w:r>
          </w:p>
        </w:tc>
        <w:tc>
          <w:tcPr>
            <w:tcW w:w="3157" w:type="pct"/>
          </w:tcPr>
          <w:p w14:paraId="24443902" w14:textId="77777777" w:rsidR="000A71CF" w:rsidRDefault="000A71CF" w:rsidP="000A71CF">
            <w:pPr>
              <w:pStyle w:val="DecimalAligned"/>
            </w:pPr>
            <w:r>
              <w:t>pathURI</w:t>
            </w:r>
          </w:p>
        </w:tc>
      </w:tr>
      <w:tr w:rsidR="000A71CF" w14:paraId="7ADE76BD" w14:textId="77777777" w:rsidTr="00305589">
        <w:tc>
          <w:tcPr>
            <w:tcW w:w="1843" w:type="pct"/>
            <w:noWrap/>
          </w:tcPr>
          <w:p w14:paraId="40D43F9E" w14:textId="77777777" w:rsidR="000A71CF" w:rsidRPr="00740094" w:rsidRDefault="000A71CF" w:rsidP="000A71CF">
            <w:pPr>
              <w:rPr>
                <w:rStyle w:val="SubtleEmphasis"/>
                <w:i w:val="0"/>
              </w:rPr>
            </w:pPr>
            <w:r w:rsidRPr="004674AB">
              <w:rPr>
                <w:iCs/>
              </w:rPr>
              <w:t>externalURI</w:t>
            </w:r>
          </w:p>
        </w:tc>
        <w:tc>
          <w:tcPr>
            <w:tcW w:w="3157" w:type="pct"/>
          </w:tcPr>
          <w:p w14:paraId="29995855" w14:textId="77777777" w:rsidR="000A71CF" w:rsidRDefault="000A71CF" w:rsidP="000A71CF">
            <w:pPr>
              <w:pStyle w:val="DecimalAligned"/>
            </w:pPr>
            <w:r>
              <w:t>externalURI</w:t>
            </w:r>
          </w:p>
        </w:tc>
      </w:tr>
      <w:tr w:rsidR="000A71CF" w14:paraId="3E4F440D" w14:textId="77777777" w:rsidTr="00305589">
        <w:tc>
          <w:tcPr>
            <w:tcW w:w="1843" w:type="pct"/>
            <w:noWrap/>
          </w:tcPr>
          <w:p w14:paraId="437E23E6" w14:textId="77777777" w:rsidR="000A71CF" w:rsidRPr="00740094" w:rsidRDefault="000A71CF" w:rsidP="000A71CF">
            <w:pPr>
              <w:rPr>
                <w:rStyle w:val="SubtleEmphasis"/>
                <w:i w:val="0"/>
              </w:rPr>
            </w:pPr>
            <w:r w:rsidRPr="004674AB">
              <w:rPr>
                <w:iCs/>
              </w:rPr>
              <w:t>mimeMediaTypeText</w:t>
            </w:r>
          </w:p>
        </w:tc>
        <w:tc>
          <w:tcPr>
            <w:tcW w:w="3157" w:type="pct"/>
          </w:tcPr>
          <w:p w14:paraId="5934167B" w14:textId="77777777" w:rsidR="000A71CF" w:rsidRDefault="000A71CF" w:rsidP="000A71CF">
            <w:pPr>
              <w:pStyle w:val="DecimalAligned"/>
            </w:pPr>
            <w:r>
              <w:t>mimeMediaTypeText</w:t>
            </w:r>
          </w:p>
        </w:tc>
      </w:tr>
      <w:tr w:rsidR="000A71CF" w14:paraId="2D711FED" w14:textId="77777777" w:rsidTr="00305589">
        <w:tc>
          <w:tcPr>
            <w:tcW w:w="1843" w:type="pct"/>
            <w:noWrap/>
          </w:tcPr>
          <w:p w14:paraId="01F278A0" w14:textId="77777777" w:rsidR="000A71CF" w:rsidRPr="00740094" w:rsidRDefault="000A71CF" w:rsidP="000A71CF">
            <w:pPr>
              <w:rPr>
                <w:rStyle w:val="SubtleEmphasis"/>
                <w:i w:val="0"/>
              </w:rPr>
            </w:pPr>
            <w:r w:rsidRPr="004674AB">
              <w:rPr>
                <w:iCs/>
              </w:rPr>
              <w:t>resourceURI</w:t>
            </w:r>
          </w:p>
        </w:tc>
        <w:tc>
          <w:tcPr>
            <w:tcW w:w="3157" w:type="pct"/>
          </w:tcPr>
          <w:p w14:paraId="4E0A33B1" w14:textId="77777777" w:rsidR="000A71CF" w:rsidRDefault="000A71CF" w:rsidP="000A71CF">
            <w:pPr>
              <w:pStyle w:val="DecimalAligned"/>
            </w:pPr>
            <w:r>
              <w:t xml:space="preserve">UML Package URI of </w:t>
            </w:r>
            <w:r>
              <w:rPr>
                <w:rFonts w:eastAsia="Times"/>
              </w:rPr>
              <w:t>«</w:t>
            </w:r>
            <w:r>
              <w:t>ModelPackageDescriptionResource</w:t>
            </w:r>
            <w:r>
              <w:rPr>
                <w:rFonts w:eastAsia="Times"/>
              </w:rPr>
              <w:t>»</w:t>
            </w:r>
            <w:r>
              <w:t xml:space="preserve"> </w:t>
            </w:r>
          </w:p>
          <w:p w14:paraId="786DF586" w14:textId="77777777" w:rsidR="000A71CF" w:rsidRDefault="000A71CF" w:rsidP="000A71CF">
            <w:pPr>
              <w:pStyle w:val="DecimalAligned"/>
            </w:pPr>
            <w:r>
              <w:t>Supplier</w:t>
            </w:r>
          </w:p>
        </w:tc>
      </w:tr>
      <w:tr w:rsidR="000A71CF" w14:paraId="5BF99E13" w14:textId="77777777" w:rsidTr="00305589">
        <w:tc>
          <w:tcPr>
            <w:tcW w:w="1843" w:type="pct"/>
            <w:noWrap/>
          </w:tcPr>
          <w:p w14:paraId="67E27F84" w14:textId="77777777" w:rsidR="000A71CF" w:rsidRPr="00740094" w:rsidRDefault="000A71CF" w:rsidP="000A71CF">
            <w:pPr>
              <w:rPr>
                <w:rStyle w:val="SubtleEmphasis"/>
                <w:i w:val="0"/>
              </w:rPr>
            </w:pPr>
            <w:r w:rsidRPr="004674AB">
              <w:rPr>
                <w:iCs/>
              </w:rPr>
              <w:lastRenderedPageBreak/>
              <w:t>relationshipCode</w:t>
            </w:r>
          </w:p>
        </w:tc>
        <w:tc>
          <w:tcPr>
            <w:tcW w:w="3157" w:type="pct"/>
          </w:tcPr>
          <w:p w14:paraId="7742E289" w14:textId="77777777" w:rsidR="000A71CF" w:rsidRDefault="000A71CF" w:rsidP="000A71CF">
            <w:pPr>
              <w:pStyle w:val="DecimalAligned"/>
            </w:pPr>
            <w:r>
              <w:t>relationshipCode</w:t>
            </w:r>
          </w:p>
        </w:tc>
      </w:tr>
      <w:tr w:rsidR="000A71CF" w14:paraId="17990CD0" w14:textId="77777777" w:rsidTr="00305589">
        <w:tc>
          <w:tcPr>
            <w:tcW w:w="1843" w:type="pct"/>
            <w:noWrap/>
          </w:tcPr>
          <w:p w14:paraId="123225EF" w14:textId="77777777" w:rsidR="000A71CF" w:rsidRDefault="000A71CF" w:rsidP="000A71CF">
            <w:pPr>
              <w:rPr>
                <w:rStyle w:val="SubtleEmphasis"/>
                <w:i w:val="0"/>
              </w:rPr>
            </w:pPr>
            <w:r w:rsidRPr="004674AB">
              <w:rPr>
                <w:iCs/>
              </w:rPr>
              <w:t>xPathText</w:t>
            </w:r>
          </w:p>
        </w:tc>
        <w:tc>
          <w:tcPr>
            <w:tcW w:w="3157" w:type="pct"/>
          </w:tcPr>
          <w:p w14:paraId="28E5EBF0" w14:textId="77777777" w:rsidR="000A71CF" w:rsidRDefault="000A71CF" w:rsidP="000A71CF">
            <w:pPr>
              <w:pStyle w:val="DecimalAligned"/>
            </w:pPr>
            <w:r>
              <w:t>xPathText</w:t>
            </w:r>
          </w:p>
        </w:tc>
      </w:tr>
      <w:tr w:rsidR="000A71CF" w14:paraId="555A6470" w14:textId="77777777" w:rsidTr="00305589">
        <w:tc>
          <w:tcPr>
            <w:tcW w:w="1843" w:type="pct"/>
            <w:tcBorders>
              <w:bottom w:val="single" w:sz="4" w:space="0" w:color="auto"/>
            </w:tcBorders>
            <w:noWrap/>
          </w:tcPr>
          <w:p w14:paraId="658D4AFF" w14:textId="77777777" w:rsidR="000A71CF" w:rsidRDefault="000A71CF" w:rsidP="000A71CF">
            <w:pPr>
              <w:rPr>
                <w:rStyle w:val="SubtleEmphasis"/>
                <w:i w:val="0"/>
              </w:rPr>
            </w:pPr>
            <w:r>
              <w:t>qualifiedNameList</w:t>
            </w:r>
          </w:p>
        </w:tc>
        <w:tc>
          <w:tcPr>
            <w:tcW w:w="3157" w:type="pct"/>
            <w:tcBorders>
              <w:bottom w:val="single" w:sz="4" w:space="0" w:color="auto"/>
            </w:tcBorders>
          </w:tcPr>
          <w:p w14:paraId="788304C1" w14:textId="77777777" w:rsidR="000A71CF" w:rsidRDefault="000A71CF" w:rsidP="000A71CF">
            <w:pPr>
              <w:pStyle w:val="DecimalAligned"/>
            </w:pPr>
            <w:r>
              <w:rPr>
                <w:rFonts w:eastAsia="Times"/>
              </w:rPr>
              <w:t>«</w:t>
            </w:r>
            <w:r>
              <w:t>qualifiedName</w:t>
            </w:r>
            <w:r>
              <w:rPr>
                <w:rFonts w:eastAsia="Times"/>
              </w:rPr>
              <w:t>»</w:t>
            </w:r>
            <w:r>
              <w:t xml:space="preserve">  Usage</w:t>
            </w:r>
          </w:p>
        </w:tc>
      </w:tr>
      <w:tr w:rsidR="000A71CF" w14:paraId="5CE5741D" w14:textId="77777777" w:rsidTr="00305589">
        <w:trPr>
          <w:cnfStyle w:val="010000000000" w:firstRow="0" w:lastRow="1" w:firstColumn="0" w:lastColumn="0" w:oddVBand="0" w:evenVBand="0" w:oddHBand="0" w:evenHBand="0" w:firstRowFirstColumn="0" w:firstRowLastColumn="0" w:lastRowFirstColumn="0" w:lastRowLastColumn="0"/>
        </w:trPr>
        <w:tc>
          <w:tcPr>
            <w:tcW w:w="1843" w:type="pct"/>
            <w:tcBorders>
              <w:top w:val="single" w:sz="4" w:space="0" w:color="auto"/>
              <w:left w:val="single" w:sz="4" w:space="0" w:color="auto"/>
              <w:bottom w:val="single" w:sz="4" w:space="0" w:color="auto"/>
              <w:right w:val="single" w:sz="4" w:space="0" w:color="auto"/>
            </w:tcBorders>
            <w:noWrap/>
          </w:tcPr>
          <w:p w14:paraId="07CBEE23" w14:textId="77777777" w:rsidR="000A71CF" w:rsidRDefault="000A71CF" w:rsidP="000A71CF">
            <w:pPr>
              <w:rPr>
                <w:rStyle w:val="SubtleEmphasis"/>
                <w:i w:val="0"/>
              </w:rPr>
            </w:pPr>
            <w:r w:rsidRPr="004674AB">
              <w:rPr>
                <w:iCs/>
                <w:color w:val="auto"/>
              </w:rPr>
              <w:t>conformanceTargetURI</w:t>
            </w:r>
          </w:p>
        </w:tc>
        <w:tc>
          <w:tcPr>
            <w:tcW w:w="3157" w:type="pct"/>
            <w:tcBorders>
              <w:top w:val="single" w:sz="4" w:space="0" w:color="auto"/>
              <w:left w:val="single" w:sz="4" w:space="0" w:color="auto"/>
              <w:bottom w:val="single" w:sz="4" w:space="0" w:color="auto"/>
              <w:right w:val="single" w:sz="4" w:space="0" w:color="auto"/>
            </w:tcBorders>
          </w:tcPr>
          <w:p w14:paraId="357B7933" w14:textId="77777777" w:rsidR="000A71CF" w:rsidRDefault="000A71CF" w:rsidP="000A71CF">
            <w:pPr>
              <w:pStyle w:val="DecimalAligned"/>
            </w:pPr>
            <w:r>
              <w:t>conformanceTargetURI</w:t>
            </w:r>
          </w:p>
        </w:tc>
      </w:tr>
    </w:tbl>
    <w:p w14:paraId="69A46D86" w14:textId="77777777" w:rsidR="000A71CF" w:rsidRPr="001D32B2" w:rsidRDefault="000A71CF" w:rsidP="000A71CF">
      <w:pPr>
        <w:pStyle w:val="BodyText"/>
      </w:pPr>
    </w:p>
    <w:p w14:paraId="73B6FEB4" w14:textId="77777777" w:rsidR="000A71CF" w:rsidRPr="001536EB" w:rsidRDefault="000A71CF" w:rsidP="001536EB">
      <w:bookmarkStart w:id="739" w:name="a170324a013113286276757665564742690"/>
      <w:bookmarkEnd w:id="655"/>
      <w:bookmarkEnd w:id="739"/>
    </w:p>
    <w:p w14:paraId="72340281" w14:textId="252BAC81" w:rsidR="00A034BE" w:rsidRDefault="00A034BE" w:rsidP="00625D3A">
      <w:pPr>
        <w:pStyle w:val="Heading1"/>
      </w:pPr>
      <w:bookmarkStart w:id="740" w:name="_Ref317510614"/>
      <w:bookmarkStart w:id="741" w:name="_Toc364003802"/>
      <w:bookmarkStart w:id="742" w:name="_Toc426452349"/>
      <w:bookmarkEnd w:id="433"/>
      <w:r>
        <w:lastRenderedPageBreak/>
        <w:t>NIEM-UML PIM Example</w:t>
      </w:r>
      <w:r w:rsidR="007215BD">
        <w:t xml:space="preserve"> (informative)</w:t>
      </w:r>
      <w:bookmarkEnd w:id="740"/>
      <w:bookmarkEnd w:id="741"/>
      <w:bookmarkEnd w:id="742"/>
    </w:p>
    <w:p w14:paraId="4319991C" w14:textId="77777777" w:rsidR="00421202" w:rsidRDefault="00421202" w:rsidP="00625D3A">
      <w:pPr>
        <w:pStyle w:val="Heading2"/>
      </w:pPr>
      <w:bookmarkStart w:id="743" w:name="_Toc426452350"/>
      <w:bookmarkStart w:id="744" w:name="_Ref317510635"/>
      <w:r>
        <w:t>Example Description</w:t>
      </w:r>
      <w:bookmarkEnd w:id="743"/>
    </w:p>
    <w:p w14:paraId="4813904D" w14:textId="0AC9F7B6" w:rsidR="00421202" w:rsidRDefault="00421202" w:rsidP="00421202">
      <w:pPr>
        <w:pStyle w:val="BodyText"/>
      </w:pPr>
      <w:r>
        <w:t>This example is intended to illustrate use of the NIEM-UML PIM. This is a fictitious example that uses many, but not all, of the NIEM-UML features. This example assumes some knowledge of UML and NIEM, but you don’t need to be an expert. Note that this example is intended to be read with the normative NIEM-UML specification.</w:t>
      </w:r>
    </w:p>
    <w:p w14:paraId="3193BE9A" w14:textId="4EA3D64A" w:rsidR="00421202" w:rsidRDefault="00421202" w:rsidP="00421202">
      <w:pPr>
        <w:pStyle w:val="BodyText"/>
      </w:pPr>
      <w:r>
        <w:t>The business use case is for “Pet Adoption Centers” which need to share information on their pet adoptions with each other and with government agencies. The information required includes data about the pets, the people adopting the pets and the pet adoption centers. Information for sets of adoptions is defined in a NIEM exchange as part of an “IEPD”</w:t>
      </w:r>
      <w:r w:rsidR="009D6DBD">
        <w:t xml:space="preserve"> (Information Exchange Package Documentation)</w:t>
      </w:r>
      <w:r>
        <w:t>.</w:t>
      </w:r>
      <w:r w:rsidR="003F3241">
        <w:t xml:space="preserve">  This and other resources, examples and information relating to NIEM-UML may be found on the NIEM GITHUB site at </w:t>
      </w:r>
      <w:hyperlink r:id="rId838" w:history="1">
        <w:r w:rsidR="003F3241" w:rsidRPr="00571241">
          <w:rPr>
            <w:rStyle w:val="Hyperlink"/>
          </w:rPr>
          <w:t>https://github.com/NIEM/NIEM-UML/</w:t>
        </w:r>
      </w:hyperlink>
      <w:r w:rsidR="003F3241">
        <w:t>.</w:t>
      </w:r>
    </w:p>
    <w:p w14:paraId="0E58DB72" w14:textId="4EEA010A" w:rsidR="00421202" w:rsidRPr="00AE7974" w:rsidRDefault="00421202" w:rsidP="00625D3A">
      <w:pPr>
        <w:pStyle w:val="Heading2"/>
      </w:pPr>
      <w:bookmarkStart w:id="745" w:name="_Toc426452351"/>
      <w:r>
        <w:t>Organization of NIEM Information Models and Classes</w:t>
      </w:r>
      <w:bookmarkEnd w:id="745"/>
    </w:p>
    <w:p w14:paraId="7C0BCF18" w14:textId="77777777" w:rsidR="00421202" w:rsidRDefault="00421202" w:rsidP="00421202">
      <w:pPr>
        <w:pStyle w:val="BodyText"/>
      </w:pPr>
      <w:r>
        <w:t>As with all NIEM exchanges an essential part of the analysis is the reuse of the NIEM reference vocabularies. Since there is no established domain for pet adoptions NIEM-Core is reused, much of the information required is already defined in NIEM-Core and thus needs to be structured for our particular use case.</w:t>
      </w:r>
    </w:p>
    <w:p w14:paraId="75C336E8" w14:textId="77777777" w:rsidR="0015038C" w:rsidRDefault="0015038C" w:rsidP="00421202">
      <w:pPr>
        <w:pStyle w:val="BodyText"/>
      </w:pPr>
    </w:p>
    <w:p w14:paraId="04609440" w14:textId="77777777" w:rsidR="00A34B4C" w:rsidRDefault="0018598F" w:rsidP="00CF095C">
      <w:pPr>
        <w:keepNext/>
      </w:pPr>
      <w:r>
        <w:rPr>
          <w:noProof/>
          <w:lang w:val="en-GB" w:eastAsia="en-GB"/>
        </w:rPr>
        <w:drawing>
          <wp:inline distT="0" distB="0" distL="0" distR="0" wp14:anchorId="6886E1E4" wp14:editId="4A4A7528">
            <wp:extent cx="5943600" cy="3344545"/>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5943600" cy="3344545"/>
                    </a:xfrm>
                    <a:prstGeom prst="rect">
                      <a:avLst/>
                    </a:prstGeom>
                  </pic:spPr>
                </pic:pic>
              </a:graphicData>
            </a:graphic>
          </wp:inline>
        </w:drawing>
      </w:r>
    </w:p>
    <w:p w14:paraId="4947496A" w14:textId="7DA4A10F" w:rsidR="0015038C" w:rsidRDefault="000A335B" w:rsidP="000A335B">
      <w:pPr>
        <w:pStyle w:val="Caption"/>
      </w:pPr>
      <w:bookmarkStart w:id="746" w:name="_Ref410726842"/>
      <w:bookmarkStart w:id="747" w:name="_Ref317434330"/>
      <w:r>
        <w:t xml:space="preserve">Figure </w:t>
      </w:r>
      <w:r w:rsidR="00333F36">
        <w:fldChar w:fldCharType="begin"/>
      </w:r>
      <w:r w:rsidR="00333F36">
        <w:instrText xml:space="preserve"> STYLEREF 1 \s </w:instrText>
      </w:r>
      <w:r w:rsidR="00333F36">
        <w:fldChar w:fldCharType="separate"/>
      </w:r>
      <w:r w:rsidR="00B81ED7">
        <w:rPr>
          <w:noProof/>
        </w:rPr>
        <w:t>10</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1</w:t>
      </w:r>
      <w:r w:rsidR="00333F36">
        <w:rPr>
          <w:noProof/>
        </w:rPr>
        <w:fldChar w:fldCharType="end"/>
      </w:r>
      <w:bookmarkEnd w:id="746"/>
      <w:r>
        <w:t xml:space="preserve"> Namespace Organization</w:t>
      </w:r>
    </w:p>
    <w:bookmarkEnd w:id="747"/>
    <w:p w14:paraId="6C14C4CD" w14:textId="68974876" w:rsidR="00421202" w:rsidRDefault="00421202" w:rsidP="00421202">
      <w:pPr>
        <w:pStyle w:val="BodyText"/>
      </w:pPr>
      <w:r>
        <w:t xml:space="preserve">What cannot be found in NIEM-Core is defined as new information types in an “extension information model” for pet adoptions. The reused and extended classes </w:t>
      </w:r>
      <w:r w:rsidR="00E3131E">
        <w:t>are</w:t>
      </w:r>
      <w:r>
        <w:t xml:space="preserve"> then </w:t>
      </w:r>
      <w:r w:rsidR="0018598F">
        <w:t>used</w:t>
      </w:r>
      <w:r>
        <w:t xml:space="preserve"> </w:t>
      </w:r>
      <w:r w:rsidR="0018598F">
        <w:t>in another information model which defines a schema for a particular kind of message</w:t>
      </w:r>
      <w:r>
        <w:t>.</w:t>
      </w:r>
    </w:p>
    <w:p w14:paraId="73CEDAB0" w14:textId="1EC10ECA" w:rsidR="00421202" w:rsidRDefault="00421202" w:rsidP="00421202">
      <w:pPr>
        <w:pStyle w:val="BodyText"/>
      </w:pPr>
      <w:r w:rsidRPr="00531288">
        <w:t>The Pet Adoption PIM model is organized into three subpackages</w:t>
      </w:r>
      <w:r w:rsidR="00F64A18">
        <w:t>,</w:t>
      </w:r>
      <w:r w:rsidRPr="00531288">
        <w:t xml:space="preserve"> each representing a particular kind of NIEM </w:t>
      </w:r>
      <w:r>
        <w:t xml:space="preserve">information model. Each package is stereotyped as a NIEM </w:t>
      </w:r>
      <w:r w:rsidR="006517CE">
        <w:rPr>
          <w:rFonts w:eastAsia="Times"/>
        </w:rPr>
        <w:t>«</w:t>
      </w:r>
      <w:r>
        <w:t>InformationModel</w:t>
      </w:r>
      <w:r w:rsidR="00C82FA9">
        <w:rPr>
          <w:rFonts w:eastAsia="Times"/>
        </w:rPr>
        <w:t>»</w:t>
      </w:r>
      <w:r>
        <w:t xml:space="preserve"> which has tags for the</w:t>
      </w:r>
      <w:r w:rsidR="0018598F">
        <w:t xml:space="preserve"> default prefix, namespace</w:t>
      </w:r>
      <w:r>
        <w:t xml:space="preserve"> URI, version and NIEM compliance. The </w:t>
      </w:r>
      <w:r w:rsidR="0018598F">
        <w:t>purpose</w:t>
      </w:r>
      <w:r>
        <w:t xml:space="preserve"> of the namespace (as subset, exchange, extension, etc.</w:t>
      </w:r>
      <w:r w:rsidR="00090FF6">
        <w:t>)</w:t>
      </w:r>
      <w:r>
        <w:t xml:space="preserve"> is defined as the package is used in an MPD. </w:t>
      </w:r>
      <w:r w:rsidRPr="00531288">
        <w:t>The packages are:</w:t>
      </w:r>
    </w:p>
    <w:p w14:paraId="3A395978" w14:textId="430934B9" w:rsidR="0015038C" w:rsidRPr="00531288" w:rsidRDefault="0018598F" w:rsidP="0018598F">
      <w:pPr>
        <w:pStyle w:val="BulletedText"/>
      </w:pPr>
      <w:r w:rsidRPr="0018598F">
        <w:rPr>
          <w:b/>
        </w:rPr>
        <w:lastRenderedPageBreak/>
        <w:t xml:space="preserve">PetAdoptionPIM::base-xsd::niem::niem-core::3.0::niem-core </w:t>
      </w:r>
      <w:r w:rsidR="0015038C" w:rsidRPr="00531288">
        <w:t xml:space="preserve">– this is a NIEM “subset namespace” (or subset schema) that has the special role of subsetting a </w:t>
      </w:r>
      <w:r w:rsidR="0015038C">
        <w:t xml:space="preserve">single </w:t>
      </w:r>
      <w:r w:rsidR="0015038C" w:rsidRPr="00531288">
        <w:t>reference namespace for use in a particular MPD</w:t>
      </w:r>
      <w:r w:rsidR="0015038C">
        <w:t xml:space="preserve">. </w:t>
      </w:r>
      <w:r w:rsidR="0015038C" w:rsidRPr="00531288">
        <w:t xml:space="preserve">A subset namespace can’t add any new </w:t>
      </w:r>
      <w:r w:rsidR="00AC0735" w:rsidRPr="00531288">
        <w:t>information</w:t>
      </w:r>
      <w:r w:rsidR="00AC0735">
        <w:t>;</w:t>
      </w:r>
      <w:r w:rsidR="0015038C">
        <w:t xml:space="preserve"> it selects what is needed from </w:t>
      </w:r>
      <w:r w:rsidRPr="0018598F">
        <w:t>niem-core</w:t>
      </w:r>
      <w:r w:rsidR="0015038C" w:rsidRPr="00531288">
        <w:t>.</w:t>
      </w:r>
      <w:r>
        <w:t xml:space="preserve"> It has the same name and namespace.</w:t>
      </w:r>
    </w:p>
    <w:p w14:paraId="452A1CCC" w14:textId="77777777" w:rsidR="0015038C" w:rsidRPr="00531288" w:rsidRDefault="0015038C" w:rsidP="001D27DD">
      <w:pPr>
        <w:pStyle w:val="BulletedText"/>
        <w:numPr>
          <w:ilvl w:val="0"/>
          <w:numId w:val="2"/>
        </w:numPr>
      </w:pPr>
      <w:r w:rsidRPr="00531288">
        <w:rPr>
          <w:b/>
        </w:rPr>
        <w:t>PetAdoptionExtension</w:t>
      </w:r>
      <w:r w:rsidRPr="00531288">
        <w:t xml:space="preserve"> – this is a NIEM “extension schema” and includes new concepts about pets and pet adoptions that could be reused in other MPDs</w:t>
      </w:r>
      <w:r>
        <w:t xml:space="preserve">. </w:t>
      </w:r>
      <w:r w:rsidRPr="00531288">
        <w:t xml:space="preserve">The extension namespace uses and extends elements from the subset </w:t>
      </w:r>
      <w:r>
        <w:t>namespace</w:t>
      </w:r>
      <w:r w:rsidRPr="00531288">
        <w:t>.</w:t>
      </w:r>
    </w:p>
    <w:p w14:paraId="7B9F8D88" w14:textId="42D91536" w:rsidR="0015038C" w:rsidRDefault="0015038C" w:rsidP="001D27DD">
      <w:pPr>
        <w:pStyle w:val="BulletedText"/>
        <w:numPr>
          <w:ilvl w:val="0"/>
          <w:numId w:val="2"/>
        </w:numPr>
      </w:pPr>
      <w:r>
        <w:rPr>
          <w:b/>
        </w:rPr>
        <w:t>Pe</w:t>
      </w:r>
      <w:r w:rsidRPr="00531288">
        <w:rPr>
          <w:b/>
        </w:rPr>
        <w:t>tAdoption</w:t>
      </w:r>
      <w:r w:rsidR="0018598F">
        <w:rPr>
          <w:b/>
        </w:rPr>
        <w:t>Message</w:t>
      </w:r>
      <w:r w:rsidRPr="00531288">
        <w:t xml:space="preserve"> – this is a</w:t>
      </w:r>
      <w:r w:rsidR="0018598F">
        <w:t>nother</w:t>
      </w:r>
      <w:r w:rsidRPr="00531288">
        <w:t xml:space="preserve"> NIEM </w:t>
      </w:r>
      <w:r w:rsidR="0018598F">
        <w:t>extension</w:t>
      </w:r>
      <w:r w:rsidRPr="00531288">
        <w:t xml:space="preserve"> namespace and </w:t>
      </w:r>
      <w:r w:rsidR="0018598F">
        <w:t>defines the types</w:t>
      </w:r>
      <w:r w:rsidRPr="00531288">
        <w:t xml:space="preserve"> representing actual</w:t>
      </w:r>
      <w:r w:rsidR="0018598F">
        <w:t xml:space="preserve"> exchanges between parties. This </w:t>
      </w:r>
      <w:r w:rsidRPr="00531288">
        <w:t xml:space="preserve">namespace uses classes from </w:t>
      </w:r>
      <w:r w:rsidR="0018598F" w:rsidRPr="00531288">
        <w:rPr>
          <w:b/>
        </w:rPr>
        <w:t>PetAdoptionExtension</w:t>
      </w:r>
      <w:r w:rsidR="0018598F" w:rsidRPr="00531288">
        <w:t xml:space="preserve"> </w:t>
      </w:r>
      <w:r w:rsidR="0018598F">
        <w:t>to specify these types</w:t>
      </w:r>
      <w:r w:rsidRPr="00531288">
        <w:t>.</w:t>
      </w:r>
    </w:p>
    <w:p w14:paraId="330588ED" w14:textId="2030126B" w:rsidR="0015038C" w:rsidRPr="00531288" w:rsidRDefault="0018598F" w:rsidP="0018598F">
      <w:pPr>
        <w:pStyle w:val="BulletedText"/>
      </w:pPr>
      <w:r w:rsidRPr="0018598F">
        <w:rPr>
          <w:b/>
        </w:rPr>
        <w:t xml:space="preserve">niem::niem-core::3.0::niem-core </w:t>
      </w:r>
      <w:r w:rsidR="0015038C">
        <w:t>– NIEM-</w:t>
      </w:r>
      <w:r w:rsidR="00090FF6">
        <w:t xml:space="preserve">Core </w:t>
      </w:r>
      <w:r w:rsidR="0015038C">
        <w:t xml:space="preserve">is the standard namespace as supplied by NIEM, it is not unique to this model. The </w:t>
      </w:r>
      <w:r w:rsidR="00090FF6">
        <w:t>PetAdoption</w:t>
      </w:r>
      <w:r>
        <w:t xml:space="preserve">PIM </w:t>
      </w:r>
      <w:r w:rsidRPr="0018598F">
        <w:t xml:space="preserve">niem-core </w:t>
      </w:r>
      <w:r>
        <w:t>s</w:t>
      </w:r>
      <w:r w:rsidR="00090FF6">
        <w:t xml:space="preserve">ubset </w:t>
      </w:r>
      <w:r w:rsidR="0015038C">
        <w:t xml:space="preserve">defines the subset of </w:t>
      </w:r>
      <w:r w:rsidRPr="0018598F">
        <w:t xml:space="preserve">niem-core </w:t>
      </w:r>
      <w:r w:rsidR="0015038C">
        <w:t>needed for pet adoptions.</w:t>
      </w:r>
    </w:p>
    <w:p w14:paraId="4C65F478" w14:textId="107FEE65" w:rsidR="00421202" w:rsidRPr="00531288" w:rsidRDefault="00421202" w:rsidP="00421202">
      <w:pPr>
        <w:pStyle w:val="BodyText"/>
      </w:pPr>
      <w:r w:rsidRPr="00531288">
        <w:t>The model elements, below, are all defined inside one of these namespaces</w:t>
      </w:r>
      <w:r w:rsidR="0018598F">
        <w:t>;</w:t>
      </w:r>
      <w:r w:rsidRPr="00531288">
        <w:t xml:space="preserve"> the namespace name is shown </w:t>
      </w:r>
      <w:r w:rsidR="0018598F">
        <w:t>above</w:t>
      </w:r>
      <w:r w:rsidRPr="00531288">
        <w:t xml:space="preserve"> </w:t>
      </w:r>
      <w:r>
        <w:t xml:space="preserve">the </w:t>
      </w:r>
      <w:r w:rsidRPr="00531288">
        <w:t>class names.</w:t>
      </w:r>
    </w:p>
    <w:p w14:paraId="7E608B30" w14:textId="4DB9E8A7" w:rsidR="00421202" w:rsidRDefault="00421202" w:rsidP="00421202">
      <w:pPr>
        <w:pStyle w:val="BodyText"/>
      </w:pPr>
      <w:r w:rsidRPr="00531288">
        <w:t>Note that there is one additional package</w:t>
      </w:r>
      <w:r>
        <w:t>,</w:t>
      </w:r>
      <w:r w:rsidRPr="00531288">
        <w:t xml:space="preserve"> which is used to hold the Model Package Description, defined in </w:t>
      </w:r>
      <w:r>
        <w:t>Subclause</w:t>
      </w:r>
      <w:r w:rsidRPr="00531288">
        <w:t xml:space="preserve"> </w:t>
      </w:r>
      <w:r>
        <w:fldChar w:fldCharType="begin"/>
      </w:r>
      <w:r>
        <w:instrText xml:space="preserve"> REF _Ref317340377 \r \h </w:instrText>
      </w:r>
      <w:r>
        <w:fldChar w:fldCharType="separate"/>
      </w:r>
      <w:r w:rsidR="00B81ED7">
        <w:t>10.21</w:t>
      </w:r>
      <w:r>
        <w:fldChar w:fldCharType="end"/>
      </w:r>
      <w:r w:rsidRPr="00531288">
        <w:t>.</w:t>
      </w:r>
    </w:p>
    <w:p w14:paraId="6D182513" w14:textId="219157D7" w:rsidR="0015038C" w:rsidRDefault="00421202" w:rsidP="00625D3A">
      <w:pPr>
        <w:pStyle w:val="Heading2"/>
      </w:pPr>
      <w:bookmarkStart w:id="748" w:name="_Toc426452352"/>
      <w:r>
        <w:t>High-</w:t>
      </w:r>
      <w:r w:rsidR="0015038C">
        <w:t>L</w:t>
      </w:r>
      <w:r>
        <w:t xml:space="preserve">evel </w:t>
      </w:r>
      <w:r w:rsidR="0015038C">
        <w:t>D</w:t>
      </w:r>
      <w:r>
        <w:t>esign</w:t>
      </w:r>
      <w:bookmarkEnd w:id="748"/>
    </w:p>
    <w:p w14:paraId="78AADCB8" w14:textId="09384FDD" w:rsidR="0007761D" w:rsidRDefault="00F00899" w:rsidP="005C5938">
      <w:pPr>
        <w:pStyle w:val="Caption"/>
        <w:keepNext/>
      </w:pPr>
      <w:r>
        <w:rPr>
          <w:noProof/>
          <w:lang w:val="en-GB" w:eastAsia="en-GB"/>
        </w:rPr>
        <w:drawing>
          <wp:inline distT="0" distB="0" distL="0" distR="0" wp14:anchorId="505C82E3" wp14:editId="11721EAD">
            <wp:extent cx="5943600" cy="1275715"/>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5943600" cy="1275715"/>
                    </a:xfrm>
                    <a:prstGeom prst="rect">
                      <a:avLst/>
                    </a:prstGeom>
                  </pic:spPr>
                </pic:pic>
              </a:graphicData>
            </a:graphic>
          </wp:inline>
        </w:drawing>
      </w:r>
    </w:p>
    <w:p w14:paraId="52533978" w14:textId="01A3CA51" w:rsidR="0015038C" w:rsidRDefault="0007761D" w:rsidP="0007761D">
      <w:pPr>
        <w:pStyle w:val="Caption"/>
      </w:pPr>
      <w:r>
        <w:t xml:space="preserve">Figure </w:t>
      </w:r>
      <w:r w:rsidR="00333F36">
        <w:fldChar w:fldCharType="begin"/>
      </w:r>
      <w:r w:rsidR="00333F36">
        <w:instrText xml:space="preserve"> STYLEREF 1 \s </w:instrText>
      </w:r>
      <w:r w:rsidR="00333F36">
        <w:fldChar w:fldCharType="separate"/>
      </w:r>
      <w:r w:rsidR="00B81ED7">
        <w:rPr>
          <w:noProof/>
        </w:rPr>
        <w:t>10</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2</w:t>
      </w:r>
      <w:r w:rsidR="00333F36">
        <w:rPr>
          <w:noProof/>
        </w:rPr>
        <w:fldChar w:fldCharType="end"/>
      </w:r>
      <w:r>
        <w:t xml:space="preserve"> High Level Design</w:t>
      </w:r>
    </w:p>
    <w:p w14:paraId="5DD09C44" w14:textId="77777777" w:rsidR="0015038C" w:rsidRDefault="0015038C" w:rsidP="0015038C">
      <w:pPr>
        <w:pStyle w:val="BodyText"/>
      </w:pPr>
      <w:r>
        <w:t>This high-level UML model shows the primary classes of our information model:</w:t>
      </w:r>
    </w:p>
    <w:p w14:paraId="2707B738" w14:textId="77777777" w:rsidR="0015038C" w:rsidRDefault="0015038C" w:rsidP="001D27DD">
      <w:pPr>
        <w:pStyle w:val="BulletedText"/>
        <w:numPr>
          <w:ilvl w:val="0"/>
          <w:numId w:val="2"/>
        </w:numPr>
      </w:pPr>
      <w:r>
        <w:t xml:space="preserve">Pets </w:t>
      </w:r>
    </w:p>
    <w:p w14:paraId="6E0CA300" w14:textId="77777777" w:rsidR="0015038C" w:rsidRDefault="0015038C" w:rsidP="001D27DD">
      <w:pPr>
        <w:pStyle w:val="BulletedText"/>
        <w:numPr>
          <w:ilvl w:val="0"/>
          <w:numId w:val="2"/>
        </w:numPr>
      </w:pPr>
      <w:r>
        <w:t xml:space="preserve">Adopting Persons </w:t>
      </w:r>
    </w:p>
    <w:p w14:paraId="75D63806" w14:textId="77777777" w:rsidR="0015038C" w:rsidRDefault="0015038C" w:rsidP="001D27DD">
      <w:pPr>
        <w:pStyle w:val="BulletedText"/>
        <w:numPr>
          <w:ilvl w:val="0"/>
          <w:numId w:val="2"/>
        </w:numPr>
      </w:pPr>
      <w:r>
        <w:t>Pet Adoption Centers</w:t>
      </w:r>
    </w:p>
    <w:p w14:paraId="3630364A" w14:textId="77777777" w:rsidR="0015038C" w:rsidRDefault="0015038C" w:rsidP="001D27DD">
      <w:pPr>
        <w:pStyle w:val="BulletedText"/>
        <w:numPr>
          <w:ilvl w:val="0"/>
          <w:numId w:val="2"/>
        </w:numPr>
      </w:pPr>
      <w:r>
        <w:t>Pet Adoptions</w:t>
      </w:r>
    </w:p>
    <w:p w14:paraId="729F9550" w14:textId="77777777" w:rsidR="0015038C" w:rsidRDefault="0015038C" w:rsidP="0015038C">
      <w:pPr>
        <w:pStyle w:val="BodyText"/>
      </w:pPr>
      <w:r>
        <w:t>A pet adoption is the event that binds together all of these elements and will be the primary subject of our information exchange.</w:t>
      </w:r>
    </w:p>
    <w:p w14:paraId="6F30157F" w14:textId="77777777" w:rsidR="0015038C" w:rsidRDefault="0015038C" w:rsidP="0015038C">
      <w:pPr>
        <w:pStyle w:val="BodyText"/>
      </w:pPr>
      <w:r>
        <w:t>Each UML class has both a name and an owning package (shown above the name). The package owning a class corresponds with a NIEM namespace and is an essential element of the design. Note that “Pet”, “PetAdoption”, “AdoptingPerson” and “PetAdotionCenter” are part of the “PetAdoptionExtension” schema. An extension schema is normally where new domain concepts are defined.</w:t>
      </w:r>
    </w:p>
    <w:p w14:paraId="31A2E4EF" w14:textId="77777777" w:rsidR="00421202" w:rsidRDefault="00421202" w:rsidP="00625D3A">
      <w:pPr>
        <w:pStyle w:val="Heading2"/>
      </w:pPr>
      <w:bookmarkStart w:id="749" w:name="_Toc426452353"/>
      <w:r>
        <w:t>Documenting Elements</w:t>
      </w:r>
      <w:bookmarkEnd w:id="749"/>
    </w:p>
    <w:p w14:paraId="490F201B" w14:textId="092417B2" w:rsidR="00421202" w:rsidRDefault="00421202" w:rsidP="00421202">
      <w:pPr>
        <w:pStyle w:val="BodyText"/>
      </w:pPr>
      <w:r w:rsidRPr="00772CA3">
        <w:t>NIEM requires most elements to be documented. A single UML comment is used to document an element using the NIEM rules regarding the format of documentation</w:t>
      </w:r>
      <w:r>
        <w:t xml:space="preserve">. </w:t>
      </w:r>
      <w:r w:rsidRPr="00772CA3">
        <w:t>Most UML tools provide an easy way to create such documentation elements. The documentation for class “Pet” illustrates NIEM compatible documentation</w:t>
      </w:r>
      <w:r>
        <w:t xml:space="preserve"> in</w:t>
      </w:r>
      <w:r w:rsidR="000A335B">
        <w:t xml:space="preserve"> </w:t>
      </w:r>
      <w:r w:rsidR="000A335B">
        <w:fldChar w:fldCharType="begin"/>
      </w:r>
      <w:r w:rsidR="000A335B">
        <w:instrText xml:space="preserve"> REF _Ref410651192 \h </w:instrText>
      </w:r>
      <w:r w:rsidR="000A335B">
        <w:fldChar w:fldCharType="separate"/>
      </w:r>
      <w:r w:rsidR="00B81ED7">
        <w:t xml:space="preserve">Figure </w:t>
      </w:r>
      <w:r w:rsidR="00B81ED7">
        <w:rPr>
          <w:noProof/>
        </w:rPr>
        <w:t>10</w:t>
      </w:r>
      <w:r w:rsidR="00B81ED7">
        <w:noBreakHyphen/>
      </w:r>
      <w:r w:rsidR="00B81ED7">
        <w:rPr>
          <w:noProof/>
        </w:rPr>
        <w:t>3</w:t>
      </w:r>
      <w:r w:rsidR="000A335B">
        <w:fldChar w:fldCharType="end"/>
      </w:r>
      <w:r w:rsidRPr="00772CA3">
        <w:t>.</w:t>
      </w:r>
    </w:p>
    <w:p w14:paraId="777CFD10" w14:textId="77777777" w:rsidR="0007761D" w:rsidRDefault="00A7379A" w:rsidP="00CF095C">
      <w:pPr>
        <w:pStyle w:val="BodyText"/>
        <w:keepNext/>
      </w:pPr>
      <w:r>
        <w:rPr>
          <w:noProof/>
          <w:lang w:val="en-GB" w:eastAsia="en-GB"/>
        </w:rPr>
        <w:lastRenderedPageBreak/>
        <w:drawing>
          <wp:inline distT="0" distB="0" distL="0" distR="0" wp14:anchorId="0B3BABC5" wp14:editId="11A224EC">
            <wp:extent cx="3187700" cy="1143000"/>
            <wp:effectExtent l="0" t="0" r="1270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1">
                      <a:extLst>
                        <a:ext uri="{28A0092B-C50C-407E-A947-70E740481C1C}">
                          <a14:useLocalDpi xmlns:a14="http://schemas.microsoft.com/office/drawing/2010/main"/>
                        </a:ext>
                      </a:extLst>
                    </a:blip>
                    <a:srcRect/>
                    <a:stretch>
                      <a:fillRect/>
                    </a:stretch>
                  </pic:blipFill>
                  <pic:spPr bwMode="auto">
                    <a:xfrm>
                      <a:off x="0" y="0"/>
                      <a:ext cx="3187700" cy="1143000"/>
                    </a:xfrm>
                    <a:prstGeom prst="rect">
                      <a:avLst/>
                    </a:prstGeom>
                    <a:noFill/>
                    <a:ln>
                      <a:noFill/>
                    </a:ln>
                  </pic:spPr>
                </pic:pic>
              </a:graphicData>
            </a:graphic>
          </wp:inline>
        </w:drawing>
      </w:r>
    </w:p>
    <w:p w14:paraId="5C4AE602" w14:textId="21D72F71" w:rsidR="00421202" w:rsidRPr="00772CA3" w:rsidRDefault="0007761D" w:rsidP="005C5938">
      <w:pPr>
        <w:pStyle w:val="Caption"/>
      </w:pPr>
      <w:bookmarkStart w:id="750" w:name="_Ref410651192"/>
      <w:r>
        <w:t xml:space="preserve">Figure </w:t>
      </w:r>
      <w:r w:rsidR="00333F36">
        <w:fldChar w:fldCharType="begin"/>
      </w:r>
      <w:r w:rsidR="00333F36">
        <w:instrText xml:space="preserve"> STYLEREF 1 \s </w:instrText>
      </w:r>
      <w:r w:rsidR="00333F36">
        <w:fldChar w:fldCharType="separate"/>
      </w:r>
      <w:r w:rsidR="00B81ED7">
        <w:rPr>
          <w:noProof/>
        </w:rPr>
        <w:t>10</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3</w:t>
      </w:r>
      <w:r w:rsidR="00333F36">
        <w:rPr>
          <w:noProof/>
        </w:rPr>
        <w:fldChar w:fldCharType="end"/>
      </w:r>
      <w:bookmarkEnd w:id="750"/>
      <w:r>
        <w:t xml:space="preserve"> Documenting Elements</w:t>
      </w:r>
    </w:p>
    <w:p w14:paraId="4066B1B8" w14:textId="77777777" w:rsidR="00421202" w:rsidRDefault="00421202" w:rsidP="00625D3A">
      <w:pPr>
        <w:pStyle w:val="Heading2"/>
      </w:pPr>
      <w:bookmarkStart w:id="751" w:name="_Toc426452354"/>
      <w:r>
        <w:t>UML Associations Defining NIEM Properties</w:t>
      </w:r>
      <w:bookmarkEnd w:id="751"/>
    </w:p>
    <w:p w14:paraId="3EBCB543" w14:textId="1F05CE97" w:rsidR="00421202" w:rsidRDefault="00421202" w:rsidP="00421202">
      <w:pPr>
        <w:pStyle w:val="BodyText"/>
      </w:pPr>
      <w:r>
        <w:t xml:space="preserve">The lines between the classes in the above diagram are UML associations. UML associations define the relationship between classes. Note that there is also the concept of a NIEM association which has some additional capabilities; we will look at these later. At each end of the association is an “association end”. Each association end defines a </w:t>
      </w:r>
      <w:r>
        <w:rPr>
          <w:i/>
        </w:rPr>
        <w:t>NIEM</w:t>
      </w:r>
      <w:r w:rsidRPr="000F59F3">
        <w:rPr>
          <w:i/>
        </w:rPr>
        <w:t xml:space="preserve"> property</w:t>
      </w:r>
      <w:r>
        <w:t xml:space="preserve"> for the </w:t>
      </w:r>
      <w:r w:rsidRPr="00E3131E">
        <w:rPr>
          <w:i/>
        </w:rPr>
        <w:t>opposite end</w:t>
      </w:r>
      <w:r>
        <w:rPr>
          <w:u w:val="single"/>
        </w:rPr>
        <w:t xml:space="preserve"> </w:t>
      </w:r>
      <w:r>
        <w:t>that specifies the property’s name, type and multiplicity. Along with the end you will</w:t>
      </w:r>
      <w:r w:rsidR="00E3131E">
        <w:t xml:space="preserve"> notice a multiplicity notation;</w:t>
      </w:r>
      <w:r>
        <w:t xml:space="preserve"> multiplicity defines how ma</w:t>
      </w:r>
      <w:r w:rsidR="00E3131E">
        <w:t>n</w:t>
      </w:r>
      <w:r>
        <w:t>y values a property may have. Where there is a “*” any number is allowed. Frequently you will see a range of values, such as 1..* which means at least one with no limit. Given this you can see that six properties are defined by the above associations as follows:</w:t>
      </w:r>
    </w:p>
    <w:p w14:paraId="6882A7E0" w14:textId="77777777" w:rsidR="00421202" w:rsidRDefault="00421202" w:rsidP="00421202">
      <w:pPr>
        <w:pStyle w:val="BulletedText"/>
      </w:pPr>
      <w:r>
        <w:t>The “AdoptionOfPet” property of pet (a Pet Adoption), of which there can be any number of values (including zero)</w:t>
      </w:r>
    </w:p>
    <w:p w14:paraId="776F22B9" w14:textId="77777777" w:rsidR="00421202" w:rsidRDefault="00421202" w:rsidP="00421202">
      <w:pPr>
        <w:pStyle w:val="BulletedText"/>
      </w:pPr>
      <w:r>
        <w:t>The “AdoptedPet” property of “PetAdoptions” (a Pet), which must have one value (each adoption is for a single pet)</w:t>
      </w:r>
    </w:p>
    <w:p w14:paraId="7D94180D" w14:textId="77777777" w:rsidR="00421202" w:rsidRDefault="00421202" w:rsidP="00421202">
      <w:pPr>
        <w:pStyle w:val="BulletedText"/>
      </w:pPr>
      <w:r>
        <w:t>The “AdoptingPerson” property of “PetAdoption” (A Person), which has one value per adoption.</w:t>
      </w:r>
    </w:p>
    <w:p w14:paraId="356BACE0" w14:textId="77777777" w:rsidR="00421202" w:rsidRDefault="00421202" w:rsidP="00421202">
      <w:pPr>
        <w:pStyle w:val="BulletedText"/>
      </w:pPr>
      <w:r>
        <w:t>The “AdoptionCenter” property of “PetAdoption”, which also has one value, and,</w:t>
      </w:r>
    </w:p>
    <w:p w14:paraId="7ED3D47A" w14:textId="77777777" w:rsidR="00421202" w:rsidRDefault="00421202" w:rsidP="00421202">
      <w:pPr>
        <w:pStyle w:val="BulletedText"/>
      </w:pPr>
      <w:r>
        <w:t>The “AdoptionByCenter” property of “PetAdoptionCenter” (An adoption), which can have any number of values (an adoption center adopts many pets).</w:t>
      </w:r>
    </w:p>
    <w:p w14:paraId="1F8B5AFC" w14:textId="6197E135" w:rsidR="00421202" w:rsidRPr="000B0BC3" w:rsidRDefault="000B0BC3" w:rsidP="000B0BC3">
      <w:pPr>
        <w:pStyle w:val="BulletedText"/>
      </w:pPr>
      <w:r>
        <w:t>The "AdoptionByPerson" property of "AdoptingPerson” which can have any number of values.</w:t>
      </w:r>
    </w:p>
    <w:p w14:paraId="28B5AF56" w14:textId="1902AA51" w:rsidR="000B0BC3" w:rsidRDefault="000B0BC3" w:rsidP="000B0BC3">
      <w:pPr>
        <w:pStyle w:val="BodyText"/>
      </w:pPr>
      <w:r>
        <w:t xml:space="preserve">Each of these properties is a reference to an instance of the other class – they are each separate entities connected by these associations. </w:t>
      </w:r>
    </w:p>
    <w:p w14:paraId="4FDA1050" w14:textId="77777777" w:rsidR="00421202" w:rsidRDefault="00421202" w:rsidP="00625D3A">
      <w:pPr>
        <w:pStyle w:val="Heading2"/>
      </w:pPr>
      <w:bookmarkStart w:id="752" w:name="_Toc426452355"/>
      <w:r>
        <w:t>UML Enumerations Defining NIEM Code Types</w:t>
      </w:r>
      <w:bookmarkEnd w:id="752"/>
    </w:p>
    <w:p w14:paraId="7BB0A600" w14:textId="77777777" w:rsidR="00421202" w:rsidRDefault="00421202" w:rsidP="00421202">
      <w:pPr>
        <w:pStyle w:val="BodyText"/>
      </w:pPr>
      <w:r>
        <w:t>One thing we would like to know about our pets is what kind of pet they are. We will define a UML “Enumeration” for our kinds of pets called “PetKind”.</w:t>
      </w:r>
    </w:p>
    <w:p w14:paraId="42DD3F24" w14:textId="1821A12E" w:rsidR="00421202" w:rsidRDefault="00E3131E" w:rsidP="00421202">
      <w:pPr>
        <w:pStyle w:val="BodyText"/>
      </w:pPr>
      <w:r>
        <w:t>The enumeration</w:t>
      </w:r>
      <w:r w:rsidR="00421202">
        <w:t xml:space="preserve"> is a type with a specific set of values. In</w:t>
      </w:r>
      <w:r w:rsidR="00F853AB">
        <w:t xml:space="preserve"> </w:t>
      </w:r>
      <w:r w:rsidR="00F853AB">
        <w:fldChar w:fldCharType="begin"/>
      </w:r>
      <w:r w:rsidR="00F853AB">
        <w:instrText xml:space="preserve"> REF _Ref317435359 \h </w:instrText>
      </w:r>
      <w:r w:rsidR="00F853AB">
        <w:fldChar w:fldCharType="separate"/>
      </w:r>
      <w:r w:rsidR="00B81ED7">
        <w:t xml:space="preserve">Figure </w:t>
      </w:r>
      <w:r w:rsidR="00B81ED7">
        <w:rPr>
          <w:noProof/>
        </w:rPr>
        <w:t>10</w:t>
      </w:r>
      <w:r w:rsidR="00B81ED7">
        <w:noBreakHyphen/>
      </w:r>
      <w:r w:rsidR="00B81ED7">
        <w:rPr>
          <w:noProof/>
        </w:rPr>
        <w:t>4</w:t>
      </w:r>
      <w:r w:rsidR="00F853AB">
        <w:fldChar w:fldCharType="end"/>
      </w:r>
      <w:r w:rsidR="00421202">
        <w:t xml:space="preserve"> we have defined values with tokens for each kind of pet we are concerned with; Dog, Cat, Bird, etc. The UML enumeration defines a NIEM “Code Type”.</w:t>
      </w:r>
    </w:p>
    <w:p w14:paraId="2061B356" w14:textId="2B19695E" w:rsidR="00A7379A" w:rsidRDefault="00F853AB" w:rsidP="00CF095C">
      <w:pPr>
        <w:keepNext/>
      </w:pPr>
      <w:r>
        <w:rPr>
          <w:noProof/>
          <w:lang w:val="en-GB" w:eastAsia="en-GB"/>
        </w:rPr>
        <w:lastRenderedPageBreak/>
        <w:drawing>
          <wp:inline distT="0" distB="0" distL="0" distR="0" wp14:anchorId="08EBFEE3" wp14:editId="609E05BB">
            <wp:extent cx="2628571" cy="2006349"/>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2628571" cy="2006349"/>
                    </a:xfrm>
                    <a:prstGeom prst="rect">
                      <a:avLst/>
                    </a:prstGeom>
                  </pic:spPr>
                </pic:pic>
              </a:graphicData>
            </a:graphic>
          </wp:inline>
        </w:drawing>
      </w:r>
    </w:p>
    <w:p w14:paraId="5F29B086" w14:textId="589F4E4C" w:rsidR="00A7379A" w:rsidRDefault="00A7379A" w:rsidP="00A7379A">
      <w:pPr>
        <w:pStyle w:val="Caption"/>
      </w:pPr>
      <w:bookmarkStart w:id="753" w:name="_Ref317435359"/>
      <w:r>
        <w:t xml:space="preserve">Figure </w:t>
      </w:r>
      <w:r w:rsidR="00333F36">
        <w:fldChar w:fldCharType="begin"/>
      </w:r>
      <w:r w:rsidR="00333F36">
        <w:instrText xml:space="preserve"> STYLEREF 1 \s </w:instrText>
      </w:r>
      <w:r w:rsidR="00333F36">
        <w:fldChar w:fldCharType="separate"/>
      </w:r>
      <w:r w:rsidR="00B81ED7">
        <w:rPr>
          <w:noProof/>
        </w:rPr>
        <w:t>10</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4</w:t>
      </w:r>
      <w:r w:rsidR="00333F36">
        <w:rPr>
          <w:noProof/>
        </w:rPr>
        <w:fldChar w:fldCharType="end"/>
      </w:r>
      <w:bookmarkEnd w:id="753"/>
      <w:r>
        <w:t xml:space="preserve"> Enumeration</w:t>
      </w:r>
    </w:p>
    <w:p w14:paraId="0FA1A371" w14:textId="77777777" w:rsidR="00421202" w:rsidRDefault="00421202" w:rsidP="00625D3A">
      <w:pPr>
        <w:pStyle w:val="Heading2"/>
      </w:pPr>
      <w:bookmarkStart w:id="754" w:name="_Toc426452356"/>
      <w:r>
        <w:t>Properties of Pet</w:t>
      </w:r>
      <w:bookmarkEnd w:id="754"/>
    </w:p>
    <w:p w14:paraId="694DD45D" w14:textId="77777777" w:rsidR="00421202" w:rsidRDefault="00421202" w:rsidP="00421202">
      <w:pPr>
        <w:pStyle w:val="BodyText"/>
        <w:rPr>
          <w:noProof/>
        </w:rPr>
      </w:pPr>
      <w:r>
        <w:t>Classes may have any number of properties of any type. There are also built in types for strings, integers, numbers, dates, etc. Any primitive data type that you can use in XML schema can be used in NIEM-UML.</w:t>
      </w:r>
      <w:r w:rsidRPr="00B33763">
        <w:rPr>
          <w:noProof/>
        </w:rPr>
        <w:t xml:space="preserve"> </w:t>
      </w:r>
      <w:r>
        <w:rPr>
          <w:noProof/>
        </w:rPr>
        <w:t xml:space="preserve">The expanded “Pet” class shows additional properties. </w:t>
      </w:r>
    </w:p>
    <w:p w14:paraId="017D2A2F" w14:textId="3112DA4D" w:rsidR="00A7379A" w:rsidRDefault="00C34161" w:rsidP="00CF095C">
      <w:pPr>
        <w:keepNext/>
      </w:pPr>
      <w:r>
        <w:rPr>
          <w:noProof/>
          <w:lang w:val="en-GB" w:eastAsia="en-GB"/>
        </w:rPr>
        <w:drawing>
          <wp:inline distT="0" distB="0" distL="0" distR="0" wp14:anchorId="3B4D9A4F" wp14:editId="2B25967A">
            <wp:extent cx="4101587" cy="13968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4101587" cy="1396825"/>
                    </a:xfrm>
                    <a:prstGeom prst="rect">
                      <a:avLst/>
                    </a:prstGeom>
                  </pic:spPr>
                </pic:pic>
              </a:graphicData>
            </a:graphic>
          </wp:inline>
        </w:drawing>
      </w:r>
    </w:p>
    <w:p w14:paraId="39C7EF04" w14:textId="47E2A2D7" w:rsidR="00A7379A" w:rsidRDefault="00A7379A" w:rsidP="00A7379A">
      <w:pPr>
        <w:pStyle w:val="Caption"/>
      </w:pPr>
      <w:r>
        <w:t xml:space="preserve">Figure </w:t>
      </w:r>
      <w:r w:rsidR="00333F36">
        <w:fldChar w:fldCharType="begin"/>
      </w:r>
      <w:r w:rsidR="00333F36">
        <w:instrText xml:space="preserve"> STYLEREF 1 \s </w:instrText>
      </w:r>
      <w:r w:rsidR="00333F36">
        <w:fldChar w:fldCharType="separate"/>
      </w:r>
      <w:r w:rsidR="00B81ED7">
        <w:rPr>
          <w:noProof/>
        </w:rPr>
        <w:t>10</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5</w:t>
      </w:r>
      <w:r w:rsidR="00333F36">
        <w:rPr>
          <w:noProof/>
        </w:rPr>
        <w:fldChar w:fldCharType="end"/>
      </w:r>
      <w:r>
        <w:t xml:space="preserve"> Properties of Pet</w:t>
      </w:r>
    </w:p>
    <w:p w14:paraId="7863DAAC" w14:textId="77777777" w:rsidR="00421202" w:rsidRDefault="00421202" w:rsidP="00421202">
      <w:pPr>
        <w:pStyle w:val="BodyText"/>
        <w:rPr>
          <w:noProof/>
        </w:rPr>
      </w:pPr>
      <w:r>
        <w:rPr>
          <w:noProof/>
        </w:rPr>
        <w:t>Pet has four properties:</w:t>
      </w:r>
    </w:p>
    <w:p w14:paraId="29C8E788" w14:textId="4F68D9D5" w:rsidR="00421202" w:rsidRDefault="00421202" w:rsidP="00421202">
      <w:pPr>
        <w:pStyle w:val="BulletedText"/>
      </w:pPr>
      <w:r>
        <w:rPr>
          <w:noProof/>
        </w:rPr>
        <w:t>PetKind</w:t>
      </w:r>
      <w:r w:rsidR="00F853AB">
        <w:rPr>
          <w:noProof/>
        </w:rPr>
        <w:t>Code</w:t>
      </w:r>
      <w:r>
        <w:rPr>
          <w:noProof/>
        </w:rPr>
        <w:t>, using the same enumeration, above. A pet can only have one kind.</w:t>
      </w:r>
    </w:p>
    <w:p w14:paraId="1B670761" w14:textId="77FBE524" w:rsidR="00421202" w:rsidRDefault="00421202" w:rsidP="00421202">
      <w:pPr>
        <w:pStyle w:val="BulletedText"/>
      </w:pPr>
      <w:r>
        <w:rPr>
          <w:noProof/>
        </w:rPr>
        <w:t>PetName</w:t>
      </w:r>
      <w:r w:rsidR="00F853AB">
        <w:rPr>
          <w:noProof/>
        </w:rPr>
        <w:t>Te</w:t>
      </w:r>
      <w:r w:rsidR="009243EB">
        <w:rPr>
          <w:noProof/>
        </w:rPr>
        <w:t>x</w:t>
      </w:r>
      <w:r w:rsidR="00F853AB">
        <w:rPr>
          <w:noProof/>
        </w:rPr>
        <w:t>t</w:t>
      </w:r>
      <w:r>
        <w:rPr>
          <w:noProof/>
        </w:rPr>
        <w:t xml:space="preserve">, </w:t>
      </w:r>
      <w:r w:rsidR="00F853AB">
        <w:rPr>
          <w:noProof/>
        </w:rPr>
        <w:t>using the type ProperNameTextType</w:t>
      </w:r>
      <w:r>
        <w:rPr>
          <w:noProof/>
        </w:rPr>
        <w:t>. The pet name is optional.</w:t>
      </w:r>
    </w:p>
    <w:p w14:paraId="5A92C5D7" w14:textId="159281D4" w:rsidR="00421202" w:rsidRDefault="00421202" w:rsidP="00421202">
      <w:pPr>
        <w:pStyle w:val="BulletedText"/>
      </w:pPr>
      <w:r>
        <w:rPr>
          <w:noProof/>
        </w:rPr>
        <w:t>PetBreed</w:t>
      </w:r>
      <w:r w:rsidR="009243EB">
        <w:rPr>
          <w:noProof/>
        </w:rPr>
        <w:t>Text</w:t>
      </w:r>
      <w:r>
        <w:rPr>
          <w:noProof/>
        </w:rPr>
        <w:t xml:space="preserve">, </w:t>
      </w:r>
      <w:r w:rsidR="00F853AB">
        <w:rPr>
          <w:noProof/>
        </w:rPr>
        <w:t>a TextType</w:t>
      </w:r>
      <w:r>
        <w:rPr>
          <w:noProof/>
        </w:rPr>
        <w:t>. To support mixed breeds pets can have multiple breeds.</w:t>
      </w:r>
    </w:p>
    <w:p w14:paraId="4BBCAC63" w14:textId="77777777" w:rsidR="00421202" w:rsidRDefault="00421202" w:rsidP="00421202">
      <w:pPr>
        <w:pStyle w:val="BulletedText"/>
      </w:pPr>
      <w:r>
        <w:rPr>
          <w:noProof/>
        </w:rPr>
        <w:t>And PetIdentification, which we will explore next.</w:t>
      </w:r>
    </w:p>
    <w:p w14:paraId="202E1F4B" w14:textId="77777777" w:rsidR="00421202" w:rsidRDefault="00421202" w:rsidP="00625D3A">
      <w:pPr>
        <w:pStyle w:val="Heading2"/>
      </w:pPr>
      <w:bookmarkStart w:id="755" w:name="_Toc426452357"/>
      <w:r>
        <w:t>Properties Using Classes as Their Types</w:t>
      </w:r>
      <w:bookmarkEnd w:id="755"/>
    </w:p>
    <w:p w14:paraId="254EB4C3" w14:textId="6EAB7623" w:rsidR="00421202" w:rsidRDefault="00421202" w:rsidP="00421202">
      <w:pPr>
        <w:pStyle w:val="BodyText"/>
      </w:pPr>
      <w:r>
        <w:t>The type of the PetIdentification property is “Identification</w:t>
      </w:r>
      <w:r w:rsidR="003C7510">
        <w:t>Type</w:t>
      </w:r>
      <w:r>
        <w:t xml:space="preserve">”, </w:t>
      </w:r>
      <w:r w:rsidR="00E3131E">
        <w:t>let’s</w:t>
      </w:r>
      <w:r>
        <w:t xml:space="preserve"> take a look at the Identification</w:t>
      </w:r>
      <w:r w:rsidR="003C7510">
        <w:t>Type</w:t>
      </w:r>
      <w:r>
        <w:t xml:space="preserve"> class.</w:t>
      </w:r>
    </w:p>
    <w:p w14:paraId="57797554" w14:textId="7D73ADC5" w:rsidR="00421202" w:rsidRDefault="00421202" w:rsidP="00421202">
      <w:pPr>
        <w:pStyle w:val="BodyText"/>
      </w:pPr>
      <w:r>
        <w:t xml:space="preserve">The </w:t>
      </w:r>
      <w:r w:rsidR="00F551E1">
        <w:t xml:space="preserve">IdentificationType </w:t>
      </w:r>
      <w:r>
        <w:t xml:space="preserve">class in </w:t>
      </w:r>
      <w:r>
        <w:fldChar w:fldCharType="begin"/>
      </w:r>
      <w:r>
        <w:instrText xml:space="preserve"> REF _Ref317435419 \h  \* MERGEFORMAT </w:instrText>
      </w:r>
      <w:r>
        <w:fldChar w:fldCharType="separate"/>
      </w:r>
      <w:r w:rsidR="00B81ED7">
        <w:t xml:space="preserve">Figure </w:t>
      </w:r>
      <w:r w:rsidR="00B81ED7">
        <w:rPr>
          <w:noProof/>
        </w:rPr>
        <w:t>10</w:t>
      </w:r>
      <w:r w:rsidR="00B81ED7">
        <w:rPr>
          <w:noProof/>
        </w:rPr>
        <w:noBreakHyphen/>
        <w:t>6</w:t>
      </w:r>
      <w:r>
        <w:fldChar w:fldCharType="end"/>
      </w:r>
      <w:r>
        <w:t xml:space="preserve"> is another class like </w:t>
      </w:r>
      <w:r w:rsidR="00F551E1">
        <w:t>P</w:t>
      </w:r>
      <w:r>
        <w:t xml:space="preserve">et or </w:t>
      </w:r>
      <w:r w:rsidR="00F551E1">
        <w:t>P</w:t>
      </w:r>
      <w:r>
        <w:t>erson, but it already has several properties. Note that the properties have types like “</w:t>
      </w:r>
      <w:r w:rsidR="00F551E1">
        <w:t>s</w:t>
      </w:r>
      <w:r>
        <w:t>tring”, “Text</w:t>
      </w:r>
      <w:r w:rsidR="00F551E1">
        <w:t>Type</w:t>
      </w:r>
      <w:r>
        <w:t>” and “Date</w:t>
      </w:r>
      <w:r w:rsidR="00F551E1">
        <w:t>Type</w:t>
      </w:r>
      <w:r>
        <w:t>” – these are all built-in primitive types. But where did all this come from?  Note that it is in</w:t>
      </w:r>
      <w:r w:rsidR="00F551E1">
        <w:t xml:space="preserve"> the PetAdoptionPIM subset schema</w:t>
      </w:r>
      <w:r w:rsidR="00E3131E">
        <w:t xml:space="preserve">. </w:t>
      </w:r>
      <w:r w:rsidR="00F64A18">
        <w:t>This means that Identification</w:t>
      </w:r>
      <w:r w:rsidR="00F551E1">
        <w:t>Type</w:t>
      </w:r>
      <w:r w:rsidR="00F64A18">
        <w:t xml:space="preserve"> reuses an existing class in NIEM Core.</w:t>
      </w:r>
    </w:p>
    <w:p w14:paraId="1A835EC0" w14:textId="07C56B9F" w:rsidR="00A7379A" w:rsidRDefault="00F551E1" w:rsidP="00CF095C">
      <w:pPr>
        <w:keepNext/>
      </w:pPr>
      <w:r>
        <w:rPr>
          <w:noProof/>
          <w:lang w:val="en-GB" w:eastAsia="en-GB"/>
        </w:rPr>
        <w:lastRenderedPageBreak/>
        <w:drawing>
          <wp:inline distT="0" distB="0" distL="0" distR="0" wp14:anchorId="3BBE5AD9" wp14:editId="3088716A">
            <wp:extent cx="5943600" cy="167322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5943600" cy="1673225"/>
                    </a:xfrm>
                    <a:prstGeom prst="rect">
                      <a:avLst/>
                    </a:prstGeom>
                  </pic:spPr>
                </pic:pic>
              </a:graphicData>
            </a:graphic>
          </wp:inline>
        </w:drawing>
      </w:r>
    </w:p>
    <w:p w14:paraId="3CD6A585" w14:textId="5E8AC31D" w:rsidR="00A7379A" w:rsidRDefault="00A7379A" w:rsidP="00A7379A">
      <w:pPr>
        <w:pStyle w:val="Caption"/>
      </w:pPr>
      <w:bookmarkStart w:id="756" w:name="_Ref317435419"/>
      <w:r>
        <w:t xml:space="preserve">Figure </w:t>
      </w:r>
      <w:r w:rsidR="00333F36">
        <w:fldChar w:fldCharType="begin"/>
      </w:r>
      <w:r w:rsidR="00333F36">
        <w:instrText xml:space="preserve"> STYLEREF 1 \s </w:instrText>
      </w:r>
      <w:r w:rsidR="00333F36">
        <w:fldChar w:fldCharType="separate"/>
      </w:r>
      <w:r w:rsidR="00B81ED7">
        <w:rPr>
          <w:noProof/>
        </w:rPr>
        <w:t>10</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6</w:t>
      </w:r>
      <w:r w:rsidR="00333F36">
        <w:rPr>
          <w:noProof/>
        </w:rPr>
        <w:fldChar w:fldCharType="end"/>
      </w:r>
      <w:bookmarkEnd w:id="756"/>
      <w:r>
        <w:t xml:space="preserve"> Properties Using Identification Class</w:t>
      </w:r>
    </w:p>
    <w:p w14:paraId="2E50D95A" w14:textId="77777777" w:rsidR="00421202" w:rsidRDefault="00421202" w:rsidP="00625D3A">
      <w:pPr>
        <w:pStyle w:val="Heading2"/>
      </w:pPr>
      <w:bookmarkStart w:id="757" w:name="_Toc426452358"/>
      <w:r>
        <w:t>Finding Classes in Reference Namespaces</w:t>
      </w:r>
      <w:bookmarkEnd w:id="757"/>
    </w:p>
    <w:p w14:paraId="100D7C76" w14:textId="01E6D671" w:rsidR="00421202" w:rsidRDefault="00421202" w:rsidP="00421202">
      <w:pPr>
        <w:pStyle w:val="BodyText"/>
      </w:pPr>
      <w:r>
        <w:t xml:space="preserve">A primary feature of NIEM is the ability to reuse existing definitions. Being able to identify something is very common task for NIEM modelers so we looked in “NIEM-Core” to see what was there. NIEM-Core is one of the several reusable vocabularies defined in NIEM. </w:t>
      </w:r>
      <w:r w:rsidR="000B0BC3">
        <w:t>Below</w:t>
      </w:r>
      <w:r>
        <w:t xml:space="preserve"> are a few of the classes in NIEM-Core as seen from a UML tool.</w:t>
      </w:r>
    </w:p>
    <w:p w14:paraId="706C7310" w14:textId="269B7371" w:rsidR="00421202" w:rsidRDefault="00421202" w:rsidP="00421202">
      <w:pPr>
        <w:pStyle w:val="BodyText"/>
      </w:pPr>
      <w:r>
        <w:t xml:space="preserve">You can see in </w:t>
      </w:r>
      <w:r>
        <w:fldChar w:fldCharType="begin"/>
      </w:r>
      <w:r>
        <w:instrText xml:space="preserve"> REF _Ref317435436 \h  \* MERGEFORMAT </w:instrText>
      </w:r>
      <w:r>
        <w:fldChar w:fldCharType="separate"/>
      </w:r>
      <w:r w:rsidR="00B81ED7">
        <w:t xml:space="preserve">Figure </w:t>
      </w:r>
      <w:r w:rsidR="00B81ED7">
        <w:rPr>
          <w:noProof/>
        </w:rPr>
        <w:t>10</w:t>
      </w:r>
      <w:r w:rsidR="00B81ED7">
        <w:rPr>
          <w:noProof/>
        </w:rPr>
        <w:noBreakHyphen/>
        <w:t>7</w:t>
      </w:r>
      <w:r>
        <w:fldChar w:fldCharType="end"/>
      </w:r>
      <w:r>
        <w:t xml:space="preserve"> that we are “in” the “niem-core”, version “</w:t>
      </w:r>
      <w:r w:rsidR="00F551E1">
        <w:t>3</w:t>
      </w:r>
      <w:r>
        <w:t>.0”. We see</w:t>
      </w:r>
      <w:r w:rsidR="00E3131E">
        <w:t xml:space="preserve"> a start of the list of classes;</w:t>
      </w:r>
      <w:r>
        <w:t xml:space="preserve"> there are a lot of them. We may use search features of the UML tool or just scan for what we want. </w:t>
      </w:r>
    </w:p>
    <w:p w14:paraId="12FEB850" w14:textId="22375212" w:rsidR="00A7379A" w:rsidRDefault="00F551E1" w:rsidP="00CF095C">
      <w:pPr>
        <w:keepNext/>
      </w:pPr>
      <w:r>
        <w:rPr>
          <w:noProof/>
          <w:lang w:val="en-GB" w:eastAsia="en-GB"/>
        </w:rPr>
        <w:drawing>
          <wp:inline distT="0" distB="0" distL="0" distR="0" wp14:anchorId="3F54449F" wp14:editId="1ED95790">
            <wp:extent cx="4019550" cy="22955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4019550" cy="2295525"/>
                    </a:xfrm>
                    <a:prstGeom prst="rect">
                      <a:avLst/>
                    </a:prstGeom>
                  </pic:spPr>
                </pic:pic>
              </a:graphicData>
            </a:graphic>
          </wp:inline>
        </w:drawing>
      </w:r>
    </w:p>
    <w:p w14:paraId="50F18085" w14:textId="084E2343" w:rsidR="00A7379A" w:rsidRDefault="00A7379A" w:rsidP="00A7379A">
      <w:pPr>
        <w:pStyle w:val="Caption"/>
      </w:pPr>
      <w:bookmarkStart w:id="758" w:name="_Ref317435436"/>
      <w:r>
        <w:t xml:space="preserve">Figure </w:t>
      </w:r>
      <w:r w:rsidR="00333F36">
        <w:fldChar w:fldCharType="begin"/>
      </w:r>
      <w:r w:rsidR="00333F36">
        <w:instrText xml:space="preserve"> STYLEREF 1 \s </w:instrText>
      </w:r>
      <w:r w:rsidR="00333F36">
        <w:fldChar w:fldCharType="separate"/>
      </w:r>
      <w:r w:rsidR="00B81ED7">
        <w:rPr>
          <w:noProof/>
        </w:rPr>
        <w:t>10</w:t>
      </w:r>
      <w:r w:rsidR="00333F36">
        <w:rPr>
          <w:noProof/>
        </w:rPr>
        <w:fldChar w:fldCharType="end"/>
      </w:r>
      <w:r w:rsidR="00464209">
        <w:noBreakHyphen/>
      </w:r>
      <w:r w:rsidR="00333F36">
        <w:fldChar w:fldCharType="begin"/>
      </w:r>
      <w:r w:rsidR="00333F36">
        <w:instrText xml:space="preserve"> SE</w:instrText>
      </w:r>
      <w:r w:rsidR="00333F36">
        <w:instrText xml:space="preserve">Q Figure \* ARABIC \s 1 </w:instrText>
      </w:r>
      <w:r w:rsidR="00333F36">
        <w:fldChar w:fldCharType="separate"/>
      </w:r>
      <w:r w:rsidR="00B81ED7">
        <w:rPr>
          <w:noProof/>
        </w:rPr>
        <w:t>7</w:t>
      </w:r>
      <w:r w:rsidR="00333F36">
        <w:rPr>
          <w:noProof/>
        </w:rPr>
        <w:fldChar w:fldCharType="end"/>
      </w:r>
      <w:bookmarkEnd w:id="758"/>
      <w:r>
        <w:t xml:space="preserve"> NIEM-Core Listing</w:t>
      </w:r>
    </w:p>
    <w:p w14:paraId="3F0D83C8" w14:textId="77777777" w:rsidR="00421202" w:rsidRDefault="00421202" w:rsidP="00E70A14">
      <w:pPr>
        <w:pStyle w:val="BodyText"/>
        <w:keepNext/>
      </w:pPr>
      <w:r>
        <w:t>Further down we see classes having to do with Identification:</w:t>
      </w:r>
    </w:p>
    <w:p w14:paraId="04856FF1" w14:textId="1E24AC19" w:rsidR="00421202" w:rsidRDefault="00F551E1" w:rsidP="00CF095C">
      <w:pPr>
        <w:pStyle w:val="Caption"/>
      </w:pPr>
      <w:r>
        <w:rPr>
          <w:noProof/>
          <w:lang w:val="en-GB" w:eastAsia="en-GB"/>
        </w:rPr>
        <w:drawing>
          <wp:inline distT="0" distB="0" distL="0" distR="0" wp14:anchorId="7FEAF632" wp14:editId="73F3E86D">
            <wp:extent cx="2705100" cy="10382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2705100" cy="1038225"/>
                    </a:xfrm>
                    <a:prstGeom prst="rect">
                      <a:avLst/>
                    </a:prstGeom>
                  </pic:spPr>
                </pic:pic>
              </a:graphicData>
            </a:graphic>
          </wp:inline>
        </w:drawing>
      </w:r>
    </w:p>
    <w:p w14:paraId="0E2433B1" w14:textId="1640FE68" w:rsidR="00421202" w:rsidRDefault="00421202" w:rsidP="00421202">
      <w:pPr>
        <w:pStyle w:val="Caption"/>
      </w:pPr>
      <w:r>
        <w:t xml:space="preserve">Figure </w:t>
      </w:r>
      <w:r w:rsidR="00333F36">
        <w:fldChar w:fldCharType="begin"/>
      </w:r>
      <w:r w:rsidR="00333F36">
        <w:instrText xml:space="preserve"> STYLEREF 1 \s </w:instrText>
      </w:r>
      <w:r w:rsidR="00333F36">
        <w:fldChar w:fldCharType="separate"/>
      </w:r>
      <w:r w:rsidR="00B81ED7">
        <w:rPr>
          <w:noProof/>
        </w:rPr>
        <w:t>10</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8</w:t>
      </w:r>
      <w:r w:rsidR="00333F36">
        <w:rPr>
          <w:noProof/>
        </w:rPr>
        <w:fldChar w:fldCharType="end"/>
      </w:r>
      <w:r>
        <w:t xml:space="preserve"> Finding the Identification Class</w:t>
      </w:r>
    </w:p>
    <w:p w14:paraId="1DDFB730" w14:textId="251E5E5C" w:rsidR="00421202" w:rsidRDefault="00421202" w:rsidP="00421202">
      <w:pPr>
        <w:pStyle w:val="BodyText"/>
      </w:pPr>
      <w:r>
        <w:t xml:space="preserve">Pulling the </w:t>
      </w:r>
      <w:r w:rsidR="00F551E1">
        <w:t>IdentificationType</w:t>
      </w:r>
      <w:r>
        <w:t xml:space="preserve"> class into a UML diagram in </w:t>
      </w:r>
      <w:r>
        <w:fldChar w:fldCharType="begin"/>
      </w:r>
      <w:r>
        <w:instrText xml:space="preserve"> REF _Ref317435458 \h </w:instrText>
      </w:r>
      <w:r>
        <w:fldChar w:fldCharType="separate"/>
      </w:r>
      <w:r w:rsidR="00B81ED7">
        <w:t xml:space="preserve">Figure </w:t>
      </w:r>
      <w:r w:rsidR="00B81ED7">
        <w:rPr>
          <w:noProof/>
        </w:rPr>
        <w:t>10</w:t>
      </w:r>
      <w:r w:rsidR="00B81ED7">
        <w:noBreakHyphen/>
      </w:r>
      <w:r w:rsidR="00B81ED7">
        <w:rPr>
          <w:noProof/>
        </w:rPr>
        <w:t>9</w:t>
      </w:r>
      <w:r>
        <w:fldChar w:fldCharType="end"/>
      </w:r>
      <w:r>
        <w:t xml:space="preserve"> we see:</w:t>
      </w:r>
    </w:p>
    <w:p w14:paraId="2A837485" w14:textId="163FC914" w:rsidR="00421202" w:rsidRDefault="00053632" w:rsidP="00CF095C">
      <w:pPr>
        <w:keepNext/>
      </w:pPr>
      <w:r>
        <w:rPr>
          <w:noProof/>
          <w:lang w:val="en-GB" w:eastAsia="en-GB"/>
        </w:rPr>
        <w:lastRenderedPageBreak/>
        <w:drawing>
          <wp:inline distT="0" distB="0" distL="0" distR="0" wp14:anchorId="2811CDEC" wp14:editId="4871C80A">
            <wp:extent cx="5943600" cy="199263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5943600" cy="1992630"/>
                    </a:xfrm>
                    <a:prstGeom prst="rect">
                      <a:avLst/>
                    </a:prstGeom>
                  </pic:spPr>
                </pic:pic>
              </a:graphicData>
            </a:graphic>
          </wp:inline>
        </w:drawing>
      </w:r>
    </w:p>
    <w:p w14:paraId="1019E21E" w14:textId="28AA33A9" w:rsidR="00421202" w:rsidRDefault="00421202" w:rsidP="00421202">
      <w:pPr>
        <w:pStyle w:val="Caption"/>
      </w:pPr>
      <w:bookmarkStart w:id="759" w:name="_Ref317435458"/>
      <w:r>
        <w:t xml:space="preserve">Figure </w:t>
      </w:r>
      <w:r w:rsidR="00333F36">
        <w:fldChar w:fldCharType="begin"/>
      </w:r>
      <w:r w:rsidR="00333F36">
        <w:instrText xml:space="preserve"> STYLEREF 1 \s </w:instrText>
      </w:r>
      <w:r w:rsidR="00333F36">
        <w:fldChar w:fldCharType="separate"/>
      </w:r>
      <w:r w:rsidR="00B81ED7">
        <w:rPr>
          <w:noProof/>
        </w:rPr>
        <w:t>10</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9</w:t>
      </w:r>
      <w:r w:rsidR="00333F36">
        <w:rPr>
          <w:noProof/>
        </w:rPr>
        <w:fldChar w:fldCharType="end"/>
      </w:r>
      <w:bookmarkEnd w:id="759"/>
      <w:r>
        <w:t xml:space="preserve"> Identification Class Contents</w:t>
      </w:r>
    </w:p>
    <w:p w14:paraId="4C045D88" w14:textId="288C8785" w:rsidR="00421202" w:rsidRDefault="00421202" w:rsidP="00421202">
      <w:pPr>
        <w:pStyle w:val="BodyText"/>
      </w:pPr>
      <w:r>
        <w:t xml:space="preserve">This seems to have a lot of the identification properties we need, perhaps more than we need!  We also see that </w:t>
      </w:r>
      <w:r w:rsidR="00F551E1">
        <w:t>the property IdentificationCategory has no type</w:t>
      </w:r>
      <w:r w:rsidR="00053632">
        <w:t xml:space="preserve"> and is marked as a readOnly derived union</w:t>
      </w:r>
      <w:r w:rsidR="00F551E1">
        <w:t>;</w:t>
      </w:r>
      <w:r>
        <w:t xml:space="preserve"> </w:t>
      </w:r>
      <w:r w:rsidR="00F551E1">
        <w:t>this is a</w:t>
      </w:r>
      <w:r>
        <w:t xml:space="preserve"> placeholder for a “substitution group”. A substitution group allows different representations of a concept that can either be defined in your model or at runtime. Finding these in our model we see what representations these properties can have.</w:t>
      </w:r>
    </w:p>
    <w:p w14:paraId="5E8512EE" w14:textId="6A0D29DB" w:rsidR="00421202" w:rsidRDefault="00053632" w:rsidP="00CF095C">
      <w:pPr>
        <w:keepNext/>
      </w:pPr>
      <w:r>
        <w:rPr>
          <w:noProof/>
          <w:lang w:val="en-GB" w:eastAsia="en-GB"/>
        </w:rPr>
        <w:drawing>
          <wp:inline distT="0" distB="0" distL="0" distR="0" wp14:anchorId="160BA1B5" wp14:editId="11C09236">
            <wp:extent cx="5943600" cy="121475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5943600" cy="1214755"/>
                    </a:xfrm>
                    <a:prstGeom prst="rect">
                      <a:avLst/>
                    </a:prstGeom>
                  </pic:spPr>
                </pic:pic>
              </a:graphicData>
            </a:graphic>
          </wp:inline>
        </w:drawing>
      </w:r>
    </w:p>
    <w:p w14:paraId="32341D36" w14:textId="6741A098" w:rsidR="00421202" w:rsidRDefault="00421202" w:rsidP="00421202">
      <w:pPr>
        <w:pStyle w:val="Caption"/>
      </w:pPr>
      <w:r>
        <w:t xml:space="preserve">Figure </w:t>
      </w:r>
      <w:r w:rsidR="00333F36">
        <w:fldChar w:fldCharType="begin"/>
      </w:r>
      <w:r w:rsidR="00333F36">
        <w:instrText xml:space="preserve"> STYLEREF 1 \s </w:instrText>
      </w:r>
      <w:r w:rsidR="00333F36">
        <w:fldChar w:fldCharType="separate"/>
      </w:r>
      <w:r w:rsidR="00B81ED7">
        <w:rPr>
          <w:noProof/>
        </w:rPr>
        <w:t>10</w:t>
      </w:r>
      <w:r w:rsidR="00333F36">
        <w:rPr>
          <w:noProof/>
        </w:rPr>
        <w:fldChar w:fldCharType="end"/>
      </w:r>
      <w:r w:rsidR="00464209">
        <w:noBreakHyphen/>
      </w:r>
      <w:r w:rsidR="00333F36">
        <w:fldChar w:fldCharType="begin"/>
      </w:r>
      <w:r w:rsidR="00333F36">
        <w:instrText xml:space="preserve"> SEQ Figure \* ARABIC </w:instrText>
      </w:r>
      <w:r w:rsidR="00333F36">
        <w:instrText xml:space="preserve">\s 1 </w:instrText>
      </w:r>
      <w:r w:rsidR="00333F36">
        <w:fldChar w:fldCharType="separate"/>
      </w:r>
      <w:r w:rsidR="00B81ED7">
        <w:rPr>
          <w:noProof/>
        </w:rPr>
        <w:t>10</w:t>
      </w:r>
      <w:r w:rsidR="00333F36">
        <w:rPr>
          <w:noProof/>
        </w:rPr>
        <w:fldChar w:fldCharType="end"/>
      </w:r>
      <w:r w:rsidR="00C7009E">
        <w:t xml:space="preserve"> Identification</w:t>
      </w:r>
      <w:r w:rsidR="00053632">
        <w:t>Category</w:t>
      </w:r>
      <w:r>
        <w:t xml:space="preserve"> Substitution Group</w:t>
      </w:r>
    </w:p>
    <w:p w14:paraId="145177E9" w14:textId="0A5D108B" w:rsidR="00421202" w:rsidRDefault="00421202" w:rsidP="00421202">
      <w:pPr>
        <w:pStyle w:val="BodyText"/>
      </w:pPr>
      <w:r>
        <w:t>Note that in NIEM-Core “IdentificationCategory” can only have one representation (Text), however this could be expanded in other information models. When one property subsets another</w:t>
      </w:r>
      <w:r w:rsidR="00E3131E">
        <w:t>,</w:t>
      </w:r>
      <w:r>
        <w:t xml:space="preserve"> it defines a NIEM substitution group and these subset properties can be used in place of the property they subset.</w:t>
      </w:r>
    </w:p>
    <w:p w14:paraId="1471F093" w14:textId="1287A6C4" w:rsidR="00421202" w:rsidRDefault="00421202" w:rsidP="00421202">
      <w:pPr>
        <w:pStyle w:val="BodyText"/>
      </w:pPr>
      <w:r>
        <w:t xml:space="preserve">There is one other special feature being used here, that is </w:t>
      </w:r>
      <w:r w:rsidR="006517CE">
        <w:rPr>
          <w:rFonts w:eastAsia="Times"/>
        </w:rPr>
        <w:t>«</w:t>
      </w:r>
      <w:r>
        <w:t>PropertyHolder</w:t>
      </w:r>
      <w:r w:rsidR="00C82FA9">
        <w:rPr>
          <w:rFonts w:eastAsia="Times"/>
        </w:rPr>
        <w:t>»</w:t>
      </w:r>
      <w:r>
        <w:t>. The property holders define properties that can be used in classes but aren’t used in any class yet. The property class is kind of invisible to NIEM. The properties in a property holder are known as “global properties”. Since these global properties subset another they can be used in place of them, anywhere.</w:t>
      </w:r>
    </w:p>
    <w:p w14:paraId="72270374" w14:textId="3237D33B" w:rsidR="00421202" w:rsidRDefault="00421202" w:rsidP="00421202">
      <w:pPr>
        <w:pStyle w:val="BodyText"/>
      </w:pPr>
      <w:r>
        <w:t>What we want to do now is use all these parts and pieces to define “Identification</w:t>
      </w:r>
      <w:r w:rsidR="00053632">
        <w:t>Type</w:t>
      </w:r>
      <w:r>
        <w:t>” in our model.</w:t>
      </w:r>
    </w:p>
    <w:p w14:paraId="5DBC60FD" w14:textId="4083D904" w:rsidR="00421202" w:rsidRDefault="00421202" w:rsidP="00625D3A">
      <w:pPr>
        <w:pStyle w:val="Heading2"/>
      </w:pPr>
      <w:bookmarkStart w:id="760" w:name="_Toc426452359"/>
      <w:r>
        <w:t xml:space="preserve">Defining a subset namespace with </w:t>
      </w:r>
      <w:r w:rsidR="006517CE">
        <w:rPr>
          <w:rFonts w:eastAsia="Times"/>
        </w:rPr>
        <w:t>«</w:t>
      </w:r>
      <w:r w:rsidR="000B0BC3">
        <w:t>Subsets</w:t>
      </w:r>
      <w:r w:rsidR="00C82FA9">
        <w:rPr>
          <w:rFonts w:eastAsia="Times"/>
        </w:rPr>
        <w:t>»</w:t>
      </w:r>
      <w:bookmarkEnd w:id="760"/>
    </w:p>
    <w:p w14:paraId="046B8BB5" w14:textId="77777777" w:rsidR="000B0BC3" w:rsidRDefault="000B0BC3" w:rsidP="000B0BC3">
      <w:pPr>
        <w:pStyle w:val="BodyText"/>
      </w:pPr>
      <w:r>
        <w:t xml:space="preserve">A NIEM subset information model (which should not be confused with UML subset properties) is a special information model where standard NIEM elements are reused and tailored for a specific purpose. </w:t>
      </w:r>
    </w:p>
    <w:p w14:paraId="738689ED" w14:textId="36D63515" w:rsidR="000B0BC3" w:rsidRDefault="000B0BC3" w:rsidP="000B0BC3">
      <w:pPr>
        <w:pStyle w:val="BodyText"/>
      </w:pPr>
      <w:r>
        <w:t xml:space="preserve">A subset information model has a </w:t>
      </w:r>
      <w:r w:rsidR="00380E22">
        <w:t>«</w:t>
      </w:r>
      <w:r>
        <w:t>Subsets</w:t>
      </w:r>
      <w:r w:rsidR="003457F8">
        <w:t>»</w:t>
      </w:r>
      <w:r>
        <w:t xml:space="preserve"> to the model it subsets.  Everything in that subset namespace will automatically (by name) subset the corresponding element in the reference namespace.  The following figure shows that </w:t>
      </w:r>
      <w:r w:rsidR="00703E61" w:rsidRPr="00703E61">
        <w:t>PetAdoptionPIM::base-xsd::niem::niem-core::3.0::niem-core</w:t>
      </w:r>
      <w:r>
        <w:t xml:space="preserve"> subsets </w:t>
      </w:r>
      <w:r w:rsidR="00703E61" w:rsidRPr="00703E61">
        <w:t>niem::niem-core::3.0::niem-core</w:t>
      </w:r>
      <w:r>
        <w:t>.</w:t>
      </w:r>
    </w:p>
    <w:p w14:paraId="684AC674" w14:textId="70E2D228" w:rsidR="00703E61" w:rsidRDefault="00703E61" w:rsidP="000B0BC3">
      <w:pPr>
        <w:pStyle w:val="BodyText"/>
      </w:pPr>
      <w:r>
        <w:rPr>
          <w:noProof/>
          <w:lang w:val="en-GB" w:eastAsia="en-GB"/>
        </w:rPr>
        <w:lastRenderedPageBreak/>
        <w:drawing>
          <wp:inline distT="0" distB="0" distL="0" distR="0" wp14:anchorId="48A53ACC" wp14:editId="05CD7E1A">
            <wp:extent cx="4990476" cy="4431746"/>
            <wp:effectExtent l="0" t="0" r="63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4990476" cy="4431746"/>
                    </a:xfrm>
                    <a:prstGeom prst="rect">
                      <a:avLst/>
                    </a:prstGeom>
                  </pic:spPr>
                </pic:pic>
              </a:graphicData>
            </a:graphic>
          </wp:inline>
        </w:drawing>
      </w:r>
    </w:p>
    <w:p w14:paraId="0B662CD5" w14:textId="534C6774" w:rsidR="000B0BC3" w:rsidRDefault="00DA241C" w:rsidP="005C5938">
      <w:pPr>
        <w:pStyle w:val="Caption"/>
      </w:pPr>
      <w:r>
        <w:t xml:space="preserve">Figure </w:t>
      </w:r>
      <w:r w:rsidR="00333F36">
        <w:fldChar w:fldCharType="begin"/>
      </w:r>
      <w:r w:rsidR="00333F36">
        <w:instrText xml:space="preserve"> STYLEREF 1 \s </w:instrText>
      </w:r>
      <w:r w:rsidR="00333F36">
        <w:fldChar w:fldCharType="separate"/>
      </w:r>
      <w:r w:rsidR="00B81ED7">
        <w:rPr>
          <w:noProof/>
        </w:rPr>
        <w:t>10</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11</w:t>
      </w:r>
      <w:r w:rsidR="00333F36">
        <w:rPr>
          <w:noProof/>
        </w:rPr>
        <w:fldChar w:fldCharType="end"/>
      </w:r>
      <w:r>
        <w:t xml:space="preserve"> Using </w:t>
      </w:r>
      <w:r w:rsidR="00380E22">
        <w:t>«</w:t>
      </w:r>
      <w:r>
        <w:t>subsets</w:t>
      </w:r>
      <w:r w:rsidR="003457F8">
        <w:t>»</w:t>
      </w:r>
    </w:p>
    <w:p w14:paraId="69D291DC" w14:textId="36478136" w:rsidR="000B0BC3" w:rsidRDefault="000B0BC3" w:rsidP="000B0BC3">
      <w:pPr>
        <w:pStyle w:val="BodyText"/>
      </w:pPr>
      <w:r>
        <w:t>A subset information model can only tailor existing material, not define anything new. What we are going to do is define our own configuration for “Identification</w:t>
      </w:r>
      <w:r w:rsidR="00703E61">
        <w:t>Type</w:t>
      </w:r>
      <w:r>
        <w:t>” that builds on all these parts.</w:t>
      </w:r>
    </w:p>
    <w:p w14:paraId="2FACC47A" w14:textId="3EBDEFA9" w:rsidR="00DA241C" w:rsidRDefault="000B0BC3">
      <w:pPr>
        <w:pStyle w:val="BodyText"/>
      </w:pPr>
      <w:r>
        <w:t xml:space="preserve">The “IdentificationType” class in </w:t>
      </w:r>
      <w:r w:rsidR="00703E61">
        <w:t>the PetAdoptionPIM subset</w:t>
      </w:r>
      <w:r>
        <w:t xml:space="preserve"> </w:t>
      </w:r>
      <w:r>
        <w:rPr>
          <w:rFonts w:eastAsia="Times"/>
        </w:rPr>
        <w:t>«</w:t>
      </w:r>
      <w:r>
        <w:t>subsets</w:t>
      </w:r>
      <w:r>
        <w:rPr>
          <w:rFonts w:eastAsia="Times"/>
        </w:rPr>
        <w:t>»</w:t>
      </w:r>
      <w:r>
        <w:t xml:space="preserve"> Identification</w:t>
      </w:r>
      <w:r w:rsidR="00703E61">
        <w:t>Type</w:t>
      </w:r>
      <w:r>
        <w:t xml:space="preserve"> in </w:t>
      </w:r>
      <w:r w:rsidR="00703E61">
        <w:t>in the niem-core reference model</w:t>
      </w:r>
      <w:r>
        <w:t xml:space="preserve">. </w:t>
      </w:r>
      <w:r w:rsidRPr="00912820">
        <w:rPr>
          <w:i/>
        </w:rPr>
        <w:t xml:space="preserve">Note that since it is in </w:t>
      </w:r>
      <w:r w:rsidR="00703E61" w:rsidRPr="00703E61">
        <w:rPr>
          <w:i/>
        </w:rPr>
        <w:t xml:space="preserve">the PetAdoptionPIM subset </w:t>
      </w:r>
      <w:r w:rsidRPr="00912820">
        <w:rPr>
          <w:i/>
        </w:rPr>
        <w:t>the explicit subset to the niem-core IdentificationType class is not required (it is automatically inserted by NIEM-UM), but making it explicit is legal.</w:t>
      </w:r>
    </w:p>
    <w:p w14:paraId="169A8DB8" w14:textId="77777777" w:rsidR="00FA75F8" w:rsidRDefault="00703E61" w:rsidP="00CF095C">
      <w:pPr>
        <w:pStyle w:val="BodyText"/>
        <w:keepNext/>
        <w:jc w:val="both"/>
      </w:pPr>
      <w:r>
        <w:rPr>
          <w:noProof/>
          <w:lang w:val="en-GB" w:eastAsia="en-GB"/>
        </w:rPr>
        <w:drawing>
          <wp:inline distT="0" distB="0" distL="0" distR="0" wp14:anchorId="27A48DF2" wp14:editId="2AB158F2">
            <wp:extent cx="5943600" cy="167322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5943600" cy="1673225"/>
                    </a:xfrm>
                    <a:prstGeom prst="rect">
                      <a:avLst/>
                    </a:prstGeom>
                  </pic:spPr>
                </pic:pic>
              </a:graphicData>
            </a:graphic>
          </wp:inline>
        </w:drawing>
      </w:r>
    </w:p>
    <w:p w14:paraId="1C9A352B" w14:textId="47ED6610" w:rsidR="00703E61" w:rsidRDefault="00FA75F8" w:rsidP="00FA75F8">
      <w:pPr>
        <w:pStyle w:val="Caption"/>
      </w:pPr>
      <w:bookmarkStart w:id="761" w:name="_Ref410655213"/>
      <w:r>
        <w:t xml:space="preserve">Figure </w:t>
      </w:r>
      <w:r w:rsidR="00333F36">
        <w:fldChar w:fldCharType="begin"/>
      </w:r>
      <w:r w:rsidR="00333F36">
        <w:instrText xml:space="preserve"> STYLEREF 1 \</w:instrText>
      </w:r>
      <w:r w:rsidR="00333F36">
        <w:instrText xml:space="preserve">s </w:instrText>
      </w:r>
      <w:r w:rsidR="00333F36">
        <w:fldChar w:fldCharType="separate"/>
      </w:r>
      <w:r w:rsidR="00B81ED7">
        <w:rPr>
          <w:noProof/>
        </w:rPr>
        <w:t>10</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12</w:t>
      </w:r>
      <w:r w:rsidR="00333F36">
        <w:rPr>
          <w:noProof/>
        </w:rPr>
        <w:fldChar w:fldCharType="end"/>
      </w:r>
      <w:bookmarkEnd w:id="761"/>
      <w:r>
        <w:t xml:space="preserve"> Subset IdentificationType</w:t>
      </w:r>
    </w:p>
    <w:p w14:paraId="770DE435" w14:textId="33B16A0D" w:rsidR="000B0BC3" w:rsidRDefault="00FA75F8" w:rsidP="000B0BC3">
      <w:pPr>
        <w:pStyle w:val="BodyText"/>
      </w:pPr>
      <w:r>
        <w:t>T</w:t>
      </w:r>
      <w:r w:rsidR="00703E61">
        <w:t xml:space="preserve">o create the subset class shown in </w:t>
      </w:r>
      <w:r>
        <w:fldChar w:fldCharType="begin"/>
      </w:r>
      <w:r>
        <w:instrText xml:space="preserve"> REF _Ref410655213 \h </w:instrText>
      </w:r>
      <w:r>
        <w:fldChar w:fldCharType="separate"/>
      </w:r>
      <w:r w:rsidR="00B81ED7">
        <w:t xml:space="preserve">Figure </w:t>
      </w:r>
      <w:r w:rsidR="00B81ED7">
        <w:rPr>
          <w:noProof/>
        </w:rPr>
        <w:t>10</w:t>
      </w:r>
      <w:r w:rsidR="00B81ED7">
        <w:noBreakHyphen/>
      </w:r>
      <w:r w:rsidR="00B81ED7">
        <w:rPr>
          <w:noProof/>
        </w:rPr>
        <w:t>12</w:t>
      </w:r>
      <w:r>
        <w:fldChar w:fldCharType="end"/>
      </w:r>
      <w:r w:rsidR="00703E61">
        <w:t xml:space="preserve"> </w:t>
      </w:r>
      <w:r>
        <w:t>we</w:t>
      </w:r>
      <w:r w:rsidR="000B0BC3">
        <w:t xml:space="preserve"> cop</w:t>
      </w:r>
      <w:r>
        <w:t>ied</w:t>
      </w:r>
      <w:r w:rsidR="000B0BC3">
        <w:t xml:space="preserve"> properties from the NIEM-</w:t>
      </w:r>
      <w:r w:rsidR="00090FF6">
        <w:t>C</w:t>
      </w:r>
      <w:r w:rsidR="000B0BC3">
        <w:t>ore version to make the class we want for our pet model</w:t>
      </w:r>
      <w:r w:rsidR="00703E61">
        <w:t>;</w:t>
      </w:r>
      <w:r w:rsidR="000B0BC3">
        <w:t xml:space="preserve"> how this is done is tool specific. We </w:t>
      </w:r>
      <w:r>
        <w:t>left out the properties we don’t need</w:t>
      </w:r>
      <w:r w:rsidR="000B0BC3">
        <w:t xml:space="preserve">. </w:t>
      </w:r>
      <w:r>
        <w:t xml:space="preserve">Note that the types referenced by the included properties must be types in the subset model, not the reference model: in this </w:t>
      </w:r>
      <w:r>
        <w:lastRenderedPageBreak/>
        <w:t>csse DateType and TextType are also included in the subset model, and those are the ones referenced by the IdentificationType properties.</w:t>
      </w:r>
    </w:p>
    <w:p w14:paraId="6AF8C8FA" w14:textId="77777777" w:rsidR="000B0BC3" w:rsidRDefault="000B0BC3" w:rsidP="000B0BC3">
      <w:pPr>
        <w:pStyle w:val="BodyText"/>
      </w:pPr>
      <w:r>
        <w:t xml:space="preserve">Note that </w:t>
      </w:r>
      <w:r>
        <w:rPr>
          <w:rFonts w:eastAsia="Times"/>
        </w:rPr>
        <w:t>«</w:t>
      </w:r>
      <w:r>
        <w:t>Subsets</w:t>
      </w:r>
      <w:r>
        <w:rPr>
          <w:rFonts w:eastAsia="Times"/>
        </w:rPr>
        <w:t>»</w:t>
      </w:r>
      <w:r>
        <w:t xml:space="preserve"> is used between information models, classes or properties. When between classes all the properties with matching names are implicitly referenced. Each property that is referenced uses its definition from NIEM-Core and must be compatible with it.</w:t>
      </w:r>
    </w:p>
    <w:p w14:paraId="6543053F" w14:textId="3A087DE8" w:rsidR="000B0BC3" w:rsidRDefault="000B0BC3" w:rsidP="000B0BC3">
      <w:pPr>
        <w:pStyle w:val="BodyText"/>
      </w:pPr>
      <w:r>
        <w:t xml:space="preserve">So the “IdentificationType” class </w:t>
      </w:r>
      <w:r w:rsidR="00FA75F8">
        <w:t xml:space="preserve">in </w:t>
      </w:r>
      <w:r w:rsidR="00FA75F8">
        <w:fldChar w:fldCharType="begin"/>
      </w:r>
      <w:r w:rsidR="00FA75F8">
        <w:instrText xml:space="preserve"> REF _Ref410655213 \h </w:instrText>
      </w:r>
      <w:r w:rsidR="00FA75F8">
        <w:fldChar w:fldCharType="separate"/>
      </w:r>
      <w:r w:rsidR="00B81ED7">
        <w:t xml:space="preserve">Figure </w:t>
      </w:r>
      <w:r w:rsidR="00B81ED7">
        <w:rPr>
          <w:noProof/>
        </w:rPr>
        <w:t>10</w:t>
      </w:r>
      <w:r w:rsidR="00B81ED7">
        <w:noBreakHyphen/>
      </w:r>
      <w:r w:rsidR="00B81ED7">
        <w:rPr>
          <w:noProof/>
        </w:rPr>
        <w:t>12</w:t>
      </w:r>
      <w:r w:rsidR="00FA75F8">
        <w:fldChar w:fldCharType="end"/>
      </w:r>
      <w:r>
        <w:t xml:space="preserve"> is the one we are going to use</w:t>
      </w:r>
      <w:r w:rsidR="00FA75F8">
        <w:t>;</w:t>
      </w:r>
      <w:r>
        <w:t xml:space="preserve"> it is the one that is the type of the pet</w:t>
      </w:r>
      <w:r w:rsidR="00090FF6">
        <w:t>’</w:t>
      </w:r>
      <w:r>
        <w:t>s identification but will also be used to identi</w:t>
      </w:r>
      <w:r w:rsidR="00FA75F8">
        <w:t>fy people and adoption centers.</w:t>
      </w:r>
    </w:p>
    <w:p w14:paraId="572D276A" w14:textId="77777777" w:rsidR="000B0BC3" w:rsidRDefault="000B0BC3" w:rsidP="000B0BC3">
      <w:pPr>
        <w:pStyle w:val="BodyText"/>
      </w:pPr>
      <w:r>
        <w:t>So what we have done is find existing concepts in NIEM-Core and configure these for reuse in our customized class. This is a primary activity in NIEM – get used to it!</w:t>
      </w:r>
    </w:p>
    <w:p w14:paraId="6AD78401" w14:textId="77777777" w:rsidR="00A7379A" w:rsidRDefault="00A7379A" w:rsidP="00625D3A">
      <w:pPr>
        <w:pStyle w:val="Heading2"/>
      </w:pPr>
      <w:bookmarkStart w:id="762" w:name="_Toc426452360"/>
      <w:r>
        <w:t>Reusing Person</w:t>
      </w:r>
      <w:bookmarkEnd w:id="762"/>
    </w:p>
    <w:p w14:paraId="629114E0" w14:textId="67A3A5E8" w:rsidR="00DA241C" w:rsidRDefault="00DA241C" w:rsidP="00DA241C">
      <w:pPr>
        <w:pStyle w:val="BodyText"/>
      </w:pPr>
      <w:r>
        <w:t>Our exchange also deals with people. NIEM-Core has a LOT of information about people. Here we see “Person</w:t>
      </w:r>
      <w:r w:rsidR="00EF5541">
        <w:t>Type</w:t>
      </w:r>
      <w:r>
        <w:t>” from NIEM core and also the small subset of it we will use in our example.</w:t>
      </w:r>
    </w:p>
    <w:p w14:paraId="72DACB4F" w14:textId="01951395" w:rsidR="00DA241C" w:rsidRDefault="00DA241C" w:rsidP="00DA241C">
      <w:pPr>
        <w:pStyle w:val="BodyText"/>
      </w:pPr>
      <w:r>
        <w:t xml:space="preserve">As you can see in </w:t>
      </w:r>
      <w:r>
        <w:fldChar w:fldCharType="begin"/>
      </w:r>
      <w:r>
        <w:instrText xml:space="preserve"> REF _Ref317435525 \h  \* MERGEFORMAT </w:instrText>
      </w:r>
      <w:r>
        <w:fldChar w:fldCharType="separate"/>
      </w:r>
      <w:r w:rsidR="00B81ED7">
        <w:t xml:space="preserve">Figure </w:t>
      </w:r>
      <w:r w:rsidR="00B81ED7">
        <w:rPr>
          <w:noProof/>
        </w:rPr>
        <w:t>10</w:t>
      </w:r>
      <w:r w:rsidR="00B81ED7">
        <w:rPr>
          <w:noProof/>
        </w:rPr>
        <w:noBreakHyphen/>
        <w:t>14</w:t>
      </w:r>
      <w:r>
        <w:fldChar w:fldCharType="end"/>
      </w:r>
      <w:r>
        <w:t xml:space="preserve">, “Person” in NIEM-Core is huge!  What we did is just pick </w:t>
      </w:r>
      <w:r w:rsidR="00EF5541">
        <w:t>three</w:t>
      </w:r>
      <w:r>
        <w:t xml:space="preserve"> properties that we want </w:t>
      </w:r>
      <w:r w:rsidR="00EF5541">
        <w:t>from</w:t>
      </w:r>
      <w:r>
        <w:t xml:space="preserve"> NIEM-Core person – we really don’t care much about their DNA or Disguises!  As before, we just made properties with the same name and </w:t>
      </w:r>
      <w:r w:rsidR="00EF5541">
        <w:t xml:space="preserve">a corresponding subsetting </w:t>
      </w:r>
      <w:r>
        <w:t xml:space="preserve">type. Here we also show an explicit </w:t>
      </w:r>
      <w:r w:rsidR="00380E22">
        <w:t>«</w:t>
      </w:r>
      <w:r>
        <w:t>Subsets</w:t>
      </w:r>
      <w:r w:rsidR="003457F8">
        <w:t>»</w:t>
      </w:r>
      <w:r>
        <w:t xml:space="preserve"> to NIEM-CORE, but as with the other subset classes, this is just for clarity and will be put in automatically</w:t>
      </w:r>
      <w:r w:rsidR="00EF5541">
        <w:t xml:space="preserve"> by the transformation</w:t>
      </w:r>
      <w:r>
        <w:t>.</w:t>
      </w:r>
      <w:r w:rsidR="00816B9F">
        <w:t xml:space="preserve"> We have also narrowed the multiplicities, which is a legal and normal thing to do in a subset schema.</w:t>
      </w:r>
    </w:p>
    <w:p w14:paraId="2F9E60DE" w14:textId="77777777" w:rsidR="00DA241C" w:rsidRDefault="00DA241C" w:rsidP="00DA241C">
      <w:pPr>
        <w:pStyle w:val="BodyText"/>
      </w:pPr>
      <w:r>
        <w:t xml:space="preserve">In our conceptual model we identified an “AdoptingPerson”, a person who participates in adoptions. Adopting person has an additional property “AdoptionsByPerson” that is not part of NIEM-Core, so NIEM-Core person can’t be used directly. What is the relationship between an “AdoptingPerson” and a “Person”? In NIEM, we say that an AdoptingPerson is a “Role” of a person. This allows the </w:t>
      </w:r>
      <w:r w:rsidRPr="00912820">
        <w:rPr>
          <w:i/>
        </w:rPr>
        <w:t>same person</w:t>
      </w:r>
      <w:r>
        <w:t xml:space="preserve"> to have multiple roles in the same or different exchanges.</w:t>
      </w:r>
    </w:p>
    <w:p w14:paraId="69F6E10A" w14:textId="246D7CD0" w:rsidR="00DA241C" w:rsidRDefault="00DA241C" w:rsidP="00DA241C">
      <w:pPr>
        <w:pStyle w:val="BodyText"/>
      </w:pPr>
      <w:r>
        <w:t xml:space="preserve">AdoptingPerson is defined as a </w:t>
      </w:r>
      <w:r w:rsidR="00380E22">
        <w:t>«</w:t>
      </w:r>
      <w:r>
        <w:t>RolePlayedBy</w:t>
      </w:r>
      <w:r w:rsidR="003457F8">
        <w:t>»</w:t>
      </w:r>
      <w:r>
        <w:t xml:space="preserve"> a person (</w:t>
      </w:r>
      <w:r w:rsidR="00816B9F">
        <w:t>a</w:t>
      </w:r>
      <w:r>
        <w:t xml:space="preserve"> stereotype of UML generalization).  By using a role rather than ordinary extension, the same person can play multiple roles – or no roles at all. Also, the roles a person play may change over time.</w:t>
      </w:r>
    </w:p>
    <w:p w14:paraId="01357DE7" w14:textId="674E8FC8" w:rsidR="00DA241C" w:rsidRDefault="00EC4670" w:rsidP="00CF095C">
      <w:pPr>
        <w:pStyle w:val="BodyText"/>
        <w:keepNext/>
      </w:pPr>
      <w:r>
        <w:rPr>
          <w:noProof/>
          <w:lang w:val="en-GB" w:eastAsia="en-GB"/>
        </w:rPr>
        <w:drawing>
          <wp:inline distT="0" distB="0" distL="0" distR="0" wp14:anchorId="4BEEE125" wp14:editId="26401B17">
            <wp:extent cx="4101587" cy="2488889"/>
            <wp:effectExtent l="0" t="0" r="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4101587" cy="2488889"/>
                    </a:xfrm>
                    <a:prstGeom prst="rect">
                      <a:avLst/>
                    </a:prstGeom>
                  </pic:spPr>
                </pic:pic>
              </a:graphicData>
            </a:graphic>
          </wp:inline>
        </w:drawing>
      </w:r>
    </w:p>
    <w:p w14:paraId="46392390" w14:textId="01A130EF" w:rsidR="00DA241C" w:rsidRDefault="00DA241C" w:rsidP="005C5938">
      <w:pPr>
        <w:pStyle w:val="Caption"/>
      </w:pPr>
      <w:r>
        <w:t xml:space="preserve">Figure </w:t>
      </w:r>
      <w:r w:rsidR="00333F36">
        <w:fldChar w:fldCharType="begin"/>
      </w:r>
      <w:r w:rsidR="00333F36">
        <w:instrText xml:space="preserve"> STYLEREF 1 \s </w:instrText>
      </w:r>
      <w:r w:rsidR="00333F36">
        <w:fldChar w:fldCharType="separate"/>
      </w:r>
      <w:r w:rsidR="00B81ED7">
        <w:rPr>
          <w:noProof/>
        </w:rPr>
        <w:t>10</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13</w:t>
      </w:r>
      <w:r w:rsidR="00333F36">
        <w:rPr>
          <w:noProof/>
        </w:rPr>
        <w:fldChar w:fldCharType="end"/>
      </w:r>
      <w:r>
        <w:t xml:space="preserve"> Role of Person</w:t>
      </w:r>
    </w:p>
    <w:p w14:paraId="3842843A" w14:textId="77777777" w:rsidR="00A7379A" w:rsidRDefault="00A7379A" w:rsidP="005C5938">
      <w:pPr>
        <w:pStyle w:val="Caption"/>
      </w:pPr>
    </w:p>
    <w:p w14:paraId="67BD0952" w14:textId="78661EE9" w:rsidR="00421202" w:rsidRDefault="0098319C" w:rsidP="00CF095C">
      <w:pPr>
        <w:pStyle w:val="BodyText"/>
        <w:framePr w:hSpace="180" w:wrap="around" w:vAnchor="text" w:hAnchor="text" w:y="1"/>
      </w:pPr>
      <w:r>
        <w:rPr>
          <w:noProof/>
          <w:lang w:val="en-GB" w:eastAsia="en-GB"/>
        </w:rPr>
        <w:lastRenderedPageBreak/>
        <w:drawing>
          <wp:inline distT="0" distB="0" distL="0" distR="0" wp14:anchorId="00BCD619" wp14:editId="67211F1A">
            <wp:extent cx="5943600" cy="61150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5943600" cy="6115050"/>
                    </a:xfrm>
                    <a:prstGeom prst="rect">
                      <a:avLst/>
                    </a:prstGeom>
                  </pic:spPr>
                </pic:pic>
              </a:graphicData>
            </a:graphic>
          </wp:inline>
        </w:drawing>
      </w:r>
    </w:p>
    <w:p w14:paraId="5A1B8207" w14:textId="077092ED" w:rsidR="00421202" w:rsidRDefault="00421202" w:rsidP="00421202">
      <w:pPr>
        <w:pStyle w:val="Caption"/>
        <w:framePr w:hSpace="180" w:wrap="around" w:vAnchor="text" w:hAnchor="text" w:y="1"/>
      </w:pPr>
      <w:bookmarkStart w:id="763" w:name="_Ref317435525"/>
      <w:r>
        <w:t xml:space="preserve">Figure </w:t>
      </w:r>
      <w:r w:rsidR="00333F36">
        <w:fldChar w:fldCharType="begin"/>
      </w:r>
      <w:r w:rsidR="00333F36">
        <w:instrText xml:space="preserve"> STYLEREF 1 \s </w:instrText>
      </w:r>
      <w:r w:rsidR="00333F36">
        <w:fldChar w:fldCharType="separate"/>
      </w:r>
      <w:r w:rsidR="00B81ED7">
        <w:rPr>
          <w:noProof/>
        </w:rPr>
        <w:t>10</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14</w:t>
      </w:r>
      <w:r w:rsidR="00333F36">
        <w:rPr>
          <w:noProof/>
        </w:rPr>
        <w:fldChar w:fldCharType="end"/>
      </w:r>
      <w:bookmarkEnd w:id="763"/>
      <w:r>
        <w:t xml:space="preserve"> Reuse of Person Class</w:t>
      </w:r>
    </w:p>
    <w:p w14:paraId="476AA757" w14:textId="77777777" w:rsidR="00421202" w:rsidRDefault="00421202" w:rsidP="00625D3A">
      <w:pPr>
        <w:pStyle w:val="Heading2"/>
      </w:pPr>
      <w:bookmarkStart w:id="764" w:name="_Toc426452361"/>
      <w:r>
        <w:t>Reusing Person Name</w:t>
      </w:r>
      <w:bookmarkEnd w:id="764"/>
    </w:p>
    <w:p w14:paraId="61A28467" w14:textId="1198B4B3" w:rsidR="00421202" w:rsidRDefault="00421202" w:rsidP="00421202">
      <w:pPr>
        <w:pStyle w:val="BodyText"/>
      </w:pPr>
      <w:r>
        <w:t xml:space="preserve">The name of a person in </w:t>
      </w:r>
      <w:r w:rsidR="0099535E">
        <w:t xml:space="preserve">NIEM </w:t>
      </w:r>
      <w:r>
        <w:t>core has a type of “PersonName</w:t>
      </w:r>
      <w:r w:rsidR="004C4612">
        <w:t>Type</w:t>
      </w:r>
      <w:r>
        <w:t>”. Without much problem we find “PersonName</w:t>
      </w:r>
      <w:r w:rsidR="004C4612">
        <w:t>Type</w:t>
      </w:r>
      <w:r>
        <w:t>” in NIEM-Core. This is a very complete treatment of name, but since this has all been tho</w:t>
      </w:r>
      <w:r w:rsidR="0098319C">
        <w:t>ught out we will use most of it</w:t>
      </w:r>
      <w:r>
        <w:t>. So we have a person and a person’s name. We can now use the “PersonName” property already defined in NIEM-Core</w:t>
      </w:r>
      <w:r w:rsidR="0098319C">
        <w:t>.</w:t>
      </w:r>
    </w:p>
    <w:p w14:paraId="2BFC9918" w14:textId="294BFDB1" w:rsidR="00A7379A" w:rsidRDefault="0098319C" w:rsidP="00CF095C">
      <w:pPr>
        <w:keepNext/>
      </w:pPr>
      <w:r>
        <w:rPr>
          <w:noProof/>
          <w:lang w:val="en-GB" w:eastAsia="en-GB"/>
        </w:rPr>
        <w:lastRenderedPageBreak/>
        <w:drawing>
          <wp:inline distT="0" distB="0" distL="0" distR="0" wp14:anchorId="63502C5E" wp14:editId="278A7365">
            <wp:extent cx="5943600" cy="514794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5943600" cy="5147945"/>
                    </a:xfrm>
                    <a:prstGeom prst="rect">
                      <a:avLst/>
                    </a:prstGeom>
                  </pic:spPr>
                </pic:pic>
              </a:graphicData>
            </a:graphic>
          </wp:inline>
        </w:drawing>
      </w:r>
    </w:p>
    <w:p w14:paraId="32BE4E6B" w14:textId="34C16B95" w:rsidR="00421202" w:rsidRDefault="00A7379A" w:rsidP="00A7379A">
      <w:pPr>
        <w:pStyle w:val="Caption"/>
      </w:pPr>
      <w:r>
        <w:t xml:space="preserve">Figure </w:t>
      </w:r>
      <w:r w:rsidR="00333F36">
        <w:fldChar w:fldCharType="begin"/>
      </w:r>
      <w:r w:rsidR="00333F36">
        <w:instrText xml:space="preserve"> STYLEREF 1 \s </w:instrText>
      </w:r>
      <w:r w:rsidR="00333F36">
        <w:fldChar w:fldCharType="separate"/>
      </w:r>
      <w:r w:rsidR="00B81ED7">
        <w:rPr>
          <w:noProof/>
        </w:rPr>
        <w:t>10</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15</w:t>
      </w:r>
      <w:r w:rsidR="00333F36">
        <w:rPr>
          <w:noProof/>
        </w:rPr>
        <w:fldChar w:fldCharType="end"/>
      </w:r>
      <w:r>
        <w:t xml:space="preserve"> Reusing Person Name</w:t>
      </w:r>
    </w:p>
    <w:p w14:paraId="658F86AE" w14:textId="77777777" w:rsidR="00421202" w:rsidRDefault="00421202" w:rsidP="00625D3A">
      <w:pPr>
        <w:pStyle w:val="Heading2"/>
      </w:pPr>
      <w:bookmarkStart w:id="765" w:name="_Toc426452362"/>
      <w:r>
        <w:t>Contact Infor</w:t>
      </w:r>
      <w:r w:rsidRPr="00625D3A">
        <w:rPr>
          <w:rStyle w:val="Heading2Char"/>
        </w:rPr>
        <w:t>m</w:t>
      </w:r>
      <w:r>
        <w:t>ation</w:t>
      </w:r>
      <w:bookmarkEnd w:id="765"/>
    </w:p>
    <w:p w14:paraId="4E2EB473" w14:textId="77777777" w:rsidR="00421202" w:rsidRDefault="00421202" w:rsidP="00421202">
      <w:pPr>
        <w:pStyle w:val="BodyText"/>
      </w:pPr>
      <w:r>
        <w:t xml:space="preserve">In addition to their name we are also going to want to record multiple ways to contact people (as well as adoption centers, but that is later). </w:t>
      </w:r>
    </w:p>
    <w:p w14:paraId="0BFD9F98" w14:textId="28AAF0B2" w:rsidR="00421202" w:rsidRDefault="00421202" w:rsidP="00421202">
      <w:pPr>
        <w:pStyle w:val="BodyText"/>
      </w:pPr>
      <w:r>
        <w:t xml:space="preserve">There are two considerations for contact information with respect to Person – defining the contact information as well as creating an association between the contact information and person. First let’s look at our definition of contact information; you should understand most of this picture now in </w:t>
      </w:r>
      <w:r>
        <w:fldChar w:fldCharType="begin"/>
      </w:r>
      <w:r>
        <w:instrText xml:space="preserve"> REF _Ref317435559 \h </w:instrText>
      </w:r>
      <w:r>
        <w:fldChar w:fldCharType="separate"/>
      </w:r>
      <w:r w:rsidR="00B81ED7">
        <w:t xml:space="preserve">Figure </w:t>
      </w:r>
      <w:r w:rsidR="00B81ED7">
        <w:rPr>
          <w:noProof/>
        </w:rPr>
        <w:t>10</w:t>
      </w:r>
      <w:r w:rsidR="00B81ED7">
        <w:noBreakHyphen/>
      </w:r>
      <w:r w:rsidR="00B81ED7">
        <w:rPr>
          <w:noProof/>
        </w:rPr>
        <w:t>16</w:t>
      </w:r>
      <w:r>
        <w:fldChar w:fldCharType="end"/>
      </w:r>
      <w:r>
        <w:t>.</w:t>
      </w:r>
      <w:r w:rsidR="00346BBA">
        <w:t xml:space="preserve"> We leave off the implied </w:t>
      </w:r>
      <w:r w:rsidR="00380E22">
        <w:t>«</w:t>
      </w:r>
      <w:r w:rsidR="00346BBA">
        <w:t>Subsets</w:t>
      </w:r>
      <w:r w:rsidR="003457F8">
        <w:t>»</w:t>
      </w:r>
      <w:r w:rsidR="00346BBA">
        <w:t xml:space="preserve"> as you now understand the relationship between the subset and NIEM-Core.</w:t>
      </w:r>
    </w:p>
    <w:p w14:paraId="1BE05167" w14:textId="0A8D55B7" w:rsidR="00421202" w:rsidRDefault="006D4232" w:rsidP="00CF095C">
      <w:r>
        <w:rPr>
          <w:noProof/>
          <w:lang w:val="en-GB" w:eastAsia="en-GB"/>
        </w:rPr>
        <w:lastRenderedPageBreak/>
        <w:drawing>
          <wp:inline distT="0" distB="0" distL="0" distR="0" wp14:anchorId="6B1DFD0F" wp14:editId="3B399E2F">
            <wp:extent cx="5943600" cy="34918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5943600" cy="3491865"/>
                    </a:xfrm>
                    <a:prstGeom prst="rect">
                      <a:avLst/>
                    </a:prstGeom>
                  </pic:spPr>
                </pic:pic>
              </a:graphicData>
            </a:graphic>
          </wp:inline>
        </w:drawing>
      </w:r>
    </w:p>
    <w:p w14:paraId="079FA554" w14:textId="6B0DA874" w:rsidR="00421202" w:rsidRDefault="00421202" w:rsidP="00421202">
      <w:pPr>
        <w:pStyle w:val="Caption"/>
      </w:pPr>
      <w:bookmarkStart w:id="766" w:name="_Ref317435559"/>
      <w:bookmarkStart w:id="767" w:name="_Ref317434312"/>
      <w:r>
        <w:t xml:space="preserve">Figure </w:t>
      </w:r>
      <w:r w:rsidR="00333F36">
        <w:fldChar w:fldCharType="begin"/>
      </w:r>
      <w:r w:rsidR="00333F36">
        <w:instrText xml:space="preserve"> STYLEREF 1 \s </w:instrText>
      </w:r>
      <w:r w:rsidR="00333F36">
        <w:fldChar w:fldCharType="separate"/>
      </w:r>
      <w:r w:rsidR="00B81ED7">
        <w:rPr>
          <w:noProof/>
        </w:rPr>
        <w:t>10</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16</w:t>
      </w:r>
      <w:r w:rsidR="00333F36">
        <w:rPr>
          <w:noProof/>
        </w:rPr>
        <w:fldChar w:fldCharType="end"/>
      </w:r>
      <w:bookmarkEnd w:id="766"/>
      <w:r>
        <w:t xml:space="preserve"> Referencing Contact Information</w:t>
      </w:r>
      <w:bookmarkEnd w:id="767"/>
    </w:p>
    <w:p w14:paraId="534967EA" w14:textId="27767874" w:rsidR="002015E6" w:rsidRDefault="002015E6" w:rsidP="002015E6">
      <w:pPr>
        <w:pStyle w:val="BodyText"/>
      </w:pPr>
      <w:r>
        <w:t xml:space="preserve">As you can see in </w:t>
      </w:r>
      <w:r>
        <w:fldChar w:fldCharType="begin"/>
      </w:r>
      <w:r>
        <w:instrText xml:space="preserve"> REF _Ref317435559 \h </w:instrText>
      </w:r>
      <w:r>
        <w:fldChar w:fldCharType="separate"/>
      </w:r>
      <w:r w:rsidR="00B81ED7">
        <w:t xml:space="preserve">Figure </w:t>
      </w:r>
      <w:r w:rsidR="00B81ED7">
        <w:rPr>
          <w:noProof/>
        </w:rPr>
        <w:t>10</w:t>
      </w:r>
      <w:r w:rsidR="00B81ED7">
        <w:noBreakHyphen/>
      </w:r>
      <w:r w:rsidR="00B81ED7">
        <w:rPr>
          <w:noProof/>
        </w:rPr>
        <w:t>16</w:t>
      </w:r>
      <w:r>
        <w:fldChar w:fldCharType="end"/>
      </w:r>
      <w:r>
        <w:t>, this is a very general idea of contact information that can have any number of various kinds of contacts. “ContactInformation</w:t>
      </w:r>
      <w:r w:rsidR="00D319CF">
        <w:t>Type</w:t>
      </w:r>
      <w:r>
        <w:t xml:space="preserve">” </w:t>
      </w:r>
      <w:r w:rsidR="00D319CF">
        <w:t>has an untyped property</w:t>
      </w:r>
      <w:r>
        <w:t xml:space="preserve"> “ContactMeans” which is used as the base of a substitution group with a set of properties that subset it</w:t>
      </w:r>
      <w:r w:rsidR="00D319CF">
        <w:t xml:space="preserve">. </w:t>
      </w:r>
      <w:r>
        <w:t xml:space="preserve">We have chosen to allow </w:t>
      </w:r>
      <w:r w:rsidR="00D319CF">
        <w:t>3</w:t>
      </w:r>
      <w:r>
        <w:t xml:space="preserve"> possibilities out of the 10 pre-defined in NIEM-Core: ContactEmailID, ContactTelephoneNum</w:t>
      </w:r>
      <w:r w:rsidR="00D319CF">
        <w:t xml:space="preserve">ber </w:t>
      </w:r>
      <w:r>
        <w:t xml:space="preserve">and ContactMailingAddress. Any of these forms of contact may be used as contact information in our model. By the way, if we didn’t find it here we </w:t>
      </w:r>
      <w:r w:rsidR="00D319CF">
        <w:t>could</w:t>
      </w:r>
      <w:r>
        <w:t xml:space="preserve"> also extend the list of possible representations by subclassing the property holder</w:t>
      </w:r>
      <w:r w:rsidR="00D319CF">
        <w:t xml:space="preserve"> in our extension model</w:t>
      </w:r>
      <w:r>
        <w:t xml:space="preserve">. Since we have used telephone number we have to define this as well, drawing from NIEM-Core. In </w:t>
      </w:r>
      <w:r>
        <w:fldChar w:fldCharType="begin"/>
      </w:r>
      <w:r>
        <w:instrText xml:space="preserve"> REF _Ref317435617 \h </w:instrText>
      </w:r>
      <w:r>
        <w:fldChar w:fldCharType="separate"/>
      </w:r>
      <w:r w:rsidR="00B81ED7">
        <w:t xml:space="preserve">Figure </w:t>
      </w:r>
      <w:r w:rsidR="00B81ED7">
        <w:rPr>
          <w:noProof/>
        </w:rPr>
        <w:t>10</w:t>
      </w:r>
      <w:r w:rsidR="00B81ED7">
        <w:noBreakHyphen/>
      </w:r>
      <w:r w:rsidR="00B81ED7">
        <w:rPr>
          <w:noProof/>
        </w:rPr>
        <w:t>17</w:t>
      </w:r>
      <w:r>
        <w:fldChar w:fldCharType="end"/>
      </w:r>
      <w:r>
        <w:t xml:space="preserve"> we just show </w:t>
      </w:r>
      <w:r w:rsidR="00C47142">
        <w:t>the subsetting</w:t>
      </w:r>
      <w:r>
        <w:t xml:space="preserve"> model fragment.</w:t>
      </w:r>
      <w:r w:rsidRPr="00B61A17">
        <w:t xml:space="preserve"> </w:t>
      </w:r>
    </w:p>
    <w:p w14:paraId="26DDE568" w14:textId="55715439" w:rsidR="00421202" w:rsidRDefault="006A5BB6" w:rsidP="00CF095C">
      <w:pPr>
        <w:pStyle w:val="BodyText"/>
      </w:pPr>
      <w:r>
        <w:rPr>
          <w:noProof/>
          <w:lang w:val="en-GB" w:eastAsia="en-GB"/>
        </w:rPr>
        <w:drawing>
          <wp:inline distT="0" distB="0" distL="0" distR="0" wp14:anchorId="77B8F80E" wp14:editId="05AF0C45">
            <wp:extent cx="5943600" cy="26174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5943600" cy="2617470"/>
                    </a:xfrm>
                    <a:prstGeom prst="rect">
                      <a:avLst/>
                    </a:prstGeom>
                  </pic:spPr>
                </pic:pic>
              </a:graphicData>
            </a:graphic>
          </wp:inline>
        </w:drawing>
      </w:r>
    </w:p>
    <w:p w14:paraId="29B68D11" w14:textId="0ECDEFEE" w:rsidR="00421202" w:rsidRDefault="00421202" w:rsidP="00421202">
      <w:pPr>
        <w:pStyle w:val="Caption"/>
      </w:pPr>
      <w:bookmarkStart w:id="768" w:name="_Ref317435617"/>
      <w:r>
        <w:t xml:space="preserve">Figure </w:t>
      </w:r>
      <w:r w:rsidR="00333F36">
        <w:fldChar w:fldCharType="begin"/>
      </w:r>
      <w:r w:rsidR="00333F36">
        <w:instrText xml:space="preserve"> STYLER</w:instrText>
      </w:r>
      <w:r w:rsidR="00333F36">
        <w:instrText xml:space="preserve">EF 1 \s </w:instrText>
      </w:r>
      <w:r w:rsidR="00333F36">
        <w:fldChar w:fldCharType="separate"/>
      </w:r>
      <w:r w:rsidR="00B81ED7">
        <w:rPr>
          <w:noProof/>
        </w:rPr>
        <w:t>10</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17</w:t>
      </w:r>
      <w:r w:rsidR="00333F36">
        <w:rPr>
          <w:noProof/>
        </w:rPr>
        <w:fldChar w:fldCharType="end"/>
      </w:r>
      <w:bookmarkEnd w:id="768"/>
      <w:r>
        <w:t xml:space="preserve"> Telephone Number</w:t>
      </w:r>
    </w:p>
    <w:p w14:paraId="5B4E8730" w14:textId="77777777" w:rsidR="00421202" w:rsidRDefault="00421202" w:rsidP="00421202"/>
    <w:p w14:paraId="6EA51740" w14:textId="77777777" w:rsidR="00421202" w:rsidRDefault="00421202" w:rsidP="00625D3A">
      <w:pPr>
        <w:pStyle w:val="Heading2"/>
      </w:pPr>
      <w:bookmarkStart w:id="769" w:name="_Toc426452363"/>
      <w:r>
        <w:lastRenderedPageBreak/>
        <w:t>Augmenting Telephone Number</w:t>
      </w:r>
      <w:bookmarkEnd w:id="769"/>
    </w:p>
    <w:p w14:paraId="4E79D1C8" w14:textId="75D05692" w:rsidR="00421202" w:rsidRPr="00F2723E" w:rsidRDefault="00421202" w:rsidP="00421202">
      <w:pPr>
        <w:pStyle w:val="BodyText"/>
      </w:pPr>
      <w:r w:rsidRPr="00F2723E">
        <w:t>Consider that we wanted some additional information about telephone numbers and wanted to be able to “mix in” that information with a variety of telephone numbers</w:t>
      </w:r>
      <w:r>
        <w:t xml:space="preserve">. </w:t>
      </w:r>
      <w:r w:rsidRPr="00F2723E">
        <w:t>This is the use case for NIEM augmentations</w:t>
      </w:r>
      <w:r>
        <w:t xml:space="preserve">. </w:t>
      </w:r>
      <w:r w:rsidRPr="00F2723E">
        <w:t xml:space="preserve">An augmentation defines a type that can be “mixed in” with other types. </w:t>
      </w:r>
    </w:p>
    <w:p w14:paraId="3271D646" w14:textId="73B57C0D" w:rsidR="00421202" w:rsidRPr="00F63E42" w:rsidRDefault="00421202" w:rsidP="00421202">
      <w:pPr>
        <w:pStyle w:val="BodyText"/>
      </w:pPr>
      <w:r w:rsidRPr="00F63E42">
        <w:t>Our use case is that we want to define a telephone number augmentation for the type of telephone (i.e. land line, mobile, etc)</w:t>
      </w:r>
      <w:r>
        <w:t xml:space="preserve">. </w:t>
      </w:r>
      <w:r w:rsidRPr="00F63E42">
        <w:t>We then want to extend the NIEM-</w:t>
      </w:r>
      <w:r w:rsidR="00090FF6">
        <w:t>C</w:t>
      </w:r>
      <w:r w:rsidR="00090FF6" w:rsidRPr="00F63E42">
        <w:t xml:space="preserve">ore </w:t>
      </w:r>
      <w:r w:rsidRPr="00F63E42">
        <w:t xml:space="preserve">TelephoneNumber and define a new type in our extension schema that </w:t>
      </w:r>
      <w:r w:rsidR="00C47142">
        <w:t>augments</w:t>
      </w:r>
      <w:r w:rsidRPr="00F63E42">
        <w:t xml:space="preserve"> the telephone type.</w:t>
      </w:r>
      <w:r w:rsidR="00DD6F5C">
        <w:t xml:space="preserve"> </w:t>
      </w:r>
    </w:p>
    <w:p w14:paraId="644D6EB8" w14:textId="7781F4C6" w:rsidR="00421202" w:rsidRDefault="00421202" w:rsidP="00421202">
      <w:pPr>
        <w:pStyle w:val="BodyText"/>
      </w:pPr>
      <w:r w:rsidRPr="00F63E42">
        <w:t xml:space="preserve">The augmentation type in </w:t>
      </w:r>
      <w:r w:rsidRPr="00F63E42">
        <w:fldChar w:fldCharType="begin"/>
      </w:r>
      <w:r w:rsidRPr="00F63E42">
        <w:instrText xml:space="preserve"> REF _Ref317435699 \h </w:instrText>
      </w:r>
      <w:r>
        <w:instrText xml:space="preserve"> \* MERGEFORMAT </w:instrText>
      </w:r>
      <w:r w:rsidRPr="00F63E42">
        <w:fldChar w:fldCharType="separate"/>
      </w:r>
      <w:r w:rsidR="00B81ED7">
        <w:t>Figure 10</w:t>
      </w:r>
      <w:r w:rsidR="00B81ED7">
        <w:noBreakHyphen/>
        <w:t>18</w:t>
      </w:r>
      <w:r w:rsidRPr="00F63E42">
        <w:fldChar w:fldCharType="end"/>
      </w:r>
      <w:r w:rsidRPr="00F63E42">
        <w:t xml:space="preserve"> is stereotyped as an </w:t>
      </w:r>
      <w:r w:rsidR="006517CE">
        <w:rPr>
          <w:rFonts w:eastAsia="Times"/>
        </w:rPr>
        <w:t>«</w:t>
      </w:r>
      <w:r w:rsidRPr="00F63E42">
        <w:t>AugmentationType</w:t>
      </w:r>
      <w:r w:rsidR="00C82FA9">
        <w:rPr>
          <w:rFonts w:eastAsia="Times"/>
        </w:rPr>
        <w:t>»</w:t>
      </w:r>
      <w:r w:rsidRPr="00F63E42">
        <w:t xml:space="preserve"> </w:t>
      </w:r>
      <w:r w:rsidR="00C47142">
        <w:t>which</w:t>
      </w:r>
      <w:r w:rsidRPr="00F63E42">
        <w:t xml:space="preserve"> </w:t>
      </w:r>
      <w:r w:rsidR="006517CE">
        <w:rPr>
          <w:rFonts w:eastAsia="Times"/>
        </w:rPr>
        <w:t>«</w:t>
      </w:r>
      <w:r w:rsidRPr="00F63E42">
        <w:t>Augment</w:t>
      </w:r>
      <w:r w:rsidR="00C47142">
        <w:t>s</w:t>
      </w:r>
      <w:r w:rsidR="00C82FA9">
        <w:rPr>
          <w:rFonts w:eastAsia="Times"/>
        </w:rPr>
        <w:t>»</w:t>
      </w:r>
      <w:r w:rsidRPr="00F63E42">
        <w:t xml:space="preserve"> </w:t>
      </w:r>
      <w:r w:rsidR="00C47142">
        <w:t>TelephoneNumberType</w:t>
      </w:r>
      <w:r>
        <w:t xml:space="preserve">. </w:t>
      </w:r>
      <w:r w:rsidR="00C47142">
        <w:t xml:space="preserve"> In the XSD a</w:t>
      </w:r>
      <w:r w:rsidR="00DD6F5C">
        <w:t>n augmentation property “TelephoneNumberAugmentation” will be a substitute for “TelephoneNumberTypeAugmentationPoint” and will thus be able to augment any telephone number.</w:t>
      </w:r>
      <w:r>
        <w:t xml:space="preserve"> </w:t>
      </w:r>
      <w:r w:rsidRPr="00F63E42">
        <w:t>Our new TelephoneNumber can now be used</w:t>
      </w:r>
      <w:r w:rsidRPr="00F2723E">
        <w:t xml:space="preserve"> anywhere the NIEM-Core representation of telephone number may be used</w:t>
      </w:r>
      <w:r w:rsidR="002015E6" w:rsidRPr="00F2723E">
        <w:t>.</w:t>
      </w:r>
    </w:p>
    <w:p w14:paraId="0744C778" w14:textId="128D006F" w:rsidR="00D863E2" w:rsidRDefault="00520229" w:rsidP="00CF095C">
      <w:pPr>
        <w:pStyle w:val="BodyText"/>
        <w:keepNext/>
      </w:pPr>
      <w:r>
        <w:rPr>
          <w:noProof/>
          <w:lang w:val="en-GB" w:eastAsia="en-GB"/>
        </w:rPr>
        <w:drawing>
          <wp:inline distT="0" distB="0" distL="0" distR="0" wp14:anchorId="465662EA" wp14:editId="7B1D7482">
            <wp:extent cx="4634920" cy="3022222"/>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4634920" cy="3022222"/>
                    </a:xfrm>
                    <a:prstGeom prst="rect">
                      <a:avLst/>
                    </a:prstGeom>
                  </pic:spPr>
                </pic:pic>
              </a:graphicData>
            </a:graphic>
          </wp:inline>
        </w:drawing>
      </w:r>
    </w:p>
    <w:p w14:paraId="74A4FE56" w14:textId="0088CCE7" w:rsidR="00D863E2" w:rsidRDefault="00D863E2" w:rsidP="00CF095C">
      <w:pPr>
        <w:pStyle w:val="Caption"/>
      </w:pPr>
      <w:bookmarkStart w:id="770" w:name="_Ref317435699"/>
      <w:r>
        <w:t xml:space="preserve">Figure </w:t>
      </w:r>
      <w:r w:rsidR="00333F36">
        <w:fldChar w:fldCharType="begin"/>
      </w:r>
      <w:r w:rsidR="00333F36">
        <w:instrText xml:space="preserve"> STYLEREF 1 \s </w:instrText>
      </w:r>
      <w:r w:rsidR="00333F36">
        <w:fldChar w:fldCharType="separate"/>
      </w:r>
      <w:r w:rsidR="00B81ED7">
        <w:rPr>
          <w:noProof/>
        </w:rPr>
        <w:t>10</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18</w:t>
      </w:r>
      <w:r w:rsidR="00333F36">
        <w:rPr>
          <w:noProof/>
        </w:rPr>
        <w:fldChar w:fldCharType="end"/>
      </w:r>
      <w:bookmarkEnd w:id="770"/>
      <w:r>
        <w:t xml:space="preserve"> Augmenting Telephone Number</w:t>
      </w:r>
    </w:p>
    <w:p w14:paraId="099D7E8F" w14:textId="77777777" w:rsidR="00421202" w:rsidRDefault="00421202" w:rsidP="00625D3A">
      <w:pPr>
        <w:pStyle w:val="Heading2"/>
      </w:pPr>
      <w:bookmarkStart w:id="771" w:name="_Toc426452364"/>
      <w:r>
        <w:t>Using a NIEM Association for Contact Information</w:t>
      </w:r>
      <w:bookmarkEnd w:id="771"/>
    </w:p>
    <w:p w14:paraId="507A6C85" w14:textId="11F670B6" w:rsidR="00421202" w:rsidRDefault="00421202" w:rsidP="00421202">
      <w:pPr>
        <w:pStyle w:val="BodyText"/>
      </w:pPr>
      <w:r>
        <w:t xml:space="preserve">Remember that when we used a UML association it made properties in the classes on the ends. For somewhat more flexibility NIEM-Core uses a “NIEM Association” between </w:t>
      </w:r>
      <w:r w:rsidR="003F7F4A">
        <w:t>EntityType</w:t>
      </w:r>
      <w:r>
        <w:t xml:space="preserve"> and ContactInformation</w:t>
      </w:r>
      <w:r w:rsidR="003F7F4A">
        <w:t>Type</w:t>
      </w:r>
      <w:r>
        <w:t>. A NIEM association isn’t just a property; it is a first-class, stand-alone piece of data that relates two or more things.</w:t>
      </w:r>
      <w:r w:rsidR="003F7F4A">
        <w:t xml:space="preserve"> </w:t>
      </w:r>
    </w:p>
    <w:p w14:paraId="04CD82D3" w14:textId="750BFC46" w:rsidR="003F7F4A" w:rsidRDefault="002015E6" w:rsidP="002015E6">
      <w:pPr>
        <w:pStyle w:val="BodyText"/>
      </w:pPr>
      <w:r>
        <w:t xml:space="preserve">In </w:t>
      </w:r>
      <w:r>
        <w:fldChar w:fldCharType="begin"/>
      </w:r>
      <w:r>
        <w:instrText xml:space="preserve"> REF _Ref317435722 \h  \* MERGEFORMAT </w:instrText>
      </w:r>
      <w:r>
        <w:fldChar w:fldCharType="separate"/>
      </w:r>
      <w:r w:rsidR="00B81ED7">
        <w:t xml:space="preserve">Figure </w:t>
      </w:r>
      <w:r w:rsidR="00B81ED7">
        <w:rPr>
          <w:noProof/>
        </w:rPr>
        <w:t>10</w:t>
      </w:r>
      <w:r w:rsidR="00B81ED7">
        <w:rPr>
          <w:noProof/>
        </w:rPr>
        <w:noBreakHyphen/>
        <w:t>19</w:t>
      </w:r>
      <w:r>
        <w:fldChar w:fldCharType="end"/>
      </w:r>
      <w:r>
        <w:t xml:space="preserve"> </w:t>
      </w:r>
      <w:r w:rsidR="00D86021">
        <w:t xml:space="preserve">we </w:t>
      </w:r>
      <w:r>
        <w:t xml:space="preserve">see a NIEM association “ContactInformationAssociationType” that is defined in NIEM core and then reused in our example. This NIEM association allows us to connect any </w:t>
      </w:r>
      <w:r w:rsidR="003F7F4A">
        <w:t>entity</w:t>
      </w:r>
      <w:r>
        <w:t xml:space="preserve"> with any piece of contact information. </w:t>
      </w:r>
      <w:r w:rsidR="003F7F4A">
        <w:t>Note that EntityRepresentation can be a Person or an Organization.</w:t>
      </w:r>
    </w:p>
    <w:p w14:paraId="0AAA2B9D" w14:textId="5B20999D" w:rsidR="002015E6" w:rsidRDefault="002015E6" w:rsidP="002015E6">
      <w:pPr>
        <w:pStyle w:val="BodyText"/>
      </w:pPr>
      <w:r>
        <w:t xml:space="preserve">So, for example, we could represent two people with the same address. As always, we reference the NIEM-Core and pick out the properties we want. </w:t>
      </w:r>
    </w:p>
    <w:p w14:paraId="3E87FAA2" w14:textId="39199D2B" w:rsidR="00D863E2" w:rsidRDefault="006A5BB6" w:rsidP="00CF095C">
      <w:pPr>
        <w:keepNext/>
      </w:pPr>
      <w:r>
        <w:rPr>
          <w:noProof/>
          <w:lang w:val="en-GB" w:eastAsia="en-GB"/>
        </w:rPr>
        <w:lastRenderedPageBreak/>
        <w:drawing>
          <wp:inline distT="0" distB="0" distL="0" distR="0" wp14:anchorId="26AF3F2F" wp14:editId="3FC4D03D">
            <wp:extent cx="5943600" cy="29806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5943600" cy="2980690"/>
                    </a:xfrm>
                    <a:prstGeom prst="rect">
                      <a:avLst/>
                    </a:prstGeom>
                  </pic:spPr>
                </pic:pic>
              </a:graphicData>
            </a:graphic>
          </wp:inline>
        </w:drawing>
      </w:r>
    </w:p>
    <w:p w14:paraId="01A6E223" w14:textId="57FE136A" w:rsidR="00D863E2" w:rsidRDefault="00D863E2" w:rsidP="00D863E2">
      <w:pPr>
        <w:pStyle w:val="Caption"/>
      </w:pPr>
      <w:bookmarkStart w:id="772" w:name="_Ref317435722"/>
      <w:r>
        <w:t xml:space="preserve">Figure </w:t>
      </w:r>
      <w:r w:rsidR="00333F36">
        <w:fldChar w:fldCharType="begin"/>
      </w:r>
      <w:r w:rsidR="00333F36">
        <w:instrText xml:space="preserve"> STYLEREF 1 \s </w:instrText>
      </w:r>
      <w:r w:rsidR="00333F36">
        <w:fldChar w:fldCharType="separate"/>
      </w:r>
      <w:r w:rsidR="00B81ED7">
        <w:rPr>
          <w:noProof/>
        </w:rPr>
        <w:t>10</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19</w:t>
      </w:r>
      <w:r w:rsidR="00333F36">
        <w:rPr>
          <w:noProof/>
        </w:rPr>
        <w:fldChar w:fldCharType="end"/>
      </w:r>
      <w:bookmarkEnd w:id="772"/>
      <w:r>
        <w:t xml:space="preserve"> Contact Information Association</w:t>
      </w:r>
    </w:p>
    <w:p w14:paraId="013738BA" w14:textId="77777777" w:rsidR="00D863E2" w:rsidRDefault="00D863E2" w:rsidP="00421202">
      <w:pPr>
        <w:pStyle w:val="BodyText"/>
      </w:pPr>
    </w:p>
    <w:p w14:paraId="2D3565AD" w14:textId="3998F77B" w:rsidR="00421202" w:rsidRDefault="00421202" w:rsidP="00625D3A">
      <w:pPr>
        <w:pStyle w:val="Heading2"/>
      </w:pPr>
      <w:bookmarkStart w:id="773" w:name="_Toc426452365"/>
      <w:r>
        <w:t xml:space="preserve">Pet Adoptions as a </w:t>
      </w:r>
      <w:r w:rsidR="002015E6">
        <w:t>K</w:t>
      </w:r>
      <w:r>
        <w:t xml:space="preserve">ind of </w:t>
      </w:r>
      <w:r w:rsidR="002015E6">
        <w:t>A</w:t>
      </w:r>
      <w:r>
        <w:t>ctivity</w:t>
      </w:r>
      <w:bookmarkEnd w:id="773"/>
    </w:p>
    <w:p w14:paraId="2C0A854E" w14:textId="56299E25" w:rsidR="00421202" w:rsidRPr="00D863E2" w:rsidRDefault="00421202" w:rsidP="00421202">
      <w:pPr>
        <w:pStyle w:val="BodyText"/>
      </w:pPr>
      <w:r w:rsidRPr="00D863E2">
        <w:t xml:space="preserve">There </w:t>
      </w:r>
      <w:r w:rsidR="00D863E2" w:rsidRPr="00D863E2">
        <w:t>are</w:t>
      </w:r>
      <w:r w:rsidRPr="00D863E2">
        <w:t xml:space="preserve"> some more properties of a pet adoption we would like to consider</w:t>
      </w:r>
      <w:r w:rsidR="00CC5FBF">
        <w:t>. T</w:t>
      </w:r>
      <w:r w:rsidRPr="00D863E2">
        <w:t>hese</w:t>
      </w:r>
      <w:r w:rsidR="00CC5FBF">
        <w:t xml:space="preserve"> considerations</w:t>
      </w:r>
      <w:r w:rsidRPr="00D863E2">
        <w:t xml:space="preserve"> come from it being a kind of activity and activities being available in NIEM-Core.</w:t>
      </w:r>
    </w:p>
    <w:p w14:paraId="05EDB4BA" w14:textId="0236D6AE" w:rsidR="00421202" w:rsidRPr="00F63E42" w:rsidRDefault="00421202" w:rsidP="00421202">
      <w:pPr>
        <w:pStyle w:val="BodyText"/>
      </w:pPr>
      <w:r w:rsidRPr="00F63E42">
        <w:t>Th</w:t>
      </w:r>
      <w:r w:rsidR="00CC5FBF">
        <w:t>e</w:t>
      </w:r>
      <w:r w:rsidRPr="00F63E42">
        <w:t xml:space="preserve"> pattern of reuse in </w:t>
      </w:r>
      <w:r w:rsidRPr="00F63E42">
        <w:fldChar w:fldCharType="begin"/>
      </w:r>
      <w:r w:rsidRPr="00F63E42">
        <w:instrText xml:space="preserve"> REF _Ref317435771 \h </w:instrText>
      </w:r>
      <w:r>
        <w:instrText xml:space="preserve"> \* MERGEFORMAT </w:instrText>
      </w:r>
      <w:r w:rsidRPr="00F63E42">
        <w:fldChar w:fldCharType="separate"/>
      </w:r>
      <w:r w:rsidR="00B81ED7">
        <w:t>Figure 10</w:t>
      </w:r>
      <w:r w:rsidR="00B81ED7">
        <w:noBreakHyphen/>
        <w:t>20</w:t>
      </w:r>
      <w:r w:rsidRPr="00F63E42">
        <w:fldChar w:fldCharType="end"/>
      </w:r>
      <w:r w:rsidRPr="00F63E42">
        <w:t xml:space="preserve"> should look quite familiar now; we are combining the NIEM-Core concept of activity with one of the representations of that activit</w:t>
      </w:r>
      <w:r w:rsidR="00CC5FBF">
        <w:t>y’</w:t>
      </w:r>
      <w:r w:rsidRPr="00F63E42">
        <w:t>s date</w:t>
      </w:r>
      <w:r>
        <w:t xml:space="preserve">. </w:t>
      </w:r>
    </w:p>
    <w:p w14:paraId="68989BCE" w14:textId="312C2313" w:rsidR="00D863E2" w:rsidRDefault="006D4232" w:rsidP="00CF095C">
      <w:pPr>
        <w:pStyle w:val="BodyText"/>
        <w:keepNext/>
      </w:pPr>
      <w:r>
        <w:rPr>
          <w:noProof/>
          <w:lang w:val="en-GB" w:eastAsia="en-GB"/>
        </w:rPr>
        <w:lastRenderedPageBreak/>
        <w:drawing>
          <wp:inline distT="0" distB="0" distL="0" distR="0" wp14:anchorId="054A5357" wp14:editId="0B84897D">
            <wp:extent cx="5943600" cy="538797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5943600" cy="5387975"/>
                    </a:xfrm>
                    <a:prstGeom prst="rect">
                      <a:avLst/>
                    </a:prstGeom>
                  </pic:spPr>
                </pic:pic>
              </a:graphicData>
            </a:graphic>
          </wp:inline>
        </w:drawing>
      </w:r>
    </w:p>
    <w:p w14:paraId="419E0B59" w14:textId="5BFF191A" w:rsidR="00D863E2" w:rsidRDefault="00D863E2" w:rsidP="00D863E2">
      <w:pPr>
        <w:pStyle w:val="Caption"/>
      </w:pPr>
      <w:bookmarkStart w:id="774" w:name="_Ref317435771"/>
      <w:r>
        <w:t xml:space="preserve">Figure </w:t>
      </w:r>
      <w:r w:rsidR="00333F36">
        <w:fldChar w:fldCharType="begin"/>
      </w:r>
      <w:r w:rsidR="00333F36">
        <w:instrText xml:space="preserve"> STYLEREF 1 \s </w:instrText>
      </w:r>
      <w:r w:rsidR="00333F36">
        <w:fldChar w:fldCharType="separate"/>
      </w:r>
      <w:r w:rsidR="00B81ED7">
        <w:rPr>
          <w:noProof/>
        </w:rPr>
        <w:t>10</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20</w:t>
      </w:r>
      <w:r w:rsidR="00333F36">
        <w:rPr>
          <w:noProof/>
        </w:rPr>
        <w:fldChar w:fldCharType="end"/>
      </w:r>
      <w:bookmarkEnd w:id="774"/>
      <w:r>
        <w:t xml:space="preserve"> Defining Activity </w:t>
      </w:r>
      <w:r w:rsidR="00AC0735">
        <w:t>f</w:t>
      </w:r>
      <w:r>
        <w:t>rom NIEM-Core</w:t>
      </w:r>
    </w:p>
    <w:p w14:paraId="0B3B07C2" w14:textId="4AD2049D" w:rsidR="00421202" w:rsidRPr="00F63E42" w:rsidRDefault="00EA6043" w:rsidP="00421202">
      <w:pPr>
        <w:pStyle w:val="BodyText"/>
      </w:pPr>
      <w:r w:rsidRPr="00F63E42">
        <w:t>Since pet adoptions are a kind of activity it makes sense for pet adoption</w:t>
      </w:r>
      <w:r>
        <w:t xml:space="preserve">s to be a subclass of activity. </w:t>
      </w:r>
      <w:r w:rsidR="00421202" w:rsidRPr="00F63E42">
        <w:t xml:space="preserve">By making PetAdoption a UML </w:t>
      </w:r>
      <w:r>
        <w:t>s</w:t>
      </w:r>
      <w:r w:rsidR="00421202" w:rsidRPr="00F63E42">
        <w:t>ubclass of Activity</w:t>
      </w:r>
      <w:r>
        <w:t>Type</w:t>
      </w:r>
      <w:r w:rsidR="00421202" w:rsidRPr="00F63E42">
        <w:t xml:space="preserve"> all the properties of </w:t>
      </w:r>
      <w:r w:rsidRPr="00F63E42">
        <w:t>Activity</w:t>
      </w:r>
      <w:r>
        <w:t>Type</w:t>
      </w:r>
      <w:r w:rsidRPr="00F63E42">
        <w:t xml:space="preserve"> </w:t>
      </w:r>
      <w:r w:rsidR="00421202" w:rsidRPr="00F63E42">
        <w:t xml:space="preserve">become available to PetAdoption – every pet adoption is an activity. </w:t>
      </w:r>
    </w:p>
    <w:p w14:paraId="7947AABE" w14:textId="24D1BA15" w:rsidR="00D863E2" w:rsidRPr="00706B9A" w:rsidRDefault="00EA6043" w:rsidP="00CF095C">
      <w:pPr>
        <w:pStyle w:val="BodyText"/>
        <w:keepNext/>
        <w:rPr>
          <w:sz w:val="24"/>
        </w:rPr>
      </w:pPr>
      <w:r>
        <w:rPr>
          <w:noProof/>
          <w:lang w:val="en-GB" w:eastAsia="en-GB"/>
        </w:rPr>
        <w:lastRenderedPageBreak/>
        <w:drawing>
          <wp:inline distT="0" distB="0" distL="0" distR="0" wp14:anchorId="1CDC90CC" wp14:editId="54AB9B6E">
            <wp:extent cx="4101587" cy="2298413"/>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4101587" cy="2298413"/>
                    </a:xfrm>
                    <a:prstGeom prst="rect">
                      <a:avLst/>
                    </a:prstGeom>
                  </pic:spPr>
                </pic:pic>
              </a:graphicData>
            </a:graphic>
          </wp:inline>
        </w:drawing>
      </w:r>
    </w:p>
    <w:p w14:paraId="4D6E3827" w14:textId="44DAA463" w:rsidR="00D863E2" w:rsidRPr="00313058" w:rsidRDefault="00D863E2" w:rsidP="00D863E2">
      <w:pPr>
        <w:pStyle w:val="Caption"/>
      </w:pPr>
      <w:r>
        <w:t xml:space="preserve">Figure </w:t>
      </w:r>
      <w:r w:rsidR="00333F36">
        <w:fldChar w:fldCharType="begin"/>
      </w:r>
      <w:r w:rsidR="00333F36">
        <w:instrText xml:space="preserve"> STYLEREF 1 \s </w:instrText>
      </w:r>
      <w:r w:rsidR="00333F36">
        <w:fldChar w:fldCharType="separate"/>
      </w:r>
      <w:r w:rsidR="00B81ED7">
        <w:rPr>
          <w:noProof/>
        </w:rPr>
        <w:t>10</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21</w:t>
      </w:r>
      <w:r w:rsidR="00333F36">
        <w:rPr>
          <w:noProof/>
        </w:rPr>
        <w:fldChar w:fldCharType="end"/>
      </w:r>
      <w:r w:rsidRPr="00313058">
        <w:t xml:space="preserve"> PetAdoption as a kind of Activity</w:t>
      </w:r>
    </w:p>
    <w:p w14:paraId="72A55C30" w14:textId="205B011F" w:rsidR="00421202" w:rsidRPr="00F63E42" w:rsidRDefault="00421202" w:rsidP="00421202">
      <w:pPr>
        <w:pStyle w:val="BodyText"/>
      </w:pPr>
      <w:r w:rsidRPr="00F63E42">
        <w:t>The constraint in NIEM (</w:t>
      </w:r>
      <w:r w:rsidR="00EA6043">
        <w:t>d</w:t>
      </w:r>
      <w:r w:rsidRPr="00F63E42">
        <w:t>ue to XML Schema restrictions) is that a class can only be a subclass of at most one other class</w:t>
      </w:r>
      <w:r>
        <w:t xml:space="preserve">. </w:t>
      </w:r>
      <w:r w:rsidRPr="00F63E42">
        <w:t>So you want to use a subclass only when the superclass can’t be anything else at the same time (in the next section we will see how to handle other cases).</w:t>
      </w:r>
    </w:p>
    <w:p w14:paraId="4CCE9EEA" w14:textId="40FA14E2" w:rsidR="00421202" w:rsidRPr="00F63E42" w:rsidRDefault="00421202" w:rsidP="00421202">
      <w:pPr>
        <w:pStyle w:val="BodyText"/>
      </w:pPr>
      <w:r w:rsidRPr="00F63E42">
        <w:t xml:space="preserve">A UML subclass, or generalization, maps to an “extension” in XML </w:t>
      </w:r>
      <w:r w:rsidR="00EA6043">
        <w:t>S</w:t>
      </w:r>
      <w:r w:rsidRPr="00F63E42">
        <w:t xml:space="preserve">chema unless it </w:t>
      </w:r>
      <w:r w:rsidR="004348AE">
        <w:t>uses RolePlayedBy (s</w:t>
      </w:r>
      <w:r w:rsidRPr="00F63E42">
        <w:t>ee below)</w:t>
      </w:r>
      <w:r>
        <w:t xml:space="preserve">. </w:t>
      </w:r>
      <w:r w:rsidRPr="00F63E42">
        <w:t>So in the XML</w:t>
      </w:r>
      <w:r w:rsidR="00EA6043">
        <w:t xml:space="preserve"> S</w:t>
      </w:r>
      <w:r w:rsidR="00EA6043" w:rsidRPr="00F63E42">
        <w:t>chema</w:t>
      </w:r>
      <w:r w:rsidRPr="00F63E42">
        <w:t>, PetAdoption will extend Activity.</w:t>
      </w:r>
    </w:p>
    <w:p w14:paraId="179BC341" w14:textId="1037CA54" w:rsidR="00421202" w:rsidRDefault="00421202" w:rsidP="00625D3A">
      <w:pPr>
        <w:pStyle w:val="Heading2"/>
      </w:pPr>
      <w:bookmarkStart w:id="775" w:name="_Toc426452366"/>
      <w:r>
        <w:t xml:space="preserve">Pet Adoption Centers as a </w:t>
      </w:r>
      <w:r w:rsidR="002015E6">
        <w:t>R</w:t>
      </w:r>
      <w:r>
        <w:t xml:space="preserve">ole of an </w:t>
      </w:r>
      <w:r w:rsidR="002015E6">
        <w:t>O</w:t>
      </w:r>
      <w:r>
        <w:t>rganization</w:t>
      </w:r>
      <w:bookmarkEnd w:id="775"/>
    </w:p>
    <w:p w14:paraId="4EAA6FE3" w14:textId="7849D5B1" w:rsidR="00421202" w:rsidRDefault="00421202" w:rsidP="00421202">
      <w:pPr>
        <w:pStyle w:val="BodyText"/>
      </w:pPr>
      <w:r>
        <w:t xml:space="preserve">It may have occurred to you by now that while pet adoption centers are not that common a concept, that these are organizations that have a lot in common with other organizations. There is a well-developed model for organizations in NIEM-Core which we can reuse. </w:t>
      </w:r>
      <w:r>
        <w:fldChar w:fldCharType="begin"/>
      </w:r>
      <w:r>
        <w:instrText xml:space="preserve"> REF _Ref317435815 \h  \* MERGEFORMAT </w:instrText>
      </w:r>
      <w:r>
        <w:fldChar w:fldCharType="separate"/>
      </w:r>
      <w:r w:rsidR="00B81ED7">
        <w:t xml:space="preserve">Figure </w:t>
      </w:r>
      <w:r w:rsidR="00B81ED7">
        <w:rPr>
          <w:noProof/>
        </w:rPr>
        <w:t>10</w:t>
      </w:r>
      <w:r w:rsidR="00B81ED7">
        <w:rPr>
          <w:noProof/>
        </w:rPr>
        <w:noBreakHyphen/>
        <w:t>22</w:t>
      </w:r>
      <w:r>
        <w:fldChar w:fldCharType="end"/>
      </w:r>
      <w:r>
        <w:t xml:space="preserve"> uses the same </w:t>
      </w:r>
      <w:r w:rsidR="006517CE">
        <w:rPr>
          <w:rFonts w:eastAsia="Times"/>
        </w:rPr>
        <w:t>«</w:t>
      </w:r>
      <w:r w:rsidR="002015E6">
        <w:t>Subsets</w:t>
      </w:r>
      <w:r w:rsidR="00C82FA9">
        <w:rPr>
          <w:rFonts w:eastAsia="Times"/>
        </w:rPr>
        <w:t>»</w:t>
      </w:r>
      <w:r>
        <w:t xml:space="preserve"> pattern we have seen previously and we pick up some of the standard properties. </w:t>
      </w:r>
    </w:p>
    <w:p w14:paraId="69C54AD4" w14:textId="5496FEB2" w:rsidR="00D863E2" w:rsidRDefault="007F0CBE" w:rsidP="00CF095C">
      <w:pPr>
        <w:keepNext/>
      </w:pPr>
      <w:r>
        <w:rPr>
          <w:noProof/>
          <w:lang w:val="en-GB" w:eastAsia="en-GB"/>
        </w:rPr>
        <w:drawing>
          <wp:inline distT="0" distB="0" distL="0" distR="0" wp14:anchorId="3FB5D1E6" wp14:editId="0EE4BD96">
            <wp:extent cx="5943600" cy="17392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5943600" cy="1739265"/>
                    </a:xfrm>
                    <a:prstGeom prst="rect">
                      <a:avLst/>
                    </a:prstGeom>
                  </pic:spPr>
                </pic:pic>
              </a:graphicData>
            </a:graphic>
          </wp:inline>
        </w:drawing>
      </w:r>
    </w:p>
    <w:p w14:paraId="50D48C51" w14:textId="26533B1B" w:rsidR="00D863E2" w:rsidRDefault="00D863E2" w:rsidP="00D863E2">
      <w:pPr>
        <w:pStyle w:val="Caption"/>
      </w:pPr>
      <w:bookmarkStart w:id="776" w:name="_Ref317435815"/>
      <w:r>
        <w:t xml:space="preserve">Figure </w:t>
      </w:r>
      <w:r w:rsidR="00333F36">
        <w:fldChar w:fldCharType="begin"/>
      </w:r>
      <w:r w:rsidR="00333F36">
        <w:instrText xml:space="preserve"> STYLEREF 1 \s </w:instrText>
      </w:r>
      <w:r w:rsidR="00333F36">
        <w:fldChar w:fldCharType="separate"/>
      </w:r>
      <w:r w:rsidR="00B81ED7">
        <w:rPr>
          <w:noProof/>
        </w:rPr>
        <w:t>10</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22</w:t>
      </w:r>
      <w:r w:rsidR="00333F36">
        <w:rPr>
          <w:noProof/>
        </w:rPr>
        <w:fldChar w:fldCharType="end"/>
      </w:r>
      <w:bookmarkEnd w:id="776"/>
      <w:r>
        <w:t xml:space="preserve"> Using Organization from Core</w:t>
      </w:r>
    </w:p>
    <w:p w14:paraId="7B93338C" w14:textId="71CE35F7" w:rsidR="00421202" w:rsidRDefault="00421202" w:rsidP="00421202">
      <w:pPr>
        <w:pStyle w:val="BodyText"/>
      </w:pPr>
      <w:r>
        <w:t>But, what is the relationship between pet adoption center and organization</w:t>
      </w:r>
      <w:r w:rsidR="0099535E">
        <w:t xml:space="preserve">? </w:t>
      </w:r>
      <w:r>
        <w:t>One common way to express this is for something like adoption center to subclass organization –after all it is an organization. Another option is for per adoption center to be considered a “role” of an organization – this would allow for an organization to “play the role” of an adoption center while also playing other roles, perhaps as a rescue center or veterinarian.</w:t>
      </w:r>
    </w:p>
    <w:p w14:paraId="6CCD8834" w14:textId="38590F7F" w:rsidR="00421202" w:rsidRDefault="00421202" w:rsidP="00421202">
      <w:pPr>
        <w:pStyle w:val="BodyText"/>
      </w:pPr>
      <w:r>
        <w:fldChar w:fldCharType="begin"/>
      </w:r>
      <w:r>
        <w:instrText xml:space="preserve"> REF _Ref317435840 \h </w:instrText>
      </w:r>
      <w:r>
        <w:fldChar w:fldCharType="separate"/>
      </w:r>
      <w:r w:rsidR="00B81ED7">
        <w:t xml:space="preserve">Figure </w:t>
      </w:r>
      <w:r w:rsidR="00B81ED7">
        <w:rPr>
          <w:noProof/>
        </w:rPr>
        <w:t>10</w:t>
      </w:r>
      <w:r w:rsidR="00B81ED7">
        <w:noBreakHyphen/>
      </w:r>
      <w:r w:rsidR="00B81ED7">
        <w:rPr>
          <w:noProof/>
        </w:rPr>
        <w:t>23</w:t>
      </w:r>
      <w:r>
        <w:fldChar w:fldCharType="end"/>
      </w:r>
      <w:r>
        <w:t xml:space="preserve"> shows that PetAdoptionCenter is a </w:t>
      </w:r>
      <w:r w:rsidR="006517CE">
        <w:rPr>
          <w:rFonts w:eastAsia="Times"/>
        </w:rPr>
        <w:t>«</w:t>
      </w:r>
      <w:r>
        <w:t>RolePlayedBy</w:t>
      </w:r>
      <w:r w:rsidR="00C82FA9">
        <w:rPr>
          <w:rFonts w:eastAsia="Times"/>
        </w:rPr>
        <w:t>»</w:t>
      </w:r>
      <w:r>
        <w:t xml:space="preserve"> an organization. An organization may play multiple roles and these roles can come and go over time. This kind of role happens at most once for an organization, the organization isn’t a PetAdoptionCenter multiple times. Such roles are defined by using the </w:t>
      </w:r>
      <w:r w:rsidR="006517CE">
        <w:rPr>
          <w:rFonts w:eastAsia="Times"/>
        </w:rPr>
        <w:t>«</w:t>
      </w:r>
      <w:r>
        <w:t>RolePlayedBy</w:t>
      </w:r>
      <w:r w:rsidR="00C82FA9">
        <w:rPr>
          <w:rFonts w:eastAsia="Times"/>
        </w:rPr>
        <w:t>»</w:t>
      </w:r>
      <w:r>
        <w:t xml:space="preserve"> stereotype on a generalization. There is another type of role where a base type can play the role many times – for example a person may be a prize winner multiple times and each time has different characteristics. This other kind of role uses </w:t>
      </w:r>
      <w:r w:rsidR="006517CE">
        <w:rPr>
          <w:rFonts w:eastAsia="Times"/>
        </w:rPr>
        <w:t>«</w:t>
      </w:r>
      <w:r>
        <w:t>RoleOf</w:t>
      </w:r>
      <w:r w:rsidR="00C82FA9">
        <w:rPr>
          <w:rFonts w:eastAsia="Times"/>
        </w:rPr>
        <w:t xml:space="preserve">» </w:t>
      </w:r>
      <w:r>
        <w:t xml:space="preserve">properties. NIEM-UML supports both kinds of roles but they are both </w:t>
      </w:r>
      <w:r>
        <w:lastRenderedPageBreak/>
        <w:t xml:space="preserve">represented as properties in NIEM-XML (NIEM XML does not formally distinguish role types, it is implied by their multiplicities). </w:t>
      </w:r>
    </w:p>
    <w:p w14:paraId="0FA3DF7F" w14:textId="7B941E27" w:rsidR="008360B5" w:rsidRDefault="007F0CBE" w:rsidP="00CF095C">
      <w:pPr>
        <w:keepNext/>
      </w:pPr>
      <w:r>
        <w:rPr>
          <w:noProof/>
          <w:lang w:val="en-GB" w:eastAsia="en-GB"/>
        </w:rPr>
        <w:drawing>
          <wp:inline distT="0" distB="0" distL="0" distR="0" wp14:anchorId="7C55B36D" wp14:editId="7ED16723">
            <wp:extent cx="4850793" cy="3276190"/>
            <wp:effectExtent l="0" t="0" r="698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4850793" cy="3276190"/>
                    </a:xfrm>
                    <a:prstGeom prst="rect">
                      <a:avLst/>
                    </a:prstGeom>
                  </pic:spPr>
                </pic:pic>
              </a:graphicData>
            </a:graphic>
          </wp:inline>
        </w:drawing>
      </w:r>
    </w:p>
    <w:p w14:paraId="1CC1CAAE" w14:textId="5C3B5B41" w:rsidR="008360B5" w:rsidRDefault="008360B5" w:rsidP="008360B5">
      <w:pPr>
        <w:pStyle w:val="Caption"/>
      </w:pPr>
      <w:bookmarkStart w:id="777" w:name="_Ref317435840"/>
      <w:r>
        <w:t xml:space="preserve">Figure </w:t>
      </w:r>
      <w:r w:rsidR="00333F36">
        <w:fldChar w:fldCharType="begin"/>
      </w:r>
      <w:r w:rsidR="00333F36">
        <w:instrText xml:space="preserve"> STYLEREF 1 \s </w:instrText>
      </w:r>
      <w:r w:rsidR="00333F36">
        <w:fldChar w:fldCharType="separate"/>
      </w:r>
      <w:r w:rsidR="00B81ED7">
        <w:rPr>
          <w:noProof/>
        </w:rPr>
        <w:t>10</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23</w:t>
      </w:r>
      <w:r w:rsidR="00333F36">
        <w:rPr>
          <w:noProof/>
        </w:rPr>
        <w:fldChar w:fldCharType="end"/>
      </w:r>
      <w:bookmarkEnd w:id="777"/>
      <w:r>
        <w:t xml:space="preserve"> Adoption Centers as a R</w:t>
      </w:r>
      <w:r w:rsidR="002015E6">
        <w:t xml:space="preserve">ole </w:t>
      </w:r>
      <w:r>
        <w:t>of an Organization</w:t>
      </w:r>
    </w:p>
    <w:p w14:paraId="07399D5F" w14:textId="644779C5" w:rsidR="00421202" w:rsidRDefault="00421202" w:rsidP="00625D3A">
      <w:pPr>
        <w:pStyle w:val="Heading2"/>
      </w:pPr>
      <w:bookmarkStart w:id="778" w:name="_Toc426452367"/>
      <w:r>
        <w:t xml:space="preserve">Putting </w:t>
      </w:r>
      <w:r w:rsidR="002015E6">
        <w:t>T</w:t>
      </w:r>
      <w:r>
        <w:t xml:space="preserve">ogether the </w:t>
      </w:r>
      <w:r w:rsidR="002015E6">
        <w:t>H</w:t>
      </w:r>
      <w:r>
        <w:t>igh-</w:t>
      </w:r>
      <w:r w:rsidR="00C7009E">
        <w:t>L</w:t>
      </w:r>
      <w:r>
        <w:t xml:space="preserve">evel </w:t>
      </w:r>
      <w:r w:rsidR="002015E6">
        <w:t>P</w:t>
      </w:r>
      <w:r>
        <w:t>icture</w:t>
      </w:r>
      <w:bookmarkEnd w:id="778"/>
    </w:p>
    <w:p w14:paraId="4856F863" w14:textId="204E21BF" w:rsidR="00421202" w:rsidRDefault="00421202" w:rsidP="00421202">
      <w:pPr>
        <w:pStyle w:val="BodyText"/>
      </w:pPr>
      <w:r>
        <w:t xml:space="preserve">With the “parts and pieces” we have built-up so far we can now fill out our high level diagram in </w:t>
      </w:r>
      <w:r w:rsidR="00D863E2">
        <w:fldChar w:fldCharType="begin"/>
      </w:r>
      <w:r w:rsidR="00D863E2">
        <w:instrText xml:space="preserve"> REF _Ref204672128 \h </w:instrText>
      </w:r>
      <w:r w:rsidR="00D863E2">
        <w:fldChar w:fldCharType="separate"/>
      </w:r>
      <w:r w:rsidR="00B81ED7">
        <w:t xml:space="preserve">Figure </w:t>
      </w:r>
      <w:r w:rsidR="00B81ED7">
        <w:rPr>
          <w:noProof/>
        </w:rPr>
        <w:t>10</w:t>
      </w:r>
      <w:r w:rsidR="00B81ED7">
        <w:noBreakHyphen/>
      </w:r>
      <w:r w:rsidR="00B81ED7">
        <w:rPr>
          <w:noProof/>
        </w:rPr>
        <w:t>24</w:t>
      </w:r>
      <w:r w:rsidR="00D863E2">
        <w:fldChar w:fldCharType="end"/>
      </w:r>
      <w:r>
        <w:t>, complete with properties, but not showing all the associations.</w:t>
      </w:r>
    </w:p>
    <w:p w14:paraId="4B83D49E" w14:textId="77777777" w:rsidR="00421202" w:rsidRDefault="00421202" w:rsidP="00421202">
      <w:pPr>
        <w:pStyle w:val="BodyText"/>
      </w:pPr>
      <w:r>
        <w:t>As we can see, the high-level diagram we started with has been filled-out with a combination of properties from NIEM-Core as well as some we defined for this domain. Of course this is augmented by the additional classes referenced by this model and the NIEM associations for contact information. While pet adoption is an unusual use case, we were still able to reuse most of our classes and properties from NIEM-Core. Note that there are additional contact associations for people and adoption centers that are not shown here.</w:t>
      </w:r>
    </w:p>
    <w:p w14:paraId="528B12DB" w14:textId="21B8268C" w:rsidR="00D863E2" w:rsidRDefault="00310F8A" w:rsidP="00CF095C">
      <w:pPr>
        <w:keepNext/>
      </w:pPr>
      <w:r>
        <w:rPr>
          <w:noProof/>
          <w:lang w:val="en-GB" w:eastAsia="en-GB"/>
        </w:rPr>
        <w:lastRenderedPageBreak/>
        <w:drawing>
          <wp:inline distT="0" distB="0" distL="0" distR="0" wp14:anchorId="30AB876D" wp14:editId="7617ED84">
            <wp:extent cx="5943600" cy="40468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5943600" cy="4046855"/>
                    </a:xfrm>
                    <a:prstGeom prst="rect">
                      <a:avLst/>
                    </a:prstGeom>
                  </pic:spPr>
                </pic:pic>
              </a:graphicData>
            </a:graphic>
          </wp:inline>
        </w:drawing>
      </w:r>
    </w:p>
    <w:p w14:paraId="1BE59B7F" w14:textId="79E57567" w:rsidR="00D863E2" w:rsidRDefault="00D863E2" w:rsidP="005C5938">
      <w:pPr>
        <w:pStyle w:val="Caption"/>
      </w:pPr>
      <w:bookmarkStart w:id="779" w:name="_Ref204672128"/>
      <w:bookmarkStart w:id="780" w:name="_Ref204672124"/>
      <w:r>
        <w:t xml:space="preserve">Figure </w:t>
      </w:r>
      <w:r w:rsidR="00333F36">
        <w:fldChar w:fldCharType="begin"/>
      </w:r>
      <w:r w:rsidR="00333F36">
        <w:instrText xml:space="preserve"> STYLEREF 1 \s </w:instrText>
      </w:r>
      <w:r w:rsidR="00333F36">
        <w:fldChar w:fldCharType="separate"/>
      </w:r>
      <w:r w:rsidR="00B81ED7">
        <w:rPr>
          <w:noProof/>
        </w:rPr>
        <w:t>10</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24</w:t>
      </w:r>
      <w:r w:rsidR="00333F36">
        <w:rPr>
          <w:noProof/>
        </w:rPr>
        <w:fldChar w:fldCharType="end"/>
      </w:r>
      <w:bookmarkEnd w:id="779"/>
      <w:r>
        <w:t xml:space="preserve"> Completed High Level Picture</w:t>
      </w:r>
      <w:bookmarkEnd w:id="780"/>
    </w:p>
    <w:p w14:paraId="4F5A9A2C" w14:textId="72273A15" w:rsidR="00213F5B" w:rsidRDefault="00213F5B" w:rsidP="00625D3A">
      <w:pPr>
        <w:pStyle w:val="Heading2"/>
      </w:pPr>
      <w:bookmarkStart w:id="781" w:name="_Toc426452368"/>
      <w:r>
        <w:t>Exchange Message</w:t>
      </w:r>
      <w:bookmarkEnd w:id="781"/>
    </w:p>
    <w:p w14:paraId="093158F4" w14:textId="77777777" w:rsidR="00213F5B" w:rsidRDefault="00213F5B" w:rsidP="00213F5B">
      <w:pPr>
        <w:pStyle w:val="BodyText"/>
      </w:pPr>
      <w:r>
        <w:t>In this example we gather all of the information about PetAdoptions together into a handy grab bag of pet-related data, in the expectation that this will provide a useful message to interchange between agencies.  We specify this type in a different package, because its purpose – to define messages – differs from the purpose of the types defined so far.  In a richer application such a package might define many different message types.</w:t>
      </w:r>
    </w:p>
    <w:p w14:paraId="098901C3" w14:textId="77777777" w:rsidR="00213F5B" w:rsidRDefault="00213F5B" w:rsidP="00213F5B">
      <w:pPr>
        <w:pStyle w:val="BodyText"/>
        <w:keepNext/>
      </w:pPr>
      <w:r>
        <w:rPr>
          <w:noProof/>
          <w:lang w:val="en-GB" w:eastAsia="en-GB"/>
        </w:rPr>
        <w:drawing>
          <wp:inline distT="0" distB="0" distL="0" distR="0" wp14:anchorId="6AAA4008" wp14:editId="20676DA4">
            <wp:extent cx="4812698" cy="1853968"/>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4812698" cy="1853968"/>
                    </a:xfrm>
                    <a:prstGeom prst="rect">
                      <a:avLst/>
                    </a:prstGeom>
                  </pic:spPr>
                </pic:pic>
              </a:graphicData>
            </a:graphic>
          </wp:inline>
        </w:drawing>
      </w:r>
    </w:p>
    <w:p w14:paraId="63CE0874" w14:textId="1D74AA90" w:rsidR="00213F5B" w:rsidRPr="00213F5B" w:rsidRDefault="00213F5B" w:rsidP="00213F5B">
      <w:pPr>
        <w:pStyle w:val="Caption"/>
      </w:pPr>
      <w:r>
        <w:t xml:space="preserve">Figure </w:t>
      </w:r>
      <w:r w:rsidR="00333F36">
        <w:fldChar w:fldCharType="begin"/>
      </w:r>
      <w:r w:rsidR="00333F36">
        <w:instrText xml:space="preserve"> STYLEREF 1 \s </w:instrText>
      </w:r>
      <w:r w:rsidR="00333F36">
        <w:fldChar w:fldCharType="separate"/>
      </w:r>
      <w:r w:rsidR="00B81ED7">
        <w:rPr>
          <w:noProof/>
        </w:rPr>
        <w:t>10</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25</w:t>
      </w:r>
      <w:r w:rsidR="00333F36">
        <w:rPr>
          <w:noProof/>
        </w:rPr>
        <w:fldChar w:fldCharType="end"/>
      </w:r>
      <w:r>
        <w:t xml:space="preserve"> Exchange message type</w:t>
      </w:r>
    </w:p>
    <w:p w14:paraId="1B808565" w14:textId="77777777" w:rsidR="00421202" w:rsidRDefault="00421202" w:rsidP="00625D3A">
      <w:pPr>
        <w:pStyle w:val="Heading2"/>
      </w:pPr>
      <w:bookmarkStart w:id="782" w:name="_Toc426452369"/>
      <w:r>
        <w:t>Primitive types</w:t>
      </w:r>
      <w:bookmarkEnd w:id="782"/>
    </w:p>
    <w:p w14:paraId="2C8A3EEC" w14:textId="77777777" w:rsidR="00421202" w:rsidRDefault="00421202" w:rsidP="00421202">
      <w:pPr>
        <w:pStyle w:val="BodyText"/>
      </w:pPr>
      <w:r>
        <w:t xml:space="preserve">We have been using properties with “primitive types” like strings numbers and dates. We have also seen some more specialized primitive types like “PersonNameText”. Where do these come from?  The basic types like Strings come </w:t>
      </w:r>
      <w:r>
        <w:lastRenderedPageBreak/>
        <w:t>from a “Primitive type library” that is standard in NIEM-UML. It is imported by using the profile and always available. More specialized primitive types are either in NIEM-Core or defined within a model as subtypes of these built-in types. The following are the primitive types used in this example model.</w:t>
      </w:r>
    </w:p>
    <w:p w14:paraId="3E0A40A3" w14:textId="2A506B61" w:rsidR="00D863E2" w:rsidRDefault="006A5BB6" w:rsidP="00CF095C">
      <w:pPr>
        <w:keepNext/>
      </w:pPr>
      <w:r>
        <w:rPr>
          <w:noProof/>
          <w:lang w:val="en-GB" w:eastAsia="en-GB"/>
        </w:rPr>
        <w:drawing>
          <wp:inline distT="0" distB="0" distL="0" distR="0" wp14:anchorId="6A342B7C" wp14:editId="70C9DC37">
            <wp:extent cx="5943600" cy="488886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5943600" cy="4888865"/>
                    </a:xfrm>
                    <a:prstGeom prst="rect">
                      <a:avLst/>
                    </a:prstGeom>
                  </pic:spPr>
                </pic:pic>
              </a:graphicData>
            </a:graphic>
          </wp:inline>
        </w:drawing>
      </w:r>
    </w:p>
    <w:p w14:paraId="2A5E8E8C" w14:textId="156385C4" w:rsidR="00D863E2" w:rsidRDefault="00D863E2" w:rsidP="00D863E2">
      <w:pPr>
        <w:pStyle w:val="Caption"/>
      </w:pPr>
      <w:r>
        <w:t xml:space="preserve">Figure </w:t>
      </w:r>
      <w:r w:rsidR="00333F36">
        <w:fldChar w:fldCharType="begin"/>
      </w:r>
      <w:r w:rsidR="00333F36">
        <w:instrText xml:space="preserve"> STYLEREF 1 \s </w:instrText>
      </w:r>
      <w:r w:rsidR="00333F36">
        <w:fldChar w:fldCharType="separate"/>
      </w:r>
      <w:r w:rsidR="00B81ED7">
        <w:rPr>
          <w:noProof/>
        </w:rPr>
        <w:t>10</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26</w:t>
      </w:r>
      <w:r w:rsidR="00333F36">
        <w:rPr>
          <w:noProof/>
        </w:rPr>
        <w:fldChar w:fldCharType="end"/>
      </w:r>
      <w:r>
        <w:t xml:space="preserve"> Primitive Types</w:t>
      </w:r>
    </w:p>
    <w:p w14:paraId="739A72FA" w14:textId="77777777" w:rsidR="00BE0B20" w:rsidRPr="001964AF" w:rsidRDefault="00BE0B20" w:rsidP="00BE0B20">
      <w:pPr>
        <w:pStyle w:val="BodyText"/>
        <w:rPr>
          <w:i/>
        </w:rPr>
      </w:pPr>
      <w:r w:rsidRPr="001964AF">
        <w:rPr>
          <w:i/>
        </w:rPr>
        <w:t>This concludes the platform independent part of the example.</w:t>
      </w:r>
    </w:p>
    <w:p w14:paraId="154A6DCC" w14:textId="77777777" w:rsidR="00421202" w:rsidRDefault="00421202" w:rsidP="00625D3A">
      <w:pPr>
        <w:pStyle w:val="Heading2"/>
      </w:pPr>
      <w:bookmarkStart w:id="783" w:name="_Ref317340377"/>
      <w:bookmarkStart w:id="784" w:name="_Toc426452370"/>
      <w:r>
        <w:t>The Pet Adoption IEPD Model</w:t>
      </w:r>
      <w:bookmarkEnd w:id="783"/>
      <w:bookmarkEnd w:id="784"/>
    </w:p>
    <w:p w14:paraId="6362DC09" w14:textId="40752DFB" w:rsidR="00421202" w:rsidRDefault="00421202" w:rsidP="00421202">
      <w:pPr>
        <w:pStyle w:val="BodyText"/>
      </w:pPr>
      <w:r>
        <w:t>The platform independent model, above, specifies the information model relative to pet</w:t>
      </w:r>
      <w:r w:rsidR="009942AE">
        <w:t xml:space="preserve"> adoption, but not the IEPD it</w:t>
      </w:r>
      <w:r>
        <w:t>self. An IEPD is a NIEM artifact that includes all of the data and metadata relative to a kind of data exchange. An IEPD is a kind of “MPD” as defined in the NIEM “Model Package Description” specification. An IEPD has a very specific format and contents, part of which is the XML Schema files that may have been produced from a NIEM-UML model.</w:t>
      </w:r>
    </w:p>
    <w:p w14:paraId="12801DA4" w14:textId="37F59AD6" w:rsidR="00421202" w:rsidRDefault="00421202" w:rsidP="00421202">
      <w:pPr>
        <w:pStyle w:val="BodyText"/>
      </w:pPr>
      <w:r>
        <w:t>MPDs and IEPDs are also defined in a model, a model of the MPD artifact. This model is primarily the metadata concerning the MPD</w:t>
      </w:r>
      <w:r w:rsidR="009942AE">
        <w:t>, which generates the MPD catalog</w:t>
      </w:r>
      <w:r>
        <w:t xml:space="preserve">. It also references the PIM and PSM packages that contain the classes used in an exchange. </w:t>
      </w:r>
      <w:r>
        <w:fldChar w:fldCharType="begin"/>
      </w:r>
      <w:r>
        <w:instrText xml:space="preserve"> REF _Ref317435967 \h </w:instrText>
      </w:r>
      <w:r>
        <w:fldChar w:fldCharType="separate"/>
      </w:r>
      <w:r w:rsidR="00B81ED7">
        <w:t xml:space="preserve">Figure </w:t>
      </w:r>
      <w:r w:rsidR="00B81ED7">
        <w:rPr>
          <w:noProof/>
        </w:rPr>
        <w:t>10</w:t>
      </w:r>
      <w:r w:rsidR="00B81ED7">
        <w:noBreakHyphen/>
      </w:r>
      <w:r w:rsidR="00B81ED7">
        <w:rPr>
          <w:noProof/>
        </w:rPr>
        <w:t>27</w:t>
      </w:r>
      <w:r>
        <w:fldChar w:fldCharType="end"/>
      </w:r>
      <w:r>
        <w:t xml:space="preserve"> is </w:t>
      </w:r>
      <w:r w:rsidR="009942AE">
        <w:t xml:space="preserve">part of </w:t>
      </w:r>
      <w:r>
        <w:t>the IEPD model for our example.</w:t>
      </w:r>
    </w:p>
    <w:p w14:paraId="4ECDBC7F" w14:textId="70AF0980" w:rsidR="006B25EC" w:rsidRDefault="006D4232" w:rsidP="00CF095C">
      <w:pPr>
        <w:keepNext/>
      </w:pPr>
      <w:r>
        <w:rPr>
          <w:noProof/>
          <w:lang w:val="en-GB" w:eastAsia="en-GB"/>
        </w:rPr>
        <w:lastRenderedPageBreak/>
        <w:drawing>
          <wp:inline distT="0" distB="0" distL="0" distR="0" wp14:anchorId="060C6B17" wp14:editId="494B7137">
            <wp:extent cx="5943600" cy="47269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5943600" cy="4726940"/>
                    </a:xfrm>
                    <a:prstGeom prst="rect">
                      <a:avLst/>
                    </a:prstGeom>
                  </pic:spPr>
                </pic:pic>
              </a:graphicData>
            </a:graphic>
          </wp:inline>
        </w:drawing>
      </w:r>
    </w:p>
    <w:p w14:paraId="45C545E1" w14:textId="45514FD1" w:rsidR="006B25EC" w:rsidRDefault="006B25EC" w:rsidP="006B25EC">
      <w:pPr>
        <w:pStyle w:val="Caption"/>
      </w:pPr>
      <w:bookmarkStart w:id="785" w:name="_Ref317435967"/>
      <w:r>
        <w:t xml:space="preserve">Figure </w:t>
      </w:r>
      <w:r w:rsidR="00333F36">
        <w:fldChar w:fldCharType="begin"/>
      </w:r>
      <w:r w:rsidR="00333F36">
        <w:instrText xml:space="preserve"> STYLEREF 1 \s </w:instrText>
      </w:r>
      <w:r w:rsidR="00333F36">
        <w:fldChar w:fldCharType="separate"/>
      </w:r>
      <w:r w:rsidR="00B81ED7">
        <w:rPr>
          <w:noProof/>
        </w:rPr>
        <w:t>10</w:t>
      </w:r>
      <w:r w:rsidR="00333F36">
        <w:rPr>
          <w:noProof/>
        </w:rPr>
        <w:fldChar w:fldCharType="end"/>
      </w:r>
      <w:r w:rsidR="00464209">
        <w:noBreakHyphen/>
      </w:r>
      <w:r w:rsidR="00333F36">
        <w:fldChar w:fldCharType="begin"/>
      </w:r>
      <w:r w:rsidR="00333F36">
        <w:instrText xml:space="preserve"> SEQ Figure \* ARABIC \s 1 </w:instrText>
      </w:r>
      <w:r w:rsidR="00333F36">
        <w:fldChar w:fldCharType="separate"/>
      </w:r>
      <w:r w:rsidR="00B81ED7">
        <w:rPr>
          <w:noProof/>
        </w:rPr>
        <w:t>27</w:t>
      </w:r>
      <w:r w:rsidR="00333F36">
        <w:rPr>
          <w:noProof/>
        </w:rPr>
        <w:fldChar w:fldCharType="end"/>
      </w:r>
      <w:bookmarkEnd w:id="785"/>
      <w:r>
        <w:t xml:space="preserve"> IEPD Specification</w:t>
      </w:r>
    </w:p>
    <w:p w14:paraId="71177A2F" w14:textId="200CB7A2" w:rsidR="009942AE" w:rsidRDefault="00BE0B20" w:rsidP="00BE0B20">
      <w:pPr>
        <w:pStyle w:val="BodyText"/>
      </w:pPr>
      <w:r>
        <w:t xml:space="preserve">The </w:t>
      </w:r>
      <w:r w:rsidR="009942AE">
        <w:t>instance of the ModelPackageDescription Artifact</w:t>
      </w:r>
      <w:r>
        <w:t xml:space="preserve"> represents the IEPD. The </w:t>
      </w:r>
      <w:r w:rsidR="009942AE">
        <w:t>property</w:t>
      </w:r>
      <w:r>
        <w:t xml:space="preserve"> values of this </w:t>
      </w:r>
      <w:r w:rsidR="009942AE">
        <w:t>instance</w:t>
      </w:r>
      <w:r>
        <w:t xml:space="preserve"> define </w:t>
      </w:r>
      <w:r w:rsidR="009942AE">
        <w:t>some</w:t>
      </w:r>
      <w:r>
        <w:t xml:space="preserve"> IEPD metadata.</w:t>
      </w:r>
      <w:r w:rsidR="009942AE">
        <w:t xml:space="preserve">  Associated with a ModelPackageDescription (MPD) is a “conformance target”; in this case the MPD is an IEPD and so the conformance target is an IEP conformance target.  Each conformance target specifies how its exchanges will be validated; in this case - and indeed most cases – the exchanges will be XML documents validated by XML schemas; hence the instance of the XMLSchemaType Artifact.</w:t>
      </w:r>
    </w:p>
    <w:p w14:paraId="65BBA36C" w14:textId="7D9B324B" w:rsidR="00BE0B20" w:rsidRDefault="00BE0B20" w:rsidP="00BE0B20">
      <w:pPr>
        <w:pStyle w:val="BodyText"/>
      </w:pPr>
      <w:r>
        <w:t xml:space="preserve">The “meat” of an IEPD is in the information models </w:t>
      </w:r>
      <w:r w:rsidR="009942AE">
        <w:t>that relate to the xml schema artifact via</w:t>
      </w:r>
      <w:r>
        <w:t xml:space="preserve"> </w:t>
      </w:r>
      <w:r>
        <w:rPr>
          <w:rFonts w:eastAsia="Times"/>
        </w:rPr>
        <w:t>«</w:t>
      </w:r>
      <w:r w:rsidR="009942AE">
        <w:t>ExtensionSchemaDocument</w:t>
      </w:r>
      <w:r>
        <w:t>»</w:t>
      </w:r>
      <w:r w:rsidR="009942AE">
        <w:t xml:space="preserve"> Usages</w:t>
      </w:r>
      <w:r>
        <w:t xml:space="preserve">. The packages </w:t>
      </w:r>
      <w:r w:rsidR="00213F5B">
        <w:t>referred to in this way</w:t>
      </w:r>
      <w:r>
        <w:t xml:space="preserve"> are those that we have been building all-along in our PIM, these are:</w:t>
      </w:r>
    </w:p>
    <w:p w14:paraId="4B8A28D2" w14:textId="18D1B748" w:rsidR="00BE0B20" w:rsidRDefault="00BE0B20" w:rsidP="001D27DD">
      <w:pPr>
        <w:pStyle w:val="BulletedText"/>
        <w:numPr>
          <w:ilvl w:val="0"/>
          <w:numId w:val="2"/>
        </w:numPr>
      </w:pPr>
      <w:r>
        <w:t>PetAdoptionExtension –</w:t>
      </w:r>
      <w:r w:rsidR="00213F5B">
        <w:t xml:space="preserve"> </w:t>
      </w:r>
      <w:r>
        <w:t>the new concepts defined for Pet Adoption, some of which use or extend NIEM-Core concepts.</w:t>
      </w:r>
      <w:r w:rsidR="00213F5B">
        <w:t xml:space="preserve">  </w:t>
      </w:r>
    </w:p>
    <w:p w14:paraId="092F4199" w14:textId="49B0AD41" w:rsidR="00213F5B" w:rsidRDefault="00213F5B" w:rsidP="001D27DD">
      <w:pPr>
        <w:pStyle w:val="BulletedText"/>
        <w:numPr>
          <w:ilvl w:val="0"/>
          <w:numId w:val="2"/>
        </w:numPr>
      </w:pPr>
      <w:r>
        <w:t>PetAdoptionMessage – the messages which agencies can use to communicate about pet adoptions.</w:t>
      </w:r>
    </w:p>
    <w:p w14:paraId="351118E5" w14:textId="19F364C4" w:rsidR="00BE0B20" w:rsidRDefault="00BE0B20" w:rsidP="00BE0B20">
      <w:pPr>
        <w:pStyle w:val="BodyText"/>
      </w:pPr>
      <w:r>
        <w:t xml:space="preserve">Note that each information model has a defaultPurpose that corresponds to the NIEM schema types. </w:t>
      </w:r>
    </w:p>
    <w:p w14:paraId="6BF4D684" w14:textId="77777777" w:rsidR="00BE0B20" w:rsidRDefault="00BE0B20" w:rsidP="00BE0B20">
      <w:pPr>
        <w:pStyle w:val="BodyText"/>
      </w:pPr>
      <w:r>
        <w:t>Each namespace will produce an XML schema that becomes part of the IEPD.</w:t>
      </w:r>
    </w:p>
    <w:p w14:paraId="2AD6712D" w14:textId="2BD9703A" w:rsidR="00BE0B20" w:rsidRDefault="006D67A0" w:rsidP="00BE0B20">
      <w:pPr>
        <w:pStyle w:val="BodyText"/>
      </w:pPr>
      <w:r>
        <w:t xml:space="preserve">Refer back to </w:t>
      </w:r>
      <w:r>
        <w:fldChar w:fldCharType="begin"/>
      </w:r>
      <w:r>
        <w:instrText xml:space="preserve"> REF _Ref410726842 \h </w:instrText>
      </w:r>
      <w:r>
        <w:fldChar w:fldCharType="separate"/>
      </w:r>
      <w:r w:rsidR="00B81ED7">
        <w:t xml:space="preserve">Figure </w:t>
      </w:r>
      <w:r w:rsidR="00B81ED7">
        <w:rPr>
          <w:noProof/>
        </w:rPr>
        <w:t>10</w:t>
      </w:r>
      <w:r w:rsidR="00B81ED7">
        <w:noBreakHyphen/>
      </w:r>
      <w:r w:rsidR="00B81ED7">
        <w:rPr>
          <w:noProof/>
        </w:rPr>
        <w:t>1</w:t>
      </w:r>
      <w:r>
        <w:fldChar w:fldCharType="end"/>
      </w:r>
      <w:r>
        <w:t xml:space="preserve"> to see how these packages relate to the NIEM Core definition and its pet adoption subset.</w:t>
      </w:r>
    </w:p>
    <w:p w14:paraId="7FC0A27C" w14:textId="77777777" w:rsidR="00BE0B20" w:rsidRDefault="00BE0B20" w:rsidP="00BE0B20">
      <w:pPr>
        <w:pStyle w:val="BodyText"/>
      </w:pPr>
      <w:r>
        <w:t>Based on the PIM model combined with the MPD model, NIEM-UML compliant tools are able to produce a complete NIEM-Compliant MPD from a NIEM-UML model. The machine-readable files of this specification include the complete model as well as the generated IEPD.</w:t>
      </w:r>
    </w:p>
    <w:p w14:paraId="41A16CB3" w14:textId="264B6ACB" w:rsidR="00C7009E" w:rsidRPr="005C5938" w:rsidRDefault="00C7009E" w:rsidP="00BE0B20">
      <w:pPr>
        <w:pStyle w:val="BodyText"/>
        <w:rPr>
          <w:color w:val="FF0000"/>
        </w:rPr>
      </w:pPr>
      <w:r w:rsidRPr="005C5938">
        <w:rPr>
          <w:rFonts w:ascii="Arial" w:hAnsi="Arial" w:cs="Arial"/>
          <w:i/>
          <w:vanish/>
          <w:color w:val="FF0000"/>
          <w:sz w:val="22"/>
          <w:szCs w:val="22"/>
        </w:rPr>
        <w:t>-------------------------------------------------------------------------------------------------------------------------------</w:t>
      </w:r>
    </w:p>
    <w:p w14:paraId="4AE87EB2" w14:textId="1934276D" w:rsidR="00CB7557" w:rsidRDefault="00030B13" w:rsidP="00625D3A">
      <w:pPr>
        <w:pStyle w:val="Heading1-Annex"/>
        <w:ind w:right="-421"/>
      </w:pPr>
      <w:bookmarkStart w:id="786" w:name="_Toc364003810"/>
      <w:bookmarkStart w:id="787" w:name="_Ref193374192"/>
      <w:bookmarkStart w:id="788" w:name="_Ref193445333"/>
      <w:bookmarkStart w:id="789" w:name="_Ref193445340"/>
      <w:bookmarkStart w:id="790" w:name="_Toc364003812"/>
      <w:bookmarkStart w:id="791" w:name="_Toc426452371"/>
      <w:bookmarkEnd w:id="744"/>
      <w:bookmarkEnd w:id="786"/>
      <w:commentRangeStart w:id="792"/>
      <w:ins w:id="793" w:author="Steve Cook" w:date="2016-06-09T11:57:00Z">
        <w:r>
          <w:lastRenderedPageBreak/>
          <w:t>Normative</w:t>
        </w:r>
        <w:commentRangeEnd w:id="792"/>
        <w:r>
          <w:rPr>
            <w:rStyle w:val="CommentReference"/>
            <w:rFonts w:ascii="Times New Roman" w:hAnsi="Times New Roman" w:cs="Times New Roman"/>
            <w:b w:val="0"/>
            <w:bCs w:val="0"/>
            <w:kern w:val="0"/>
          </w:rPr>
          <w:commentReference w:id="792"/>
        </w:r>
        <w:r>
          <w:t xml:space="preserve"> </w:t>
        </w:r>
      </w:ins>
      <w:r w:rsidR="00CB7557">
        <w:t>Machine Readable Artifacts</w:t>
      </w:r>
      <w:bookmarkEnd w:id="787"/>
      <w:bookmarkEnd w:id="788"/>
      <w:bookmarkEnd w:id="789"/>
      <w:bookmarkEnd w:id="790"/>
      <w:bookmarkEnd w:id="791"/>
    </w:p>
    <w:p w14:paraId="54514E57" w14:textId="0371D8A2" w:rsidR="00CB7557" w:rsidDel="00030B13" w:rsidRDefault="00A13E16" w:rsidP="00A13E16">
      <w:pPr>
        <w:pStyle w:val="Heading2-Annex"/>
        <w:rPr>
          <w:del w:id="794" w:author="Steve Cook" w:date="2016-06-09T11:56:00Z"/>
        </w:rPr>
      </w:pPr>
      <w:bookmarkStart w:id="795" w:name="_Ref197411113"/>
      <w:bookmarkStart w:id="796" w:name="_Toc426452372"/>
      <w:commentRangeStart w:id="797"/>
      <w:del w:id="798" w:author="Steve Cook" w:date="2016-06-09T11:56:00Z">
        <w:r w:rsidDel="00030B13">
          <w:delText>Normative</w:delText>
        </w:r>
      </w:del>
      <w:bookmarkEnd w:id="795"/>
      <w:bookmarkEnd w:id="796"/>
      <w:commentRangeEnd w:id="797"/>
      <w:r w:rsidR="00030B13">
        <w:rPr>
          <w:rStyle w:val="CommentReference"/>
          <w:rFonts w:ascii="Times New Roman" w:hAnsi="Times New Roman" w:cs="Times New Roman"/>
          <w:b w:val="0"/>
          <w:bCs w:val="0"/>
          <w:iCs w:val="0"/>
        </w:rPr>
        <w:commentReference w:id="797"/>
      </w:r>
    </w:p>
    <w:p w14:paraId="4E372F54" w14:textId="4D18C09B" w:rsidR="00A13E16" w:rsidRDefault="00A13E16" w:rsidP="00A13E16">
      <w:pPr>
        <w:pStyle w:val="BodyText"/>
      </w:pPr>
      <w:r>
        <w:t>NIEM-UML</w:t>
      </w:r>
      <w:r w:rsidR="00DA596C">
        <w:t>-3</w:t>
      </w:r>
      <w:r>
        <w:t xml:space="preserve"> includes </w:t>
      </w:r>
      <w:r w:rsidR="002F7B0B">
        <w:t>several</w:t>
      </w:r>
      <w:r>
        <w:t xml:space="preserve"> UML models, the normative XMI for which may </w:t>
      </w:r>
      <w:r w:rsidR="004C16EA">
        <w:t xml:space="preserve">be </w:t>
      </w:r>
      <w:r>
        <w:t>referenced using the following standard URIs:</w:t>
      </w:r>
    </w:p>
    <w:p w14:paraId="361F8D8C" w14:textId="77777777" w:rsidR="00A13E16" w:rsidRPr="0096110C" w:rsidRDefault="00A13E16" w:rsidP="00A13E16">
      <w:pPr>
        <w:pStyle w:val="BulletedText"/>
        <w:rPr>
          <w:i/>
        </w:rPr>
      </w:pPr>
      <w:r w:rsidRPr="0096110C">
        <w:rPr>
          <w:i/>
        </w:rPr>
        <w:t>NIEM UML Profile</w:t>
      </w:r>
      <w:bookmarkStart w:id="799" w:name="_GoBack"/>
      <w:bookmarkEnd w:id="799"/>
    </w:p>
    <w:p w14:paraId="7385FA24" w14:textId="3A43D7B0" w:rsidR="00A13E16" w:rsidRPr="00A13E16" w:rsidRDefault="00A13E16" w:rsidP="00720DB0">
      <w:pPr>
        <w:pStyle w:val="CodeText"/>
      </w:pPr>
      <w:r w:rsidRPr="00A13E16">
        <w:tab/>
      </w:r>
      <w:hyperlink r:id="rId865" w:history="1">
        <w:r w:rsidR="00C60E2D" w:rsidRPr="00400C38">
          <w:rPr>
            <w:rStyle w:val="Hyperlink"/>
            <w:rFonts w:cs="Courier New"/>
          </w:rPr>
          <w:t>http://www.omg.org/spec/NIEM-UML/20150201/NIEM-UML-Profile.xmi</w:t>
        </w:r>
      </w:hyperlink>
      <w:r w:rsidR="00C60E2D">
        <w:t xml:space="preserve"> </w:t>
      </w:r>
    </w:p>
    <w:p w14:paraId="243D731F" w14:textId="77777777" w:rsidR="00A13E16" w:rsidRPr="0096110C" w:rsidRDefault="00A13E16" w:rsidP="00A13E16">
      <w:pPr>
        <w:pStyle w:val="BulletedText"/>
        <w:rPr>
          <w:i/>
        </w:rPr>
      </w:pPr>
      <w:r w:rsidRPr="0096110C">
        <w:rPr>
          <w:i/>
        </w:rPr>
        <w:t>XML Primitive Types Library</w:t>
      </w:r>
    </w:p>
    <w:p w14:paraId="64763949" w14:textId="778A1E75" w:rsidR="00A13E16" w:rsidRPr="00C60E2D" w:rsidRDefault="00A13E16" w:rsidP="00720DB0">
      <w:pPr>
        <w:pStyle w:val="CodeText"/>
        <w:rPr>
          <w:rStyle w:val="Hyperlink"/>
          <w:rFonts w:cs="Courier New"/>
        </w:rPr>
      </w:pPr>
      <w:r w:rsidRPr="00A13E16">
        <w:tab/>
      </w:r>
      <w:hyperlink r:id="rId866" w:history="1">
        <w:r w:rsidR="000346A9">
          <w:rPr>
            <w:rStyle w:val="Hyperlink"/>
            <w:rFonts w:cs="Courier New"/>
          </w:rPr>
          <w:t>http://www.omg.org/spec/NIEM-UML/20150201/XMLPrimitiveTypes.xmi</w:t>
        </w:r>
      </w:hyperlink>
    </w:p>
    <w:p w14:paraId="72EDABE8" w14:textId="223643E1" w:rsidR="0096110C" w:rsidRDefault="0096110C" w:rsidP="0096110C">
      <w:pPr>
        <w:pStyle w:val="BulletedText"/>
      </w:pPr>
      <w:r w:rsidRPr="0096110C">
        <w:rPr>
          <w:i/>
        </w:rPr>
        <w:t xml:space="preserve">Reference Vocabulary </w:t>
      </w:r>
      <w:r w:rsidR="003C7675" w:rsidRPr="0096110C">
        <w:rPr>
          <w:i/>
        </w:rPr>
        <w:t>Library</w:t>
      </w:r>
      <w:r w:rsidR="003C7675" w:rsidRPr="003C7675">
        <w:rPr>
          <w:i/>
        </w:rPr>
        <w:t xml:space="preserve"> –</w:t>
      </w:r>
      <w:r>
        <w:t xml:space="preserve"> This consists </w:t>
      </w:r>
      <w:r w:rsidR="00DC021E">
        <w:t xml:space="preserve">of </w:t>
      </w:r>
      <w:r w:rsidR="0070760C">
        <w:t>several</w:t>
      </w:r>
      <w:r>
        <w:t xml:space="preserve"> XMI files located in the </w:t>
      </w:r>
      <w:r w:rsidR="0070760C">
        <w:t xml:space="preserve">following </w:t>
      </w:r>
      <w:r>
        <w:t>directory</w:t>
      </w:r>
      <w:r w:rsidR="0070760C">
        <w:t>, containing NIEM-UML models of the various NIEM reference schema. They are provided in separate files to allow a user to easily access only the specific domain areas of interest.</w:t>
      </w:r>
    </w:p>
    <w:p w14:paraId="0664D6A5" w14:textId="77CB05E9" w:rsidR="002F7B0B" w:rsidRDefault="0096110C" w:rsidP="002F7B0B">
      <w:pPr>
        <w:pStyle w:val="CodeText"/>
        <w:rPr>
          <w:rStyle w:val="Hyperlink"/>
          <w:rFonts w:cs="Courier New"/>
        </w:rPr>
      </w:pPr>
      <w:r w:rsidRPr="00A13E16">
        <w:tab/>
      </w:r>
      <w:hyperlink r:id="rId867" w:history="1">
        <w:r w:rsidR="00C60E2D" w:rsidRPr="006959F9">
          <w:rPr>
            <w:rStyle w:val="Hyperlink"/>
            <w:rFonts w:cs="Courier New"/>
          </w:rPr>
          <w:t>http://www.omg.org/spec/NIEM-UML/20150201/NIEM-Reference/</w:t>
        </w:r>
      </w:hyperlink>
    </w:p>
    <w:p w14:paraId="658B3348" w14:textId="283B4BF7" w:rsidR="002F7B0B" w:rsidRDefault="002F7B0B" w:rsidP="002F7B0B">
      <w:pPr>
        <w:pStyle w:val="BulletedText"/>
        <w:numPr>
          <w:ilvl w:val="0"/>
          <w:numId w:val="0"/>
        </w:numPr>
        <w:ind w:left="357"/>
      </w:pPr>
      <w:r w:rsidRPr="002F7B0B">
        <w:t>The files available at that URL are the following:</w:t>
      </w:r>
    </w:p>
    <w:p w14:paraId="5C30B4D8" w14:textId="77777777" w:rsidR="001041EB" w:rsidRDefault="002F7B0B" w:rsidP="00EC3FD6">
      <w:pPr>
        <w:shd w:val="clear" w:color="auto" w:fill="FFFFFF"/>
        <w:ind w:left="357"/>
        <w:rPr>
          <w:rFonts w:ascii="Courier New" w:hAnsi="Courier New" w:cs="Courier New"/>
          <w:color w:val="000000"/>
          <w:sz w:val="18"/>
          <w:szCs w:val="18"/>
        </w:rPr>
      </w:pPr>
      <w:r w:rsidRPr="00EC3FD6">
        <w:rPr>
          <w:rFonts w:ascii="Courier New" w:hAnsi="Courier New" w:cs="Courier New"/>
          <w:color w:val="000000"/>
          <w:sz w:val="18"/>
          <w:szCs w:val="18"/>
        </w:rPr>
        <w:t>NIEM-Reference-adapters-edxl-cap.xmi</w:t>
      </w:r>
      <w:r w:rsidRPr="00EC3FD6">
        <w:rPr>
          <w:rFonts w:ascii="Courier New" w:hAnsi="Courier New" w:cs="Courier New"/>
          <w:color w:val="000000"/>
          <w:sz w:val="18"/>
          <w:szCs w:val="18"/>
        </w:rPr>
        <w:br/>
        <w:t>NIEM-Reference-adapters-edxl-de.xmi</w:t>
      </w:r>
      <w:r w:rsidRPr="00EC3FD6">
        <w:rPr>
          <w:rFonts w:ascii="Courier New" w:hAnsi="Courier New" w:cs="Courier New"/>
          <w:color w:val="000000"/>
          <w:sz w:val="18"/>
          <w:szCs w:val="18"/>
        </w:rPr>
        <w:br/>
        <w:t>NIEM-Reference-adapters-edxl-have.xmi</w:t>
      </w:r>
      <w:r w:rsidRPr="00EC3FD6">
        <w:rPr>
          <w:rFonts w:ascii="Courier New" w:hAnsi="Courier New" w:cs="Courier New"/>
          <w:color w:val="000000"/>
          <w:sz w:val="18"/>
          <w:szCs w:val="18"/>
        </w:rPr>
        <w:br/>
        <w:t>NIEM-Reference-adapters-geospatial.xmi</w:t>
      </w:r>
      <w:r w:rsidRPr="00EC3FD6">
        <w:rPr>
          <w:rFonts w:ascii="Courier New" w:hAnsi="Courier New" w:cs="Courier New"/>
          <w:color w:val="000000"/>
          <w:sz w:val="18"/>
          <w:szCs w:val="18"/>
        </w:rPr>
        <w:br/>
        <w:t>NIEM-Reference-codes-ansi_d20.xmi</w:t>
      </w:r>
      <w:r w:rsidRPr="00EC3FD6">
        <w:rPr>
          <w:rFonts w:ascii="Courier New" w:hAnsi="Courier New" w:cs="Courier New"/>
          <w:color w:val="000000"/>
          <w:sz w:val="18"/>
          <w:szCs w:val="18"/>
        </w:rPr>
        <w:br/>
        <w:t>NIEM-Reference-codes-apco_event.xmi</w:t>
      </w:r>
      <w:r w:rsidRPr="00EC3FD6">
        <w:rPr>
          <w:rFonts w:ascii="Courier New" w:hAnsi="Courier New" w:cs="Courier New"/>
          <w:color w:val="000000"/>
          <w:sz w:val="18"/>
          <w:szCs w:val="18"/>
        </w:rPr>
        <w:br/>
        <w:t>NIEM-Reference-codes-atf.xmi</w:t>
      </w:r>
      <w:r w:rsidRPr="00EC3FD6">
        <w:rPr>
          <w:rFonts w:ascii="Courier New" w:hAnsi="Courier New" w:cs="Courier New"/>
          <w:color w:val="000000"/>
          <w:sz w:val="18"/>
          <w:szCs w:val="18"/>
        </w:rPr>
        <w:br/>
        <w:t>NIEM-Reference-codes-canada_post.xmi</w:t>
      </w:r>
      <w:r w:rsidRPr="00EC3FD6">
        <w:rPr>
          <w:rFonts w:ascii="Courier New" w:hAnsi="Courier New" w:cs="Courier New"/>
          <w:color w:val="000000"/>
          <w:sz w:val="18"/>
          <w:szCs w:val="18"/>
        </w:rPr>
        <w:br/>
        <w:t>NIEM-Reference-codes-cbrncl.xmi</w:t>
      </w:r>
      <w:r w:rsidRPr="00EC3FD6">
        <w:rPr>
          <w:rFonts w:ascii="Courier New" w:hAnsi="Courier New" w:cs="Courier New"/>
          <w:color w:val="000000"/>
          <w:sz w:val="18"/>
          <w:szCs w:val="18"/>
        </w:rPr>
        <w:br/>
        <w:t>NIEM-Reference-codes-census_commodity.xmi</w:t>
      </w:r>
      <w:r w:rsidRPr="00EC3FD6">
        <w:rPr>
          <w:rFonts w:ascii="Courier New" w:hAnsi="Courier New" w:cs="Courier New"/>
          <w:color w:val="000000"/>
          <w:sz w:val="18"/>
          <w:szCs w:val="18"/>
        </w:rPr>
        <w:br/>
        <w:t>NIEM-Reference-codes-census_uscounty.xmi</w:t>
      </w:r>
      <w:r w:rsidRPr="00EC3FD6">
        <w:rPr>
          <w:rFonts w:ascii="Courier New" w:hAnsi="Courier New" w:cs="Courier New"/>
          <w:color w:val="000000"/>
          <w:sz w:val="18"/>
          <w:szCs w:val="18"/>
        </w:rPr>
        <w:br/>
        <w:t>NIEM-Reference-codes-core_misc.xmi</w:t>
      </w:r>
      <w:r w:rsidRPr="00EC3FD6">
        <w:rPr>
          <w:rFonts w:ascii="Courier New" w:hAnsi="Courier New" w:cs="Courier New"/>
          <w:color w:val="000000"/>
          <w:sz w:val="18"/>
          <w:szCs w:val="18"/>
        </w:rPr>
        <w:br/>
        <w:t>NIEM-Reference-codes-dea_ctlsub.xmi</w:t>
      </w:r>
      <w:r w:rsidRPr="00EC3FD6">
        <w:rPr>
          <w:rFonts w:ascii="Courier New" w:hAnsi="Courier New" w:cs="Courier New"/>
          <w:color w:val="000000"/>
          <w:sz w:val="18"/>
          <w:szCs w:val="18"/>
        </w:rPr>
        <w:br/>
        <w:t>NIEM-Reference-codes-dod_jcs-pub2.0.xmi</w:t>
      </w:r>
      <w:r w:rsidRPr="00EC3FD6">
        <w:rPr>
          <w:rFonts w:ascii="Courier New" w:hAnsi="Courier New" w:cs="Courier New"/>
          <w:color w:val="000000"/>
          <w:sz w:val="18"/>
          <w:szCs w:val="18"/>
        </w:rPr>
        <w:br/>
        <w:t>NIEM-Reference-codes-dol_soc.xmi</w:t>
      </w:r>
      <w:r w:rsidRPr="00EC3FD6">
        <w:rPr>
          <w:rFonts w:ascii="Courier New" w:hAnsi="Courier New" w:cs="Courier New"/>
          <w:color w:val="000000"/>
          <w:sz w:val="18"/>
          <w:szCs w:val="18"/>
        </w:rPr>
        <w:br/>
        <w:t>NIEM-Reference-codes-dot_hazmat.xmi</w:t>
      </w:r>
      <w:r w:rsidRPr="00EC3FD6">
        <w:rPr>
          <w:rFonts w:ascii="Courier New" w:hAnsi="Courier New" w:cs="Courier New"/>
          <w:color w:val="000000"/>
          <w:sz w:val="18"/>
          <w:szCs w:val="18"/>
        </w:rPr>
        <w:br/>
        <w:t>NIEM-Reference-codes-edxl_have.xmi</w:t>
      </w:r>
      <w:r w:rsidRPr="00EC3FD6">
        <w:rPr>
          <w:rFonts w:ascii="Courier New" w:hAnsi="Courier New" w:cs="Courier New"/>
          <w:color w:val="000000"/>
          <w:sz w:val="18"/>
          <w:szCs w:val="18"/>
        </w:rPr>
        <w:br/>
        <w:t>NIEM-Reference-codes-edxl_rm.xmi</w:t>
      </w:r>
      <w:r w:rsidRPr="00EC3FD6">
        <w:rPr>
          <w:rFonts w:ascii="Courier New" w:hAnsi="Courier New" w:cs="Courier New"/>
          <w:color w:val="000000"/>
          <w:sz w:val="18"/>
          <w:szCs w:val="18"/>
        </w:rPr>
        <w:br/>
        <w:t>NIEM-Reference-codes-fbi_ncic.xmi</w:t>
      </w:r>
      <w:r w:rsidRPr="00EC3FD6">
        <w:rPr>
          <w:rFonts w:ascii="Courier New" w:hAnsi="Courier New" w:cs="Courier New"/>
          <w:color w:val="000000"/>
          <w:sz w:val="18"/>
          <w:szCs w:val="18"/>
        </w:rPr>
        <w:br/>
        <w:t>NIEM-Reference-codes-fbi_ndex.xmi</w:t>
      </w:r>
      <w:r w:rsidRPr="00EC3FD6">
        <w:rPr>
          <w:rFonts w:ascii="Courier New" w:hAnsi="Courier New" w:cs="Courier New"/>
          <w:color w:val="000000"/>
          <w:sz w:val="18"/>
          <w:szCs w:val="18"/>
        </w:rPr>
        <w:br/>
        <w:t>NIEM-Reference-codes-fbi_ucr.xmi</w:t>
      </w:r>
      <w:r w:rsidRPr="00EC3FD6">
        <w:rPr>
          <w:rFonts w:ascii="Courier New" w:hAnsi="Courier New" w:cs="Courier New"/>
          <w:color w:val="000000"/>
          <w:sz w:val="18"/>
          <w:szCs w:val="18"/>
        </w:rPr>
        <w:br/>
        <w:t>NIEM-Reference-codes-fips_10-4.xmi</w:t>
      </w:r>
      <w:r w:rsidRPr="00EC3FD6">
        <w:rPr>
          <w:rFonts w:ascii="Courier New" w:hAnsi="Courier New" w:cs="Courier New"/>
          <w:color w:val="000000"/>
          <w:sz w:val="18"/>
          <w:szCs w:val="18"/>
        </w:rPr>
        <w:br/>
        <w:t>NIEM-Reference-codes-fips_5-2.xmi</w:t>
      </w:r>
      <w:r w:rsidRPr="00EC3FD6">
        <w:rPr>
          <w:rFonts w:ascii="Courier New" w:hAnsi="Courier New" w:cs="Courier New"/>
          <w:color w:val="000000"/>
          <w:sz w:val="18"/>
          <w:szCs w:val="18"/>
        </w:rPr>
        <w:br/>
        <w:t>NIEM-Reference-codes-fips_6-4.xmi</w:t>
      </w:r>
      <w:r w:rsidRPr="00EC3FD6">
        <w:rPr>
          <w:rFonts w:ascii="Courier New" w:hAnsi="Courier New" w:cs="Courier New"/>
          <w:color w:val="000000"/>
          <w:sz w:val="18"/>
          <w:szCs w:val="18"/>
        </w:rPr>
        <w:br/>
        <w:t>NIEM-Reference-codes-hl7.xmi</w:t>
      </w:r>
      <w:r w:rsidRPr="00EC3FD6">
        <w:rPr>
          <w:rFonts w:ascii="Courier New" w:hAnsi="Courier New" w:cs="Courier New"/>
          <w:color w:val="000000"/>
          <w:sz w:val="18"/>
          <w:szCs w:val="18"/>
        </w:rPr>
        <w:br/>
        <w:t>NIEM-Reference-codes-iso_3166-1.xmi</w:t>
      </w:r>
      <w:r w:rsidRPr="00EC3FD6">
        <w:rPr>
          <w:rFonts w:ascii="Courier New" w:hAnsi="Courier New" w:cs="Courier New"/>
          <w:color w:val="000000"/>
          <w:sz w:val="18"/>
          <w:szCs w:val="18"/>
        </w:rPr>
        <w:br/>
        <w:t>NIEM-Reference-codes-iso_4217.xmi</w:t>
      </w:r>
      <w:r w:rsidRPr="00EC3FD6">
        <w:rPr>
          <w:rFonts w:ascii="Courier New" w:hAnsi="Courier New" w:cs="Courier New"/>
          <w:color w:val="000000"/>
          <w:sz w:val="18"/>
          <w:szCs w:val="18"/>
        </w:rPr>
        <w:br/>
        <w:t>NIEM-Reference-codes-iso_639-3.xmi</w:t>
      </w:r>
      <w:r w:rsidRPr="00EC3FD6">
        <w:rPr>
          <w:rFonts w:ascii="Courier New" w:hAnsi="Courier New" w:cs="Courier New"/>
          <w:color w:val="000000"/>
          <w:sz w:val="18"/>
          <w:szCs w:val="18"/>
        </w:rPr>
        <w:br/>
        <w:t>NIEM-Reference-codes-it_codes.xmi</w:t>
      </w:r>
      <w:r w:rsidRPr="00EC3FD6">
        <w:rPr>
          <w:rFonts w:ascii="Courier New" w:hAnsi="Courier New" w:cs="Courier New"/>
          <w:color w:val="000000"/>
          <w:sz w:val="18"/>
          <w:szCs w:val="18"/>
        </w:rPr>
        <w:br/>
        <w:t>NIEM-Reference-codes-mmucc.xmi</w:t>
      </w:r>
      <w:r w:rsidRPr="00EC3FD6">
        <w:rPr>
          <w:rFonts w:ascii="Courier New" w:hAnsi="Courier New" w:cs="Courier New"/>
          <w:color w:val="000000"/>
          <w:sz w:val="18"/>
          <w:szCs w:val="18"/>
        </w:rPr>
        <w:br/>
        <w:t>NIEM-Reference-codes-nga_datum.xmi</w:t>
      </w:r>
      <w:r w:rsidRPr="00EC3FD6">
        <w:rPr>
          <w:rFonts w:ascii="Courier New" w:hAnsi="Courier New" w:cs="Courier New"/>
          <w:color w:val="000000"/>
          <w:sz w:val="18"/>
          <w:szCs w:val="18"/>
        </w:rPr>
        <w:br/>
        <w:t>NIEM-Reference-codes-nga_genc.xmi</w:t>
      </w:r>
    </w:p>
    <w:p w14:paraId="658ABE5A" w14:textId="208D8B34" w:rsidR="002F7B0B" w:rsidRPr="00EC3FD6" w:rsidRDefault="001041EB" w:rsidP="00EC3FD6">
      <w:pPr>
        <w:shd w:val="clear" w:color="auto" w:fill="FFFFFF"/>
        <w:ind w:left="357"/>
        <w:rPr>
          <w:rFonts w:ascii="Courier New" w:hAnsi="Courier New" w:cs="Courier New"/>
          <w:color w:val="000000"/>
          <w:sz w:val="18"/>
          <w:szCs w:val="18"/>
        </w:rPr>
      </w:pPr>
      <w:r w:rsidRPr="001041EB">
        <w:rPr>
          <w:rFonts w:ascii="Courier New" w:hAnsi="Courier New" w:cs="Courier New"/>
          <w:color w:val="000000"/>
          <w:sz w:val="18"/>
          <w:szCs w:val="18"/>
        </w:rPr>
        <w:t>NIEM-Reference-codes-nga_vdatum.xmi</w:t>
      </w:r>
      <w:r w:rsidR="002F7B0B" w:rsidRPr="00EC3FD6">
        <w:rPr>
          <w:rFonts w:ascii="Courier New" w:hAnsi="Courier New" w:cs="Courier New"/>
          <w:color w:val="000000"/>
          <w:sz w:val="18"/>
          <w:szCs w:val="18"/>
        </w:rPr>
        <w:br/>
        <w:t>NIEM-Reference-codes-nlets.xmi</w:t>
      </w:r>
      <w:r w:rsidR="002F7B0B" w:rsidRPr="00EC3FD6">
        <w:rPr>
          <w:rFonts w:ascii="Courier New" w:hAnsi="Courier New" w:cs="Courier New"/>
          <w:color w:val="000000"/>
          <w:sz w:val="18"/>
          <w:szCs w:val="18"/>
        </w:rPr>
        <w:br/>
        <w:t>NIEM-Reference-codes-occs_facility.xmi</w:t>
      </w:r>
      <w:r w:rsidR="002F7B0B" w:rsidRPr="00EC3FD6">
        <w:rPr>
          <w:rFonts w:ascii="Courier New" w:hAnsi="Courier New" w:cs="Courier New"/>
          <w:color w:val="000000"/>
          <w:sz w:val="18"/>
          <w:szCs w:val="18"/>
        </w:rPr>
        <w:br/>
        <w:t>NIEM-Reference-codes-pmise_sar.xmi</w:t>
      </w:r>
      <w:r w:rsidR="002F7B0B" w:rsidRPr="00EC3FD6">
        <w:rPr>
          <w:rFonts w:ascii="Courier New" w:hAnsi="Courier New" w:cs="Courier New"/>
          <w:color w:val="000000"/>
          <w:sz w:val="18"/>
          <w:szCs w:val="18"/>
        </w:rPr>
        <w:br/>
        <w:t>NIEM-Reference-codes-unece_rec20.xmi</w:t>
      </w:r>
      <w:r w:rsidR="002F7B0B" w:rsidRPr="00EC3FD6">
        <w:rPr>
          <w:rFonts w:ascii="Courier New" w:hAnsi="Courier New" w:cs="Courier New"/>
          <w:color w:val="000000"/>
          <w:sz w:val="18"/>
          <w:szCs w:val="18"/>
        </w:rPr>
        <w:br/>
        <w:t>NIEM-Reference-codes-usps_states.xmi</w:t>
      </w:r>
      <w:r w:rsidR="002F7B0B" w:rsidRPr="00EC3FD6">
        <w:rPr>
          <w:rFonts w:ascii="Courier New" w:hAnsi="Courier New" w:cs="Courier New"/>
          <w:color w:val="000000"/>
          <w:sz w:val="18"/>
          <w:szCs w:val="18"/>
        </w:rPr>
        <w:br/>
        <w:t>NIEM-Reference-codes-xCard.xmi</w:t>
      </w:r>
      <w:r w:rsidR="002F7B0B" w:rsidRPr="00EC3FD6">
        <w:rPr>
          <w:rFonts w:ascii="Courier New" w:hAnsi="Courier New" w:cs="Courier New"/>
          <w:color w:val="000000"/>
          <w:sz w:val="18"/>
          <w:szCs w:val="18"/>
        </w:rPr>
        <w:br/>
        <w:t>NIEM-Reference-domains-biometrics.xmi</w:t>
      </w:r>
      <w:r w:rsidR="002F7B0B" w:rsidRPr="00EC3FD6">
        <w:rPr>
          <w:rFonts w:ascii="Courier New" w:hAnsi="Courier New" w:cs="Courier New"/>
          <w:color w:val="000000"/>
          <w:sz w:val="18"/>
          <w:szCs w:val="18"/>
        </w:rPr>
        <w:br/>
      </w:r>
      <w:r w:rsidR="002F7B0B" w:rsidRPr="00EC3FD6">
        <w:rPr>
          <w:rFonts w:ascii="Courier New" w:hAnsi="Courier New" w:cs="Courier New"/>
          <w:color w:val="000000"/>
          <w:sz w:val="18"/>
          <w:szCs w:val="18"/>
        </w:rPr>
        <w:lastRenderedPageBreak/>
        <w:t>NIEM-Reference-domains-emergencyManagement.xmi</w:t>
      </w:r>
      <w:r w:rsidR="002F7B0B" w:rsidRPr="00EC3FD6">
        <w:rPr>
          <w:rFonts w:ascii="Courier New" w:hAnsi="Courier New" w:cs="Courier New"/>
          <w:color w:val="000000"/>
          <w:sz w:val="18"/>
          <w:szCs w:val="18"/>
        </w:rPr>
        <w:br/>
        <w:t>NIEM-Reference-domains-infrastructureProtection.xmi</w:t>
      </w:r>
      <w:r w:rsidR="002F7B0B" w:rsidRPr="00EC3FD6">
        <w:rPr>
          <w:rFonts w:ascii="Courier New" w:hAnsi="Courier New" w:cs="Courier New"/>
          <w:color w:val="000000"/>
          <w:sz w:val="18"/>
          <w:szCs w:val="18"/>
        </w:rPr>
        <w:br/>
        <w:t>NIEM-Reference-domains-screening.xmi</w:t>
      </w:r>
      <w:r w:rsidR="002F7B0B" w:rsidRPr="00EC3FD6">
        <w:rPr>
          <w:rFonts w:ascii="Courier New" w:hAnsi="Courier New" w:cs="Courier New"/>
          <w:color w:val="000000"/>
          <w:sz w:val="18"/>
          <w:szCs w:val="18"/>
        </w:rPr>
        <w:br/>
        <w:t>NIEM-Reference-external-cap.xmi</w:t>
      </w:r>
      <w:r w:rsidR="002F7B0B" w:rsidRPr="00EC3FD6">
        <w:rPr>
          <w:rFonts w:ascii="Courier New" w:hAnsi="Courier New" w:cs="Courier New"/>
          <w:color w:val="000000"/>
          <w:sz w:val="18"/>
          <w:szCs w:val="18"/>
        </w:rPr>
        <w:br/>
        <w:t>NIEM-Reference-external-de.xmi</w:t>
      </w:r>
      <w:r w:rsidR="002F7B0B" w:rsidRPr="00EC3FD6">
        <w:rPr>
          <w:rFonts w:ascii="Courier New" w:hAnsi="Courier New" w:cs="Courier New"/>
          <w:color w:val="000000"/>
          <w:sz w:val="18"/>
          <w:szCs w:val="18"/>
        </w:rPr>
        <w:br/>
        <w:t>NIEM-Reference-external-have.xmi</w:t>
      </w:r>
      <w:r w:rsidR="002F7B0B" w:rsidRPr="00EC3FD6">
        <w:rPr>
          <w:rFonts w:ascii="Courier New" w:hAnsi="Courier New" w:cs="Courier New"/>
          <w:color w:val="000000"/>
          <w:sz w:val="18"/>
          <w:szCs w:val="18"/>
        </w:rPr>
        <w:br/>
        <w:t>NIEM-Reference-external-ogc.xmi</w:t>
      </w:r>
      <w:r w:rsidR="002F7B0B" w:rsidRPr="00EC3FD6">
        <w:rPr>
          <w:rFonts w:ascii="Courier New" w:hAnsi="Courier New" w:cs="Courier New"/>
          <w:color w:val="000000"/>
          <w:sz w:val="18"/>
          <w:szCs w:val="18"/>
        </w:rPr>
        <w:br/>
        <w:t>NIEM-Reference-external-xml.xmi</w:t>
      </w:r>
      <w:r w:rsidR="002F7B0B" w:rsidRPr="00EC3FD6">
        <w:rPr>
          <w:rFonts w:ascii="Courier New" w:hAnsi="Courier New" w:cs="Courier New"/>
          <w:color w:val="000000"/>
          <w:sz w:val="18"/>
          <w:szCs w:val="18"/>
        </w:rPr>
        <w:br/>
        <w:t>NIEM-Reference-niem-core.xmi</w:t>
      </w:r>
    </w:p>
    <w:p w14:paraId="26809B3C" w14:textId="4B66B6E5" w:rsidR="00A13E16" w:rsidRDefault="00361BD0" w:rsidP="00A13E16">
      <w:pPr>
        <w:pStyle w:val="BodyText"/>
      </w:pPr>
      <w:commentRangeStart w:id="800"/>
      <w:ins w:id="801" w:author="Steve Cook" w:date="2016-05-16T14:29:00Z">
        <w:r w:rsidRPr="00361BD0">
          <w:t xml:space="preserve">The NIEM-UML-Profile.xmi file contains the overall NIEM_UML_Profile, the NIEM-Common_Profile, and the three sub-profiles, as specified in Clause </w:t>
        </w:r>
      </w:ins>
      <w:ins w:id="802" w:author="Steve Cook" w:date="2016-05-16T14:30:00Z">
        <w:r>
          <w:fldChar w:fldCharType="begin"/>
        </w:r>
        <w:r>
          <w:instrText xml:space="preserve"> REF aRefHeading80 \r \h </w:instrText>
        </w:r>
      </w:ins>
      <w:r>
        <w:fldChar w:fldCharType="separate"/>
      </w:r>
      <w:ins w:id="803" w:author="Steve Cook" w:date="2016-05-16T14:30:00Z">
        <w:r>
          <w:t>8.1</w:t>
        </w:r>
        <w:r>
          <w:fldChar w:fldCharType="end"/>
        </w:r>
        <w:commentRangeEnd w:id="800"/>
        <w:r>
          <w:rPr>
            <w:rStyle w:val="CommentReference"/>
          </w:rPr>
          <w:commentReference w:id="800"/>
        </w:r>
      </w:ins>
      <w:del w:id="804" w:author="Steve Cook" w:date="2016-05-16T14:29:00Z">
        <w:r w:rsidR="00A13E16" w:rsidDel="00361BD0">
          <w:delText xml:space="preserve">The NIEM UML Profile model contains the overall NIEM UML Profile and the three sub-profiles, as specified in Clause </w:delText>
        </w:r>
        <w:r w:rsidR="00A13E16" w:rsidDel="00361BD0">
          <w:fldChar w:fldCharType="begin"/>
        </w:r>
        <w:r w:rsidR="00A13E16" w:rsidDel="00361BD0">
          <w:delInstrText xml:space="preserve"> REF _Ref317535815 \r \h </w:delInstrText>
        </w:r>
        <w:r w:rsidR="00A13E16" w:rsidDel="00361BD0">
          <w:fldChar w:fldCharType="separate"/>
        </w:r>
        <w:r w:rsidR="00B81ED7" w:rsidDel="00361BD0">
          <w:delText>8</w:delText>
        </w:r>
        <w:r w:rsidR="00A13E16" w:rsidDel="00361BD0">
          <w:fldChar w:fldCharType="end"/>
        </w:r>
      </w:del>
      <w:r w:rsidR="00A13E16">
        <w:t>. Each of these have specified namespace prefixes and</w:t>
      </w:r>
      <w:r w:rsidR="00C34161">
        <w:t xml:space="preserve"> URIs</w:t>
      </w:r>
      <w:r w:rsidR="00A13E16">
        <w:t>. The prefix for each profile is the same as the name of the profile and the URI is as follows:</w:t>
      </w:r>
    </w:p>
    <w:p w14:paraId="2ED00DFC" w14:textId="77777777" w:rsidR="0051321D" w:rsidRPr="0096110C" w:rsidRDefault="00A13E16" w:rsidP="00A13E16">
      <w:pPr>
        <w:pStyle w:val="BulletedText"/>
        <w:rPr>
          <w:i/>
        </w:rPr>
      </w:pPr>
      <w:r w:rsidRPr="0096110C">
        <w:rPr>
          <w:i/>
        </w:rPr>
        <w:t>NIEM_UML_Profile</w:t>
      </w:r>
    </w:p>
    <w:p w14:paraId="67B5B4E4" w14:textId="0F946C5F" w:rsidR="00EC3FD6" w:rsidRPr="00A13E16" w:rsidRDefault="00A13E16" w:rsidP="00720DB0">
      <w:pPr>
        <w:pStyle w:val="CodeText"/>
      </w:pPr>
      <w:r w:rsidRPr="00A13E16">
        <w:tab/>
      </w:r>
      <w:hyperlink r:id="rId868" w:history="1">
        <w:r w:rsidR="00EC3FD6" w:rsidRPr="00DE52D7">
          <w:rPr>
            <w:rStyle w:val="Hyperlink"/>
            <w:rFonts w:cs="Courier New"/>
          </w:rPr>
          <w:t>http://www.omg.org/spec/NIEM-UML/20150201</w:t>
        </w:r>
      </w:hyperlink>
      <w:r w:rsidR="00EC3FD6">
        <w:t xml:space="preserve"> </w:t>
      </w:r>
    </w:p>
    <w:p w14:paraId="0DE823D4" w14:textId="77777777" w:rsidR="00A13E16" w:rsidRPr="0096110C" w:rsidRDefault="00A13E16" w:rsidP="00A13E16">
      <w:pPr>
        <w:pStyle w:val="BulletedText"/>
        <w:rPr>
          <w:i/>
        </w:rPr>
      </w:pPr>
      <w:r w:rsidRPr="0096110C">
        <w:rPr>
          <w:i/>
        </w:rPr>
        <w:t>NIEM_Common_Profile</w:t>
      </w:r>
    </w:p>
    <w:p w14:paraId="1DB34213" w14:textId="0A0AA1DF" w:rsidR="006647A5" w:rsidRPr="00A13E16" w:rsidRDefault="006647A5" w:rsidP="00720DB0">
      <w:pPr>
        <w:pStyle w:val="CodeText"/>
      </w:pPr>
      <w:r w:rsidRPr="00A13E16">
        <w:tab/>
      </w:r>
      <w:hyperlink r:id="rId869" w:history="1">
        <w:r w:rsidR="00EC3FD6" w:rsidRPr="00DE52D7">
          <w:rPr>
            <w:rStyle w:val="Hyperlink"/>
            <w:rFonts w:cs="Courier New"/>
          </w:rPr>
          <w:t>http://www.omg.org/spec/NIEM-UML/20150201/NIEM_Common_Profile</w:t>
        </w:r>
      </w:hyperlink>
      <w:r w:rsidR="00EC3FD6">
        <w:t xml:space="preserve"> </w:t>
      </w:r>
    </w:p>
    <w:p w14:paraId="00FAA660" w14:textId="77777777" w:rsidR="00A13E16" w:rsidRPr="0096110C" w:rsidRDefault="00A13E16" w:rsidP="00A13E16">
      <w:pPr>
        <w:pStyle w:val="BulletedText"/>
        <w:rPr>
          <w:i/>
        </w:rPr>
      </w:pPr>
      <w:r w:rsidRPr="0096110C">
        <w:rPr>
          <w:i/>
        </w:rPr>
        <w:t>NIEM_PIM_Profile</w:t>
      </w:r>
    </w:p>
    <w:p w14:paraId="2ACD71B1" w14:textId="25EB8129" w:rsidR="006647A5" w:rsidRPr="00A13E16" w:rsidRDefault="006647A5" w:rsidP="00720DB0">
      <w:pPr>
        <w:pStyle w:val="CodeText"/>
      </w:pPr>
      <w:r w:rsidRPr="00A13E16">
        <w:tab/>
      </w:r>
      <w:hyperlink r:id="rId870" w:history="1">
        <w:r w:rsidR="00EC3FD6" w:rsidRPr="00DE52D7">
          <w:rPr>
            <w:rStyle w:val="Hyperlink"/>
            <w:rFonts w:cs="Courier New"/>
          </w:rPr>
          <w:t>http://www.omg.org/spec/NIEM-UML/20150201/NIEM_PIM_Profile</w:t>
        </w:r>
      </w:hyperlink>
      <w:r w:rsidR="00EC3FD6">
        <w:t xml:space="preserve"> </w:t>
      </w:r>
    </w:p>
    <w:p w14:paraId="268F4B5A" w14:textId="77777777" w:rsidR="00A13E16" w:rsidRPr="0096110C" w:rsidRDefault="00A13E16" w:rsidP="00A13E16">
      <w:pPr>
        <w:pStyle w:val="BulletedText"/>
        <w:rPr>
          <w:i/>
        </w:rPr>
      </w:pPr>
      <w:r w:rsidRPr="0096110C">
        <w:rPr>
          <w:i/>
        </w:rPr>
        <w:t>NIEM_PSM_Profile</w:t>
      </w:r>
    </w:p>
    <w:p w14:paraId="624A7593" w14:textId="6D5F336A" w:rsidR="006647A5" w:rsidRPr="00A13E16" w:rsidRDefault="006647A5" w:rsidP="00720DB0">
      <w:pPr>
        <w:pStyle w:val="CodeText"/>
      </w:pPr>
      <w:r w:rsidRPr="00A13E16">
        <w:tab/>
      </w:r>
      <w:hyperlink r:id="rId871" w:history="1">
        <w:r w:rsidR="00EC3FD6" w:rsidRPr="00DE52D7">
          <w:rPr>
            <w:rStyle w:val="Hyperlink"/>
            <w:rFonts w:cs="Courier New"/>
          </w:rPr>
          <w:t>http://www.omg.org/spec/NIEM-UML/20150201/NIEM_PSM_Profile</w:t>
        </w:r>
      </w:hyperlink>
      <w:r w:rsidR="00EC3FD6">
        <w:t xml:space="preserve"> </w:t>
      </w:r>
    </w:p>
    <w:p w14:paraId="5D8D8199" w14:textId="77777777" w:rsidR="00A13E16" w:rsidRPr="0096110C" w:rsidRDefault="00A13E16" w:rsidP="00A13E16">
      <w:pPr>
        <w:pStyle w:val="BulletedText"/>
        <w:rPr>
          <w:i/>
        </w:rPr>
      </w:pPr>
      <w:r w:rsidRPr="0096110C">
        <w:rPr>
          <w:i/>
        </w:rPr>
        <w:t>Model_Package_Description_Profile</w:t>
      </w:r>
    </w:p>
    <w:p w14:paraId="18B1B00A" w14:textId="0280A860" w:rsidR="006647A5" w:rsidRPr="00A13E16" w:rsidRDefault="006647A5" w:rsidP="00720DB0">
      <w:pPr>
        <w:pStyle w:val="CodeText"/>
      </w:pPr>
      <w:r w:rsidRPr="00A13E16">
        <w:tab/>
      </w:r>
      <w:hyperlink r:id="rId872" w:history="1">
        <w:r w:rsidR="00EC3FD6" w:rsidRPr="00DE52D7">
          <w:rPr>
            <w:rStyle w:val="Hyperlink"/>
            <w:rFonts w:cs="Courier New"/>
          </w:rPr>
          <w:t>http://www.omg.org/spec/NIEM-UML/20150201/Model_Package_Description_Profile</w:t>
        </w:r>
      </w:hyperlink>
      <w:r w:rsidR="00EC3FD6">
        <w:t xml:space="preserve"> </w:t>
      </w:r>
    </w:p>
    <w:p w14:paraId="39B4C9FD" w14:textId="77777777" w:rsidR="00EC3FD6" w:rsidRDefault="00EC3FD6" w:rsidP="00895C6E">
      <w:pPr>
        <w:pStyle w:val="BodyText"/>
      </w:pPr>
    </w:p>
    <w:p w14:paraId="707AF4ED" w14:textId="0637F9B2" w:rsidR="00895C6E" w:rsidRDefault="00895C6E" w:rsidP="00895C6E">
      <w:pPr>
        <w:pStyle w:val="BodyText"/>
      </w:pPr>
      <w:r>
        <w:t xml:space="preserve">NIEM-UML also includes four normative QVT transformations, as described in Clause </w:t>
      </w:r>
      <w:r>
        <w:fldChar w:fldCharType="begin"/>
      </w:r>
      <w:r>
        <w:instrText xml:space="preserve"> REF _Ref325073644 \r \h </w:instrText>
      </w:r>
      <w:r>
        <w:fldChar w:fldCharType="separate"/>
      </w:r>
      <w:r w:rsidR="00B81ED7">
        <w:t>9</w:t>
      </w:r>
      <w:r>
        <w:fldChar w:fldCharType="end"/>
      </w:r>
      <w:r>
        <w:t>, which may be found at the following URIs:</w:t>
      </w:r>
    </w:p>
    <w:p w14:paraId="38130BD4" w14:textId="64921701" w:rsidR="00895C6E" w:rsidRPr="0096110C" w:rsidRDefault="00895C6E" w:rsidP="00895C6E">
      <w:pPr>
        <w:pStyle w:val="BulletedText"/>
        <w:rPr>
          <w:i/>
        </w:rPr>
      </w:pPr>
      <w:r w:rsidRPr="0096110C">
        <w:rPr>
          <w:i/>
        </w:rPr>
        <w:t>NIEM PIM to NIEM PSM</w:t>
      </w:r>
    </w:p>
    <w:p w14:paraId="4DB994DD" w14:textId="7CD16358" w:rsidR="00895C6E" w:rsidRDefault="00895C6E" w:rsidP="00895C6E">
      <w:pPr>
        <w:pStyle w:val="CodeText"/>
      </w:pPr>
      <w:r w:rsidRPr="00A13E16">
        <w:tab/>
      </w:r>
      <w:hyperlink r:id="rId873" w:history="1">
        <w:r w:rsidR="00EC3FD6" w:rsidRPr="00DE52D7">
          <w:rPr>
            <w:rStyle w:val="Hyperlink"/>
            <w:rFonts w:cs="Courier New"/>
          </w:rPr>
          <w:t>http://www.omg.org/spec/NIEM-UML/20150201/NIEMpim2psm.qvto</w:t>
        </w:r>
      </w:hyperlink>
    </w:p>
    <w:p w14:paraId="02228239" w14:textId="58F59DF4" w:rsidR="00EC3FD6" w:rsidRDefault="00EC3FD6" w:rsidP="00EC3FD6">
      <w:pPr>
        <w:pStyle w:val="CodeText"/>
        <w:ind w:left="357"/>
      </w:pPr>
      <w:r w:rsidRPr="00EC3FD6">
        <w:rPr>
          <w:rFonts w:ascii="Times New Roman" w:hAnsi="Times New Roman" w:cs="Times New Roman"/>
          <w:sz w:val="20"/>
          <w:szCs w:val="20"/>
        </w:rPr>
        <w:t>Dependencies:</w:t>
      </w:r>
      <w:r>
        <w:t xml:space="preserve"> </w:t>
      </w:r>
      <w:r>
        <w:tab/>
      </w:r>
      <w:hyperlink r:id="rId874" w:history="1">
        <w:r w:rsidRPr="00C873C8">
          <w:rPr>
            <w:rStyle w:val="Hyperlink"/>
          </w:rPr>
          <w:t>http://www.omg.org/spec/UML/20131001</w:t>
        </w:r>
      </w:hyperlink>
    </w:p>
    <w:p w14:paraId="169A8152" w14:textId="77777777" w:rsidR="00EC3FD6" w:rsidRPr="00A13E16" w:rsidRDefault="00EC3FD6" w:rsidP="00EC3FD6">
      <w:pPr>
        <w:pStyle w:val="CodeText"/>
        <w:ind w:left="357"/>
      </w:pPr>
    </w:p>
    <w:p w14:paraId="35147014" w14:textId="1A4051EF" w:rsidR="00895C6E" w:rsidRPr="0096110C" w:rsidRDefault="00895C6E" w:rsidP="00895C6E">
      <w:pPr>
        <w:pStyle w:val="BulletedText"/>
        <w:rPr>
          <w:i/>
        </w:rPr>
      </w:pPr>
      <w:r w:rsidRPr="0096110C">
        <w:rPr>
          <w:i/>
        </w:rPr>
        <w:t>NIEM PSM to NIEM-Conforming XML Schema</w:t>
      </w:r>
    </w:p>
    <w:p w14:paraId="6C1C9098" w14:textId="7A5E4285" w:rsidR="00895C6E" w:rsidRDefault="00895C6E" w:rsidP="00895C6E">
      <w:pPr>
        <w:pStyle w:val="CodeText"/>
      </w:pPr>
      <w:r w:rsidRPr="00A13E16">
        <w:tab/>
      </w:r>
      <w:hyperlink r:id="rId875" w:history="1">
        <w:r w:rsidR="00EC3FD6" w:rsidRPr="00DE52D7">
          <w:rPr>
            <w:rStyle w:val="Hyperlink"/>
            <w:rFonts w:cs="Courier New"/>
          </w:rPr>
          <w:t>http://www.omg.org/spec/NIEM-UML/20150201/NIEMpsm2xsd.qvto</w:t>
        </w:r>
      </w:hyperlink>
    </w:p>
    <w:p w14:paraId="1AAFF713" w14:textId="77777777" w:rsidR="00EC3FD6" w:rsidRDefault="00EC3FD6" w:rsidP="00EC3FD6">
      <w:pPr>
        <w:pStyle w:val="CodeText"/>
        <w:ind w:left="360"/>
      </w:pPr>
      <w:r w:rsidRPr="00EC3FD6">
        <w:rPr>
          <w:rFonts w:ascii="Times New Roman" w:hAnsi="Times New Roman" w:cs="Times New Roman"/>
          <w:sz w:val="20"/>
          <w:szCs w:val="20"/>
        </w:rPr>
        <w:t>Dependencies:</w:t>
      </w:r>
      <w:r>
        <w:t xml:space="preserve"> </w:t>
      </w:r>
      <w:r>
        <w:tab/>
      </w:r>
      <w:hyperlink r:id="rId876" w:history="1">
        <w:r w:rsidRPr="00C873C8">
          <w:rPr>
            <w:rStyle w:val="Hyperlink"/>
          </w:rPr>
          <w:t>http://www.omg.org/spec/UML/20131001</w:t>
        </w:r>
      </w:hyperlink>
      <w:r>
        <w:t>,</w:t>
      </w:r>
    </w:p>
    <w:p w14:paraId="1BEFCE3E" w14:textId="6BA65191" w:rsidR="00EC3FD6" w:rsidRDefault="00EC3FD6" w:rsidP="00EC3FD6">
      <w:pPr>
        <w:pStyle w:val="CodeText"/>
        <w:ind w:left="360"/>
      </w:pPr>
      <w:r>
        <w:tab/>
      </w:r>
      <w:r>
        <w:tab/>
      </w:r>
      <w:r>
        <w:tab/>
      </w:r>
      <w:r>
        <w:tab/>
      </w:r>
      <w:hyperlink r:id="rId877" w:history="1">
        <w:r w:rsidRPr="00C873C8">
          <w:rPr>
            <w:rStyle w:val="Hyperlink"/>
          </w:rPr>
          <w:t>http://www.eclipse.org/xsd/2002/XSD</w:t>
        </w:r>
      </w:hyperlink>
    </w:p>
    <w:p w14:paraId="64366A57" w14:textId="77777777" w:rsidR="00EC3FD6" w:rsidRPr="00A13E16" w:rsidRDefault="00EC3FD6" w:rsidP="00EC3FD6">
      <w:pPr>
        <w:pStyle w:val="CodeText"/>
        <w:ind w:left="360"/>
      </w:pPr>
    </w:p>
    <w:p w14:paraId="1EE4158D" w14:textId="3812A633" w:rsidR="00895C6E" w:rsidRPr="0096110C" w:rsidRDefault="00895C6E" w:rsidP="00895C6E">
      <w:pPr>
        <w:pStyle w:val="BulletedText"/>
        <w:rPr>
          <w:i/>
        </w:rPr>
      </w:pPr>
      <w:r w:rsidRPr="0096110C">
        <w:rPr>
          <w:i/>
        </w:rPr>
        <w:t>NIEM MPD Model to NIEM MPD Artifact</w:t>
      </w:r>
    </w:p>
    <w:p w14:paraId="2F1B7F4A" w14:textId="6792F11C" w:rsidR="00895C6E" w:rsidRDefault="00895C6E" w:rsidP="00895C6E">
      <w:pPr>
        <w:pStyle w:val="CodeText"/>
      </w:pPr>
      <w:r w:rsidRPr="00A13E16">
        <w:tab/>
      </w:r>
      <w:hyperlink r:id="rId878" w:history="1">
        <w:r w:rsidR="00EC3FD6" w:rsidRPr="00DE52D7">
          <w:rPr>
            <w:rStyle w:val="Hyperlink"/>
            <w:rFonts w:cs="Courier New"/>
          </w:rPr>
          <w:t>http://www.omg.org/spec/NIEM-UML/20150201/NIEMmpdmodel2artifact.qvto</w:t>
        </w:r>
      </w:hyperlink>
    </w:p>
    <w:p w14:paraId="66941452" w14:textId="77777777" w:rsidR="00EC3FD6" w:rsidRDefault="00EC3FD6" w:rsidP="00EC3FD6">
      <w:pPr>
        <w:pStyle w:val="CodeText"/>
        <w:ind w:left="360"/>
      </w:pPr>
      <w:r w:rsidRPr="00EC3FD6">
        <w:rPr>
          <w:rFonts w:ascii="Times New Roman" w:hAnsi="Times New Roman" w:cs="Times New Roman"/>
          <w:sz w:val="20"/>
          <w:szCs w:val="20"/>
        </w:rPr>
        <w:t>Dependencies:</w:t>
      </w:r>
      <w:r>
        <w:t xml:space="preserve"> </w:t>
      </w:r>
      <w:r>
        <w:tab/>
      </w:r>
      <w:hyperlink r:id="rId879" w:history="1">
        <w:r w:rsidRPr="00C873C8">
          <w:rPr>
            <w:rStyle w:val="Hyperlink"/>
          </w:rPr>
          <w:t>http://www.omg.org/spec/UML/20131001</w:t>
        </w:r>
      </w:hyperlink>
      <w:r>
        <w:t>,</w:t>
      </w:r>
    </w:p>
    <w:p w14:paraId="006BD9DC" w14:textId="569C1192" w:rsidR="00EC3FD6" w:rsidRDefault="00EC3FD6" w:rsidP="00EC3FD6">
      <w:pPr>
        <w:pStyle w:val="CodeText"/>
        <w:ind w:left="360"/>
      </w:pPr>
      <w:r>
        <w:tab/>
      </w:r>
      <w:r>
        <w:tab/>
      </w:r>
      <w:r>
        <w:tab/>
      </w:r>
      <w:r>
        <w:tab/>
      </w:r>
      <w:hyperlink r:id="rId880" w:history="1">
        <w:r w:rsidRPr="00C873C8">
          <w:rPr>
            <w:rStyle w:val="Hyperlink"/>
          </w:rPr>
          <w:t>http://www.eclipse.org/xsd/2002/XSD</w:t>
        </w:r>
      </w:hyperlink>
      <w:r w:rsidR="00204625">
        <w:t>,</w:t>
      </w:r>
    </w:p>
    <w:p w14:paraId="1781D013" w14:textId="77777777" w:rsidR="00EC3FD6" w:rsidRDefault="00EC3FD6" w:rsidP="00EC3FD6">
      <w:pPr>
        <w:pStyle w:val="CodeText"/>
        <w:ind w:left="360"/>
      </w:pPr>
      <w:r>
        <w:tab/>
      </w:r>
      <w:r>
        <w:tab/>
      </w:r>
      <w:r>
        <w:tab/>
      </w:r>
      <w:r>
        <w:tab/>
      </w:r>
      <w:hyperlink r:id="rId881" w:history="1">
        <w:r w:rsidRPr="00C873C8">
          <w:rPr>
            <w:rStyle w:val="Hyperlink"/>
          </w:rPr>
          <w:t>http://release.niem.gov/niem/proxy/xsd/3.0/</w:t>
        </w:r>
      </w:hyperlink>
      <w:r>
        <w:t>,</w:t>
      </w:r>
    </w:p>
    <w:p w14:paraId="06E5B03D" w14:textId="6BF91406" w:rsidR="00EC3FD6" w:rsidRDefault="00EC3FD6" w:rsidP="00204625">
      <w:pPr>
        <w:pStyle w:val="CodeText"/>
        <w:ind w:left="360"/>
      </w:pPr>
      <w:r>
        <w:tab/>
      </w:r>
      <w:r>
        <w:tab/>
      </w:r>
      <w:r>
        <w:tab/>
      </w:r>
      <w:r>
        <w:tab/>
      </w:r>
      <w:hyperlink r:id="rId882" w:history="1">
        <w:r w:rsidRPr="00C873C8">
          <w:rPr>
            <w:rStyle w:val="Hyperlink"/>
          </w:rPr>
          <w:t>http://reference.niem.gov/niem/resource/mpd/catalog/3.0/</w:t>
        </w:r>
      </w:hyperlink>
      <w:r>
        <w:t>,</w:t>
      </w:r>
    </w:p>
    <w:p w14:paraId="22EE6403" w14:textId="77777777" w:rsidR="00EC3FD6" w:rsidRDefault="00EC3FD6" w:rsidP="00EC3FD6">
      <w:pPr>
        <w:pStyle w:val="CodeText"/>
        <w:ind w:left="360"/>
      </w:pPr>
      <w:r>
        <w:tab/>
      </w:r>
      <w:r>
        <w:tab/>
      </w:r>
      <w:r>
        <w:tab/>
      </w:r>
      <w:r>
        <w:tab/>
      </w:r>
      <w:hyperlink r:id="rId883" w:history="1">
        <w:r w:rsidRPr="00C873C8">
          <w:rPr>
            <w:rStyle w:val="Hyperlink"/>
          </w:rPr>
          <w:t>http://reference.niem.gov/niem/resource/mpd/changelog/1.1/</w:t>
        </w:r>
      </w:hyperlink>
      <w:r>
        <w:t>,</w:t>
      </w:r>
    </w:p>
    <w:p w14:paraId="27D5E5EC" w14:textId="71089F3C" w:rsidR="00EC3FD6" w:rsidRDefault="00EC3FD6" w:rsidP="00EC3FD6">
      <w:pPr>
        <w:pStyle w:val="CodeText"/>
        <w:ind w:left="360"/>
      </w:pPr>
      <w:r>
        <w:tab/>
      </w:r>
      <w:r>
        <w:tab/>
      </w:r>
      <w:r>
        <w:tab/>
      </w:r>
      <w:r>
        <w:tab/>
      </w:r>
      <w:hyperlink r:id="rId884" w:history="1">
        <w:r w:rsidRPr="00C873C8">
          <w:rPr>
            <w:rStyle w:val="Hyperlink"/>
          </w:rPr>
          <w:t>http://niem.gov/niem/wantlist/2.2</w:t>
        </w:r>
      </w:hyperlink>
      <w:r>
        <w:t>,</w:t>
      </w:r>
    </w:p>
    <w:p w14:paraId="36E196AA" w14:textId="2A0F6233" w:rsidR="00EC3FD6" w:rsidRDefault="00EC3FD6" w:rsidP="00EC3FD6">
      <w:pPr>
        <w:pStyle w:val="CodeText"/>
        <w:ind w:left="360"/>
      </w:pPr>
      <w:r>
        <w:tab/>
      </w:r>
      <w:r>
        <w:tab/>
      </w:r>
      <w:r>
        <w:tab/>
      </w:r>
      <w:r>
        <w:tab/>
      </w:r>
      <w:hyperlink r:id="rId885" w:history="1">
        <w:r w:rsidRPr="00C873C8">
          <w:rPr>
            <w:rStyle w:val="Hyperlink"/>
          </w:rPr>
          <w:t>http://release.niem.gov/niem/niem-core/3.0/</w:t>
        </w:r>
      </w:hyperlink>
      <w:r w:rsidR="00204625">
        <w:t>,</w:t>
      </w:r>
    </w:p>
    <w:p w14:paraId="05D72768" w14:textId="63D2875B" w:rsidR="00204625" w:rsidRDefault="00204625" w:rsidP="00EC3FD6">
      <w:pPr>
        <w:pStyle w:val="CodeText"/>
        <w:ind w:left="360"/>
      </w:pPr>
      <w:r>
        <w:tab/>
      </w:r>
      <w:r>
        <w:tab/>
      </w:r>
      <w:r>
        <w:tab/>
      </w:r>
      <w:r>
        <w:tab/>
      </w:r>
      <w:hyperlink r:id="rId886" w:history="1">
        <w:r w:rsidRPr="00797004">
          <w:rPr>
            <w:rStyle w:val="Hyperlink"/>
          </w:rPr>
          <w:t>urn:oasis:names:tc:entity:xmlns:xml:catalog</w:t>
        </w:r>
      </w:hyperlink>
    </w:p>
    <w:p w14:paraId="78D37B84" w14:textId="77777777" w:rsidR="00EC3FD6" w:rsidRPr="00A13E16" w:rsidRDefault="00EC3FD6" w:rsidP="00EC3FD6">
      <w:pPr>
        <w:pStyle w:val="CodeText"/>
        <w:ind w:left="360"/>
      </w:pPr>
    </w:p>
    <w:p w14:paraId="4CEF1525" w14:textId="501CD43D" w:rsidR="00895C6E" w:rsidRPr="0096110C" w:rsidRDefault="00895C6E" w:rsidP="00EC3FD6">
      <w:pPr>
        <w:pStyle w:val="BulletedText"/>
        <w:keepNext/>
        <w:ind w:left="357" w:hanging="357"/>
        <w:rPr>
          <w:i/>
        </w:rPr>
      </w:pPr>
      <w:r w:rsidRPr="0096110C">
        <w:rPr>
          <w:i/>
        </w:rPr>
        <w:t>NIEM MPD Artifact to NIEM MPD</w:t>
      </w:r>
      <w:r w:rsidR="00D648FE">
        <w:rPr>
          <w:i/>
        </w:rPr>
        <w:t xml:space="preserve"> Model</w:t>
      </w:r>
    </w:p>
    <w:p w14:paraId="0B0B0F6D" w14:textId="176D99A5" w:rsidR="00895C6E" w:rsidRDefault="00895C6E" w:rsidP="00895C6E">
      <w:pPr>
        <w:pStyle w:val="CodeText"/>
      </w:pPr>
      <w:r w:rsidRPr="00A13E16">
        <w:tab/>
      </w:r>
      <w:hyperlink r:id="rId887" w:history="1">
        <w:r w:rsidR="00EC3FD6" w:rsidRPr="00DE52D7">
          <w:rPr>
            <w:rStyle w:val="Hyperlink"/>
            <w:rFonts w:cs="Courier New"/>
          </w:rPr>
          <w:t>http://www.omg.org/spec/NIEM-UML/20150201/NIEMmpdartifact2model.qvto</w:t>
        </w:r>
      </w:hyperlink>
    </w:p>
    <w:p w14:paraId="62AC18F8" w14:textId="77777777" w:rsidR="00EC3FD6" w:rsidRDefault="00EC3FD6" w:rsidP="00EC3FD6">
      <w:pPr>
        <w:pStyle w:val="CodeText"/>
        <w:ind w:left="360"/>
      </w:pPr>
      <w:r w:rsidRPr="00EC3FD6">
        <w:rPr>
          <w:rFonts w:ascii="Times New Roman" w:hAnsi="Times New Roman" w:cs="Times New Roman"/>
          <w:sz w:val="20"/>
          <w:szCs w:val="20"/>
        </w:rPr>
        <w:t>Dependencies:</w:t>
      </w:r>
      <w:r>
        <w:t xml:space="preserve"> </w:t>
      </w:r>
      <w:r>
        <w:tab/>
      </w:r>
      <w:hyperlink r:id="rId888" w:history="1">
        <w:r w:rsidRPr="00C873C8">
          <w:rPr>
            <w:rStyle w:val="Hyperlink"/>
          </w:rPr>
          <w:t>http://www.omg.org/spec/UML/20131001</w:t>
        </w:r>
      </w:hyperlink>
      <w:r>
        <w:t>,</w:t>
      </w:r>
    </w:p>
    <w:p w14:paraId="7F46CD9D" w14:textId="77777777" w:rsidR="00EC3FD6" w:rsidRPr="00A13E16" w:rsidRDefault="00EC3FD6" w:rsidP="00EC3FD6">
      <w:pPr>
        <w:pStyle w:val="CodeText"/>
        <w:ind w:left="360"/>
      </w:pPr>
      <w:r>
        <w:tab/>
      </w:r>
      <w:r>
        <w:tab/>
      </w:r>
      <w:r>
        <w:tab/>
      </w:r>
      <w:r>
        <w:tab/>
      </w:r>
      <w:hyperlink r:id="rId889" w:history="1">
        <w:r w:rsidRPr="00C873C8">
          <w:rPr>
            <w:rStyle w:val="Hyperlink"/>
          </w:rPr>
          <w:t>http://www.eclipse.org/xsd/2002/XSD</w:t>
        </w:r>
      </w:hyperlink>
    </w:p>
    <w:p w14:paraId="1829BD6D" w14:textId="77777777" w:rsidR="00EC3FD6" w:rsidRPr="00A13E16" w:rsidRDefault="00EC3FD6" w:rsidP="00895C6E">
      <w:pPr>
        <w:pStyle w:val="CodeText"/>
      </w:pPr>
    </w:p>
    <w:p w14:paraId="7FD722CC" w14:textId="4857D68B" w:rsidR="00895C6E" w:rsidRDefault="00895C6E" w:rsidP="00895C6E">
      <w:pPr>
        <w:pStyle w:val="BodyText"/>
      </w:pPr>
      <w:r>
        <w:t>These transformations in turn use the following common transformations:</w:t>
      </w:r>
    </w:p>
    <w:p w14:paraId="7B5EE56A" w14:textId="2252BAF1" w:rsidR="00895C6E" w:rsidRPr="00F06A1A" w:rsidRDefault="00895C6E" w:rsidP="00895C6E">
      <w:pPr>
        <w:pStyle w:val="BulletedText"/>
        <w:rPr>
          <w:i/>
        </w:rPr>
      </w:pPr>
      <w:r w:rsidRPr="00F06A1A">
        <w:rPr>
          <w:i/>
        </w:rPr>
        <w:t>NIEM Globals</w:t>
      </w:r>
    </w:p>
    <w:p w14:paraId="029416B6" w14:textId="38B6D20C" w:rsidR="00895C6E" w:rsidRDefault="00895C6E" w:rsidP="00895C6E">
      <w:pPr>
        <w:pStyle w:val="CodeText"/>
      </w:pPr>
      <w:r w:rsidRPr="00A13E16">
        <w:tab/>
      </w:r>
      <w:hyperlink r:id="rId890" w:history="1">
        <w:r w:rsidR="00EC3FD6" w:rsidRPr="00DE52D7">
          <w:rPr>
            <w:rStyle w:val="Hyperlink"/>
            <w:rFonts w:cs="Courier New"/>
          </w:rPr>
          <w:t>http://www.omg.org/spec/NIEM-UML/20150201/NIEMglobals.qvto</w:t>
        </w:r>
      </w:hyperlink>
    </w:p>
    <w:p w14:paraId="58A4F092" w14:textId="77777777" w:rsidR="00EC3FD6" w:rsidRDefault="00EC3FD6" w:rsidP="00EC3FD6">
      <w:pPr>
        <w:pStyle w:val="CodeText"/>
        <w:ind w:left="360"/>
      </w:pPr>
      <w:r w:rsidRPr="00EC3FD6">
        <w:rPr>
          <w:rFonts w:ascii="Times New Roman" w:hAnsi="Times New Roman" w:cs="Times New Roman"/>
          <w:sz w:val="20"/>
          <w:szCs w:val="20"/>
        </w:rPr>
        <w:t>Dependencies:</w:t>
      </w:r>
      <w:r>
        <w:t xml:space="preserve"> </w:t>
      </w:r>
      <w:r>
        <w:tab/>
      </w:r>
      <w:hyperlink r:id="rId891" w:history="1">
        <w:r w:rsidRPr="00C873C8">
          <w:rPr>
            <w:rStyle w:val="Hyperlink"/>
          </w:rPr>
          <w:t>http://www.omg.org/spec/UML/20131001</w:t>
        </w:r>
      </w:hyperlink>
      <w:r>
        <w:t>,</w:t>
      </w:r>
    </w:p>
    <w:p w14:paraId="4AAE058D" w14:textId="77777777" w:rsidR="00EC3FD6" w:rsidRPr="00A13E16" w:rsidRDefault="00EC3FD6" w:rsidP="00EC3FD6">
      <w:pPr>
        <w:pStyle w:val="CodeText"/>
        <w:ind w:left="360"/>
      </w:pPr>
      <w:r>
        <w:tab/>
      </w:r>
      <w:r>
        <w:tab/>
      </w:r>
      <w:r>
        <w:tab/>
      </w:r>
      <w:r>
        <w:tab/>
      </w:r>
      <w:hyperlink r:id="rId892" w:history="1">
        <w:r w:rsidRPr="00C873C8">
          <w:rPr>
            <w:rStyle w:val="Hyperlink"/>
          </w:rPr>
          <w:t>http://www.eclipse.org/xsd/2002/XSD</w:t>
        </w:r>
      </w:hyperlink>
    </w:p>
    <w:p w14:paraId="5A4AF2F9" w14:textId="77777777" w:rsidR="00EC3FD6" w:rsidRPr="00A13E16" w:rsidRDefault="00EC3FD6" w:rsidP="00895C6E">
      <w:pPr>
        <w:pStyle w:val="CodeText"/>
      </w:pPr>
    </w:p>
    <w:p w14:paraId="383C7D00" w14:textId="5347B5FB" w:rsidR="00895C6E" w:rsidRPr="00F06A1A" w:rsidRDefault="00895C6E" w:rsidP="00895C6E">
      <w:pPr>
        <w:pStyle w:val="BulletedText"/>
        <w:rPr>
          <w:i/>
        </w:rPr>
      </w:pPr>
      <w:r w:rsidRPr="00F06A1A">
        <w:rPr>
          <w:i/>
        </w:rPr>
        <w:t>NIEM Platform Binding</w:t>
      </w:r>
    </w:p>
    <w:p w14:paraId="039437D4" w14:textId="7459B744" w:rsidR="00895C6E" w:rsidRDefault="00895C6E" w:rsidP="00895C6E">
      <w:pPr>
        <w:pStyle w:val="CodeText"/>
      </w:pPr>
      <w:r w:rsidRPr="00A13E16">
        <w:tab/>
      </w:r>
      <w:hyperlink r:id="rId893" w:history="1">
        <w:r w:rsidR="00EC3FD6" w:rsidRPr="00DE52D7">
          <w:rPr>
            <w:rStyle w:val="Hyperlink"/>
            <w:rFonts w:cs="Courier New"/>
          </w:rPr>
          <w:t>http://www.omg.org/spec/NIEM-UML/20150201/NIEMplatformBinding.qvto</w:t>
        </w:r>
      </w:hyperlink>
    </w:p>
    <w:p w14:paraId="1F92F5CA" w14:textId="77777777" w:rsidR="00EC3FD6" w:rsidRDefault="00EC3FD6" w:rsidP="00EC3FD6">
      <w:pPr>
        <w:pStyle w:val="CodeText"/>
        <w:ind w:left="360"/>
      </w:pPr>
      <w:r w:rsidRPr="00EC3FD6">
        <w:rPr>
          <w:rFonts w:ascii="Times New Roman" w:hAnsi="Times New Roman" w:cs="Times New Roman"/>
          <w:sz w:val="20"/>
          <w:szCs w:val="20"/>
        </w:rPr>
        <w:t>Dependencies:</w:t>
      </w:r>
      <w:r>
        <w:t xml:space="preserve"> </w:t>
      </w:r>
      <w:r>
        <w:tab/>
      </w:r>
      <w:hyperlink r:id="rId894" w:history="1">
        <w:r w:rsidRPr="00C873C8">
          <w:rPr>
            <w:rStyle w:val="Hyperlink"/>
          </w:rPr>
          <w:t>http://www.omg.org/spec/UML/20131001</w:t>
        </w:r>
      </w:hyperlink>
      <w:r>
        <w:t>,</w:t>
      </w:r>
    </w:p>
    <w:p w14:paraId="63EC05D8" w14:textId="4D447728" w:rsidR="00EC3FD6" w:rsidRDefault="00EC3FD6" w:rsidP="00EC3FD6">
      <w:pPr>
        <w:pStyle w:val="CodeText"/>
        <w:ind w:left="360"/>
      </w:pPr>
      <w:r>
        <w:tab/>
      </w:r>
      <w:r>
        <w:tab/>
      </w:r>
      <w:r>
        <w:tab/>
      </w:r>
      <w:r>
        <w:tab/>
      </w:r>
      <w:hyperlink r:id="rId895" w:history="1">
        <w:r w:rsidRPr="00C873C8">
          <w:rPr>
            <w:rStyle w:val="Hyperlink"/>
          </w:rPr>
          <w:t>http://www.eclipse.org/xsd/2002/XSD</w:t>
        </w:r>
      </w:hyperlink>
      <w:r w:rsidR="00204625">
        <w:t>,</w:t>
      </w:r>
    </w:p>
    <w:p w14:paraId="70A929E6" w14:textId="77777777" w:rsidR="00EC3FD6" w:rsidRDefault="00EC3FD6" w:rsidP="00EC3FD6">
      <w:pPr>
        <w:pStyle w:val="CodeText"/>
        <w:ind w:left="360"/>
      </w:pPr>
      <w:r>
        <w:tab/>
      </w:r>
      <w:r>
        <w:tab/>
      </w:r>
      <w:r>
        <w:tab/>
      </w:r>
      <w:r>
        <w:tab/>
      </w:r>
      <w:hyperlink r:id="rId896" w:history="1">
        <w:r w:rsidRPr="00C873C8">
          <w:rPr>
            <w:rStyle w:val="Hyperlink"/>
          </w:rPr>
          <w:t>http://release.niem.gov/niem/proxy/xsd/3.0/</w:t>
        </w:r>
      </w:hyperlink>
      <w:r>
        <w:t>,</w:t>
      </w:r>
    </w:p>
    <w:p w14:paraId="24B9551E" w14:textId="77777777" w:rsidR="00EC3FD6" w:rsidRDefault="00EC3FD6" w:rsidP="00EC3FD6">
      <w:pPr>
        <w:pStyle w:val="CodeText"/>
        <w:ind w:left="360"/>
      </w:pPr>
      <w:r>
        <w:tab/>
      </w:r>
      <w:r>
        <w:tab/>
      </w:r>
      <w:r>
        <w:tab/>
      </w:r>
      <w:r>
        <w:tab/>
      </w:r>
      <w:hyperlink r:id="rId897" w:history="1">
        <w:r w:rsidRPr="00C873C8">
          <w:rPr>
            <w:rStyle w:val="Hyperlink"/>
          </w:rPr>
          <w:t>http://reference.niem.gov/niem/resource/mpd/catalog/3.0/</w:t>
        </w:r>
      </w:hyperlink>
      <w:r>
        <w:t>,</w:t>
      </w:r>
    </w:p>
    <w:p w14:paraId="138C4A38" w14:textId="77777777" w:rsidR="00EC3FD6" w:rsidRDefault="00EC3FD6" w:rsidP="00EC3FD6">
      <w:pPr>
        <w:pStyle w:val="CodeText"/>
        <w:ind w:left="360"/>
      </w:pPr>
      <w:r>
        <w:tab/>
      </w:r>
      <w:r>
        <w:tab/>
      </w:r>
      <w:r>
        <w:tab/>
      </w:r>
      <w:r>
        <w:tab/>
      </w:r>
      <w:hyperlink r:id="rId898" w:history="1">
        <w:r w:rsidRPr="00C873C8">
          <w:rPr>
            <w:rStyle w:val="Hyperlink"/>
          </w:rPr>
          <w:t>http://reference.niem.gov/niem/resource/mpd/changelog/1.1/</w:t>
        </w:r>
      </w:hyperlink>
      <w:r>
        <w:t>,</w:t>
      </w:r>
    </w:p>
    <w:p w14:paraId="387197A6" w14:textId="77777777" w:rsidR="00EC3FD6" w:rsidRPr="00A13E16" w:rsidRDefault="00EC3FD6" w:rsidP="00EC3FD6">
      <w:pPr>
        <w:pStyle w:val="CodeText"/>
        <w:ind w:left="360"/>
      </w:pPr>
      <w:r>
        <w:tab/>
      </w:r>
      <w:r>
        <w:tab/>
      </w:r>
      <w:r>
        <w:tab/>
      </w:r>
      <w:r>
        <w:tab/>
      </w:r>
      <w:hyperlink r:id="rId899" w:history="1">
        <w:r w:rsidRPr="00C873C8">
          <w:rPr>
            <w:rStyle w:val="Hyperlink"/>
          </w:rPr>
          <w:t>http://release.niem.gov/niem/niem-core/3.0/</w:t>
        </w:r>
      </w:hyperlink>
    </w:p>
    <w:p w14:paraId="3B664585" w14:textId="77777777" w:rsidR="00EC3FD6" w:rsidRDefault="00EC3FD6" w:rsidP="00895C6E">
      <w:pPr>
        <w:pStyle w:val="CodeText"/>
      </w:pPr>
    </w:p>
    <w:p w14:paraId="3B99641B" w14:textId="70772DDC" w:rsidR="00EC3FD6" w:rsidRDefault="00EC3FD6" w:rsidP="00895C6E">
      <w:pPr>
        <w:pStyle w:val="CodeText"/>
        <w:rPr>
          <w:rFonts w:ascii="Times New Roman" w:hAnsi="Times New Roman" w:cs="Times New Roman"/>
          <w:sz w:val="20"/>
        </w:rPr>
      </w:pPr>
      <w:r>
        <w:rPr>
          <w:rFonts w:ascii="Times New Roman" w:hAnsi="Times New Roman" w:cs="Times New Roman"/>
          <w:sz w:val="20"/>
        </w:rPr>
        <w:t xml:space="preserve">The namespace </w:t>
      </w:r>
      <w:hyperlink r:id="rId900" w:history="1">
        <w:r w:rsidRPr="00C873C8">
          <w:rPr>
            <w:rStyle w:val="Hyperlink"/>
          </w:rPr>
          <w:t>http://www.eclipse.org/xsd/2002/XSD</w:t>
        </w:r>
      </w:hyperlink>
      <w:r>
        <w:t xml:space="preserve"> </w:t>
      </w:r>
      <w:r w:rsidRPr="00EC3FD6">
        <w:rPr>
          <w:rFonts w:ascii="Times New Roman" w:hAnsi="Times New Roman" w:cs="Times New Roman"/>
          <w:sz w:val="20"/>
        </w:rPr>
        <w:t xml:space="preserve">is a published </w:t>
      </w:r>
      <w:r w:rsidR="00204625">
        <w:rPr>
          <w:rFonts w:ascii="Times New Roman" w:hAnsi="Times New Roman" w:cs="Times New Roman"/>
          <w:sz w:val="20"/>
        </w:rPr>
        <w:t>model interface</w:t>
      </w:r>
      <w:r>
        <w:rPr>
          <w:rFonts w:ascii="Times New Roman" w:hAnsi="Times New Roman" w:cs="Times New Roman"/>
          <w:sz w:val="20"/>
        </w:rPr>
        <w:t xml:space="preserve"> for the Xml Schema Infoset model </w:t>
      </w:r>
      <w:r w:rsidR="008C1008">
        <w:rPr>
          <w:rFonts w:ascii="Times New Roman" w:hAnsi="Times New Roman" w:cs="Times New Roman"/>
          <w:sz w:val="20"/>
        </w:rPr>
        <w:t>described in</w:t>
      </w:r>
      <w:r w:rsidR="00204625">
        <w:rPr>
          <w:rFonts w:ascii="Times New Roman" w:hAnsi="Times New Roman" w:cs="Times New Roman"/>
          <w:sz w:val="20"/>
        </w:rPr>
        <w:t xml:space="preserve"> clause 10 of</w:t>
      </w:r>
      <w:r w:rsidR="008C1008">
        <w:rPr>
          <w:rFonts w:ascii="Times New Roman" w:hAnsi="Times New Roman" w:cs="Times New Roman"/>
          <w:sz w:val="20"/>
        </w:rPr>
        <w:t xml:space="preserve"> [XMI].</w:t>
      </w:r>
    </w:p>
    <w:p w14:paraId="1CC81C08" w14:textId="4105FEB4" w:rsidR="00EC3FD6" w:rsidRDefault="008C1008" w:rsidP="00895C6E">
      <w:pPr>
        <w:pStyle w:val="CodeText"/>
        <w:rPr>
          <w:rFonts w:ascii="Times New Roman" w:hAnsi="Times New Roman" w:cs="Times New Roman"/>
          <w:sz w:val="20"/>
        </w:rPr>
      </w:pPr>
      <w:r>
        <w:rPr>
          <w:rFonts w:ascii="Times New Roman" w:hAnsi="Times New Roman" w:cs="Times New Roman"/>
          <w:sz w:val="20"/>
        </w:rPr>
        <w:t>O</w:t>
      </w:r>
      <w:r w:rsidR="00EC3FD6">
        <w:rPr>
          <w:rFonts w:ascii="Times New Roman" w:hAnsi="Times New Roman" w:cs="Times New Roman"/>
          <w:sz w:val="20"/>
        </w:rPr>
        <w:t xml:space="preserve">ther dependencies that are not OMG </w:t>
      </w:r>
      <w:r>
        <w:rPr>
          <w:rFonts w:ascii="Times New Roman" w:hAnsi="Times New Roman" w:cs="Times New Roman"/>
          <w:sz w:val="20"/>
        </w:rPr>
        <w:t xml:space="preserve">specifications are all published XML Schemas.  Each of these is accessed by the QVT </w:t>
      </w:r>
      <w:r w:rsidR="00204625">
        <w:rPr>
          <w:rFonts w:ascii="Times New Roman" w:hAnsi="Times New Roman" w:cs="Times New Roman"/>
          <w:sz w:val="20"/>
        </w:rPr>
        <w:t xml:space="preserve">via an implied </w:t>
      </w:r>
      <w:r>
        <w:rPr>
          <w:rFonts w:ascii="Times New Roman" w:hAnsi="Times New Roman" w:cs="Times New Roman"/>
          <w:sz w:val="20"/>
        </w:rPr>
        <w:t>derived MOF model that has the capability to serialize XML documents that validate against the schema.  In this model each complex type corresponds by name to a Class, each simple type corresponds by name to a DataType, and each element or attribute corresponds to a Property of the corresponding type.</w:t>
      </w:r>
    </w:p>
    <w:p w14:paraId="2BB8064A" w14:textId="1FEAADAF" w:rsidR="00204625" w:rsidRDefault="00204625" w:rsidP="00895C6E">
      <w:pPr>
        <w:pStyle w:val="CodeText"/>
        <w:rPr>
          <w:rFonts w:ascii="Times New Roman" w:hAnsi="Times New Roman" w:cs="Times New Roman"/>
          <w:sz w:val="20"/>
        </w:rPr>
      </w:pPr>
      <w:r>
        <w:rPr>
          <w:rFonts w:ascii="Times New Roman" w:hAnsi="Times New Roman" w:cs="Times New Roman"/>
          <w:sz w:val="20"/>
        </w:rPr>
        <w:t>The NIEM schemas may be found at [NIEM-3].</w:t>
      </w:r>
    </w:p>
    <w:p w14:paraId="0915E274" w14:textId="16D6C842" w:rsidR="00204625" w:rsidRDefault="00204625" w:rsidP="00895C6E">
      <w:pPr>
        <w:pStyle w:val="CodeText"/>
        <w:rPr>
          <w:rFonts w:ascii="Times New Roman" w:hAnsi="Times New Roman" w:cs="Times New Roman"/>
          <w:sz w:val="20"/>
        </w:rPr>
      </w:pPr>
      <w:r>
        <w:rPr>
          <w:rFonts w:ascii="Times New Roman" w:hAnsi="Times New Roman" w:cs="Times New Roman"/>
          <w:sz w:val="20"/>
        </w:rPr>
        <w:t xml:space="preserve">The OASIS </w:t>
      </w:r>
      <w:r w:rsidR="00B06B02">
        <w:rPr>
          <w:rFonts w:ascii="Times New Roman" w:hAnsi="Times New Roman" w:cs="Times New Roman"/>
          <w:sz w:val="20"/>
        </w:rPr>
        <w:t xml:space="preserve">catalog </w:t>
      </w:r>
      <w:r>
        <w:rPr>
          <w:rFonts w:ascii="Times New Roman" w:hAnsi="Times New Roman" w:cs="Times New Roman"/>
          <w:sz w:val="20"/>
        </w:rPr>
        <w:t xml:space="preserve">schema may be found at </w:t>
      </w:r>
      <w:hyperlink r:id="rId901" w:history="1">
        <w:r w:rsidRPr="00B06B02">
          <w:rPr>
            <w:rStyle w:val="Hyperlink"/>
            <w:rFonts w:cs="Courier New"/>
            <w:szCs w:val="18"/>
          </w:rPr>
          <w:t>https://www.oasis-open.org/committees/entity/spec-2001-08-06.html</w:t>
        </w:r>
      </w:hyperlink>
      <w:r>
        <w:rPr>
          <w:rFonts w:ascii="Times New Roman" w:hAnsi="Times New Roman" w:cs="Times New Roman"/>
          <w:sz w:val="20"/>
        </w:rPr>
        <w:t xml:space="preserve">. </w:t>
      </w:r>
    </w:p>
    <w:p w14:paraId="40827820" w14:textId="77777777" w:rsidR="00B06B02" w:rsidRPr="008C1008" w:rsidRDefault="00B06B02" w:rsidP="00895C6E">
      <w:pPr>
        <w:pStyle w:val="CodeText"/>
        <w:rPr>
          <w:rFonts w:ascii="Times New Roman" w:hAnsi="Times New Roman" w:cs="Times New Roman"/>
          <w:sz w:val="20"/>
        </w:rPr>
      </w:pPr>
    </w:p>
    <w:p w14:paraId="73BB20DC" w14:textId="730A855B" w:rsidR="00A13E16" w:rsidDel="00030B13" w:rsidRDefault="008C1008" w:rsidP="006647A5">
      <w:pPr>
        <w:pStyle w:val="Heading2-Annex"/>
        <w:rPr>
          <w:del w:id="805" w:author="Steve Cook" w:date="2016-06-09T11:53:00Z"/>
        </w:rPr>
      </w:pPr>
      <w:bookmarkStart w:id="806" w:name="_Toc426452373"/>
      <w:commentRangeStart w:id="807"/>
      <w:del w:id="808" w:author="Steve Cook" w:date="2016-06-09T11:53:00Z">
        <w:r w:rsidDel="00030B13">
          <w:delText>Informative</w:delText>
        </w:r>
      </w:del>
      <w:bookmarkEnd w:id="806"/>
      <w:commentRangeEnd w:id="807"/>
      <w:r w:rsidR="00030B13">
        <w:rPr>
          <w:rStyle w:val="CommentReference"/>
          <w:rFonts w:ascii="Times New Roman" w:hAnsi="Times New Roman" w:cs="Times New Roman"/>
          <w:b w:val="0"/>
          <w:bCs w:val="0"/>
          <w:iCs w:val="0"/>
        </w:rPr>
        <w:commentReference w:id="807"/>
      </w:r>
    </w:p>
    <w:p w14:paraId="6CE87EB9" w14:textId="3F84FEE0" w:rsidR="006647A5" w:rsidDel="00030B13" w:rsidRDefault="006647A5" w:rsidP="006647A5">
      <w:pPr>
        <w:pStyle w:val="BodyText"/>
        <w:rPr>
          <w:del w:id="809" w:author="Steve Cook" w:date="2016-06-09T11:53:00Z"/>
        </w:rPr>
      </w:pPr>
      <w:del w:id="810" w:author="Steve Cook" w:date="2016-06-09T11:53:00Z">
        <w:r w:rsidDel="00030B13">
          <w:delText>The following artifacts</w:delText>
        </w:r>
        <w:r w:rsidR="008C1008" w:rsidDel="00030B13">
          <w:delText xml:space="preserve"> are MagicDraw files that may help with understanding and maintenance of this specification</w:delText>
        </w:r>
        <w:r w:rsidDel="00030B13">
          <w:delText>.</w:delText>
        </w:r>
      </w:del>
    </w:p>
    <w:p w14:paraId="2E526124" w14:textId="6EABA953" w:rsidR="006647A5" w:rsidRPr="00F06A1A" w:rsidDel="00030B13" w:rsidRDefault="008C1008" w:rsidP="008C1008">
      <w:pPr>
        <w:pStyle w:val="BulletedText"/>
        <w:rPr>
          <w:del w:id="811" w:author="Steve Cook" w:date="2016-06-09T11:53:00Z"/>
          <w:i/>
        </w:rPr>
      </w:pPr>
      <w:del w:id="812" w:author="Steve Cook" w:date="2016-06-09T11:53:00Z">
        <w:r w:rsidRPr="008C1008" w:rsidDel="00030B13">
          <w:rPr>
            <w:i/>
          </w:rPr>
          <w:delText>MagicDraw implementation of NIEM-UML profile</w:delText>
        </w:r>
      </w:del>
    </w:p>
    <w:p w14:paraId="29656524" w14:textId="2FE6ACD6" w:rsidR="006647A5" w:rsidRPr="00A13E16" w:rsidDel="00030B13" w:rsidRDefault="006647A5" w:rsidP="00720DB0">
      <w:pPr>
        <w:pStyle w:val="CodeText"/>
        <w:rPr>
          <w:del w:id="813" w:author="Steve Cook" w:date="2016-06-09T11:53:00Z"/>
        </w:rPr>
      </w:pPr>
      <w:del w:id="814" w:author="Steve Cook" w:date="2016-06-09T11:53:00Z">
        <w:r w:rsidRPr="00A13E16" w:rsidDel="00030B13">
          <w:tab/>
        </w:r>
        <w:r w:rsidR="00333F36" w:rsidDel="00030B13">
          <w:fldChar w:fldCharType="begin"/>
        </w:r>
        <w:r w:rsidR="00333F36" w:rsidDel="00030B13">
          <w:delInstrText xml:space="preserve"> HYPERLINK "http://www.omg.org/spec/NIEM-UML/20150201/NIEM-UML-Profile.mdzip" </w:delInstrText>
        </w:r>
        <w:r w:rsidR="00333F36" w:rsidDel="00030B13">
          <w:fldChar w:fldCharType="separate"/>
        </w:r>
        <w:r w:rsidR="008C1008" w:rsidDel="00030B13">
          <w:rPr>
            <w:rStyle w:val="Hyperlink"/>
          </w:rPr>
          <w:delText>http://www.omg.org/spec/NIEM-UML/20150201/NIEM-UML-Profile.mdzip</w:delText>
        </w:r>
        <w:r w:rsidR="00333F36" w:rsidDel="00030B13">
          <w:rPr>
            <w:rStyle w:val="Hyperlink"/>
          </w:rPr>
          <w:fldChar w:fldCharType="end"/>
        </w:r>
        <w:r w:rsidDel="00030B13">
          <w:delText xml:space="preserve"> </w:delText>
        </w:r>
      </w:del>
    </w:p>
    <w:p w14:paraId="31E5DF5C" w14:textId="28D9032A" w:rsidR="006647A5" w:rsidRPr="00F06A1A" w:rsidDel="00030B13" w:rsidRDefault="008C1008" w:rsidP="008C1008">
      <w:pPr>
        <w:pStyle w:val="BulletedText"/>
        <w:rPr>
          <w:del w:id="815" w:author="Steve Cook" w:date="2016-06-09T11:53:00Z"/>
          <w:i/>
        </w:rPr>
      </w:pPr>
      <w:del w:id="816" w:author="Steve Cook" w:date="2016-06-09T11:53:00Z">
        <w:r w:rsidRPr="008C1008" w:rsidDel="00030B13">
          <w:rPr>
            <w:i/>
          </w:rPr>
          <w:delText>MagicDraw implementation of NIEM-UML libraries</w:delText>
        </w:r>
      </w:del>
    </w:p>
    <w:p w14:paraId="5AB6989F" w14:textId="621F26C6" w:rsidR="006647A5" w:rsidRPr="00A13E16" w:rsidDel="00030B13" w:rsidRDefault="006647A5" w:rsidP="00720DB0">
      <w:pPr>
        <w:pStyle w:val="CodeText"/>
        <w:rPr>
          <w:del w:id="817" w:author="Steve Cook" w:date="2016-06-09T11:53:00Z"/>
        </w:rPr>
      </w:pPr>
      <w:del w:id="818" w:author="Steve Cook" w:date="2016-06-09T11:53:00Z">
        <w:r w:rsidRPr="00A13E16" w:rsidDel="00030B13">
          <w:tab/>
        </w:r>
        <w:r w:rsidR="00333F36" w:rsidDel="00030B13">
          <w:fldChar w:fldCharType="begin"/>
        </w:r>
        <w:r w:rsidR="00333F36" w:rsidDel="00030B13">
          <w:delInstrText xml:space="preserve"> HYPERLINK "http://www.omg.org/spec/NIEM-UML/20150201/ModelLibraryMD.zip" </w:delInstrText>
        </w:r>
        <w:r w:rsidR="00333F36" w:rsidDel="00030B13">
          <w:fldChar w:fldCharType="separate"/>
        </w:r>
        <w:r w:rsidR="008C1008" w:rsidDel="00030B13">
          <w:rPr>
            <w:rStyle w:val="Hyperlink"/>
          </w:rPr>
          <w:delText>http://www.omg.org/spec/NIEM-UML/20150201/ModelLibraryMD.zip</w:delText>
        </w:r>
        <w:r w:rsidR="00333F36" w:rsidDel="00030B13">
          <w:rPr>
            <w:rStyle w:val="Hyperlink"/>
          </w:rPr>
          <w:fldChar w:fldCharType="end"/>
        </w:r>
      </w:del>
    </w:p>
    <w:p w14:paraId="291A58C7" w14:textId="2CA137F5" w:rsidR="008C1008" w:rsidRPr="00F06A1A" w:rsidDel="00030B13" w:rsidRDefault="008C1008" w:rsidP="008C1008">
      <w:pPr>
        <w:pStyle w:val="BulletedText"/>
        <w:rPr>
          <w:del w:id="819" w:author="Steve Cook" w:date="2016-06-09T11:53:00Z"/>
          <w:i/>
        </w:rPr>
      </w:pPr>
      <w:del w:id="820" w:author="Steve Cook" w:date="2016-06-09T11:53:00Z">
        <w:r w:rsidRPr="008C1008" w:rsidDel="00030B13">
          <w:rPr>
            <w:i/>
          </w:rPr>
          <w:delText>MagicDraw implementation of PetAdoption example</w:delText>
        </w:r>
      </w:del>
    </w:p>
    <w:p w14:paraId="3548A0D4" w14:textId="13326D3C" w:rsidR="00AA22B9" w:rsidRPr="00A13E16" w:rsidDel="00030B13" w:rsidRDefault="008C1008" w:rsidP="008C1008">
      <w:pPr>
        <w:pStyle w:val="CodeText"/>
        <w:rPr>
          <w:del w:id="821" w:author="Steve Cook" w:date="2016-06-09T11:53:00Z"/>
        </w:rPr>
      </w:pPr>
      <w:del w:id="822" w:author="Steve Cook" w:date="2016-06-09T11:53:00Z">
        <w:r w:rsidRPr="00A13E16" w:rsidDel="00030B13">
          <w:tab/>
        </w:r>
        <w:r w:rsidR="00333F36" w:rsidDel="00030B13">
          <w:fldChar w:fldCharType="begin"/>
        </w:r>
        <w:r w:rsidR="00333F36" w:rsidDel="00030B13">
          <w:delInstrText xml:space="preserve"> HYPERLINK "http://www.omg.org/spec/NIEM-UML/20150201/PetExample.mdzip" </w:delInstrText>
        </w:r>
        <w:r w:rsidR="00333F36" w:rsidDel="00030B13">
          <w:fldChar w:fldCharType="separate"/>
        </w:r>
        <w:r w:rsidDel="00030B13">
          <w:rPr>
            <w:rStyle w:val="Hyperlink"/>
          </w:rPr>
          <w:delText>http://www.omg.org/spec/NIEM-UML/20150201/PetExample.mdzip</w:delText>
        </w:r>
        <w:r w:rsidR="00333F36" w:rsidDel="00030B13">
          <w:rPr>
            <w:rStyle w:val="Hyperlink"/>
          </w:rPr>
          <w:fldChar w:fldCharType="end"/>
        </w:r>
      </w:del>
    </w:p>
    <w:p w14:paraId="1BD5AF62" w14:textId="77777777" w:rsidR="00B9481F" w:rsidRDefault="00B9481F">
      <w:pPr>
        <w:pStyle w:val="CodeText"/>
      </w:pPr>
    </w:p>
    <w:p w14:paraId="47B51B20" w14:textId="1B054ADE" w:rsidR="008C1008" w:rsidDel="00E74852" w:rsidRDefault="008C1008" w:rsidP="008C1008">
      <w:pPr>
        <w:pStyle w:val="Heading2-Annex"/>
        <w:rPr>
          <w:del w:id="823" w:author="Steve Cook" w:date="2016-05-18T15:51:00Z"/>
        </w:rPr>
      </w:pPr>
      <w:bookmarkStart w:id="824" w:name="_Toc426452374"/>
      <w:del w:id="825" w:author="Steve Cook" w:date="2016-05-18T15:51:00Z">
        <w:r w:rsidDel="00E74852">
          <w:lastRenderedPageBreak/>
          <w:delText>Ancillary</w:delText>
        </w:r>
        <w:bookmarkEnd w:id="824"/>
      </w:del>
    </w:p>
    <w:p w14:paraId="09DE6BC7" w14:textId="7E0AA438" w:rsidR="008C1008" w:rsidDel="00E74852" w:rsidRDefault="008C1008" w:rsidP="008C1008">
      <w:pPr>
        <w:pStyle w:val="BodyText"/>
        <w:rPr>
          <w:del w:id="826" w:author="Steve Cook" w:date="2016-05-18T15:51:00Z"/>
        </w:rPr>
      </w:pPr>
      <w:del w:id="827" w:author="Steve Cook" w:date="2016-05-18T15:51:00Z">
        <w:r w:rsidDel="00E74852">
          <w:delText>The following artifact is a MagicDraw file that may assist with future maintenance of this specification.</w:delText>
        </w:r>
      </w:del>
    </w:p>
    <w:p w14:paraId="28E3E285" w14:textId="1DD90F5D" w:rsidR="008C1008" w:rsidRPr="00F06A1A" w:rsidDel="00E74852" w:rsidRDefault="008C1008" w:rsidP="008C1008">
      <w:pPr>
        <w:pStyle w:val="BulletedText"/>
        <w:rPr>
          <w:del w:id="828" w:author="Steve Cook" w:date="2016-05-18T15:51:00Z"/>
          <w:i/>
        </w:rPr>
      </w:pPr>
      <w:del w:id="829" w:author="Steve Cook" w:date="2016-05-18T15:51:00Z">
        <w:r w:rsidRPr="008C1008" w:rsidDel="00E74852">
          <w:rPr>
            <w:i/>
          </w:rPr>
          <w:delText>MagicDraw implementation of Clause 7 examples</w:delText>
        </w:r>
      </w:del>
    </w:p>
    <w:p w14:paraId="370E917A" w14:textId="473BFB7E" w:rsidR="008C1008" w:rsidRPr="00A13E16" w:rsidRDefault="008C1008">
      <w:pPr>
        <w:pStyle w:val="CodeText"/>
      </w:pPr>
      <w:del w:id="830" w:author="Steve Cook" w:date="2016-05-18T15:51:00Z">
        <w:r w:rsidRPr="00A13E16" w:rsidDel="00E74852">
          <w:tab/>
        </w:r>
        <w:r w:rsidR="00C53113" w:rsidDel="00E74852">
          <w:fldChar w:fldCharType="begin"/>
        </w:r>
        <w:r w:rsidR="00C53113" w:rsidDel="00E74852">
          <w:delInstrText xml:space="preserve"> HYPERLINK "http://www.omg.org/spec/NIEM-UML/20150201/Examples-Clause7.mdzip" </w:delInstrText>
        </w:r>
        <w:r w:rsidR="00C53113" w:rsidDel="00E74852">
          <w:fldChar w:fldCharType="separate"/>
        </w:r>
        <w:r w:rsidDel="00E74852">
          <w:rPr>
            <w:rStyle w:val="Hyperlink"/>
          </w:rPr>
          <w:delText>http://www.omg.org/spec/NIEM-UML/20150201/Examples-Clause7.mdzip</w:delText>
        </w:r>
        <w:r w:rsidR="00C53113" w:rsidDel="00E74852">
          <w:rPr>
            <w:rStyle w:val="Hyperlink"/>
          </w:rPr>
          <w:fldChar w:fldCharType="end"/>
        </w:r>
        <w:r w:rsidDel="00E74852">
          <w:delText xml:space="preserve"> </w:delText>
        </w:r>
      </w:del>
    </w:p>
    <w:sectPr w:rsidR="008C1008" w:rsidRPr="00A13E16" w:rsidSect="00305589">
      <w:headerReference w:type="default" r:id="rId902"/>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1" w:author="Steve Cook" w:date="2016-05-16T12:38:00Z" w:initials="SC">
    <w:p w14:paraId="59CA9FC7" w14:textId="093ACA04" w:rsidR="0011329E" w:rsidRDefault="0011329E">
      <w:pPr>
        <w:pStyle w:val="CommentText"/>
      </w:pPr>
      <w:r>
        <w:rPr>
          <w:rStyle w:val="CommentReference"/>
        </w:rPr>
        <w:annotationRef/>
      </w:r>
      <w:r>
        <w:t>UMLNIEM3-10</w:t>
      </w:r>
    </w:p>
  </w:comment>
  <w:comment w:id="23" w:author="Steve Cook" w:date="2016-05-16T12:39:00Z" w:initials="SC">
    <w:p w14:paraId="2B0419B0" w14:textId="3B933C3D" w:rsidR="0011329E" w:rsidRDefault="0011329E">
      <w:pPr>
        <w:pStyle w:val="CommentText"/>
      </w:pPr>
      <w:r>
        <w:rPr>
          <w:rStyle w:val="CommentReference"/>
        </w:rPr>
        <w:annotationRef/>
      </w:r>
      <w:r>
        <w:t>UMLNIEM3-10</w:t>
      </w:r>
    </w:p>
  </w:comment>
  <w:comment w:id="29" w:author="Steve Cook" w:date="2016-05-16T12:33:00Z" w:initials="SC">
    <w:p w14:paraId="718EB5E4" w14:textId="130F3B7F" w:rsidR="00503AF4" w:rsidRDefault="00503AF4">
      <w:pPr>
        <w:pStyle w:val="CommentText"/>
      </w:pPr>
      <w:r>
        <w:rPr>
          <w:rStyle w:val="CommentReference"/>
        </w:rPr>
        <w:annotationRef/>
      </w:r>
      <w:r>
        <w:t>UMLNIEM3-8</w:t>
      </w:r>
    </w:p>
  </w:comment>
  <w:comment w:id="52" w:author="Steve Cook" w:date="2016-05-16T12:36:00Z" w:initials="SC">
    <w:p w14:paraId="0394F841" w14:textId="1B8D37B3" w:rsidR="0011329E" w:rsidRDefault="0011329E">
      <w:pPr>
        <w:pStyle w:val="CommentText"/>
      </w:pPr>
      <w:r>
        <w:rPr>
          <w:rStyle w:val="CommentReference"/>
        </w:rPr>
        <w:annotationRef/>
      </w:r>
      <w:r>
        <w:t>UMLNIEM3-9</w:t>
      </w:r>
    </w:p>
  </w:comment>
  <w:comment w:id="74" w:author="Steve Cook" w:date="2016-05-16T14:19:00Z" w:initials="SC">
    <w:p w14:paraId="5073E306" w14:textId="114B7F0B" w:rsidR="00B95C8A" w:rsidRDefault="00B95C8A">
      <w:pPr>
        <w:pStyle w:val="CommentText"/>
      </w:pPr>
      <w:r>
        <w:rPr>
          <w:rStyle w:val="CommentReference"/>
        </w:rPr>
        <w:annotationRef/>
      </w:r>
      <w:r>
        <w:t>UMLNIEM3-17</w:t>
      </w:r>
    </w:p>
  </w:comment>
  <w:comment w:id="84" w:author="Steve Cook" w:date="2016-05-16T12:57:00Z" w:initials="SC">
    <w:p w14:paraId="4EDCEAA7" w14:textId="342426B3" w:rsidR="0047241C" w:rsidRDefault="0047241C">
      <w:pPr>
        <w:pStyle w:val="CommentText"/>
      </w:pPr>
      <w:r>
        <w:rPr>
          <w:rStyle w:val="CommentReference"/>
        </w:rPr>
        <w:annotationRef/>
      </w:r>
      <w:r>
        <w:t>UMLNIEM3-13</w:t>
      </w:r>
    </w:p>
  </w:comment>
  <w:comment w:id="100" w:author="Steve Cook" w:date="2016-05-16T12:39:00Z" w:initials="SC">
    <w:p w14:paraId="6909878D" w14:textId="3FB4D89C" w:rsidR="0011329E" w:rsidRDefault="0011329E">
      <w:pPr>
        <w:pStyle w:val="CommentText"/>
      </w:pPr>
      <w:r>
        <w:rPr>
          <w:rStyle w:val="CommentReference"/>
        </w:rPr>
        <w:annotationRef/>
      </w:r>
      <w:r>
        <w:t>UMLNIEM3-10</w:t>
      </w:r>
    </w:p>
  </w:comment>
  <w:comment w:id="102" w:author="Steve Cook" w:date="2016-05-16T12:58:00Z" w:initials="SC">
    <w:p w14:paraId="4A784313" w14:textId="04D5FC8F" w:rsidR="0047241C" w:rsidRDefault="0047241C">
      <w:pPr>
        <w:pStyle w:val="CommentText"/>
      </w:pPr>
      <w:r>
        <w:rPr>
          <w:rStyle w:val="CommentReference"/>
        </w:rPr>
        <w:annotationRef/>
      </w:r>
      <w:r>
        <w:t>UMLNIEM3-13</w:t>
      </w:r>
    </w:p>
  </w:comment>
  <w:comment w:id="108" w:author="Steve Cook" w:date="2016-05-16T12:41:00Z" w:initials="SC">
    <w:p w14:paraId="7302767F" w14:textId="5F8922E2" w:rsidR="0011329E" w:rsidRDefault="0011329E">
      <w:pPr>
        <w:pStyle w:val="CommentText"/>
      </w:pPr>
      <w:r>
        <w:rPr>
          <w:rStyle w:val="CommentReference"/>
        </w:rPr>
        <w:annotationRef/>
      </w:r>
      <w:r>
        <w:t>UMLNIEM3-10</w:t>
      </w:r>
    </w:p>
  </w:comment>
  <w:comment w:id="130" w:author="Steve Cook" w:date="2016-05-16T12:42:00Z" w:initials="SC">
    <w:p w14:paraId="1807FA72" w14:textId="2CF83B4A" w:rsidR="0011329E" w:rsidRDefault="0011329E">
      <w:pPr>
        <w:pStyle w:val="CommentText"/>
      </w:pPr>
      <w:r>
        <w:rPr>
          <w:rStyle w:val="CommentReference"/>
        </w:rPr>
        <w:annotationRef/>
      </w:r>
      <w:r>
        <w:t>UMLNIEM3-10</w:t>
      </w:r>
    </w:p>
  </w:comment>
  <w:comment w:id="134" w:author="Steve Cook" w:date="2016-05-16T12:43:00Z" w:initials="SC">
    <w:p w14:paraId="39C14A32" w14:textId="37425CEB" w:rsidR="0011329E" w:rsidRDefault="0011329E">
      <w:pPr>
        <w:pStyle w:val="CommentText"/>
      </w:pPr>
      <w:r>
        <w:rPr>
          <w:rStyle w:val="CommentReference"/>
        </w:rPr>
        <w:annotationRef/>
      </w:r>
      <w:r>
        <w:t>UMLNIEM3-10</w:t>
      </w:r>
    </w:p>
  </w:comment>
  <w:comment w:id="138" w:author="Steve Cook" w:date="2016-05-16T12:35:00Z" w:initials="SC">
    <w:p w14:paraId="673C9EEA" w14:textId="4DCDF59E" w:rsidR="00503AF4" w:rsidRDefault="00503AF4">
      <w:pPr>
        <w:pStyle w:val="CommentText"/>
      </w:pPr>
      <w:r>
        <w:rPr>
          <w:rStyle w:val="CommentReference"/>
        </w:rPr>
        <w:annotationRef/>
      </w:r>
      <w:r>
        <w:t>UMLNIEM3-7</w:t>
      </w:r>
    </w:p>
  </w:comment>
  <w:comment w:id="142" w:author="Steve Cook" w:date="2016-05-16T12:43:00Z" w:initials="SC">
    <w:p w14:paraId="5F28A666" w14:textId="347E97C7" w:rsidR="0011329E" w:rsidRDefault="0011329E">
      <w:pPr>
        <w:pStyle w:val="CommentText"/>
      </w:pPr>
      <w:r>
        <w:rPr>
          <w:rStyle w:val="CommentReference"/>
        </w:rPr>
        <w:annotationRef/>
      </w:r>
      <w:r>
        <w:t>UMLNIEM3-10</w:t>
      </w:r>
    </w:p>
  </w:comment>
  <w:comment w:id="144" w:author="Steve Cook" w:date="2016-05-16T12:47:00Z" w:initials="SC">
    <w:p w14:paraId="4A0FADCD" w14:textId="3EAEE194" w:rsidR="006050A7" w:rsidRDefault="006050A7">
      <w:pPr>
        <w:pStyle w:val="CommentText"/>
      </w:pPr>
      <w:r>
        <w:rPr>
          <w:rStyle w:val="CommentReference"/>
        </w:rPr>
        <w:annotationRef/>
      </w:r>
      <w:r>
        <w:t>UMLNIEM3-10</w:t>
      </w:r>
    </w:p>
  </w:comment>
  <w:comment w:id="146" w:author="Steve Cook" w:date="2016-05-16T12:44:00Z" w:initials="SC">
    <w:p w14:paraId="39E5D294" w14:textId="7AF30700" w:rsidR="0011329E" w:rsidRDefault="0011329E">
      <w:pPr>
        <w:pStyle w:val="CommentText"/>
      </w:pPr>
      <w:r>
        <w:rPr>
          <w:rStyle w:val="CommentReference"/>
        </w:rPr>
        <w:annotationRef/>
      </w:r>
      <w:r>
        <w:t>UMLNIEM3-10</w:t>
      </w:r>
    </w:p>
  </w:comment>
  <w:comment w:id="153" w:author="Steve Cook" w:date="2016-05-16T12:45:00Z" w:initials="SC">
    <w:p w14:paraId="249FA195" w14:textId="65D1CC31" w:rsidR="0011329E" w:rsidRDefault="0011329E">
      <w:pPr>
        <w:pStyle w:val="CommentText"/>
      </w:pPr>
      <w:r>
        <w:rPr>
          <w:rStyle w:val="CommentReference"/>
        </w:rPr>
        <w:annotationRef/>
      </w:r>
      <w:r>
        <w:t>UMLNIEM3-10</w:t>
      </w:r>
    </w:p>
  </w:comment>
  <w:comment w:id="156" w:author="Steve Cook" w:date="2016-05-16T12:45:00Z" w:initials="SC">
    <w:p w14:paraId="24EC22C8" w14:textId="019AC102" w:rsidR="0011329E" w:rsidRDefault="0011329E">
      <w:pPr>
        <w:pStyle w:val="CommentText"/>
      </w:pPr>
      <w:r>
        <w:rPr>
          <w:rStyle w:val="CommentReference"/>
        </w:rPr>
        <w:annotationRef/>
      </w:r>
      <w:r>
        <w:t>UMLNIEM3-10</w:t>
      </w:r>
    </w:p>
  </w:comment>
  <w:comment w:id="180" w:author="Steve Cook" w:date="2016-05-16T12:49:00Z" w:initials="SC">
    <w:p w14:paraId="46533C6A" w14:textId="29ECEF6A" w:rsidR="006050A7" w:rsidRDefault="006050A7">
      <w:pPr>
        <w:pStyle w:val="CommentText"/>
      </w:pPr>
      <w:r>
        <w:rPr>
          <w:rStyle w:val="CommentReference"/>
        </w:rPr>
        <w:annotationRef/>
      </w:r>
      <w:r>
        <w:t>UMLNIEM3-11</w:t>
      </w:r>
    </w:p>
  </w:comment>
  <w:comment w:id="182" w:author="Steve Cook" w:date="2016-05-16T12:50:00Z" w:initials="SC">
    <w:p w14:paraId="56533F8D" w14:textId="435A3183" w:rsidR="006050A7" w:rsidRDefault="006050A7">
      <w:pPr>
        <w:pStyle w:val="CommentText"/>
      </w:pPr>
      <w:r>
        <w:rPr>
          <w:rStyle w:val="CommentReference"/>
        </w:rPr>
        <w:annotationRef/>
      </w:r>
      <w:r>
        <w:t>UMLNIEM3-11</w:t>
      </w:r>
    </w:p>
  </w:comment>
  <w:comment w:id="186" w:author="Steve Cook" w:date="2016-05-16T12:51:00Z" w:initials="SC">
    <w:p w14:paraId="68F918B9" w14:textId="3B6DC010" w:rsidR="006050A7" w:rsidRDefault="006050A7">
      <w:pPr>
        <w:pStyle w:val="CommentText"/>
      </w:pPr>
      <w:r>
        <w:rPr>
          <w:rStyle w:val="CommentReference"/>
        </w:rPr>
        <w:annotationRef/>
      </w:r>
      <w:r>
        <w:t>UMLNIEM3-11</w:t>
      </w:r>
    </w:p>
  </w:comment>
  <w:comment w:id="191" w:author="Steve Cook" w:date="2016-05-16T12:52:00Z" w:initials="SC">
    <w:p w14:paraId="7EE87A0B" w14:textId="67629CC2" w:rsidR="006050A7" w:rsidRDefault="006050A7">
      <w:pPr>
        <w:pStyle w:val="CommentText"/>
      </w:pPr>
      <w:r>
        <w:rPr>
          <w:rStyle w:val="CommentReference"/>
        </w:rPr>
        <w:annotationRef/>
      </w:r>
      <w:r>
        <w:t>UMLNIEM3-11</w:t>
      </w:r>
    </w:p>
  </w:comment>
  <w:comment w:id="194" w:author="Steve Cook" w:date="2016-05-16T12:52:00Z" w:initials="SC">
    <w:p w14:paraId="496EFFF3" w14:textId="27C2F836" w:rsidR="006050A7" w:rsidRDefault="006050A7">
      <w:pPr>
        <w:pStyle w:val="CommentText"/>
      </w:pPr>
      <w:r>
        <w:rPr>
          <w:rStyle w:val="CommentReference"/>
        </w:rPr>
        <w:annotationRef/>
      </w:r>
      <w:r>
        <w:t>UMLNIEM3-11</w:t>
      </w:r>
    </w:p>
  </w:comment>
  <w:comment w:id="197" w:author="Steve Cook" w:date="2016-05-16T12:53:00Z" w:initials="SC">
    <w:p w14:paraId="4E5F9BF7" w14:textId="27B2E185" w:rsidR="006050A7" w:rsidRDefault="006050A7">
      <w:pPr>
        <w:pStyle w:val="CommentText"/>
      </w:pPr>
      <w:r>
        <w:rPr>
          <w:rStyle w:val="CommentReference"/>
        </w:rPr>
        <w:annotationRef/>
      </w:r>
      <w:r>
        <w:t>UMLNIEM3-11</w:t>
      </w:r>
    </w:p>
  </w:comment>
  <w:comment w:id="200" w:author="Steve Cook" w:date="2016-05-16T12:54:00Z" w:initials="SC">
    <w:p w14:paraId="693AE53C" w14:textId="25B4A23C" w:rsidR="006050A7" w:rsidRDefault="006050A7">
      <w:pPr>
        <w:pStyle w:val="CommentText"/>
      </w:pPr>
      <w:r>
        <w:rPr>
          <w:rStyle w:val="CommentReference"/>
        </w:rPr>
        <w:annotationRef/>
      </w:r>
      <w:r>
        <w:t>UMLNIEM£-11</w:t>
      </w:r>
    </w:p>
  </w:comment>
  <w:comment w:id="203" w:author="Steve Cook" w:date="2016-05-16T12:54:00Z" w:initials="SC">
    <w:p w14:paraId="2C7D73D4" w14:textId="714EEA79" w:rsidR="006050A7" w:rsidRDefault="006050A7">
      <w:pPr>
        <w:pStyle w:val="CommentText"/>
      </w:pPr>
      <w:r>
        <w:rPr>
          <w:rStyle w:val="CommentReference"/>
        </w:rPr>
        <w:annotationRef/>
      </w:r>
      <w:r>
        <w:t>UMLNIEM3-11</w:t>
      </w:r>
    </w:p>
  </w:comment>
  <w:comment w:id="207" w:author="Steve Cook" w:date="2016-05-16T14:28:00Z" w:initials="SC">
    <w:p w14:paraId="48BC3285" w14:textId="2CD1CBCB" w:rsidR="00361BD0" w:rsidRDefault="00361BD0">
      <w:pPr>
        <w:pStyle w:val="CommentText"/>
      </w:pPr>
      <w:r>
        <w:rPr>
          <w:rStyle w:val="CommentReference"/>
        </w:rPr>
        <w:annotationRef/>
      </w:r>
      <w:r>
        <w:t>UMLNIEM3-18</w:t>
      </w:r>
    </w:p>
  </w:comment>
  <w:comment w:id="221" w:author="Steve Cook" w:date="2016-05-16T14:12:00Z" w:initials="SC">
    <w:p w14:paraId="5DE6E169" w14:textId="4255455B" w:rsidR="00B95C8A" w:rsidRDefault="00B95C8A">
      <w:pPr>
        <w:pStyle w:val="CommentText"/>
      </w:pPr>
      <w:r>
        <w:rPr>
          <w:rStyle w:val="CommentReference"/>
        </w:rPr>
        <w:annotationRef/>
      </w:r>
      <w:r>
        <w:t>UMLNIEM3-12</w:t>
      </w:r>
    </w:p>
  </w:comment>
  <w:comment w:id="237" w:author="Steve Cook" w:date="2016-05-16T14:24:00Z" w:initials="SC">
    <w:p w14:paraId="3AAC71D5" w14:textId="4FAA9D0A" w:rsidR="00361BD0" w:rsidRDefault="00361BD0">
      <w:pPr>
        <w:pStyle w:val="CommentText"/>
      </w:pPr>
      <w:r>
        <w:rPr>
          <w:rStyle w:val="CommentReference"/>
        </w:rPr>
        <w:annotationRef/>
      </w:r>
      <w:r>
        <w:t>UMLNIEM3-18</w:t>
      </w:r>
    </w:p>
  </w:comment>
  <w:comment w:id="249" w:author="Steve Cook" w:date="2016-05-16T14:14:00Z" w:initials="SC">
    <w:p w14:paraId="44428ADD" w14:textId="79FA6336" w:rsidR="00B95C8A" w:rsidRDefault="00B95C8A">
      <w:pPr>
        <w:pStyle w:val="CommentText"/>
      </w:pPr>
      <w:r>
        <w:rPr>
          <w:rStyle w:val="CommentReference"/>
        </w:rPr>
        <w:annotationRef/>
      </w:r>
      <w:r>
        <w:t>UMLNIEM3-12</w:t>
      </w:r>
    </w:p>
  </w:comment>
  <w:comment w:id="268" w:author="Steve Cook" w:date="2016-05-16T14:32:00Z" w:initials="SC">
    <w:p w14:paraId="5752B411" w14:textId="2534FAC3" w:rsidR="00361BD0" w:rsidRDefault="00361BD0">
      <w:pPr>
        <w:pStyle w:val="CommentText"/>
      </w:pPr>
      <w:r>
        <w:rPr>
          <w:rStyle w:val="CommentReference"/>
        </w:rPr>
        <w:annotationRef/>
      </w:r>
      <w:r>
        <w:t>UMLNIEM3-36</w:t>
      </w:r>
    </w:p>
  </w:comment>
  <w:comment w:id="356" w:author="Steve Cook" w:date="2016-05-16T14:34:00Z" w:initials="SC">
    <w:p w14:paraId="1E178268" w14:textId="33C6C885" w:rsidR="00361BD0" w:rsidRDefault="00361BD0">
      <w:pPr>
        <w:pStyle w:val="CommentText"/>
      </w:pPr>
      <w:r>
        <w:rPr>
          <w:rStyle w:val="CommentReference"/>
        </w:rPr>
        <w:annotationRef/>
      </w:r>
      <w:r w:rsidR="007437F3">
        <w:t>UMLNIEM3-36</w:t>
      </w:r>
    </w:p>
  </w:comment>
  <w:comment w:id="368" w:author="Steve Cook" w:date="2016-05-16T14:25:00Z" w:initials="SC">
    <w:p w14:paraId="39634B5C" w14:textId="378AB5B3" w:rsidR="00361BD0" w:rsidRDefault="00361BD0">
      <w:pPr>
        <w:pStyle w:val="CommentText"/>
      </w:pPr>
      <w:r>
        <w:rPr>
          <w:rStyle w:val="CommentReference"/>
        </w:rPr>
        <w:annotationRef/>
      </w:r>
      <w:r>
        <w:t>UMLNIEM3-18</w:t>
      </w:r>
    </w:p>
  </w:comment>
  <w:comment w:id="405" w:author="Steve Cook" w:date="2016-05-16T14:25:00Z" w:initials="SC">
    <w:p w14:paraId="66AC3D3B" w14:textId="743898F3" w:rsidR="00361BD0" w:rsidRDefault="00361BD0">
      <w:pPr>
        <w:pStyle w:val="CommentText"/>
      </w:pPr>
      <w:r>
        <w:rPr>
          <w:rStyle w:val="CommentReference"/>
        </w:rPr>
        <w:annotationRef/>
      </w:r>
      <w:r>
        <w:t>UMLNIEM3-18</w:t>
      </w:r>
    </w:p>
  </w:comment>
  <w:comment w:id="422" w:author="Steve Cook" w:date="2016-05-16T12:59:00Z" w:initials="SC">
    <w:p w14:paraId="0441BB47" w14:textId="4F377EF1" w:rsidR="0047241C" w:rsidRDefault="0047241C">
      <w:pPr>
        <w:pStyle w:val="CommentText"/>
      </w:pPr>
      <w:r>
        <w:rPr>
          <w:rStyle w:val="CommentReference"/>
        </w:rPr>
        <w:annotationRef/>
      </w:r>
      <w:r>
        <w:t>UMLNIEM3-13</w:t>
      </w:r>
    </w:p>
  </w:comment>
  <w:comment w:id="424" w:author="Steve Cook" w:date="2016-05-16T14:26:00Z" w:initials="SC">
    <w:p w14:paraId="2A09CB4B" w14:textId="36C16790" w:rsidR="00361BD0" w:rsidRDefault="00361BD0">
      <w:pPr>
        <w:pStyle w:val="CommentText"/>
      </w:pPr>
      <w:r>
        <w:rPr>
          <w:rStyle w:val="CommentReference"/>
        </w:rPr>
        <w:annotationRef/>
      </w:r>
      <w:r>
        <w:t>UMLNIEM3-18</w:t>
      </w:r>
    </w:p>
  </w:comment>
  <w:comment w:id="426" w:author="Steve Cook" w:date="2016-05-16T12:59:00Z" w:initials="SC">
    <w:p w14:paraId="39683BED" w14:textId="33E1F147" w:rsidR="0047241C" w:rsidRDefault="0047241C">
      <w:pPr>
        <w:pStyle w:val="CommentText"/>
      </w:pPr>
      <w:r>
        <w:rPr>
          <w:rStyle w:val="CommentReference"/>
        </w:rPr>
        <w:annotationRef/>
      </w:r>
      <w:r>
        <w:t>UMLNIEM3-13</w:t>
      </w:r>
    </w:p>
  </w:comment>
  <w:comment w:id="428" w:author="Steve Cook" w:date="2016-05-16T13:00:00Z" w:initials="SC">
    <w:p w14:paraId="4F577F60" w14:textId="23AA29D2" w:rsidR="0047241C" w:rsidRDefault="0047241C">
      <w:pPr>
        <w:pStyle w:val="CommentText"/>
      </w:pPr>
      <w:r>
        <w:rPr>
          <w:rStyle w:val="CommentReference"/>
        </w:rPr>
        <w:annotationRef/>
      </w:r>
      <w:r>
        <w:t>UMLNIEM3-13</w:t>
      </w:r>
    </w:p>
  </w:comment>
  <w:comment w:id="442" w:author="Steve Cook" w:date="2016-05-16T14:18:00Z" w:initials="SC">
    <w:p w14:paraId="1A35FB69" w14:textId="63EB65AB" w:rsidR="00B95C8A" w:rsidRDefault="00B95C8A">
      <w:pPr>
        <w:pStyle w:val="CommentText"/>
      </w:pPr>
      <w:r>
        <w:rPr>
          <w:rStyle w:val="CommentReference"/>
        </w:rPr>
        <w:annotationRef/>
      </w:r>
      <w:r>
        <w:t>UMLNIEM3-15</w:t>
      </w:r>
    </w:p>
  </w:comment>
  <w:comment w:id="505" w:author="Steve Cook" w:date="2016-05-16T14:35:00Z" w:initials="SC">
    <w:p w14:paraId="730AAFD9" w14:textId="03DAA3CC" w:rsidR="007437F3" w:rsidRDefault="007437F3">
      <w:pPr>
        <w:pStyle w:val="CommentText"/>
      </w:pPr>
      <w:r>
        <w:rPr>
          <w:rStyle w:val="CommentReference"/>
        </w:rPr>
        <w:annotationRef/>
      </w:r>
      <w:r>
        <w:t>UMLNIEM3-36</w:t>
      </w:r>
    </w:p>
  </w:comment>
  <w:comment w:id="630" w:author="Steve Cook" w:date="2016-05-16T14:27:00Z" w:initials="SC">
    <w:p w14:paraId="3072C4B2" w14:textId="54051D01" w:rsidR="00361BD0" w:rsidRDefault="00361BD0">
      <w:pPr>
        <w:pStyle w:val="CommentText"/>
      </w:pPr>
      <w:r>
        <w:rPr>
          <w:rStyle w:val="CommentReference"/>
        </w:rPr>
        <w:annotationRef/>
      </w:r>
      <w:r>
        <w:t>UMLNIEM3-18</w:t>
      </w:r>
    </w:p>
  </w:comment>
  <w:comment w:id="658" w:author="Steve Cook" w:date="2016-05-16T14:26:00Z" w:initials="SC">
    <w:p w14:paraId="320FC760" w14:textId="6CB643FA" w:rsidR="00361BD0" w:rsidRDefault="00361BD0">
      <w:pPr>
        <w:pStyle w:val="CommentText"/>
      </w:pPr>
      <w:r>
        <w:rPr>
          <w:rStyle w:val="CommentReference"/>
        </w:rPr>
        <w:annotationRef/>
      </w:r>
      <w:r>
        <w:t>UMLNIEM3-18</w:t>
      </w:r>
    </w:p>
  </w:comment>
  <w:comment w:id="792" w:author="Steve Cook" w:date="2016-06-09T11:57:00Z" w:initials="SC">
    <w:p w14:paraId="00D94CA7" w14:textId="5F3522EE" w:rsidR="00030B13" w:rsidRDefault="00030B13">
      <w:pPr>
        <w:pStyle w:val="CommentText"/>
      </w:pPr>
      <w:r>
        <w:rPr>
          <w:rStyle w:val="CommentReference"/>
        </w:rPr>
        <w:annotationRef/>
      </w:r>
      <w:r>
        <w:t>UMLNIEM3-59</w:t>
      </w:r>
    </w:p>
  </w:comment>
  <w:comment w:id="797" w:author="Steve Cook" w:date="2016-06-09T11:56:00Z" w:initials="SC">
    <w:p w14:paraId="2563E781" w14:textId="2F24288B" w:rsidR="00030B13" w:rsidRDefault="00030B13">
      <w:pPr>
        <w:pStyle w:val="CommentText"/>
      </w:pPr>
      <w:r>
        <w:rPr>
          <w:rStyle w:val="CommentReference"/>
        </w:rPr>
        <w:annotationRef/>
      </w:r>
      <w:r>
        <w:t>UMLNIEM3-59</w:t>
      </w:r>
    </w:p>
  </w:comment>
  <w:comment w:id="800" w:author="Steve Cook" w:date="2016-05-16T14:30:00Z" w:initials="SC">
    <w:p w14:paraId="3E8341B0" w14:textId="45D742DF" w:rsidR="00361BD0" w:rsidRDefault="00361BD0">
      <w:pPr>
        <w:pStyle w:val="CommentText"/>
      </w:pPr>
      <w:r>
        <w:rPr>
          <w:rStyle w:val="CommentReference"/>
        </w:rPr>
        <w:annotationRef/>
      </w:r>
      <w:r>
        <w:t>UMLNIEM3-20</w:t>
      </w:r>
    </w:p>
  </w:comment>
  <w:comment w:id="807" w:author="Steve Cook" w:date="2016-06-09T11:55:00Z" w:initials="SC">
    <w:p w14:paraId="10954242" w14:textId="43AD4989" w:rsidR="00030B13" w:rsidRDefault="00030B13">
      <w:pPr>
        <w:pStyle w:val="CommentText"/>
      </w:pPr>
      <w:r>
        <w:rPr>
          <w:rStyle w:val="CommentReference"/>
        </w:rPr>
        <w:annotationRef/>
      </w:r>
      <w:r>
        <w:t>UMLNIEM3-59</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9CA9FC7" w15:done="0"/>
  <w15:commentEx w15:paraId="2B0419B0" w15:done="0"/>
  <w15:commentEx w15:paraId="718EB5E4" w15:done="0"/>
  <w15:commentEx w15:paraId="0394F841" w15:done="0"/>
  <w15:commentEx w15:paraId="5073E306" w15:done="0"/>
  <w15:commentEx w15:paraId="4EDCEAA7" w15:done="0"/>
  <w15:commentEx w15:paraId="6909878D" w15:done="0"/>
  <w15:commentEx w15:paraId="4A784313" w15:done="0"/>
  <w15:commentEx w15:paraId="7302767F" w15:done="0"/>
  <w15:commentEx w15:paraId="1807FA72" w15:done="0"/>
  <w15:commentEx w15:paraId="39C14A32" w15:done="0"/>
  <w15:commentEx w15:paraId="673C9EEA" w15:done="0"/>
  <w15:commentEx w15:paraId="5F28A666" w15:done="0"/>
  <w15:commentEx w15:paraId="4A0FADCD" w15:done="0"/>
  <w15:commentEx w15:paraId="39E5D294" w15:done="0"/>
  <w15:commentEx w15:paraId="249FA195" w15:done="0"/>
  <w15:commentEx w15:paraId="24EC22C8" w15:done="0"/>
  <w15:commentEx w15:paraId="46533C6A" w15:done="0"/>
  <w15:commentEx w15:paraId="56533F8D" w15:done="0"/>
  <w15:commentEx w15:paraId="68F918B9" w15:done="0"/>
  <w15:commentEx w15:paraId="7EE87A0B" w15:done="0"/>
  <w15:commentEx w15:paraId="496EFFF3" w15:done="0"/>
  <w15:commentEx w15:paraId="4E5F9BF7" w15:done="0"/>
  <w15:commentEx w15:paraId="693AE53C" w15:done="0"/>
  <w15:commentEx w15:paraId="2C7D73D4" w15:done="0"/>
  <w15:commentEx w15:paraId="48BC3285" w15:done="0"/>
  <w15:commentEx w15:paraId="5DE6E169" w15:done="0"/>
  <w15:commentEx w15:paraId="3AAC71D5" w15:done="0"/>
  <w15:commentEx w15:paraId="44428ADD" w15:done="0"/>
  <w15:commentEx w15:paraId="5752B411" w15:done="0"/>
  <w15:commentEx w15:paraId="1E178268" w15:done="0"/>
  <w15:commentEx w15:paraId="39634B5C" w15:done="0"/>
  <w15:commentEx w15:paraId="66AC3D3B" w15:done="0"/>
  <w15:commentEx w15:paraId="0441BB47" w15:done="0"/>
  <w15:commentEx w15:paraId="2A09CB4B" w15:done="0"/>
  <w15:commentEx w15:paraId="39683BED" w15:done="0"/>
  <w15:commentEx w15:paraId="4F577F60" w15:done="0"/>
  <w15:commentEx w15:paraId="1A35FB69" w15:done="0"/>
  <w15:commentEx w15:paraId="730AAFD9" w15:done="0"/>
  <w15:commentEx w15:paraId="3072C4B2" w15:done="0"/>
  <w15:commentEx w15:paraId="320FC760" w15:done="0"/>
  <w15:commentEx w15:paraId="00D94CA7" w15:done="0"/>
  <w15:commentEx w15:paraId="2563E781" w15:done="0"/>
  <w15:commentEx w15:paraId="3E8341B0" w15:done="0"/>
  <w15:commentEx w15:paraId="1095424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4D7B0D" w14:textId="77777777" w:rsidR="00333F36" w:rsidRDefault="00333F36" w:rsidP="00287160">
      <w:pPr>
        <w:pStyle w:val="BodyText"/>
      </w:pPr>
      <w:r>
        <w:separator/>
      </w:r>
    </w:p>
  </w:endnote>
  <w:endnote w:type="continuationSeparator" w:id="0">
    <w:p w14:paraId="1B070D34" w14:textId="77777777" w:rsidR="00333F36" w:rsidRDefault="00333F36" w:rsidP="00287160">
      <w:pPr>
        <w:pStyle w:val="BodyText"/>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DejaVu Sans Mono">
    <w:charset w:val="00"/>
    <w:family w:val="modern"/>
    <w:pitch w:val="fixed"/>
    <w:sig w:usb0="E60022FF" w:usb1="D000F1FB" w:usb2="00000028" w:usb3="00000000" w:csb0="000001DF" w:csb1="00000000"/>
  </w:font>
  <w:font w:name="Nimbus Sans L">
    <w:altName w:val="Arial"/>
    <w:charset w:val="00"/>
    <w:family w:val="swiss"/>
    <w:pitch w:val="variable"/>
    <w:sig w:usb0="00000003" w:usb1="00000000" w:usb2="00000000" w:usb3="00000000" w:csb0="00000001" w:csb1="00000000"/>
  </w:font>
  <w:font w:name="DejaVu Sans">
    <w:charset w:val="00"/>
    <w:family w:val="swiss"/>
    <w:pitch w:val="variable"/>
    <w:sig w:usb0="E7000EFF" w:usb1="5200FDFF" w:usb2="0A042021" w:usb3="00000000" w:csb0="000001BF" w:csb1="00000000"/>
  </w:font>
  <w:font w:name="Times">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ngsana New">
    <w:panose1 w:val="02020603050405020304"/>
    <w:charset w:val="DE"/>
    <w:family w:val="roman"/>
    <w:notTrueType/>
    <w:pitch w:val="variable"/>
    <w:sig w:usb0="01000001" w:usb1="00000000" w:usb2="00000000" w:usb3="00000000" w:csb0="0001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C1E982" w14:textId="74D5064D" w:rsidR="00503AF4" w:rsidRPr="006274DD" w:rsidRDefault="00503AF4" w:rsidP="006274DD">
    <w:pPr>
      <w:pStyle w:val="Footer"/>
      <w:tabs>
        <w:tab w:val="clear" w:pos="4320"/>
        <w:tab w:val="clear" w:pos="8640"/>
        <w:tab w:val="left" w:pos="8573"/>
      </w:tabs>
      <w:rPr>
        <w:rFonts w:ascii="Arial" w:hAnsi="Arial" w:cs="Arial"/>
        <w:sz w:val="18"/>
        <w:szCs w:val="18"/>
        <w:lang w:val="en-GB"/>
      </w:rPr>
    </w:pPr>
    <w:r w:rsidRPr="006274DD">
      <w:rPr>
        <w:rFonts w:ascii="Arial" w:hAnsi="Arial" w:cs="Arial"/>
        <w:sz w:val="18"/>
        <w:szCs w:val="18"/>
        <w:lang w:val="en-GB"/>
      </w:rPr>
      <w:t>NIEM-UML, v3.0</w:t>
    </w:r>
    <w:r>
      <w:rPr>
        <w:rFonts w:ascii="Arial" w:hAnsi="Arial" w:cs="Arial"/>
        <w:sz w:val="18"/>
        <w:szCs w:val="18"/>
        <w:lang w:val="en-GB"/>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EA563E" w14:textId="44B416E5" w:rsidR="00503AF4" w:rsidRDefault="00503AF4" w:rsidP="00497047">
    <w:pPr>
      <w:pStyle w:val="Footer"/>
      <w:tabs>
        <w:tab w:val="clear" w:pos="4320"/>
        <w:tab w:val="clear" w:pos="8640"/>
        <w:tab w:val="right" w:pos="9360"/>
      </w:tabs>
    </w:pPr>
    <w:r w:rsidRPr="006274DD">
      <w:rPr>
        <w:rFonts w:ascii="Arial" w:hAnsi="Arial" w:cs="Arial"/>
        <w:sz w:val="18"/>
        <w:szCs w:val="18"/>
      </w:rPr>
      <w:t>NIEM-UML, v3.0</w:t>
    </w: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F7E1A2" w14:textId="793CCB0F" w:rsidR="00503AF4" w:rsidRDefault="00503AF4" w:rsidP="00497047">
    <w:pPr>
      <w:pStyle w:val="Footer"/>
      <w:tabs>
        <w:tab w:val="clear" w:pos="4320"/>
        <w:tab w:val="clear" w:pos="8640"/>
        <w:tab w:val="right" w:pos="9360"/>
      </w:tabs>
    </w:pPr>
    <w:r w:rsidRPr="006274DD">
      <w:rPr>
        <w:rFonts w:ascii="Arial" w:hAnsi="Arial" w:cs="Arial"/>
        <w:sz w:val="18"/>
        <w:szCs w:val="18"/>
      </w:rPr>
      <w:t>NIEM-UML, v3.0</w:t>
    </w:r>
    <w:r>
      <w:tab/>
    </w:r>
    <w:r w:rsidRPr="00B60999">
      <w:rPr>
        <w:rFonts w:ascii="Arial" w:hAnsi="Arial" w:cs="Arial"/>
        <w:b/>
      </w:rPr>
      <w:fldChar w:fldCharType="begin"/>
    </w:r>
    <w:r w:rsidRPr="00B60999">
      <w:rPr>
        <w:rFonts w:ascii="Arial" w:hAnsi="Arial" w:cs="Arial"/>
        <w:b/>
      </w:rPr>
      <w:instrText xml:space="preserve"> PAGE   \* MERGEFORMAT </w:instrText>
    </w:r>
    <w:r w:rsidRPr="00B60999">
      <w:rPr>
        <w:rFonts w:ascii="Arial" w:hAnsi="Arial" w:cs="Arial"/>
        <w:b/>
      </w:rPr>
      <w:fldChar w:fldCharType="separate"/>
    </w:r>
    <w:r w:rsidR="00030B13">
      <w:rPr>
        <w:rFonts w:ascii="Arial" w:hAnsi="Arial" w:cs="Arial"/>
        <w:b/>
        <w:noProof/>
      </w:rPr>
      <w:t>300</w:t>
    </w:r>
    <w:r w:rsidRPr="00B60999">
      <w:rPr>
        <w:rFonts w:ascii="Arial" w:hAnsi="Arial" w:cs="Arial"/>
        <w:b/>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851C4B" w14:textId="77777777" w:rsidR="00333F36" w:rsidRDefault="00333F36" w:rsidP="00287160">
      <w:pPr>
        <w:pStyle w:val="BodyText"/>
      </w:pPr>
      <w:r>
        <w:separator/>
      </w:r>
    </w:p>
  </w:footnote>
  <w:footnote w:type="continuationSeparator" w:id="0">
    <w:p w14:paraId="004C8A74" w14:textId="77777777" w:rsidR="00333F36" w:rsidRDefault="00333F36" w:rsidP="00287160">
      <w:pPr>
        <w:pStyle w:val="BodyText"/>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50309B" w14:textId="77777777" w:rsidR="00503AF4" w:rsidRPr="00287160" w:rsidRDefault="00503AF4" w:rsidP="00287160">
    <w:pPr>
      <w:pStyle w:val="Header"/>
      <w:tabs>
        <w:tab w:val="clear" w:pos="4320"/>
        <w:tab w:val="clear" w:pos="8640"/>
        <w:tab w:val="right" w:pos="936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361A07" w14:textId="77777777" w:rsidR="00503AF4" w:rsidRPr="00287160" w:rsidRDefault="00503AF4" w:rsidP="00287160">
    <w:pPr>
      <w:pStyle w:val="Header"/>
      <w:tabs>
        <w:tab w:val="clear" w:pos="4320"/>
        <w:tab w:val="clear" w:pos="8640"/>
        <w:tab w:val="right" w:pos="9360"/>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A8B24B" w14:textId="3EE993E1" w:rsidR="00503AF4" w:rsidRPr="00CE15B7" w:rsidRDefault="00503AF4" w:rsidP="00CE15B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18500AEC"/>
    <w:lvl w:ilvl="0">
      <w:start w:val="1"/>
      <w:numFmt w:val="decimal"/>
      <w:lvlText w:val="%1."/>
      <w:lvlJc w:val="left"/>
      <w:pPr>
        <w:tabs>
          <w:tab w:val="num" w:pos="360"/>
        </w:tabs>
        <w:ind w:left="360" w:hanging="360"/>
      </w:pPr>
    </w:lvl>
  </w:abstractNum>
  <w:abstractNum w:abstractNumId="1"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00000002"/>
    <w:multiLevelType w:val="singleLevel"/>
    <w:tmpl w:val="00000002"/>
    <w:name w:val="WW8Num10"/>
    <w:lvl w:ilvl="0">
      <w:start w:val="1"/>
      <w:numFmt w:val="bullet"/>
      <w:lvlText w:val=""/>
      <w:lvlJc w:val="left"/>
      <w:pPr>
        <w:tabs>
          <w:tab w:val="num" w:pos="360"/>
        </w:tabs>
        <w:ind w:left="360" w:hanging="360"/>
      </w:pPr>
      <w:rPr>
        <w:rFonts w:ascii="Symbol" w:hAnsi="Symbol"/>
      </w:rPr>
    </w:lvl>
  </w:abstractNum>
  <w:abstractNum w:abstractNumId="3" w15:restartNumberingAfterBreak="0">
    <w:nsid w:val="00000003"/>
    <w:multiLevelType w:val="hybridMultilevel"/>
    <w:tmpl w:val="00000000"/>
    <w:lvl w:ilvl="0" w:tplc="FFFFFFFF">
      <w:start w:val="1"/>
      <w:numFmt w:val="bullet"/>
      <w:lvlText w:val="•"/>
      <w:lvlJc w:val="left"/>
      <w:pPr>
        <w:ind w:left="720" w:hanging="360"/>
      </w:pPr>
      <w:rPr>
        <w:rFonts w:ascii="Times New Roman" w:hAnsi="Times New Roman" w:cs="Times New Roman"/>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4"/>
    <w:multiLevelType w:val="hybridMultilevel"/>
    <w:tmpl w:val="00000000"/>
    <w:lvl w:ilvl="0" w:tplc="FFFFFFFF">
      <w:start w:val="1"/>
      <w:numFmt w:val="bullet"/>
      <w:lvlText w:val="•"/>
      <w:lvlJc w:val="left"/>
      <w:pPr>
        <w:ind w:left="720" w:hanging="360"/>
      </w:pPr>
      <w:rPr>
        <w:rFonts w:ascii="Times New Roman" w:hAnsi="Times New Roman" w:cs="Times New Roman"/>
      </w:rPr>
    </w:lvl>
    <w:lvl w:ilvl="1" w:tplc="FFFFFFFF">
      <w:start w:val="1"/>
      <w:numFmt w:val="bullet"/>
      <w:lvlText w:val="•"/>
      <w:lvlJc w:val="left"/>
      <w:pPr>
        <w:ind w:left="720" w:hanging="360"/>
      </w:pPr>
      <w:rPr>
        <w:rFonts w:ascii="Times New Roman" w:hAnsi="Times New Roman" w:cs="Times New Roman"/>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11D6D07"/>
    <w:multiLevelType w:val="multilevel"/>
    <w:tmpl w:val="CEAAFAB2"/>
    <w:styleLink w:val="WW8Num14"/>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6" w15:restartNumberingAfterBreak="0">
    <w:nsid w:val="03FA3B57"/>
    <w:multiLevelType w:val="multilevel"/>
    <w:tmpl w:val="74BE157E"/>
    <w:styleLink w:val="WW8Num15"/>
    <w:lvl w:ilvl="0">
      <w:start w:val="1"/>
      <w:numFmt w:val="decimal"/>
      <w:lvlText w:val="LEXS-3.1-%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7" w15:restartNumberingAfterBreak="0">
    <w:nsid w:val="0D8F4B74"/>
    <w:multiLevelType w:val="multilevel"/>
    <w:tmpl w:val="A75C2054"/>
    <w:lvl w:ilvl="0">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8" w15:restartNumberingAfterBreak="0">
    <w:nsid w:val="0E6E430B"/>
    <w:multiLevelType w:val="multilevel"/>
    <w:tmpl w:val="91D63240"/>
    <w:styleLink w:val="WW8Num8"/>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9" w15:restartNumberingAfterBreak="0">
    <w:nsid w:val="116F0C01"/>
    <w:multiLevelType w:val="multilevel"/>
    <w:tmpl w:val="7E88C6B0"/>
    <w:styleLink w:val="WW8Num5"/>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0" w15:restartNumberingAfterBreak="0">
    <w:nsid w:val="13530FE4"/>
    <w:multiLevelType w:val="multilevel"/>
    <w:tmpl w:val="ABC2AA36"/>
    <w:styleLink w:val="WW8Num18"/>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1" w15:restartNumberingAfterBreak="0">
    <w:nsid w:val="166A05B2"/>
    <w:multiLevelType w:val="multilevel"/>
    <w:tmpl w:val="5484D7A4"/>
    <w:styleLink w:val="WW8Num1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2" w15:restartNumberingAfterBreak="0">
    <w:nsid w:val="170956D7"/>
    <w:multiLevelType w:val="multilevel"/>
    <w:tmpl w:val="9DDCA3C4"/>
    <w:styleLink w:val="WW8Num1"/>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3" w15:restartNumberingAfterBreak="0">
    <w:nsid w:val="1CEA7132"/>
    <w:multiLevelType w:val="hybridMultilevel"/>
    <w:tmpl w:val="C082E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D3524DC"/>
    <w:multiLevelType w:val="multilevel"/>
    <w:tmpl w:val="71B00E16"/>
    <w:styleLink w:val="WW8Num12"/>
    <w:lvl w:ilvl="0">
      <w:numFmt w:val="bullet"/>
      <w:lvlText w:val=""/>
      <w:lvlJc w:val="left"/>
      <w:rPr>
        <w:rFonts w:ascii="Wingdings" w:hAnsi="Wingdings"/>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5" w15:restartNumberingAfterBreak="0">
    <w:nsid w:val="1DE91B6E"/>
    <w:multiLevelType w:val="multilevel"/>
    <w:tmpl w:val="52D88186"/>
    <w:styleLink w:val="WWOutlineListStyle"/>
    <w:lvl w:ilvl="0">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6" w15:restartNumberingAfterBreak="0">
    <w:nsid w:val="1F506BD9"/>
    <w:multiLevelType w:val="multilevel"/>
    <w:tmpl w:val="48EACFA4"/>
    <w:styleLink w:val="WW8Num9"/>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7" w15:restartNumberingAfterBreak="0">
    <w:nsid w:val="20B61CF4"/>
    <w:multiLevelType w:val="multilevel"/>
    <w:tmpl w:val="F98E6AB6"/>
    <w:styleLink w:val="WW8Num2"/>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8" w15:restartNumberingAfterBreak="0">
    <w:nsid w:val="2224092D"/>
    <w:multiLevelType w:val="hybridMultilevel"/>
    <w:tmpl w:val="8A22B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3B5185D"/>
    <w:multiLevelType w:val="hybridMultilevel"/>
    <w:tmpl w:val="B510A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74009F5"/>
    <w:multiLevelType w:val="multilevel"/>
    <w:tmpl w:val="459E454E"/>
    <w:lvl w:ilvl="0">
      <w:start w:val="1"/>
      <w:numFmt w:val="upperLetter"/>
      <w:pStyle w:val="Heading1-Annex"/>
      <w:lvlText w:val="Annex %1"/>
      <w:lvlJc w:val="left"/>
      <w:pPr>
        <w:tabs>
          <w:tab w:val="num" w:pos="432"/>
        </w:tabs>
        <w:ind w:left="432" w:hanging="432"/>
      </w:pPr>
      <w:rPr>
        <w:rFonts w:ascii="Arial" w:hAnsi="Arial" w:cs="Arial"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Annex"/>
      <w:lvlText w:val="%1.%2"/>
      <w:lvlJc w:val="left"/>
      <w:pPr>
        <w:tabs>
          <w:tab w:val="num" w:pos="720"/>
        </w:tabs>
        <w:ind w:left="720" w:hanging="720"/>
      </w:pPr>
      <w:rPr>
        <w:rFonts w:hint="default"/>
      </w:rPr>
    </w:lvl>
    <w:lvl w:ilvl="2">
      <w:start w:val="1"/>
      <w:numFmt w:val="decimal"/>
      <w:pStyle w:val="Heading3-Annex"/>
      <w:lvlText w:val="%1.%2.%3"/>
      <w:lvlJc w:val="left"/>
      <w:pPr>
        <w:tabs>
          <w:tab w:val="num" w:pos="1080"/>
        </w:tabs>
        <w:ind w:left="1080" w:hanging="1080"/>
      </w:pPr>
      <w:rPr>
        <w:rFonts w:hint="default"/>
      </w:rPr>
    </w:lvl>
    <w:lvl w:ilvl="3">
      <w:start w:val="1"/>
      <w:numFmt w:val="decimal"/>
      <w:pStyle w:val="Heading4-Annex"/>
      <w:lvlText w:val="%1.%2.%3.%4"/>
      <w:lvlJc w:val="left"/>
      <w:pPr>
        <w:tabs>
          <w:tab w:val="num" w:pos="864"/>
        </w:tabs>
        <w:ind w:left="864" w:hanging="864"/>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15:restartNumberingAfterBreak="0">
    <w:nsid w:val="27E53196"/>
    <w:multiLevelType w:val="multilevel"/>
    <w:tmpl w:val="03448F30"/>
    <w:styleLink w:val="WW8Num3"/>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2" w15:restartNumberingAfterBreak="0">
    <w:nsid w:val="2B10492D"/>
    <w:multiLevelType w:val="hybridMultilevel"/>
    <w:tmpl w:val="FC980052"/>
    <w:lvl w:ilvl="0" w:tplc="0586603C">
      <w:start w:val="1"/>
      <w:numFmt w:val="upperLetter"/>
      <w:pStyle w:val="Heading9"/>
      <w:lvlText w:val="Annex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D0E37D3"/>
    <w:multiLevelType w:val="multilevel"/>
    <w:tmpl w:val="C0CC0C2A"/>
    <w:styleLink w:val="WW8Num10"/>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4" w15:restartNumberingAfterBreak="0">
    <w:nsid w:val="307653F5"/>
    <w:multiLevelType w:val="multilevel"/>
    <w:tmpl w:val="A106D302"/>
    <w:lvl w:ilvl="0">
      <w:start w:val="1"/>
      <w:numFmt w:val="decimal"/>
      <w:pStyle w:val="Heading1"/>
      <w:lvlText w:val="%1"/>
      <w:lvlJc w:val="left"/>
      <w:pPr>
        <w:tabs>
          <w:tab w:val="num" w:pos="0"/>
        </w:tabs>
        <w:ind w:left="432" w:hanging="432"/>
      </w:pPr>
      <w:rPr>
        <w:rFonts w:cs="Times New Roman" w:hint="default"/>
      </w:rPr>
    </w:lvl>
    <w:lvl w:ilvl="1">
      <w:start w:val="1"/>
      <w:numFmt w:val="decimal"/>
      <w:pStyle w:val="Heading2"/>
      <w:lvlText w:val="%1.%2"/>
      <w:lvlJc w:val="left"/>
      <w:pPr>
        <w:tabs>
          <w:tab w:val="num" w:pos="0"/>
        </w:tabs>
        <w:ind w:left="576" w:hanging="576"/>
      </w:pPr>
      <w:rPr>
        <w:rFonts w:cs="Times New Roman" w:hint="default"/>
      </w:rPr>
    </w:lvl>
    <w:lvl w:ilvl="2">
      <w:start w:val="1"/>
      <w:numFmt w:val="decimal"/>
      <w:pStyle w:val="Heading3"/>
      <w:lvlText w:val="%1.%2.%3"/>
      <w:lvlJc w:val="left"/>
      <w:pPr>
        <w:tabs>
          <w:tab w:val="num" w:pos="0"/>
        </w:tabs>
        <w:ind w:left="720" w:hanging="720"/>
      </w:pPr>
      <w:rPr>
        <w:rFonts w:cs="Times New Roman" w:hint="default"/>
      </w:rPr>
    </w:lvl>
    <w:lvl w:ilvl="3">
      <w:start w:val="1"/>
      <w:numFmt w:val="decimal"/>
      <w:pStyle w:val="Heading4"/>
      <w:lvlText w:val="%1.%2.%3.%4"/>
      <w:lvlJc w:val="left"/>
      <w:pPr>
        <w:tabs>
          <w:tab w:val="num" w:pos="0"/>
        </w:tabs>
        <w:ind w:left="864" w:hanging="864"/>
      </w:pPr>
      <w:rPr>
        <w:rFonts w:cs="Times New Roman" w:hint="default"/>
      </w:rPr>
    </w:lvl>
    <w:lvl w:ilvl="4">
      <w:start w:val="1"/>
      <w:numFmt w:val="none"/>
      <w:lvlText w:val=""/>
      <w:lvlJc w:val="left"/>
      <w:pPr>
        <w:tabs>
          <w:tab w:val="num" w:pos="0"/>
        </w:tabs>
        <w:ind w:left="0" w:firstLine="0"/>
      </w:pPr>
      <w:rPr>
        <w:rFonts w:cs="Times New Roman" w:hint="default"/>
      </w:rPr>
    </w:lvl>
    <w:lvl w:ilvl="5">
      <w:start w:val="1"/>
      <w:numFmt w:val="decimal"/>
      <w:lvlText w:val="%1.%2.%3.%4.%5.%6"/>
      <w:lvlJc w:val="left"/>
      <w:pPr>
        <w:tabs>
          <w:tab w:val="num" w:pos="0"/>
        </w:tabs>
        <w:ind w:left="1152" w:hanging="115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upperLetter"/>
      <w:lvlRestart w:val="0"/>
      <w:pStyle w:val="Heading7"/>
      <w:lvlText w:val="Appendix %7"/>
      <w:lvlJc w:val="left"/>
      <w:pPr>
        <w:tabs>
          <w:tab w:val="num" w:pos="0"/>
        </w:tabs>
        <w:ind w:left="432" w:hanging="432"/>
      </w:pPr>
      <w:rPr>
        <w:rFonts w:cs="Times New Roman" w:hint="default"/>
      </w:rPr>
    </w:lvl>
    <w:lvl w:ilvl="7">
      <w:start w:val="1"/>
      <w:numFmt w:val="decimal"/>
      <w:lvlRestart w:val="0"/>
      <w:pStyle w:val="Heading8"/>
      <w:lvlText w:val="%7.%8"/>
      <w:lvlJc w:val="left"/>
      <w:pPr>
        <w:tabs>
          <w:tab w:val="num" w:pos="0"/>
        </w:tabs>
        <w:ind w:left="432" w:hanging="432"/>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25" w15:restartNumberingAfterBreak="0">
    <w:nsid w:val="349E3CAA"/>
    <w:multiLevelType w:val="multilevel"/>
    <w:tmpl w:val="4A3A07C4"/>
    <w:numStyleLink w:val="NumberedList"/>
  </w:abstractNum>
  <w:abstractNum w:abstractNumId="26" w15:restartNumberingAfterBreak="0">
    <w:nsid w:val="40AE1F1B"/>
    <w:multiLevelType w:val="multilevel"/>
    <w:tmpl w:val="FF063F42"/>
    <w:styleLink w:val="WW8Num17"/>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7" w15:restartNumberingAfterBreak="0">
    <w:nsid w:val="4442500A"/>
    <w:multiLevelType w:val="multilevel"/>
    <w:tmpl w:val="9F9E2144"/>
    <w:styleLink w:val="WW8Num19"/>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8" w15:restartNumberingAfterBreak="0">
    <w:nsid w:val="48BA4F6C"/>
    <w:multiLevelType w:val="multilevel"/>
    <w:tmpl w:val="144AA580"/>
    <w:styleLink w:val="BulletList"/>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9" w15:restartNumberingAfterBreak="0">
    <w:nsid w:val="493E05DF"/>
    <w:multiLevelType w:val="hybridMultilevel"/>
    <w:tmpl w:val="E47879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0" w15:restartNumberingAfterBreak="0">
    <w:nsid w:val="4A282E90"/>
    <w:multiLevelType w:val="multilevel"/>
    <w:tmpl w:val="144AA58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31" w15:restartNumberingAfterBreak="0">
    <w:nsid w:val="4BBE018A"/>
    <w:multiLevelType w:val="multilevel"/>
    <w:tmpl w:val="756C3AB8"/>
    <w:styleLink w:val="WW8Num7"/>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2" w15:restartNumberingAfterBreak="0">
    <w:nsid w:val="54E474BB"/>
    <w:multiLevelType w:val="hybridMultilevel"/>
    <w:tmpl w:val="E52C86AE"/>
    <w:lvl w:ilvl="0" w:tplc="BE94DA06">
      <w:start w:val="1"/>
      <w:numFmt w:val="bullet"/>
      <w:lvlText w:val=""/>
      <w:lvlJc w:val="left"/>
      <w:pPr>
        <w:tabs>
          <w:tab w:val="num" w:pos="360"/>
        </w:tabs>
        <w:ind w:left="360" w:hanging="360"/>
      </w:pPr>
      <w:rPr>
        <w:rFonts w:ascii="Symbol" w:hAnsi="Symbol" w:hint="default"/>
      </w:rPr>
    </w:lvl>
    <w:lvl w:ilvl="1" w:tplc="C4660502" w:tentative="1">
      <w:start w:val="1"/>
      <w:numFmt w:val="bullet"/>
      <w:lvlText w:val="o"/>
      <w:lvlJc w:val="left"/>
      <w:pPr>
        <w:tabs>
          <w:tab w:val="num" w:pos="1440"/>
        </w:tabs>
        <w:ind w:left="1440" w:hanging="360"/>
      </w:pPr>
      <w:rPr>
        <w:rFonts w:ascii="Courier New" w:hAnsi="Courier New" w:cs="Courier New" w:hint="default"/>
      </w:rPr>
    </w:lvl>
    <w:lvl w:ilvl="2" w:tplc="7FDA6D5C" w:tentative="1">
      <w:start w:val="1"/>
      <w:numFmt w:val="bullet"/>
      <w:lvlText w:val=""/>
      <w:lvlJc w:val="left"/>
      <w:pPr>
        <w:tabs>
          <w:tab w:val="num" w:pos="2160"/>
        </w:tabs>
        <w:ind w:left="2160" w:hanging="360"/>
      </w:pPr>
      <w:rPr>
        <w:rFonts w:ascii="Wingdings" w:hAnsi="Wingdings" w:hint="default"/>
      </w:rPr>
    </w:lvl>
    <w:lvl w:ilvl="3" w:tplc="DCDA520E" w:tentative="1">
      <w:start w:val="1"/>
      <w:numFmt w:val="bullet"/>
      <w:lvlText w:val=""/>
      <w:lvlJc w:val="left"/>
      <w:pPr>
        <w:tabs>
          <w:tab w:val="num" w:pos="2880"/>
        </w:tabs>
        <w:ind w:left="2880" w:hanging="360"/>
      </w:pPr>
      <w:rPr>
        <w:rFonts w:ascii="Symbol" w:hAnsi="Symbol" w:hint="default"/>
      </w:rPr>
    </w:lvl>
    <w:lvl w:ilvl="4" w:tplc="6B60A242" w:tentative="1">
      <w:start w:val="1"/>
      <w:numFmt w:val="bullet"/>
      <w:lvlText w:val="o"/>
      <w:lvlJc w:val="left"/>
      <w:pPr>
        <w:tabs>
          <w:tab w:val="num" w:pos="3600"/>
        </w:tabs>
        <w:ind w:left="3600" w:hanging="360"/>
      </w:pPr>
      <w:rPr>
        <w:rFonts w:ascii="Courier New" w:hAnsi="Courier New" w:cs="Courier New" w:hint="default"/>
      </w:rPr>
    </w:lvl>
    <w:lvl w:ilvl="5" w:tplc="29168A48" w:tentative="1">
      <w:start w:val="1"/>
      <w:numFmt w:val="bullet"/>
      <w:lvlText w:val=""/>
      <w:lvlJc w:val="left"/>
      <w:pPr>
        <w:tabs>
          <w:tab w:val="num" w:pos="4320"/>
        </w:tabs>
        <w:ind w:left="4320" w:hanging="360"/>
      </w:pPr>
      <w:rPr>
        <w:rFonts w:ascii="Wingdings" w:hAnsi="Wingdings" w:hint="default"/>
      </w:rPr>
    </w:lvl>
    <w:lvl w:ilvl="6" w:tplc="7DC8C1A4" w:tentative="1">
      <w:start w:val="1"/>
      <w:numFmt w:val="bullet"/>
      <w:lvlText w:val=""/>
      <w:lvlJc w:val="left"/>
      <w:pPr>
        <w:tabs>
          <w:tab w:val="num" w:pos="5040"/>
        </w:tabs>
        <w:ind w:left="5040" w:hanging="360"/>
      </w:pPr>
      <w:rPr>
        <w:rFonts w:ascii="Symbol" w:hAnsi="Symbol" w:hint="default"/>
      </w:rPr>
    </w:lvl>
    <w:lvl w:ilvl="7" w:tplc="64245718" w:tentative="1">
      <w:start w:val="1"/>
      <w:numFmt w:val="bullet"/>
      <w:lvlText w:val="o"/>
      <w:lvlJc w:val="left"/>
      <w:pPr>
        <w:tabs>
          <w:tab w:val="num" w:pos="5760"/>
        </w:tabs>
        <w:ind w:left="5760" w:hanging="360"/>
      </w:pPr>
      <w:rPr>
        <w:rFonts w:ascii="Courier New" w:hAnsi="Courier New" w:cs="Courier New" w:hint="default"/>
      </w:rPr>
    </w:lvl>
    <w:lvl w:ilvl="8" w:tplc="CAF828E4"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58DC4474"/>
    <w:multiLevelType w:val="multilevel"/>
    <w:tmpl w:val="144AA580"/>
    <w:numStyleLink w:val="BulletList"/>
  </w:abstractNum>
  <w:abstractNum w:abstractNumId="34" w15:restartNumberingAfterBreak="0">
    <w:nsid w:val="5E2D23C2"/>
    <w:multiLevelType w:val="multilevel"/>
    <w:tmpl w:val="F40AD30C"/>
    <w:styleLink w:val="WW8Num4"/>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5" w15:restartNumberingAfterBreak="0">
    <w:nsid w:val="6B950A0D"/>
    <w:multiLevelType w:val="multilevel"/>
    <w:tmpl w:val="4A3A07C4"/>
    <w:styleLink w:val="NumberedList"/>
    <w:lvl w:ilvl="0">
      <w:start w:val="1"/>
      <w:numFmt w:val="decimal"/>
      <w:pStyle w:val="NumberedText"/>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6" w15:restartNumberingAfterBreak="0">
    <w:nsid w:val="6E9C33B2"/>
    <w:multiLevelType w:val="multilevel"/>
    <w:tmpl w:val="E3782B50"/>
    <w:styleLink w:val="WW8Num13"/>
    <w:lvl w:ilvl="0">
      <w:start w:val="1"/>
      <w:numFmt w:val="decimal"/>
      <w:lvlText w:val="NDEXIA-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7" w15:restartNumberingAfterBreak="0">
    <w:nsid w:val="6F100E8F"/>
    <w:multiLevelType w:val="hybridMultilevel"/>
    <w:tmpl w:val="8B6C2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7A46A4"/>
    <w:multiLevelType w:val="hybridMultilevel"/>
    <w:tmpl w:val="AFA0FD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2C8360E"/>
    <w:multiLevelType w:val="multilevel"/>
    <w:tmpl w:val="DC2073E6"/>
    <w:styleLink w:val="WW8Num6"/>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40" w15:restartNumberingAfterBreak="0">
    <w:nsid w:val="76EB6CA9"/>
    <w:multiLevelType w:val="hybridMultilevel"/>
    <w:tmpl w:val="D77C44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42" w15:restartNumberingAfterBreak="0">
    <w:nsid w:val="7D5D2B03"/>
    <w:multiLevelType w:val="hybridMultilevel"/>
    <w:tmpl w:val="AB22D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F28082B"/>
    <w:multiLevelType w:val="multilevel"/>
    <w:tmpl w:val="0B287450"/>
    <w:styleLink w:val="WW8Num16"/>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num w:numId="1">
    <w:abstractNumId w:val="28"/>
  </w:num>
  <w:num w:numId="2">
    <w:abstractNumId w:val="41"/>
  </w:num>
  <w:num w:numId="3">
    <w:abstractNumId w:val="35"/>
  </w:num>
  <w:num w:numId="4">
    <w:abstractNumId w:val="25"/>
  </w:num>
  <w:num w:numId="5">
    <w:abstractNumId w:val="33"/>
  </w:num>
  <w:num w:numId="6">
    <w:abstractNumId w:val="20"/>
  </w:num>
  <w:num w:numId="7">
    <w:abstractNumId w:val="30"/>
  </w:num>
  <w:num w:numId="8">
    <w:abstractNumId w:val="32"/>
  </w:num>
  <w:num w:numId="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4"/>
  </w:num>
  <w:num w:numId="11">
    <w:abstractNumId w:val="15"/>
  </w:num>
  <w:num w:numId="12">
    <w:abstractNumId w:val="12"/>
  </w:num>
  <w:num w:numId="13">
    <w:abstractNumId w:val="17"/>
  </w:num>
  <w:num w:numId="14">
    <w:abstractNumId w:val="21"/>
  </w:num>
  <w:num w:numId="15">
    <w:abstractNumId w:val="34"/>
  </w:num>
  <w:num w:numId="16">
    <w:abstractNumId w:val="9"/>
  </w:num>
  <w:num w:numId="17">
    <w:abstractNumId w:val="39"/>
  </w:num>
  <w:num w:numId="18">
    <w:abstractNumId w:val="31"/>
  </w:num>
  <w:num w:numId="19">
    <w:abstractNumId w:val="8"/>
  </w:num>
  <w:num w:numId="20">
    <w:abstractNumId w:val="16"/>
  </w:num>
  <w:num w:numId="21">
    <w:abstractNumId w:val="23"/>
  </w:num>
  <w:num w:numId="22">
    <w:abstractNumId w:val="11"/>
  </w:num>
  <w:num w:numId="23">
    <w:abstractNumId w:val="14"/>
  </w:num>
  <w:num w:numId="24">
    <w:abstractNumId w:val="36"/>
  </w:num>
  <w:num w:numId="25">
    <w:abstractNumId w:val="5"/>
  </w:num>
  <w:num w:numId="26">
    <w:abstractNumId w:val="6"/>
  </w:num>
  <w:num w:numId="27">
    <w:abstractNumId w:val="43"/>
  </w:num>
  <w:num w:numId="28">
    <w:abstractNumId w:val="26"/>
  </w:num>
  <w:num w:numId="29">
    <w:abstractNumId w:val="10"/>
  </w:num>
  <w:num w:numId="30">
    <w:abstractNumId w:val="27"/>
  </w:num>
  <w:num w:numId="31">
    <w:abstractNumId w:val="19"/>
  </w:num>
  <w:num w:numId="32">
    <w:abstractNumId w:val="37"/>
  </w:num>
  <w:num w:numId="33">
    <w:abstractNumId w:val="40"/>
  </w:num>
  <w:num w:numId="34">
    <w:abstractNumId w:val="41"/>
  </w:num>
  <w:num w:numId="35">
    <w:abstractNumId w:val="29"/>
  </w:num>
  <w:num w:numId="36">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2"/>
  </w:num>
  <w:num w:numId="38">
    <w:abstractNumId w:val="18"/>
  </w:num>
  <w:num w:numId="39">
    <w:abstractNumId w:val="38"/>
  </w:num>
  <w:num w:numId="40">
    <w:abstractNumId w:val="1"/>
  </w:num>
  <w:num w:numId="41">
    <w:abstractNumId w:val="2"/>
  </w:num>
  <w:num w:numId="42">
    <w:abstractNumId w:val="3"/>
  </w:num>
  <w:num w:numId="43">
    <w:abstractNumId w:val="22"/>
  </w:num>
  <w:num w:numId="44">
    <w:abstractNumId w:val="13"/>
  </w:num>
  <w:num w:numId="45">
    <w:abstractNumId w:val="4"/>
  </w:num>
  <w:num w:numId="46">
    <w:abstractNumId w:val="0"/>
  </w:num>
  <w:numIdMacAtCleanup w:val="4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eve Cook">
    <w15:presenceInfo w15:providerId="Windows Live" w15:userId="9a08e60d399b64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1"/>
  <w:activeWritingStyle w:appName="MSWord" w:lang="en-GB" w:vendorID="64" w:dllVersion="131078" w:nlCheck="1" w:checkStyle="1"/>
  <w:trackRevisions/>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1ECE"/>
    <w:rsid w:val="0000014B"/>
    <w:rsid w:val="000005A0"/>
    <w:rsid w:val="00000F87"/>
    <w:rsid w:val="00004B68"/>
    <w:rsid w:val="00005179"/>
    <w:rsid w:val="00005C43"/>
    <w:rsid w:val="00007F22"/>
    <w:rsid w:val="00010CD5"/>
    <w:rsid w:val="00010FB8"/>
    <w:rsid w:val="00011036"/>
    <w:rsid w:val="000119C7"/>
    <w:rsid w:val="000148AB"/>
    <w:rsid w:val="00014ABD"/>
    <w:rsid w:val="00015F6D"/>
    <w:rsid w:val="00016B42"/>
    <w:rsid w:val="00017EB0"/>
    <w:rsid w:val="000200A1"/>
    <w:rsid w:val="00022DD6"/>
    <w:rsid w:val="0002445F"/>
    <w:rsid w:val="00024ACF"/>
    <w:rsid w:val="00027587"/>
    <w:rsid w:val="00030B13"/>
    <w:rsid w:val="0003183F"/>
    <w:rsid w:val="0003401F"/>
    <w:rsid w:val="000341A6"/>
    <w:rsid w:val="000346A9"/>
    <w:rsid w:val="00042581"/>
    <w:rsid w:val="0004329B"/>
    <w:rsid w:val="00043893"/>
    <w:rsid w:val="000461CB"/>
    <w:rsid w:val="00046E40"/>
    <w:rsid w:val="00047195"/>
    <w:rsid w:val="00052695"/>
    <w:rsid w:val="00053632"/>
    <w:rsid w:val="00056754"/>
    <w:rsid w:val="000576A7"/>
    <w:rsid w:val="00057EC9"/>
    <w:rsid w:val="00062F10"/>
    <w:rsid w:val="00063620"/>
    <w:rsid w:val="00065643"/>
    <w:rsid w:val="00065FE4"/>
    <w:rsid w:val="000676AC"/>
    <w:rsid w:val="00067AFF"/>
    <w:rsid w:val="00070998"/>
    <w:rsid w:val="0007202A"/>
    <w:rsid w:val="000724C7"/>
    <w:rsid w:val="00074851"/>
    <w:rsid w:val="00074A71"/>
    <w:rsid w:val="000755A7"/>
    <w:rsid w:val="00075C06"/>
    <w:rsid w:val="000768ED"/>
    <w:rsid w:val="0007761D"/>
    <w:rsid w:val="000804CE"/>
    <w:rsid w:val="0008119A"/>
    <w:rsid w:val="000834FF"/>
    <w:rsid w:val="00084209"/>
    <w:rsid w:val="000854E7"/>
    <w:rsid w:val="000906C2"/>
    <w:rsid w:val="00090FF6"/>
    <w:rsid w:val="00093691"/>
    <w:rsid w:val="000A18D6"/>
    <w:rsid w:val="000A2C39"/>
    <w:rsid w:val="000A2DE7"/>
    <w:rsid w:val="000A335B"/>
    <w:rsid w:val="000A3F39"/>
    <w:rsid w:val="000A53C2"/>
    <w:rsid w:val="000A6037"/>
    <w:rsid w:val="000A64F7"/>
    <w:rsid w:val="000A71CF"/>
    <w:rsid w:val="000B0BC3"/>
    <w:rsid w:val="000B0DFC"/>
    <w:rsid w:val="000B4CCF"/>
    <w:rsid w:val="000B4DD5"/>
    <w:rsid w:val="000B66E8"/>
    <w:rsid w:val="000C38BA"/>
    <w:rsid w:val="000C3D73"/>
    <w:rsid w:val="000C5039"/>
    <w:rsid w:val="000C54F4"/>
    <w:rsid w:val="000C5C13"/>
    <w:rsid w:val="000C64B2"/>
    <w:rsid w:val="000D1107"/>
    <w:rsid w:val="000D2878"/>
    <w:rsid w:val="000D41DC"/>
    <w:rsid w:val="000D52FD"/>
    <w:rsid w:val="000D5671"/>
    <w:rsid w:val="000D5AD7"/>
    <w:rsid w:val="000D6D03"/>
    <w:rsid w:val="000D783E"/>
    <w:rsid w:val="000D7BE0"/>
    <w:rsid w:val="000E44F6"/>
    <w:rsid w:val="000E4AA6"/>
    <w:rsid w:val="000E5BB4"/>
    <w:rsid w:val="000F19FD"/>
    <w:rsid w:val="000F2912"/>
    <w:rsid w:val="000F31EF"/>
    <w:rsid w:val="000F5500"/>
    <w:rsid w:val="000F5673"/>
    <w:rsid w:val="000F582B"/>
    <w:rsid w:val="000F7C97"/>
    <w:rsid w:val="0010254B"/>
    <w:rsid w:val="0010320A"/>
    <w:rsid w:val="001041EB"/>
    <w:rsid w:val="00104595"/>
    <w:rsid w:val="00104B22"/>
    <w:rsid w:val="0010517C"/>
    <w:rsid w:val="0010652D"/>
    <w:rsid w:val="00107569"/>
    <w:rsid w:val="00110683"/>
    <w:rsid w:val="00111B7C"/>
    <w:rsid w:val="0011329E"/>
    <w:rsid w:val="001135BF"/>
    <w:rsid w:val="00114498"/>
    <w:rsid w:val="00114A30"/>
    <w:rsid w:val="00117C29"/>
    <w:rsid w:val="00123B9A"/>
    <w:rsid w:val="00124D81"/>
    <w:rsid w:val="001277BA"/>
    <w:rsid w:val="00133505"/>
    <w:rsid w:val="001336D8"/>
    <w:rsid w:val="001343F0"/>
    <w:rsid w:val="001344CD"/>
    <w:rsid w:val="00136319"/>
    <w:rsid w:val="00143230"/>
    <w:rsid w:val="0014399C"/>
    <w:rsid w:val="001454AC"/>
    <w:rsid w:val="001457A8"/>
    <w:rsid w:val="0015038C"/>
    <w:rsid w:val="001506B1"/>
    <w:rsid w:val="0015243A"/>
    <w:rsid w:val="001536EB"/>
    <w:rsid w:val="0015455D"/>
    <w:rsid w:val="00155769"/>
    <w:rsid w:val="00156829"/>
    <w:rsid w:val="001649E0"/>
    <w:rsid w:val="001651A3"/>
    <w:rsid w:val="001662CB"/>
    <w:rsid w:val="00167C56"/>
    <w:rsid w:val="00167F1D"/>
    <w:rsid w:val="001701EE"/>
    <w:rsid w:val="00173750"/>
    <w:rsid w:val="00173DDA"/>
    <w:rsid w:val="00175D33"/>
    <w:rsid w:val="00177E32"/>
    <w:rsid w:val="001801DB"/>
    <w:rsid w:val="00180291"/>
    <w:rsid w:val="0018114C"/>
    <w:rsid w:val="00183110"/>
    <w:rsid w:val="0018332A"/>
    <w:rsid w:val="0018598F"/>
    <w:rsid w:val="00187BF2"/>
    <w:rsid w:val="00191A89"/>
    <w:rsid w:val="0019398E"/>
    <w:rsid w:val="00195321"/>
    <w:rsid w:val="001964A3"/>
    <w:rsid w:val="001964AF"/>
    <w:rsid w:val="00196D8F"/>
    <w:rsid w:val="00197D80"/>
    <w:rsid w:val="001A0C2A"/>
    <w:rsid w:val="001A136C"/>
    <w:rsid w:val="001A22D4"/>
    <w:rsid w:val="001A2871"/>
    <w:rsid w:val="001A6EB5"/>
    <w:rsid w:val="001A702D"/>
    <w:rsid w:val="001A7A66"/>
    <w:rsid w:val="001A7E4A"/>
    <w:rsid w:val="001B0242"/>
    <w:rsid w:val="001B1A6B"/>
    <w:rsid w:val="001B2BE4"/>
    <w:rsid w:val="001B2EA0"/>
    <w:rsid w:val="001B60A1"/>
    <w:rsid w:val="001B6F01"/>
    <w:rsid w:val="001C09F2"/>
    <w:rsid w:val="001C126C"/>
    <w:rsid w:val="001C4792"/>
    <w:rsid w:val="001C65B1"/>
    <w:rsid w:val="001C6FED"/>
    <w:rsid w:val="001D27DD"/>
    <w:rsid w:val="001D2B2E"/>
    <w:rsid w:val="001D3C2C"/>
    <w:rsid w:val="001D48D4"/>
    <w:rsid w:val="001D77A8"/>
    <w:rsid w:val="001E54F9"/>
    <w:rsid w:val="001E637B"/>
    <w:rsid w:val="001F3C8C"/>
    <w:rsid w:val="001F43BC"/>
    <w:rsid w:val="001F7CDC"/>
    <w:rsid w:val="002015E6"/>
    <w:rsid w:val="00204625"/>
    <w:rsid w:val="00204AB4"/>
    <w:rsid w:val="0020658B"/>
    <w:rsid w:val="0021017A"/>
    <w:rsid w:val="00210790"/>
    <w:rsid w:val="0021144C"/>
    <w:rsid w:val="0021384E"/>
    <w:rsid w:val="00213DC5"/>
    <w:rsid w:val="00213F5B"/>
    <w:rsid w:val="002159DB"/>
    <w:rsid w:val="002165C5"/>
    <w:rsid w:val="0021705C"/>
    <w:rsid w:val="00220C62"/>
    <w:rsid w:val="002217BC"/>
    <w:rsid w:val="002225E4"/>
    <w:rsid w:val="00222A51"/>
    <w:rsid w:val="00222CE5"/>
    <w:rsid w:val="00223C3D"/>
    <w:rsid w:val="00224492"/>
    <w:rsid w:val="0022647B"/>
    <w:rsid w:val="00226BDF"/>
    <w:rsid w:val="00231949"/>
    <w:rsid w:val="00231ED9"/>
    <w:rsid w:val="00232E14"/>
    <w:rsid w:val="0023464F"/>
    <w:rsid w:val="002470E0"/>
    <w:rsid w:val="00250241"/>
    <w:rsid w:val="00250A43"/>
    <w:rsid w:val="002517FC"/>
    <w:rsid w:val="00251A95"/>
    <w:rsid w:val="002520EF"/>
    <w:rsid w:val="00253292"/>
    <w:rsid w:val="00257BBB"/>
    <w:rsid w:val="0026077C"/>
    <w:rsid w:val="00261C39"/>
    <w:rsid w:val="0026481D"/>
    <w:rsid w:val="002657F1"/>
    <w:rsid w:val="002664C5"/>
    <w:rsid w:val="00271440"/>
    <w:rsid w:val="00272AA8"/>
    <w:rsid w:val="00273D5F"/>
    <w:rsid w:val="00276C7C"/>
    <w:rsid w:val="0027799D"/>
    <w:rsid w:val="00277BB4"/>
    <w:rsid w:val="00281577"/>
    <w:rsid w:val="00282BE5"/>
    <w:rsid w:val="00282CDB"/>
    <w:rsid w:val="002831C5"/>
    <w:rsid w:val="0028458D"/>
    <w:rsid w:val="002850F7"/>
    <w:rsid w:val="00285AC4"/>
    <w:rsid w:val="0028641A"/>
    <w:rsid w:val="00287160"/>
    <w:rsid w:val="002912B1"/>
    <w:rsid w:val="00293D4C"/>
    <w:rsid w:val="0029526B"/>
    <w:rsid w:val="00296C2C"/>
    <w:rsid w:val="002A108E"/>
    <w:rsid w:val="002A7EC6"/>
    <w:rsid w:val="002B0131"/>
    <w:rsid w:val="002B0E18"/>
    <w:rsid w:val="002B4069"/>
    <w:rsid w:val="002B4AA4"/>
    <w:rsid w:val="002B5C7F"/>
    <w:rsid w:val="002B6B73"/>
    <w:rsid w:val="002B6FA8"/>
    <w:rsid w:val="002C0FC0"/>
    <w:rsid w:val="002C163C"/>
    <w:rsid w:val="002C3F34"/>
    <w:rsid w:val="002C4258"/>
    <w:rsid w:val="002C4B0F"/>
    <w:rsid w:val="002C514C"/>
    <w:rsid w:val="002C5E63"/>
    <w:rsid w:val="002C792D"/>
    <w:rsid w:val="002D08FA"/>
    <w:rsid w:val="002D26B3"/>
    <w:rsid w:val="002D3AC4"/>
    <w:rsid w:val="002D40A4"/>
    <w:rsid w:val="002D4CFD"/>
    <w:rsid w:val="002D5E4F"/>
    <w:rsid w:val="002D72E5"/>
    <w:rsid w:val="002E0D1B"/>
    <w:rsid w:val="002E161D"/>
    <w:rsid w:val="002E32C1"/>
    <w:rsid w:val="002E4018"/>
    <w:rsid w:val="002E4E26"/>
    <w:rsid w:val="002E5BF8"/>
    <w:rsid w:val="002E5E0E"/>
    <w:rsid w:val="002E6827"/>
    <w:rsid w:val="002E7F64"/>
    <w:rsid w:val="002F2795"/>
    <w:rsid w:val="002F2BD2"/>
    <w:rsid w:val="002F44E6"/>
    <w:rsid w:val="002F465A"/>
    <w:rsid w:val="002F58BE"/>
    <w:rsid w:val="002F629A"/>
    <w:rsid w:val="002F7B0B"/>
    <w:rsid w:val="002F7F38"/>
    <w:rsid w:val="00300BEA"/>
    <w:rsid w:val="00300F0D"/>
    <w:rsid w:val="00301FA2"/>
    <w:rsid w:val="00301FB8"/>
    <w:rsid w:val="00304380"/>
    <w:rsid w:val="00304CA0"/>
    <w:rsid w:val="00305589"/>
    <w:rsid w:val="003057A9"/>
    <w:rsid w:val="003106EC"/>
    <w:rsid w:val="00310F8A"/>
    <w:rsid w:val="00313058"/>
    <w:rsid w:val="003158C4"/>
    <w:rsid w:val="00316DA4"/>
    <w:rsid w:val="00316E7F"/>
    <w:rsid w:val="00317ABB"/>
    <w:rsid w:val="0032092D"/>
    <w:rsid w:val="00320F59"/>
    <w:rsid w:val="0032519F"/>
    <w:rsid w:val="003305E2"/>
    <w:rsid w:val="003312F2"/>
    <w:rsid w:val="00333F36"/>
    <w:rsid w:val="00335C15"/>
    <w:rsid w:val="00335CAF"/>
    <w:rsid w:val="003363F4"/>
    <w:rsid w:val="00336837"/>
    <w:rsid w:val="00336B22"/>
    <w:rsid w:val="003370E8"/>
    <w:rsid w:val="0033755B"/>
    <w:rsid w:val="00337A99"/>
    <w:rsid w:val="0034212F"/>
    <w:rsid w:val="0034261F"/>
    <w:rsid w:val="003435BA"/>
    <w:rsid w:val="003436F9"/>
    <w:rsid w:val="003457F8"/>
    <w:rsid w:val="00346724"/>
    <w:rsid w:val="00346BBA"/>
    <w:rsid w:val="003471EB"/>
    <w:rsid w:val="00347D6E"/>
    <w:rsid w:val="0035272B"/>
    <w:rsid w:val="00352ED9"/>
    <w:rsid w:val="00354C13"/>
    <w:rsid w:val="0035558E"/>
    <w:rsid w:val="003605E4"/>
    <w:rsid w:val="00361BD0"/>
    <w:rsid w:val="00362559"/>
    <w:rsid w:val="00362E1E"/>
    <w:rsid w:val="00364913"/>
    <w:rsid w:val="00365BB5"/>
    <w:rsid w:val="003666DE"/>
    <w:rsid w:val="00373793"/>
    <w:rsid w:val="00375359"/>
    <w:rsid w:val="00377794"/>
    <w:rsid w:val="0037787E"/>
    <w:rsid w:val="00380E22"/>
    <w:rsid w:val="00383E8E"/>
    <w:rsid w:val="00384E63"/>
    <w:rsid w:val="00385181"/>
    <w:rsid w:val="003856B5"/>
    <w:rsid w:val="00387F2C"/>
    <w:rsid w:val="003902CE"/>
    <w:rsid w:val="0039054B"/>
    <w:rsid w:val="00390C73"/>
    <w:rsid w:val="00391CA7"/>
    <w:rsid w:val="00393084"/>
    <w:rsid w:val="00396196"/>
    <w:rsid w:val="00396CAB"/>
    <w:rsid w:val="00397D03"/>
    <w:rsid w:val="003A33D5"/>
    <w:rsid w:val="003A4B7C"/>
    <w:rsid w:val="003A7C41"/>
    <w:rsid w:val="003B4110"/>
    <w:rsid w:val="003B52EC"/>
    <w:rsid w:val="003B5CF5"/>
    <w:rsid w:val="003B6413"/>
    <w:rsid w:val="003B6924"/>
    <w:rsid w:val="003B6BE0"/>
    <w:rsid w:val="003C125B"/>
    <w:rsid w:val="003C2FED"/>
    <w:rsid w:val="003C33EF"/>
    <w:rsid w:val="003C3DB0"/>
    <w:rsid w:val="003C4054"/>
    <w:rsid w:val="003C4879"/>
    <w:rsid w:val="003C7322"/>
    <w:rsid w:val="003C7510"/>
    <w:rsid w:val="003C7675"/>
    <w:rsid w:val="003D1B56"/>
    <w:rsid w:val="003D2B9B"/>
    <w:rsid w:val="003D59D7"/>
    <w:rsid w:val="003D66B1"/>
    <w:rsid w:val="003E0735"/>
    <w:rsid w:val="003E0CCB"/>
    <w:rsid w:val="003E32E0"/>
    <w:rsid w:val="003E431C"/>
    <w:rsid w:val="003E5A68"/>
    <w:rsid w:val="003E754F"/>
    <w:rsid w:val="003E7C2B"/>
    <w:rsid w:val="003E7E03"/>
    <w:rsid w:val="003F0515"/>
    <w:rsid w:val="003F160E"/>
    <w:rsid w:val="003F27ED"/>
    <w:rsid w:val="003F3241"/>
    <w:rsid w:val="003F7F4A"/>
    <w:rsid w:val="0040002C"/>
    <w:rsid w:val="004050A8"/>
    <w:rsid w:val="00405DDE"/>
    <w:rsid w:val="00406552"/>
    <w:rsid w:val="00410963"/>
    <w:rsid w:val="00411874"/>
    <w:rsid w:val="0041250C"/>
    <w:rsid w:val="004127F7"/>
    <w:rsid w:val="00412B47"/>
    <w:rsid w:val="004134AD"/>
    <w:rsid w:val="00413CF3"/>
    <w:rsid w:val="00414976"/>
    <w:rsid w:val="00415884"/>
    <w:rsid w:val="00415EB4"/>
    <w:rsid w:val="0041610E"/>
    <w:rsid w:val="00416224"/>
    <w:rsid w:val="004163CF"/>
    <w:rsid w:val="00416F24"/>
    <w:rsid w:val="00416F39"/>
    <w:rsid w:val="00417974"/>
    <w:rsid w:val="00421202"/>
    <w:rsid w:val="0042135B"/>
    <w:rsid w:val="00422004"/>
    <w:rsid w:val="00423489"/>
    <w:rsid w:val="00430BF1"/>
    <w:rsid w:val="004312D5"/>
    <w:rsid w:val="00432F9C"/>
    <w:rsid w:val="004348AE"/>
    <w:rsid w:val="00434AFE"/>
    <w:rsid w:val="00435E58"/>
    <w:rsid w:val="004360C5"/>
    <w:rsid w:val="00436217"/>
    <w:rsid w:val="004423B3"/>
    <w:rsid w:val="0044378C"/>
    <w:rsid w:val="00443B47"/>
    <w:rsid w:val="004471AE"/>
    <w:rsid w:val="004506DA"/>
    <w:rsid w:val="00451A8E"/>
    <w:rsid w:val="0045211C"/>
    <w:rsid w:val="00453424"/>
    <w:rsid w:val="00457CAD"/>
    <w:rsid w:val="0046189D"/>
    <w:rsid w:val="00461B46"/>
    <w:rsid w:val="00461C12"/>
    <w:rsid w:val="004635C9"/>
    <w:rsid w:val="00463ACC"/>
    <w:rsid w:val="00464209"/>
    <w:rsid w:val="00464844"/>
    <w:rsid w:val="00464AB2"/>
    <w:rsid w:val="00465522"/>
    <w:rsid w:val="00465AF4"/>
    <w:rsid w:val="004701F2"/>
    <w:rsid w:val="00471104"/>
    <w:rsid w:val="0047241C"/>
    <w:rsid w:val="0047455E"/>
    <w:rsid w:val="00480225"/>
    <w:rsid w:val="004830CC"/>
    <w:rsid w:val="00483FBB"/>
    <w:rsid w:val="0048558F"/>
    <w:rsid w:val="004862A8"/>
    <w:rsid w:val="00486C35"/>
    <w:rsid w:val="00486E7A"/>
    <w:rsid w:val="00487392"/>
    <w:rsid w:val="00487754"/>
    <w:rsid w:val="00493AC1"/>
    <w:rsid w:val="00494A12"/>
    <w:rsid w:val="00497047"/>
    <w:rsid w:val="004A024B"/>
    <w:rsid w:val="004A0553"/>
    <w:rsid w:val="004A089B"/>
    <w:rsid w:val="004A2609"/>
    <w:rsid w:val="004A3A3A"/>
    <w:rsid w:val="004A6CF4"/>
    <w:rsid w:val="004A7014"/>
    <w:rsid w:val="004B0621"/>
    <w:rsid w:val="004B07A4"/>
    <w:rsid w:val="004B10B8"/>
    <w:rsid w:val="004B2C33"/>
    <w:rsid w:val="004B5507"/>
    <w:rsid w:val="004B5EF5"/>
    <w:rsid w:val="004B757F"/>
    <w:rsid w:val="004C16EA"/>
    <w:rsid w:val="004C1C3A"/>
    <w:rsid w:val="004C2B8E"/>
    <w:rsid w:val="004C2E41"/>
    <w:rsid w:val="004C4400"/>
    <w:rsid w:val="004C4612"/>
    <w:rsid w:val="004C4647"/>
    <w:rsid w:val="004C724B"/>
    <w:rsid w:val="004D16FE"/>
    <w:rsid w:val="004D2374"/>
    <w:rsid w:val="004D5A2C"/>
    <w:rsid w:val="004D750A"/>
    <w:rsid w:val="004E2426"/>
    <w:rsid w:val="004E3C30"/>
    <w:rsid w:val="004E53A5"/>
    <w:rsid w:val="004E644C"/>
    <w:rsid w:val="004E6C7B"/>
    <w:rsid w:val="004E7599"/>
    <w:rsid w:val="004E766B"/>
    <w:rsid w:val="004F0536"/>
    <w:rsid w:val="004F1B06"/>
    <w:rsid w:val="004F36C1"/>
    <w:rsid w:val="004F4CAE"/>
    <w:rsid w:val="004F54C4"/>
    <w:rsid w:val="004F6E30"/>
    <w:rsid w:val="004F7A85"/>
    <w:rsid w:val="0050183D"/>
    <w:rsid w:val="00503AF4"/>
    <w:rsid w:val="005055DF"/>
    <w:rsid w:val="00506A10"/>
    <w:rsid w:val="00506F46"/>
    <w:rsid w:val="00507314"/>
    <w:rsid w:val="00510BB3"/>
    <w:rsid w:val="00511F6B"/>
    <w:rsid w:val="0051321D"/>
    <w:rsid w:val="005147FF"/>
    <w:rsid w:val="005156B6"/>
    <w:rsid w:val="00515934"/>
    <w:rsid w:val="00520229"/>
    <w:rsid w:val="00522539"/>
    <w:rsid w:val="00523E36"/>
    <w:rsid w:val="00526E71"/>
    <w:rsid w:val="00527254"/>
    <w:rsid w:val="00527858"/>
    <w:rsid w:val="005315C8"/>
    <w:rsid w:val="005320C8"/>
    <w:rsid w:val="00534622"/>
    <w:rsid w:val="00534A6C"/>
    <w:rsid w:val="00534F9D"/>
    <w:rsid w:val="00535817"/>
    <w:rsid w:val="0054221D"/>
    <w:rsid w:val="00544512"/>
    <w:rsid w:val="00544E5E"/>
    <w:rsid w:val="00545EA8"/>
    <w:rsid w:val="005511B6"/>
    <w:rsid w:val="00554F5F"/>
    <w:rsid w:val="00557BDA"/>
    <w:rsid w:val="005609D2"/>
    <w:rsid w:val="00562269"/>
    <w:rsid w:val="00562AFE"/>
    <w:rsid w:val="0056301C"/>
    <w:rsid w:val="005633E1"/>
    <w:rsid w:val="005640BB"/>
    <w:rsid w:val="00573255"/>
    <w:rsid w:val="005732C2"/>
    <w:rsid w:val="00573C66"/>
    <w:rsid w:val="0057617B"/>
    <w:rsid w:val="00576CAD"/>
    <w:rsid w:val="005774DA"/>
    <w:rsid w:val="00582874"/>
    <w:rsid w:val="00583190"/>
    <w:rsid w:val="005835BD"/>
    <w:rsid w:val="0058511B"/>
    <w:rsid w:val="0058576C"/>
    <w:rsid w:val="00591606"/>
    <w:rsid w:val="00592DFC"/>
    <w:rsid w:val="0059343E"/>
    <w:rsid w:val="0059391E"/>
    <w:rsid w:val="00594399"/>
    <w:rsid w:val="00595688"/>
    <w:rsid w:val="00595835"/>
    <w:rsid w:val="00596636"/>
    <w:rsid w:val="005A1CA6"/>
    <w:rsid w:val="005A1F62"/>
    <w:rsid w:val="005A20D6"/>
    <w:rsid w:val="005A418E"/>
    <w:rsid w:val="005A4513"/>
    <w:rsid w:val="005A45FE"/>
    <w:rsid w:val="005A47D1"/>
    <w:rsid w:val="005A630F"/>
    <w:rsid w:val="005A6F7C"/>
    <w:rsid w:val="005B0B33"/>
    <w:rsid w:val="005B10D5"/>
    <w:rsid w:val="005B1B47"/>
    <w:rsid w:val="005B2836"/>
    <w:rsid w:val="005B2CB2"/>
    <w:rsid w:val="005C0467"/>
    <w:rsid w:val="005C1C24"/>
    <w:rsid w:val="005C288F"/>
    <w:rsid w:val="005C2997"/>
    <w:rsid w:val="005C49BD"/>
    <w:rsid w:val="005C55C2"/>
    <w:rsid w:val="005C58E2"/>
    <w:rsid w:val="005C5938"/>
    <w:rsid w:val="005C75A8"/>
    <w:rsid w:val="005D01A8"/>
    <w:rsid w:val="005D0B35"/>
    <w:rsid w:val="005D0FC7"/>
    <w:rsid w:val="005D1981"/>
    <w:rsid w:val="005D2EEC"/>
    <w:rsid w:val="005D3A6C"/>
    <w:rsid w:val="005D53FF"/>
    <w:rsid w:val="005D68AD"/>
    <w:rsid w:val="005D6E91"/>
    <w:rsid w:val="005D700E"/>
    <w:rsid w:val="005E2B31"/>
    <w:rsid w:val="005E6562"/>
    <w:rsid w:val="005E79D1"/>
    <w:rsid w:val="005F0E55"/>
    <w:rsid w:val="005F1C8E"/>
    <w:rsid w:val="005F357F"/>
    <w:rsid w:val="005F5921"/>
    <w:rsid w:val="005F61CB"/>
    <w:rsid w:val="00600A4A"/>
    <w:rsid w:val="006050A7"/>
    <w:rsid w:val="006054BA"/>
    <w:rsid w:val="00605E20"/>
    <w:rsid w:val="00606EB4"/>
    <w:rsid w:val="00607E70"/>
    <w:rsid w:val="00611C31"/>
    <w:rsid w:val="0061228A"/>
    <w:rsid w:val="006142D2"/>
    <w:rsid w:val="006212FD"/>
    <w:rsid w:val="006231BD"/>
    <w:rsid w:val="00624AE6"/>
    <w:rsid w:val="00625D3A"/>
    <w:rsid w:val="00626490"/>
    <w:rsid w:val="0062706F"/>
    <w:rsid w:val="006274DD"/>
    <w:rsid w:val="0063086D"/>
    <w:rsid w:val="00631986"/>
    <w:rsid w:val="00632E23"/>
    <w:rsid w:val="00632F3B"/>
    <w:rsid w:val="006336F5"/>
    <w:rsid w:val="006344AD"/>
    <w:rsid w:val="00637856"/>
    <w:rsid w:val="00642657"/>
    <w:rsid w:val="00643058"/>
    <w:rsid w:val="00646179"/>
    <w:rsid w:val="0064774B"/>
    <w:rsid w:val="0064787D"/>
    <w:rsid w:val="006517CE"/>
    <w:rsid w:val="006538AC"/>
    <w:rsid w:val="00653D21"/>
    <w:rsid w:val="00656FB6"/>
    <w:rsid w:val="006605F3"/>
    <w:rsid w:val="00660FD6"/>
    <w:rsid w:val="0066114B"/>
    <w:rsid w:val="00661C7C"/>
    <w:rsid w:val="00662135"/>
    <w:rsid w:val="006629B6"/>
    <w:rsid w:val="006637E5"/>
    <w:rsid w:val="00663ECF"/>
    <w:rsid w:val="006647A5"/>
    <w:rsid w:val="00664F4C"/>
    <w:rsid w:val="00667A58"/>
    <w:rsid w:val="00667E2A"/>
    <w:rsid w:val="00670FCD"/>
    <w:rsid w:val="00672948"/>
    <w:rsid w:val="006730D5"/>
    <w:rsid w:val="00675959"/>
    <w:rsid w:val="00676057"/>
    <w:rsid w:val="00680C2B"/>
    <w:rsid w:val="006834C3"/>
    <w:rsid w:val="006842D8"/>
    <w:rsid w:val="00685890"/>
    <w:rsid w:val="00685C72"/>
    <w:rsid w:val="00686275"/>
    <w:rsid w:val="00687449"/>
    <w:rsid w:val="00687E0F"/>
    <w:rsid w:val="00690877"/>
    <w:rsid w:val="006911D9"/>
    <w:rsid w:val="00691F02"/>
    <w:rsid w:val="00695522"/>
    <w:rsid w:val="006959F9"/>
    <w:rsid w:val="006977A3"/>
    <w:rsid w:val="006A2852"/>
    <w:rsid w:val="006A2A8F"/>
    <w:rsid w:val="006A3CBA"/>
    <w:rsid w:val="006A42AC"/>
    <w:rsid w:val="006A45F8"/>
    <w:rsid w:val="006A499E"/>
    <w:rsid w:val="006A56B8"/>
    <w:rsid w:val="006A5BB6"/>
    <w:rsid w:val="006A5F57"/>
    <w:rsid w:val="006A7F18"/>
    <w:rsid w:val="006A7F75"/>
    <w:rsid w:val="006B25EC"/>
    <w:rsid w:val="006B38EE"/>
    <w:rsid w:val="006B6117"/>
    <w:rsid w:val="006B6661"/>
    <w:rsid w:val="006B6C87"/>
    <w:rsid w:val="006C3D3F"/>
    <w:rsid w:val="006C68CD"/>
    <w:rsid w:val="006C7A53"/>
    <w:rsid w:val="006D1C7F"/>
    <w:rsid w:val="006D1DCA"/>
    <w:rsid w:val="006D319C"/>
    <w:rsid w:val="006D362B"/>
    <w:rsid w:val="006D3DA8"/>
    <w:rsid w:val="006D3E1F"/>
    <w:rsid w:val="006D4232"/>
    <w:rsid w:val="006D67A0"/>
    <w:rsid w:val="006E160E"/>
    <w:rsid w:val="006E29B0"/>
    <w:rsid w:val="006E2AE6"/>
    <w:rsid w:val="006E2BA7"/>
    <w:rsid w:val="006E565F"/>
    <w:rsid w:val="006E62D8"/>
    <w:rsid w:val="006F1226"/>
    <w:rsid w:val="006F313B"/>
    <w:rsid w:val="006F4418"/>
    <w:rsid w:val="006F4E61"/>
    <w:rsid w:val="006F4E92"/>
    <w:rsid w:val="006F5AA9"/>
    <w:rsid w:val="00700F02"/>
    <w:rsid w:val="0070159C"/>
    <w:rsid w:val="007025F4"/>
    <w:rsid w:val="0070398F"/>
    <w:rsid w:val="00703E61"/>
    <w:rsid w:val="0070760C"/>
    <w:rsid w:val="0071219E"/>
    <w:rsid w:val="00712FF7"/>
    <w:rsid w:val="007135B8"/>
    <w:rsid w:val="00713863"/>
    <w:rsid w:val="007153E2"/>
    <w:rsid w:val="0072016A"/>
    <w:rsid w:val="00720DB0"/>
    <w:rsid w:val="007215BD"/>
    <w:rsid w:val="007270C1"/>
    <w:rsid w:val="00733BDE"/>
    <w:rsid w:val="00734DE2"/>
    <w:rsid w:val="007415C5"/>
    <w:rsid w:val="007415CA"/>
    <w:rsid w:val="007437F3"/>
    <w:rsid w:val="0074453B"/>
    <w:rsid w:val="00744E1A"/>
    <w:rsid w:val="00745455"/>
    <w:rsid w:val="00745740"/>
    <w:rsid w:val="0074574B"/>
    <w:rsid w:val="00746587"/>
    <w:rsid w:val="00746CF8"/>
    <w:rsid w:val="00747014"/>
    <w:rsid w:val="00754B94"/>
    <w:rsid w:val="007575CE"/>
    <w:rsid w:val="0076084A"/>
    <w:rsid w:val="00761316"/>
    <w:rsid w:val="00762DA3"/>
    <w:rsid w:val="00763C5D"/>
    <w:rsid w:val="00765776"/>
    <w:rsid w:val="007668EA"/>
    <w:rsid w:val="0076710E"/>
    <w:rsid w:val="00767454"/>
    <w:rsid w:val="00767713"/>
    <w:rsid w:val="007739FC"/>
    <w:rsid w:val="0077426B"/>
    <w:rsid w:val="0077591C"/>
    <w:rsid w:val="007801D1"/>
    <w:rsid w:val="007802A0"/>
    <w:rsid w:val="007814CC"/>
    <w:rsid w:val="00781D1D"/>
    <w:rsid w:val="00782AAD"/>
    <w:rsid w:val="00782E87"/>
    <w:rsid w:val="007868B0"/>
    <w:rsid w:val="007868F6"/>
    <w:rsid w:val="007871AA"/>
    <w:rsid w:val="00787B1C"/>
    <w:rsid w:val="00791556"/>
    <w:rsid w:val="00794FDD"/>
    <w:rsid w:val="00795B1E"/>
    <w:rsid w:val="00796FB9"/>
    <w:rsid w:val="007A1C62"/>
    <w:rsid w:val="007A3772"/>
    <w:rsid w:val="007A3788"/>
    <w:rsid w:val="007A3793"/>
    <w:rsid w:val="007A4BCC"/>
    <w:rsid w:val="007A4D98"/>
    <w:rsid w:val="007A4E85"/>
    <w:rsid w:val="007A5E5B"/>
    <w:rsid w:val="007A6989"/>
    <w:rsid w:val="007B27E5"/>
    <w:rsid w:val="007B2E41"/>
    <w:rsid w:val="007B4D6D"/>
    <w:rsid w:val="007B5412"/>
    <w:rsid w:val="007C0371"/>
    <w:rsid w:val="007C05E3"/>
    <w:rsid w:val="007C17C4"/>
    <w:rsid w:val="007C63E5"/>
    <w:rsid w:val="007D16AB"/>
    <w:rsid w:val="007D22F6"/>
    <w:rsid w:val="007D6494"/>
    <w:rsid w:val="007E1217"/>
    <w:rsid w:val="007E1B66"/>
    <w:rsid w:val="007E2588"/>
    <w:rsid w:val="007E25A8"/>
    <w:rsid w:val="007E4FBF"/>
    <w:rsid w:val="007F0134"/>
    <w:rsid w:val="007F01EA"/>
    <w:rsid w:val="007F0603"/>
    <w:rsid w:val="007F0CBE"/>
    <w:rsid w:val="007F1EEF"/>
    <w:rsid w:val="007F4186"/>
    <w:rsid w:val="007F6B2E"/>
    <w:rsid w:val="007F7BCC"/>
    <w:rsid w:val="0080238B"/>
    <w:rsid w:val="0080323D"/>
    <w:rsid w:val="0080658F"/>
    <w:rsid w:val="00806BCC"/>
    <w:rsid w:val="00811D78"/>
    <w:rsid w:val="00815A98"/>
    <w:rsid w:val="00816B9F"/>
    <w:rsid w:val="00820013"/>
    <w:rsid w:val="00820B71"/>
    <w:rsid w:val="00820BFD"/>
    <w:rsid w:val="00822ADE"/>
    <w:rsid w:val="00826896"/>
    <w:rsid w:val="00826FD7"/>
    <w:rsid w:val="00830219"/>
    <w:rsid w:val="00831C67"/>
    <w:rsid w:val="00832DBE"/>
    <w:rsid w:val="00835954"/>
    <w:rsid w:val="008360B5"/>
    <w:rsid w:val="00836669"/>
    <w:rsid w:val="00836EFD"/>
    <w:rsid w:val="00840C8A"/>
    <w:rsid w:val="00841A19"/>
    <w:rsid w:val="00842CE3"/>
    <w:rsid w:val="00850DD1"/>
    <w:rsid w:val="00851590"/>
    <w:rsid w:val="008516FC"/>
    <w:rsid w:val="0085359D"/>
    <w:rsid w:val="008543C2"/>
    <w:rsid w:val="0085731C"/>
    <w:rsid w:val="0086191B"/>
    <w:rsid w:val="00861F3B"/>
    <w:rsid w:val="008637C1"/>
    <w:rsid w:val="00863B7C"/>
    <w:rsid w:val="00864C09"/>
    <w:rsid w:val="00864C0E"/>
    <w:rsid w:val="00864CFC"/>
    <w:rsid w:val="008718BB"/>
    <w:rsid w:val="00873C12"/>
    <w:rsid w:val="00875448"/>
    <w:rsid w:val="008755F1"/>
    <w:rsid w:val="008757A0"/>
    <w:rsid w:val="008766E9"/>
    <w:rsid w:val="00877111"/>
    <w:rsid w:val="00877AA5"/>
    <w:rsid w:val="0088249E"/>
    <w:rsid w:val="00884A08"/>
    <w:rsid w:val="00885CD7"/>
    <w:rsid w:val="00885EC8"/>
    <w:rsid w:val="00890075"/>
    <w:rsid w:val="00890586"/>
    <w:rsid w:val="008918BE"/>
    <w:rsid w:val="00895C6E"/>
    <w:rsid w:val="00895E8F"/>
    <w:rsid w:val="00896951"/>
    <w:rsid w:val="008A0E21"/>
    <w:rsid w:val="008A0F8D"/>
    <w:rsid w:val="008A107B"/>
    <w:rsid w:val="008A1AF6"/>
    <w:rsid w:val="008A4A63"/>
    <w:rsid w:val="008A51F7"/>
    <w:rsid w:val="008A53DD"/>
    <w:rsid w:val="008A580F"/>
    <w:rsid w:val="008A62E6"/>
    <w:rsid w:val="008A7514"/>
    <w:rsid w:val="008B19C8"/>
    <w:rsid w:val="008B37E5"/>
    <w:rsid w:val="008B40EF"/>
    <w:rsid w:val="008B4255"/>
    <w:rsid w:val="008B7156"/>
    <w:rsid w:val="008B78C2"/>
    <w:rsid w:val="008C0CAF"/>
    <w:rsid w:val="008C0FAB"/>
    <w:rsid w:val="008C1008"/>
    <w:rsid w:val="008C1114"/>
    <w:rsid w:val="008C15DD"/>
    <w:rsid w:val="008C36B0"/>
    <w:rsid w:val="008C3887"/>
    <w:rsid w:val="008C4801"/>
    <w:rsid w:val="008C48F4"/>
    <w:rsid w:val="008C69D8"/>
    <w:rsid w:val="008D0C68"/>
    <w:rsid w:val="008D31F0"/>
    <w:rsid w:val="008D3AC0"/>
    <w:rsid w:val="008D503C"/>
    <w:rsid w:val="008D51EE"/>
    <w:rsid w:val="008D6EF5"/>
    <w:rsid w:val="008D7A81"/>
    <w:rsid w:val="008E036F"/>
    <w:rsid w:val="008E1516"/>
    <w:rsid w:val="008E1D52"/>
    <w:rsid w:val="008E1DFF"/>
    <w:rsid w:val="008E58DF"/>
    <w:rsid w:val="008E5E33"/>
    <w:rsid w:val="008E799A"/>
    <w:rsid w:val="008F1BE0"/>
    <w:rsid w:val="008F28B1"/>
    <w:rsid w:val="008F2AA2"/>
    <w:rsid w:val="008F5632"/>
    <w:rsid w:val="008F6615"/>
    <w:rsid w:val="008F76A5"/>
    <w:rsid w:val="00901786"/>
    <w:rsid w:val="00902E74"/>
    <w:rsid w:val="00904882"/>
    <w:rsid w:val="00905677"/>
    <w:rsid w:val="009059F5"/>
    <w:rsid w:val="00911F71"/>
    <w:rsid w:val="00913ED5"/>
    <w:rsid w:val="00915B3C"/>
    <w:rsid w:val="00916EAD"/>
    <w:rsid w:val="00923E49"/>
    <w:rsid w:val="009243EB"/>
    <w:rsid w:val="0092449E"/>
    <w:rsid w:val="009248B6"/>
    <w:rsid w:val="00931057"/>
    <w:rsid w:val="00931456"/>
    <w:rsid w:val="009337F9"/>
    <w:rsid w:val="009357B5"/>
    <w:rsid w:val="009363B6"/>
    <w:rsid w:val="009366DA"/>
    <w:rsid w:val="00944EA1"/>
    <w:rsid w:val="00945FBB"/>
    <w:rsid w:val="00951DAB"/>
    <w:rsid w:val="00951FA5"/>
    <w:rsid w:val="00952541"/>
    <w:rsid w:val="0095319F"/>
    <w:rsid w:val="00954110"/>
    <w:rsid w:val="00955AB2"/>
    <w:rsid w:val="00955F7E"/>
    <w:rsid w:val="00956224"/>
    <w:rsid w:val="00956360"/>
    <w:rsid w:val="009568AD"/>
    <w:rsid w:val="0096110C"/>
    <w:rsid w:val="009612A4"/>
    <w:rsid w:val="00962C84"/>
    <w:rsid w:val="009658C6"/>
    <w:rsid w:val="009660E9"/>
    <w:rsid w:val="00967945"/>
    <w:rsid w:val="0097041A"/>
    <w:rsid w:val="009710E2"/>
    <w:rsid w:val="0097181C"/>
    <w:rsid w:val="00972987"/>
    <w:rsid w:val="009729EF"/>
    <w:rsid w:val="0097357E"/>
    <w:rsid w:val="00977046"/>
    <w:rsid w:val="0098319C"/>
    <w:rsid w:val="009856E7"/>
    <w:rsid w:val="00986254"/>
    <w:rsid w:val="00991293"/>
    <w:rsid w:val="00991AEE"/>
    <w:rsid w:val="009937EC"/>
    <w:rsid w:val="009942AE"/>
    <w:rsid w:val="0099478D"/>
    <w:rsid w:val="00994C38"/>
    <w:rsid w:val="0099535E"/>
    <w:rsid w:val="0099572C"/>
    <w:rsid w:val="00996FB1"/>
    <w:rsid w:val="009A05C2"/>
    <w:rsid w:val="009A17BB"/>
    <w:rsid w:val="009A44CE"/>
    <w:rsid w:val="009A451B"/>
    <w:rsid w:val="009A57BE"/>
    <w:rsid w:val="009A5EAD"/>
    <w:rsid w:val="009A7186"/>
    <w:rsid w:val="009B11C2"/>
    <w:rsid w:val="009B15F2"/>
    <w:rsid w:val="009B2BBE"/>
    <w:rsid w:val="009B3148"/>
    <w:rsid w:val="009C3773"/>
    <w:rsid w:val="009C7812"/>
    <w:rsid w:val="009D2720"/>
    <w:rsid w:val="009D2927"/>
    <w:rsid w:val="009D431F"/>
    <w:rsid w:val="009D6DBD"/>
    <w:rsid w:val="009D75FF"/>
    <w:rsid w:val="009E457E"/>
    <w:rsid w:val="009E4BAA"/>
    <w:rsid w:val="009F16FE"/>
    <w:rsid w:val="009F17F9"/>
    <w:rsid w:val="009F2D8A"/>
    <w:rsid w:val="009F3A9F"/>
    <w:rsid w:val="009F4B6E"/>
    <w:rsid w:val="009F6386"/>
    <w:rsid w:val="009F6BE7"/>
    <w:rsid w:val="009F76D0"/>
    <w:rsid w:val="009F7C02"/>
    <w:rsid w:val="00A010CE"/>
    <w:rsid w:val="00A01236"/>
    <w:rsid w:val="00A034BE"/>
    <w:rsid w:val="00A04115"/>
    <w:rsid w:val="00A0501A"/>
    <w:rsid w:val="00A058A2"/>
    <w:rsid w:val="00A05E0C"/>
    <w:rsid w:val="00A119F7"/>
    <w:rsid w:val="00A12041"/>
    <w:rsid w:val="00A139D2"/>
    <w:rsid w:val="00A13E16"/>
    <w:rsid w:val="00A150C6"/>
    <w:rsid w:val="00A15C59"/>
    <w:rsid w:val="00A17BDD"/>
    <w:rsid w:val="00A20DD2"/>
    <w:rsid w:val="00A215E0"/>
    <w:rsid w:val="00A22A3E"/>
    <w:rsid w:val="00A25113"/>
    <w:rsid w:val="00A3202B"/>
    <w:rsid w:val="00A32282"/>
    <w:rsid w:val="00A333FE"/>
    <w:rsid w:val="00A33A14"/>
    <w:rsid w:val="00A34B4C"/>
    <w:rsid w:val="00A35F43"/>
    <w:rsid w:val="00A36996"/>
    <w:rsid w:val="00A4170C"/>
    <w:rsid w:val="00A4210B"/>
    <w:rsid w:val="00A42D3A"/>
    <w:rsid w:val="00A447EE"/>
    <w:rsid w:val="00A468AA"/>
    <w:rsid w:val="00A50C1B"/>
    <w:rsid w:val="00A51FFC"/>
    <w:rsid w:val="00A53339"/>
    <w:rsid w:val="00A53403"/>
    <w:rsid w:val="00A55995"/>
    <w:rsid w:val="00A6095A"/>
    <w:rsid w:val="00A61795"/>
    <w:rsid w:val="00A63E1E"/>
    <w:rsid w:val="00A63F09"/>
    <w:rsid w:val="00A642B8"/>
    <w:rsid w:val="00A647DD"/>
    <w:rsid w:val="00A67002"/>
    <w:rsid w:val="00A677A4"/>
    <w:rsid w:val="00A7379A"/>
    <w:rsid w:val="00A74FDB"/>
    <w:rsid w:val="00A778B8"/>
    <w:rsid w:val="00A8230E"/>
    <w:rsid w:val="00A86352"/>
    <w:rsid w:val="00A9114D"/>
    <w:rsid w:val="00A93700"/>
    <w:rsid w:val="00A9510A"/>
    <w:rsid w:val="00A9554C"/>
    <w:rsid w:val="00A966A0"/>
    <w:rsid w:val="00A96801"/>
    <w:rsid w:val="00AA011E"/>
    <w:rsid w:val="00AA03A0"/>
    <w:rsid w:val="00AA0741"/>
    <w:rsid w:val="00AA0EC1"/>
    <w:rsid w:val="00AA1D98"/>
    <w:rsid w:val="00AA22B9"/>
    <w:rsid w:val="00AA2724"/>
    <w:rsid w:val="00AA2AAA"/>
    <w:rsid w:val="00AA4AE0"/>
    <w:rsid w:val="00AA57F2"/>
    <w:rsid w:val="00AB0F24"/>
    <w:rsid w:val="00AB6119"/>
    <w:rsid w:val="00AB6B88"/>
    <w:rsid w:val="00AC0735"/>
    <w:rsid w:val="00AC0D3E"/>
    <w:rsid w:val="00AC1E95"/>
    <w:rsid w:val="00AC2060"/>
    <w:rsid w:val="00AC32F4"/>
    <w:rsid w:val="00AC4451"/>
    <w:rsid w:val="00AC44A7"/>
    <w:rsid w:val="00AC5965"/>
    <w:rsid w:val="00AD0C1E"/>
    <w:rsid w:val="00AD1620"/>
    <w:rsid w:val="00AD2DB6"/>
    <w:rsid w:val="00AD738F"/>
    <w:rsid w:val="00AD73A2"/>
    <w:rsid w:val="00AE07B5"/>
    <w:rsid w:val="00AE347D"/>
    <w:rsid w:val="00AE44EA"/>
    <w:rsid w:val="00AE470A"/>
    <w:rsid w:val="00AE48FD"/>
    <w:rsid w:val="00AE4A55"/>
    <w:rsid w:val="00AF0CEC"/>
    <w:rsid w:val="00AF1CC6"/>
    <w:rsid w:val="00AF3763"/>
    <w:rsid w:val="00AF3E25"/>
    <w:rsid w:val="00AF434D"/>
    <w:rsid w:val="00AF44DF"/>
    <w:rsid w:val="00B000C1"/>
    <w:rsid w:val="00B041DB"/>
    <w:rsid w:val="00B05D2E"/>
    <w:rsid w:val="00B06B02"/>
    <w:rsid w:val="00B070F6"/>
    <w:rsid w:val="00B07127"/>
    <w:rsid w:val="00B076B5"/>
    <w:rsid w:val="00B07E61"/>
    <w:rsid w:val="00B10A0F"/>
    <w:rsid w:val="00B10B0F"/>
    <w:rsid w:val="00B10C90"/>
    <w:rsid w:val="00B10D32"/>
    <w:rsid w:val="00B1168E"/>
    <w:rsid w:val="00B1199D"/>
    <w:rsid w:val="00B119A0"/>
    <w:rsid w:val="00B12F76"/>
    <w:rsid w:val="00B146E2"/>
    <w:rsid w:val="00B1487E"/>
    <w:rsid w:val="00B20C6D"/>
    <w:rsid w:val="00B222D2"/>
    <w:rsid w:val="00B22F3B"/>
    <w:rsid w:val="00B24DF2"/>
    <w:rsid w:val="00B26C9D"/>
    <w:rsid w:val="00B270D5"/>
    <w:rsid w:val="00B30CD2"/>
    <w:rsid w:val="00B33574"/>
    <w:rsid w:val="00B33973"/>
    <w:rsid w:val="00B34B17"/>
    <w:rsid w:val="00B35C16"/>
    <w:rsid w:val="00B369D0"/>
    <w:rsid w:val="00B37D6F"/>
    <w:rsid w:val="00B44907"/>
    <w:rsid w:val="00B45581"/>
    <w:rsid w:val="00B46FF2"/>
    <w:rsid w:val="00B47196"/>
    <w:rsid w:val="00B51DA2"/>
    <w:rsid w:val="00B52E78"/>
    <w:rsid w:val="00B539D4"/>
    <w:rsid w:val="00B5688A"/>
    <w:rsid w:val="00B576A0"/>
    <w:rsid w:val="00B5782B"/>
    <w:rsid w:val="00B60999"/>
    <w:rsid w:val="00B60B92"/>
    <w:rsid w:val="00B62A43"/>
    <w:rsid w:val="00B63AF2"/>
    <w:rsid w:val="00B64D3C"/>
    <w:rsid w:val="00B66AC7"/>
    <w:rsid w:val="00B7105E"/>
    <w:rsid w:val="00B71068"/>
    <w:rsid w:val="00B73FB8"/>
    <w:rsid w:val="00B7406F"/>
    <w:rsid w:val="00B7464A"/>
    <w:rsid w:val="00B74D7A"/>
    <w:rsid w:val="00B7541A"/>
    <w:rsid w:val="00B77E32"/>
    <w:rsid w:val="00B802DC"/>
    <w:rsid w:val="00B81ED7"/>
    <w:rsid w:val="00B854F5"/>
    <w:rsid w:val="00B85690"/>
    <w:rsid w:val="00B87988"/>
    <w:rsid w:val="00B87FF3"/>
    <w:rsid w:val="00B91D31"/>
    <w:rsid w:val="00B941C9"/>
    <w:rsid w:val="00B9481F"/>
    <w:rsid w:val="00B94869"/>
    <w:rsid w:val="00B957B0"/>
    <w:rsid w:val="00B95C8A"/>
    <w:rsid w:val="00BA07AF"/>
    <w:rsid w:val="00BA21AF"/>
    <w:rsid w:val="00BA2691"/>
    <w:rsid w:val="00BA29E0"/>
    <w:rsid w:val="00BA30A0"/>
    <w:rsid w:val="00BA6D0E"/>
    <w:rsid w:val="00BA7241"/>
    <w:rsid w:val="00BB1ECE"/>
    <w:rsid w:val="00BB2593"/>
    <w:rsid w:val="00BB45E2"/>
    <w:rsid w:val="00BB4D9E"/>
    <w:rsid w:val="00BB7ED8"/>
    <w:rsid w:val="00BC1CA0"/>
    <w:rsid w:val="00BC2041"/>
    <w:rsid w:val="00BC2922"/>
    <w:rsid w:val="00BC44E6"/>
    <w:rsid w:val="00BC6144"/>
    <w:rsid w:val="00BC698D"/>
    <w:rsid w:val="00BD0C71"/>
    <w:rsid w:val="00BD11B3"/>
    <w:rsid w:val="00BD1263"/>
    <w:rsid w:val="00BD198C"/>
    <w:rsid w:val="00BD1AE4"/>
    <w:rsid w:val="00BD4249"/>
    <w:rsid w:val="00BD4340"/>
    <w:rsid w:val="00BD588A"/>
    <w:rsid w:val="00BD6B8D"/>
    <w:rsid w:val="00BD75DA"/>
    <w:rsid w:val="00BE091A"/>
    <w:rsid w:val="00BE0B20"/>
    <w:rsid w:val="00BE11FF"/>
    <w:rsid w:val="00BE2387"/>
    <w:rsid w:val="00BE269E"/>
    <w:rsid w:val="00BE3E55"/>
    <w:rsid w:val="00BE4669"/>
    <w:rsid w:val="00BE5AE7"/>
    <w:rsid w:val="00BE6F60"/>
    <w:rsid w:val="00BE7B40"/>
    <w:rsid w:val="00BF02E4"/>
    <w:rsid w:val="00BF15CC"/>
    <w:rsid w:val="00BF3794"/>
    <w:rsid w:val="00BF4EE1"/>
    <w:rsid w:val="00BF634F"/>
    <w:rsid w:val="00C006E1"/>
    <w:rsid w:val="00C04A10"/>
    <w:rsid w:val="00C0553E"/>
    <w:rsid w:val="00C06A4D"/>
    <w:rsid w:val="00C0702B"/>
    <w:rsid w:val="00C07CFB"/>
    <w:rsid w:val="00C10916"/>
    <w:rsid w:val="00C1208E"/>
    <w:rsid w:val="00C12A5B"/>
    <w:rsid w:val="00C13941"/>
    <w:rsid w:val="00C14211"/>
    <w:rsid w:val="00C15274"/>
    <w:rsid w:val="00C20221"/>
    <w:rsid w:val="00C24302"/>
    <w:rsid w:val="00C2667B"/>
    <w:rsid w:val="00C26D66"/>
    <w:rsid w:val="00C32673"/>
    <w:rsid w:val="00C34161"/>
    <w:rsid w:val="00C3751E"/>
    <w:rsid w:val="00C37A43"/>
    <w:rsid w:val="00C40238"/>
    <w:rsid w:val="00C4178B"/>
    <w:rsid w:val="00C427A4"/>
    <w:rsid w:val="00C43873"/>
    <w:rsid w:val="00C43B52"/>
    <w:rsid w:val="00C45D5E"/>
    <w:rsid w:val="00C47142"/>
    <w:rsid w:val="00C516F0"/>
    <w:rsid w:val="00C528A2"/>
    <w:rsid w:val="00C53113"/>
    <w:rsid w:val="00C565A4"/>
    <w:rsid w:val="00C56616"/>
    <w:rsid w:val="00C57507"/>
    <w:rsid w:val="00C60E2D"/>
    <w:rsid w:val="00C665CD"/>
    <w:rsid w:val="00C67FDC"/>
    <w:rsid w:val="00C7009E"/>
    <w:rsid w:val="00C70300"/>
    <w:rsid w:val="00C70C7F"/>
    <w:rsid w:val="00C710D8"/>
    <w:rsid w:val="00C7158C"/>
    <w:rsid w:val="00C71618"/>
    <w:rsid w:val="00C720D1"/>
    <w:rsid w:val="00C800E4"/>
    <w:rsid w:val="00C8166C"/>
    <w:rsid w:val="00C81872"/>
    <w:rsid w:val="00C82FA9"/>
    <w:rsid w:val="00C837A2"/>
    <w:rsid w:val="00C857E2"/>
    <w:rsid w:val="00C876E4"/>
    <w:rsid w:val="00C91F74"/>
    <w:rsid w:val="00C92DB8"/>
    <w:rsid w:val="00C93D4B"/>
    <w:rsid w:val="00CA06BF"/>
    <w:rsid w:val="00CA0B40"/>
    <w:rsid w:val="00CA1BDE"/>
    <w:rsid w:val="00CA2A08"/>
    <w:rsid w:val="00CA574B"/>
    <w:rsid w:val="00CA7795"/>
    <w:rsid w:val="00CA7B30"/>
    <w:rsid w:val="00CB235A"/>
    <w:rsid w:val="00CB3101"/>
    <w:rsid w:val="00CB44EA"/>
    <w:rsid w:val="00CB68E8"/>
    <w:rsid w:val="00CB7557"/>
    <w:rsid w:val="00CC03CB"/>
    <w:rsid w:val="00CC05EF"/>
    <w:rsid w:val="00CC2DF0"/>
    <w:rsid w:val="00CC3DEB"/>
    <w:rsid w:val="00CC56FE"/>
    <w:rsid w:val="00CC5F5B"/>
    <w:rsid w:val="00CC5FBF"/>
    <w:rsid w:val="00CD0F8B"/>
    <w:rsid w:val="00CD15CA"/>
    <w:rsid w:val="00CD1F77"/>
    <w:rsid w:val="00CD4B79"/>
    <w:rsid w:val="00CD74B4"/>
    <w:rsid w:val="00CD7667"/>
    <w:rsid w:val="00CE086A"/>
    <w:rsid w:val="00CE15B7"/>
    <w:rsid w:val="00CE43CE"/>
    <w:rsid w:val="00CE46D9"/>
    <w:rsid w:val="00CE51B0"/>
    <w:rsid w:val="00CE6897"/>
    <w:rsid w:val="00CE784A"/>
    <w:rsid w:val="00CF00A7"/>
    <w:rsid w:val="00CF095C"/>
    <w:rsid w:val="00CF2082"/>
    <w:rsid w:val="00CF4271"/>
    <w:rsid w:val="00CF526A"/>
    <w:rsid w:val="00D0092D"/>
    <w:rsid w:val="00D00DFE"/>
    <w:rsid w:val="00D022E9"/>
    <w:rsid w:val="00D02871"/>
    <w:rsid w:val="00D04C76"/>
    <w:rsid w:val="00D04C9F"/>
    <w:rsid w:val="00D07195"/>
    <w:rsid w:val="00D10679"/>
    <w:rsid w:val="00D1084E"/>
    <w:rsid w:val="00D1173E"/>
    <w:rsid w:val="00D12280"/>
    <w:rsid w:val="00D15AF6"/>
    <w:rsid w:val="00D21F27"/>
    <w:rsid w:val="00D22A7E"/>
    <w:rsid w:val="00D238DE"/>
    <w:rsid w:val="00D24735"/>
    <w:rsid w:val="00D271B5"/>
    <w:rsid w:val="00D319CF"/>
    <w:rsid w:val="00D363DF"/>
    <w:rsid w:val="00D41BEA"/>
    <w:rsid w:val="00D42783"/>
    <w:rsid w:val="00D473CE"/>
    <w:rsid w:val="00D50114"/>
    <w:rsid w:val="00D54F28"/>
    <w:rsid w:val="00D55ACD"/>
    <w:rsid w:val="00D56B34"/>
    <w:rsid w:val="00D60A14"/>
    <w:rsid w:val="00D60B22"/>
    <w:rsid w:val="00D610E5"/>
    <w:rsid w:val="00D62071"/>
    <w:rsid w:val="00D6376A"/>
    <w:rsid w:val="00D64893"/>
    <w:rsid w:val="00D648FE"/>
    <w:rsid w:val="00D7130B"/>
    <w:rsid w:val="00D71994"/>
    <w:rsid w:val="00D74F18"/>
    <w:rsid w:val="00D77F94"/>
    <w:rsid w:val="00D806FC"/>
    <w:rsid w:val="00D80BEC"/>
    <w:rsid w:val="00D86021"/>
    <w:rsid w:val="00D863E2"/>
    <w:rsid w:val="00D86F4C"/>
    <w:rsid w:val="00D903C7"/>
    <w:rsid w:val="00D96A13"/>
    <w:rsid w:val="00DA2007"/>
    <w:rsid w:val="00DA200C"/>
    <w:rsid w:val="00DA241C"/>
    <w:rsid w:val="00DA2F94"/>
    <w:rsid w:val="00DA3208"/>
    <w:rsid w:val="00DA51F7"/>
    <w:rsid w:val="00DA596C"/>
    <w:rsid w:val="00DB1F3B"/>
    <w:rsid w:val="00DB4272"/>
    <w:rsid w:val="00DB4623"/>
    <w:rsid w:val="00DB5AB4"/>
    <w:rsid w:val="00DB65E4"/>
    <w:rsid w:val="00DC021E"/>
    <w:rsid w:val="00DC08BE"/>
    <w:rsid w:val="00DC1D74"/>
    <w:rsid w:val="00DC28ED"/>
    <w:rsid w:val="00DC5828"/>
    <w:rsid w:val="00DD0B19"/>
    <w:rsid w:val="00DD24FF"/>
    <w:rsid w:val="00DD2EA2"/>
    <w:rsid w:val="00DD3E52"/>
    <w:rsid w:val="00DD6DE5"/>
    <w:rsid w:val="00DD6F5C"/>
    <w:rsid w:val="00DD729C"/>
    <w:rsid w:val="00DD7503"/>
    <w:rsid w:val="00DE031A"/>
    <w:rsid w:val="00DE4FDA"/>
    <w:rsid w:val="00DE5ACB"/>
    <w:rsid w:val="00DF0A80"/>
    <w:rsid w:val="00DF0F1C"/>
    <w:rsid w:val="00DF2420"/>
    <w:rsid w:val="00DF320B"/>
    <w:rsid w:val="00DF4160"/>
    <w:rsid w:val="00DF4D21"/>
    <w:rsid w:val="00DF5049"/>
    <w:rsid w:val="00DF660F"/>
    <w:rsid w:val="00E0032E"/>
    <w:rsid w:val="00E02F3C"/>
    <w:rsid w:val="00E03A28"/>
    <w:rsid w:val="00E102F3"/>
    <w:rsid w:val="00E10EBA"/>
    <w:rsid w:val="00E1100D"/>
    <w:rsid w:val="00E11948"/>
    <w:rsid w:val="00E12A31"/>
    <w:rsid w:val="00E136CD"/>
    <w:rsid w:val="00E14B86"/>
    <w:rsid w:val="00E157AD"/>
    <w:rsid w:val="00E15F26"/>
    <w:rsid w:val="00E20919"/>
    <w:rsid w:val="00E23BB5"/>
    <w:rsid w:val="00E24030"/>
    <w:rsid w:val="00E248F0"/>
    <w:rsid w:val="00E25F4B"/>
    <w:rsid w:val="00E26C7F"/>
    <w:rsid w:val="00E30901"/>
    <w:rsid w:val="00E3131E"/>
    <w:rsid w:val="00E3295D"/>
    <w:rsid w:val="00E33F8E"/>
    <w:rsid w:val="00E34167"/>
    <w:rsid w:val="00E3546E"/>
    <w:rsid w:val="00E359EB"/>
    <w:rsid w:val="00E36E3C"/>
    <w:rsid w:val="00E3793C"/>
    <w:rsid w:val="00E42DD6"/>
    <w:rsid w:val="00E43084"/>
    <w:rsid w:val="00E433FA"/>
    <w:rsid w:val="00E43E04"/>
    <w:rsid w:val="00E45B3F"/>
    <w:rsid w:val="00E47A58"/>
    <w:rsid w:val="00E50234"/>
    <w:rsid w:val="00E50D2F"/>
    <w:rsid w:val="00E51405"/>
    <w:rsid w:val="00E5270E"/>
    <w:rsid w:val="00E52E79"/>
    <w:rsid w:val="00E53184"/>
    <w:rsid w:val="00E53958"/>
    <w:rsid w:val="00E54F6F"/>
    <w:rsid w:val="00E56B18"/>
    <w:rsid w:val="00E56F45"/>
    <w:rsid w:val="00E606D7"/>
    <w:rsid w:val="00E60E3C"/>
    <w:rsid w:val="00E62F8B"/>
    <w:rsid w:val="00E63FC1"/>
    <w:rsid w:val="00E651F8"/>
    <w:rsid w:val="00E654BD"/>
    <w:rsid w:val="00E66C4D"/>
    <w:rsid w:val="00E67279"/>
    <w:rsid w:val="00E70A14"/>
    <w:rsid w:val="00E70B18"/>
    <w:rsid w:val="00E711CA"/>
    <w:rsid w:val="00E71256"/>
    <w:rsid w:val="00E73C74"/>
    <w:rsid w:val="00E74852"/>
    <w:rsid w:val="00E75946"/>
    <w:rsid w:val="00E75E2B"/>
    <w:rsid w:val="00E7775B"/>
    <w:rsid w:val="00E81622"/>
    <w:rsid w:val="00E81D99"/>
    <w:rsid w:val="00E844A0"/>
    <w:rsid w:val="00E84C09"/>
    <w:rsid w:val="00E854B8"/>
    <w:rsid w:val="00E86121"/>
    <w:rsid w:val="00E86418"/>
    <w:rsid w:val="00E91525"/>
    <w:rsid w:val="00E927AC"/>
    <w:rsid w:val="00E96016"/>
    <w:rsid w:val="00EA0832"/>
    <w:rsid w:val="00EA3256"/>
    <w:rsid w:val="00EA3B3E"/>
    <w:rsid w:val="00EA52B2"/>
    <w:rsid w:val="00EA5E7E"/>
    <w:rsid w:val="00EA6043"/>
    <w:rsid w:val="00EA6FAA"/>
    <w:rsid w:val="00EA731F"/>
    <w:rsid w:val="00EB077A"/>
    <w:rsid w:val="00EB1911"/>
    <w:rsid w:val="00EB2F10"/>
    <w:rsid w:val="00EB4A90"/>
    <w:rsid w:val="00EB5475"/>
    <w:rsid w:val="00EB6A15"/>
    <w:rsid w:val="00EB7836"/>
    <w:rsid w:val="00EC3FD6"/>
    <w:rsid w:val="00EC4670"/>
    <w:rsid w:val="00EC67BA"/>
    <w:rsid w:val="00EC73BF"/>
    <w:rsid w:val="00EC7BD5"/>
    <w:rsid w:val="00ED164E"/>
    <w:rsid w:val="00ED1E31"/>
    <w:rsid w:val="00ED4947"/>
    <w:rsid w:val="00ED5552"/>
    <w:rsid w:val="00ED7E29"/>
    <w:rsid w:val="00EE0971"/>
    <w:rsid w:val="00EE4647"/>
    <w:rsid w:val="00EE5540"/>
    <w:rsid w:val="00EE578B"/>
    <w:rsid w:val="00EE5CF8"/>
    <w:rsid w:val="00EE61D8"/>
    <w:rsid w:val="00EE6D90"/>
    <w:rsid w:val="00EF0090"/>
    <w:rsid w:val="00EF210D"/>
    <w:rsid w:val="00EF3FC5"/>
    <w:rsid w:val="00EF4EA1"/>
    <w:rsid w:val="00EF5541"/>
    <w:rsid w:val="00EF6061"/>
    <w:rsid w:val="00EF6379"/>
    <w:rsid w:val="00EF75F1"/>
    <w:rsid w:val="00F00899"/>
    <w:rsid w:val="00F00E83"/>
    <w:rsid w:val="00F011EB"/>
    <w:rsid w:val="00F02259"/>
    <w:rsid w:val="00F0257D"/>
    <w:rsid w:val="00F0281E"/>
    <w:rsid w:val="00F03C78"/>
    <w:rsid w:val="00F04524"/>
    <w:rsid w:val="00F04A59"/>
    <w:rsid w:val="00F05B7D"/>
    <w:rsid w:val="00F0641F"/>
    <w:rsid w:val="00F06A1A"/>
    <w:rsid w:val="00F06FF5"/>
    <w:rsid w:val="00F0711F"/>
    <w:rsid w:val="00F07706"/>
    <w:rsid w:val="00F07D9D"/>
    <w:rsid w:val="00F10EC6"/>
    <w:rsid w:val="00F117FD"/>
    <w:rsid w:val="00F12CA1"/>
    <w:rsid w:val="00F15A6F"/>
    <w:rsid w:val="00F17337"/>
    <w:rsid w:val="00F1737C"/>
    <w:rsid w:val="00F205B7"/>
    <w:rsid w:val="00F2200C"/>
    <w:rsid w:val="00F220E1"/>
    <w:rsid w:val="00F237DB"/>
    <w:rsid w:val="00F26908"/>
    <w:rsid w:val="00F3023C"/>
    <w:rsid w:val="00F321AB"/>
    <w:rsid w:val="00F32627"/>
    <w:rsid w:val="00F361C1"/>
    <w:rsid w:val="00F36DCF"/>
    <w:rsid w:val="00F40C09"/>
    <w:rsid w:val="00F42BCD"/>
    <w:rsid w:val="00F43B35"/>
    <w:rsid w:val="00F444A1"/>
    <w:rsid w:val="00F45E7A"/>
    <w:rsid w:val="00F51E82"/>
    <w:rsid w:val="00F52D13"/>
    <w:rsid w:val="00F54F6B"/>
    <w:rsid w:val="00F551E1"/>
    <w:rsid w:val="00F57393"/>
    <w:rsid w:val="00F5762B"/>
    <w:rsid w:val="00F60D9E"/>
    <w:rsid w:val="00F6324F"/>
    <w:rsid w:val="00F63353"/>
    <w:rsid w:val="00F64A18"/>
    <w:rsid w:val="00F651B9"/>
    <w:rsid w:val="00F67991"/>
    <w:rsid w:val="00F718A4"/>
    <w:rsid w:val="00F71DC5"/>
    <w:rsid w:val="00F727A6"/>
    <w:rsid w:val="00F72F06"/>
    <w:rsid w:val="00F746FD"/>
    <w:rsid w:val="00F768AE"/>
    <w:rsid w:val="00F8023E"/>
    <w:rsid w:val="00F83E67"/>
    <w:rsid w:val="00F850B2"/>
    <w:rsid w:val="00F853AB"/>
    <w:rsid w:val="00F86A1F"/>
    <w:rsid w:val="00F86AB6"/>
    <w:rsid w:val="00F90BF8"/>
    <w:rsid w:val="00F958F4"/>
    <w:rsid w:val="00F95F1E"/>
    <w:rsid w:val="00F9796C"/>
    <w:rsid w:val="00FA3143"/>
    <w:rsid w:val="00FA3145"/>
    <w:rsid w:val="00FA3168"/>
    <w:rsid w:val="00FA41F7"/>
    <w:rsid w:val="00FA6B16"/>
    <w:rsid w:val="00FA745B"/>
    <w:rsid w:val="00FA75F8"/>
    <w:rsid w:val="00FA7A78"/>
    <w:rsid w:val="00FB11FE"/>
    <w:rsid w:val="00FB1444"/>
    <w:rsid w:val="00FB2CF0"/>
    <w:rsid w:val="00FB2F43"/>
    <w:rsid w:val="00FB6853"/>
    <w:rsid w:val="00FB6A7F"/>
    <w:rsid w:val="00FB7887"/>
    <w:rsid w:val="00FC05A5"/>
    <w:rsid w:val="00FC5D58"/>
    <w:rsid w:val="00FC73F7"/>
    <w:rsid w:val="00FD0A31"/>
    <w:rsid w:val="00FD3D31"/>
    <w:rsid w:val="00FD7256"/>
    <w:rsid w:val="00FF0A45"/>
    <w:rsid w:val="00FF14E3"/>
    <w:rsid w:val="00FF2331"/>
    <w:rsid w:val="00FF56F6"/>
    <w:rsid w:val="00FF74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B39847A"/>
  <w15:docId w15:val="{617B566F-41A5-4233-A09C-71DA27680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9" w:qFormat="1"/>
    <w:lsdException w:name="heading 2" w:uiPriority="9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99"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9"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99"/>
    <w:lsdException w:name="List Paragraph" w:uiPriority="99"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64"/>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65E4"/>
    <w:rPr>
      <w:sz w:val="24"/>
      <w:szCs w:val="24"/>
    </w:rPr>
  </w:style>
  <w:style w:type="paragraph" w:styleId="Heading1">
    <w:name w:val="heading 1"/>
    <w:basedOn w:val="Normal"/>
    <w:next w:val="BodyText"/>
    <w:link w:val="Heading1Char"/>
    <w:uiPriority w:val="99"/>
    <w:qFormat/>
    <w:rsid w:val="006B6117"/>
    <w:pPr>
      <w:keepNext/>
      <w:pageBreakBefore/>
      <w:numPr>
        <w:numId w:val="10"/>
      </w:numPr>
      <w:spacing w:before="240" w:after="60"/>
      <w:outlineLvl w:val="0"/>
    </w:pPr>
    <w:rPr>
      <w:rFonts w:ascii="Arial" w:hAnsi="Arial" w:cs="Arial"/>
      <w:b/>
      <w:bCs/>
      <w:kern w:val="32"/>
      <w:sz w:val="40"/>
      <w:szCs w:val="32"/>
    </w:rPr>
  </w:style>
  <w:style w:type="paragraph" w:styleId="Heading2">
    <w:name w:val="heading 2"/>
    <w:basedOn w:val="Normal"/>
    <w:next w:val="BodyText"/>
    <w:link w:val="Heading2Char"/>
    <w:uiPriority w:val="99"/>
    <w:qFormat/>
    <w:rsid w:val="006B6117"/>
    <w:pPr>
      <w:keepNext/>
      <w:numPr>
        <w:ilvl w:val="1"/>
        <w:numId w:val="10"/>
      </w:numPr>
      <w:spacing w:before="240" w:after="60"/>
      <w:outlineLvl w:val="1"/>
    </w:pPr>
    <w:rPr>
      <w:rFonts w:ascii="Arial" w:hAnsi="Arial" w:cs="Arial"/>
      <w:b/>
      <w:bCs/>
      <w:iCs/>
      <w:sz w:val="32"/>
      <w:szCs w:val="28"/>
    </w:rPr>
  </w:style>
  <w:style w:type="paragraph" w:styleId="Heading3">
    <w:name w:val="heading 3"/>
    <w:basedOn w:val="Normal"/>
    <w:next w:val="BodyText"/>
    <w:link w:val="Heading3Char"/>
    <w:uiPriority w:val="9"/>
    <w:qFormat/>
    <w:rsid w:val="006B6117"/>
    <w:pPr>
      <w:keepNext/>
      <w:numPr>
        <w:ilvl w:val="2"/>
        <w:numId w:val="10"/>
      </w:numPr>
      <w:spacing w:before="240" w:after="60"/>
      <w:outlineLvl w:val="2"/>
    </w:pPr>
    <w:rPr>
      <w:rFonts w:ascii="Arial" w:hAnsi="Arial" w:cs="Arial"/>
      <w:b/>
      <w:bCs/>
      <w:sz w:val="28"/>
      <w:szCs w:val="26"/>
    </w:rPr>
  </w:style>
  <w:style w:type="paragraph" w:styleId="Heading4">
    <w:name w:val="heading 4"/>
    <w:basedOn w:val="Normal"/>
    <w:next w:val="BodyText"/>
    <w:link w:val="Heading4Char"/>
    <w:uiPriority w:val="9"/>
    <w:qFormat/>
    <w:rsid w:val="00F07D9D"/>
    <w:pPr>
      <w:keepNext/>
      <w:numPr>
        <w:ilvl w:val="3"/>
        <w:numId w:val="10"/>
      </w:numPr>
      <w:spacing w:before="240" w:after="60"/>
      <w:outlineLvl w:val="3"/>
    </w:pPr>
    <w:rPr>
      <w:rFonts w:ascii="Arial" w:hAnsi="Arial"/>
      <w:b/>
      <w:bCs/>
      <w:szCs w:val="28"/>
    </w:rPr>
  </w:style>
  <w:style w:type="paragraph" w:styleId="Heading5">
    <w:name w:val="heading 5"/>
    <w:basedOn w:val="Normal"/>
    <w:next w:val="BodyText"/>
    <w:link w:val="Heading5Char"/>
    <w:uiPriority w:val="9"/>
    <w:qFormat/>
    <w:rsid w:val="00D41BEA"/>
    <w:pPr>
      <w:keepNext/>
      <w:spacing w:before="240"/>
      <w:outlineLvl w:val="4"/>
    </w:pPr>
    <w:rPr>
      <w:rFonts w:ascii="Arial" w:hAnsi="Arial"/>
      <w:b/>
      <w:bCs/>
      <w:iCs/>
      <w:szCs w:val="26"/>
    </w:rPr>
  </w:style>
  <w:style w:type="paragraph" w:styleId="Heading6">
    <w:name w:val="heading 6"/>
    <w:basedOn w:val="Normal"/>
    <w:next w:val="Normal"/>
    <w:link w:val="Heading6Char"/>
    <w:uiPriority w:val="9"/>
    <w:qFormat/>
    <w:rsid w:val="00F0257D"/>
    <w:pPr>
      <w:spacing w:before="240" w:after="60"/>
      <w:outlineLvl w:val="5"/>
    </w:pPr>
    <w:rPr>
      <w:b/>
      <w:bCs/>
      <w:sz w:val="22"/>
      <w:szCs w:val="22"/>
    </w:rPr>
  </w:style>
  <w:style w:type="paragraph" w:styleId="Heading7">
    <w:name w:val="heading 7"/>
    <w:basedOn w:val="Normal"/>
    <w:next w:val="Normal"/>
    <w:link w:val="Heading7Char"/>
    <w:qFormat/>
    <w:rsid w:val="006B6117"/>
    <w:pPr>
      <w:numPr>
        <w:ilvl w:val="6"/>
        <w:numId w:val="10"/>
      </w:numPr>
      <w:spacing w:before="240" w:after="60"/>
      <w:outlineLvl w:val="6"/>
    </w:pPr>
  </w:style>
  <w:style w:type="paragraph" w:styleId="Heading8">
    <w:name w:val="heading 8"/>
    <w:basedOn w:val="Normal"/>
    <w:next w:val="Normal"/>
    <w:link w:val="Heading8Char"/>
    <w:qFormat/>
    <w:rsid w:val="006B6117"/>
    <w:pPr>
      <w:numPr>
        <w:ilvl w:val="7"/>
        <w:numId w:val="10"/>
      </w:numPr>
      <w:spacing w:before="240" w:after="60"/>
      <w:outlineLvl w:val="7"/>
    </w:pPr>
    <w:rPr>
      <w:i/>
      <w:iCs/>
    </w:rPr>
  </w:style>
  <w:style w:type="paragraph" w:styleId="Heading9">
    <w:name w:val="heading 9"/>
    <w:basedOn w:val="Normal"/>
    <w:next w:val="Normal"/>
    <w:link w:val="Heading9Char"/>
    <w:qFormat/>
    <w:rsid w:val="00F00899"/>
    <w:pPr>
      <w:numPr>
        <w:numId w:val="43"/>
      </w:numPr>
      <w:spacing w:before="240" w:after="60"/>
      <w:ind w:left="0" w:firstLine="0"/>
      <w:outlineLvl w:val="8"/>
    </w:pPr>
    <w:rPr>
      <w:rFonts w:ascii="Arial" w:hAnsi="Arial" w:cs="Arial"/>
      <w:b/>
      <w:sz w:val="4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link w:val="DocumentMapChar"/>
    <w:semiHidden/>
    <w:rsid w:val="009A451B"/>
    <w:pPr>
      <w:shd w:val="clear" w:color="auto" w:fill="000080"/>
    </w:pPr>
    <w:rPr>
      <w:rFonts w:ascii="Tahoma" w:hAnsi="Tahoma" w:cs="Tahoma"/>
      <w:sz w:val="20"/>
      <w:szCs w:val="20"/>
    </w:rPr>
  </w:style>
  <w:style w:type="paragraph" w:styleId="BodyText">
    <w:name w:val="Body Text"/>
    <w:basedOn w:val="Normal"/>
    <w:link w:val="BodyTextChar1"/>
    <w:uiPriority w:val="99"/>
    <w:qFormat/>
    <w:rsid w:val="00EB4A90"/>
    <w:pPr>
      <w:spacing w:before="120" w:after="120"/>
    </w:pPr>
    <w:rPr>
      <w:sz w:val="20"/>
    </w:rPr>
  </w:style>
  <w:style w:type="paragraph" w:customStyle="1" w:styleId="CodeText">
    <w:name w:val="Code Text"/>
    <w:basedOn w:val="BodyText"/>
    <w:link w:val="CodeTextChar"/>
    <w:rsid w:val="00B47196"/>
    <w:pPr>
      <w:tabs>
        <w:tab w:val="left" w:pos="360"/>
        <w:tab w:val="left" w:pos="720"/>
        <w:tab w:val="left" w:pos="1080"/>
        <w:tab w:val="left" w:pos="1440"/>
        <w:tab w:val="left" w:pos="1800"/>
        <w:tab w:val="left" w:pos="2160"/>
        <w:tab w:val="left" w:pos="2520"/>
        <w:tab w:val="left" w:pos="2880"/>
      </w:tabs>
      <w:spacing w:before="60" w:after="60"/>
    </w:pPr>
    <w:rPr>
      <w:rFonts w:ascii="Courier New" w:hAnsi="Courier New" w:cs="Courier New"/>
      <w:sz w:val="18"/>
    </w:rPr>
  </w:style>
  <w:style w:type="character" w:customStyle="1" w:styleId="CodeInline">
    <w:name w:val="Code Inline"/>
    <w:rsid w:val="005F5921"/>
    <w:rPr>
      <w:rFonts w:ascii="Courier New" w:hAnsi="Courier New"/>
      <w:sz w:val="18"/>
    </w:rPr>
  </w:style>
  <w:style w:type="numbering" w:customStyle="1" w:styleId="NumberedList">
    <w:name w:val="Numbered List"/>
    <w:basedOn w:val="NoList"/>
    <w:rsid w:val="00AA0741"/>
    <w:pPr>
      <w:numPr>
        <w:numId w:val="3"/>
      </w:numPr>
    </w:pPr>
  </w:style>
  <w:style w:type="numbering" w:customStyle="1" w:styleId="BulletList">
    <w:name w:val="Bullet List"/>
    <w:basedOn w:val="NoList"/>
    <w:rsid w:val="002E4018"/>
    <w:pPr>
      <w:numPr>
        <w:numId w:val="1"/>
      </w:numPr>
    </w:pPr>
  </w:style>
  <w:style w:type="character" w:styleId="Hyperlink">
    <w:name w:val="Hyperlink"/>
    <w:uiPriority w:val="99"/>
    <w:rsid w:val="009A451B"/>
    <w:rPr>
      <w:rFonts w:cs="Times New Roman"/>
      <w:color w:val="0000FF"/>
      <w:u w:val="single"/>
    </w:rPr>
  </w:style>
  <w:style w:type="paragraph" w:customStyle="1" w:styleId="NumberedText">
    <w:name w:val="Numbered Text"/>
    <w:basedOn w:val="BodyText"/>
    <w:rsid w:val="00AA0741"/>
    <w:pPr>
      <w:numPr>
        <w:numId w:val="4"/>
      </w:numPr>
    </w:pPr>
  </w:style>
  <w:style w:type="paragraph" w:customStyle="1" w:styleId="OCLText">
    <w:name w:val="OCL Text"/>
    <w:basedOn w:val="Normal"/>
    <w:link w:val="OCLTextChar"/>
    <w:rsid w:val="00C3751E"/>
    <w:pPr>
      <w:suppressAutoHyphens/>
    </w:pPr>
    <w:rPr>
      <w:rFonts w:ascii="Arial" w:hAnsi="Arial" w:cs="Arial"/>
      <w:sz w:val="18"/>
      <w:szCs w:val="18"/>
      <w:lang w:eastAsia="ar-SA"/>
    </w:rPr>
  </w:style>
  <w:style w:type="character" w:customStyle="1" w:styleId="WW8Num5z0">
    <w:name w:val="WW8Num5z0"/>
    <w:rsid w:val="00CF4271"/>
    <w:rPr>
      <w:rFonts w:ascii="Symbol" w:hAnsi="Symbol"/>
    </w:rPr>
  </w:style>
  <w:style w:type="character" w:styleId="CommentReference">
    <w:name w:val="annotation reference"/>
    <w:rsid w:val="009A451B"/>
    <w:rPr>
      <w:sz w:val="16"/>
      <w:szCs w:val="16"/>
    </w:rPr>
  </w:style>
  <w:style w:type="paragraph" w:styleId="CommentText">
    <w:name w:val="annotation text"/>
    <w:basedOn w:val="Normal"/>
    <w:link w:val="CommentTextChar"/>
    <w:rsid w:val="009A451B"/>
    <w:rPr>
      <w:sz w:val="20"/>
      <w:szCs w:val="20"/>
    </w:rPr>
  </w:style>
  <w:style w:type="paragraph" w:styleId="CommentSubject">
    <w:name w:val="annotation subject"/>
    <w:basedOn w:val="CommentText"/>
    <w:next w:val="CommentText"/>
    <w:link w:val="CommentSubjectChar"/>
    <w:rsid w:val="009A451B"/>
    <w:rPr>
      <w:b/>
      <w:bCs/>
    </w:rPr>
  </w:style>
  <w:style w:type="paragraph" w:styleId="BalloonText">
    <w:name w:val="Balloon Text"/>
    <w:basedOn w:val="Normal"/>
    <w:link w:val="BalloonTextChar"/>
    <w:uiPriority w:val="99"/>
    <w:rsid w:val="009A451B"/>
    <w:rPr>
      <w:rFonts w:ascii="Tahoma" w:hAnsi="Tahoma" w:cs="Tahoma"/>
      <w:sz w:val="16"/>
      <w:szCs w:val="16"/>
    </w:rPr>
  </w:style>
  <w:style w:type="paragraph" w:styleId="Caption">
    <w:name w:val="caption"/>
    <w:basedOn w:val="Normal"/>
    <w:next w:val="BodyText"/>
    <w:uiPriority w:val="99"/>
    <w:qFormat/>
    <w:rsid w:val="00720DB0"/>
    <w:rPr>
      <w:b/>
      <w:bCs/>
      <w:sz w:val="20"/>
      <w:szCs w:val="20"/>
    </w:rPr>
  </w:style>
  <w:style w:type="character" w:customStyle="1" w:styleId="WW8Num6z0">
    <w:name w:val="WW8Num6z0"/>
    <w:rsid w:val="00CF4271"/>
    <w:rPr>
      <w:rFonts w:ascii="Symbol" w:hAnsi="Symbol"/>
    </w:rPr>
  </w:style>
  <w:style w:type="character" w:customStyle="1" w:styleId="WW8Num7z0">
    <w:name w:val="WW8Num7z0"/>
    <w:rsid w:val="00CF4271"/>
    <w:rPr>
      <w:rFonts w:ascii="Symbol" w:hAnsi="Symbol"/>
    </w:rPr>
  </w:style>
  <w:style w:type="paragraph" w:customStyle="1" w:styleId="BulletedText">
    <w:name w:val="Bulleted Text"/>
    <w:basedOn w:val="BodyText"/>
    <w:uiPriority w:val="99"/>
    <w:rsid w:val="00F958F4"/>
    <w:pPr>
      <w:numPr>
        <w:numId w:val="34"/>
      </w:numPr>
    </w:pPr>
  </w:style>
  <w:style w:type="character" w:customStyle="1" w:styleId="WW8Num8z0">
    <w:name w:val="WW8Num8z0"/>
    <w:rsid w:val="00CF4271"/>
    <w:rPr>
      <w:rFonts w:ascii="Symbol" w:hAnsi="Symbol"/>
    </w:rPr>
  </w:style>
  <w:style w:type="character" w:customStyle="1" w:styleId="WW8Num10z0">
    <w:name w:val="WW8Num10z0"/>
    <w:rsid w:val="00CF4271"/>
    <w:rPr>
      <w:rFonts w:ascii="Symbol" w:hAnsi="Symbol"/>
    </w:rPr>
  </w:style>
  <w:style w:type="character" w:customStyle="1" w:styleId="WW8Num12z0">
    <w:name w:val="WW8Num12z0"/>
    <w:rsid w:val="00CF4271"/>
    <w:rPr>
      <w:rFonts w:ascii="Symbol" w:hAnsi="Symbol"/>
    </w:rPr>
  </w:style>
  <w:style w:type="character" w:customStyle="1" w:styleId="WW8Num13z1">
    <w:name w:val="WW8Num13z1"/>
    <w:rsid w:val="00CF4271"/>
    <w:rPr>
      <w:rFonts w:ascii="Courier New" w:hAnsi="Courier New" w:cs="Courier New"/>
    </w:rPr>
  </w:style>
  <w:style w:type="character" w:customStyle="1" w:styleId="WW8Num13z2">
    <w:name w:val="WW8Num13z2"/>
    <w:rsid w:val="00CF4271"/>
    <w:rPr>
      <w:rFonts w:ascii="Wingdings" w:hAnsi="Wingdings"/>
    </w:rPr>
  </w:style>
  <w:style w:type="character" w:customStyle="1" w:styleId="WW8Num13z3">
    <w:name w:val="WW8Num13z3"/>
    <w:rsid w:val="00CF4271"/>
    <w:rPr>
      <w:rFonts w:ascii="Symbol" w:hAnsi="Symbol"/>
    </w:rPr>
  </w:style>
  <w:style w:type="character" w:customStyle="1" w:styleId="WW8Num14z0">
    <w:name w:val="WW8Num14z0"/>
    <w:rsid w:val="00CF4271"/>
    <w:rPr>
      <w:rFonts w:ascii="Symbol" w:hAnsi="Symbol"/>
    </w:rPr>
  </w:style>
  <w:style w:type="character" w:customStyle="1" w:styleId="WW8Num18z1">
    <w:name w:val="WW8Num18z1"/>
    <w:rsid w:val="00CF4271"/>
    <w:rPr>
      <w:rFonts w:ascii="Courier New" w:hAnsi="Courier New" w:cs="Courier New"/>
    </w:rPr>
  </w:style>
  <w:style w:type="character" w:customStyle="1" w:styleId="WW8Num18z2">
    <w:name w:val="WW8Num18z2"/>
    <w:rsid w:val="00CF4271"/>
    <w:rPr>
      <w:rFonts w:ascii="Wingdings" w:hAnsi="Wingdings"/>
    </w:rPr>
  </w:style>
  <w:style w:type="character" w:customStyle="1" w:styleId="WW8Num18z3">
    <w:name w:val="WW8Num18z3"/>
    <w:rsid w:val="00CF4271"/>
    <w:rPr>
      <w:rFonts w:ascii="Symbol" w:hAnsi="Symbol"/>
    </w:rPr>
  </w:style>
  <w:style w:type="character" w:customStyle="1" w:styleId="WW8Num19z1">
    <w:name w:val="WW8Num19z1"/>
    <w:rsid w:val="00CF4271"/>
    <w:rPr>
      <w:rFonts w:ascii="Courier New" w:hAnsi="Courier New" w:cs="Courier New"/>
    </w:rPr>
  </w:style>
  <w:style w:type="character" w:customStyle="1" w:styleId="WW8Num19z2">
    <w:name w:val="WW8Num19z2"/>
    <w:rsid w:val="00CF4271"/>
    <w:rPr>
      <w:rFonts w:ascii="Wingdings" w:hAnsi="Wingdings"/>
    </w:rPr>
  </w:style>
  <w:style w:type="character" w:customStyle="1" w:styleId="WW8Num19z3">
    <w:name w:val="WW8Num19z3"/>
    <w:rsid w:val="00CF4271"/>
    <w:rPr>
      <w:rFonts w:ascii="Symbol" w:hAnsi="Symbol"/>
    </w:rPr>
  </w:style>
  <w:style w:type="character" w:customStyle="1" w:styleId="WW8Num2z0">
    <w:name w:val="WW8Num2z0"/>
    <w:rsid w:val="00CF4271"/>
    <w:rPr>
      <w:rFonts w:ascii="Wingdings" w:hAnsi="Wingdings"/>
    </w:rPr>
  </w:style>
  <w:style w:type="character" w:customStyle="1" w:styleId="WW8Num4z1">
    <w:name w:val="WW8Num4z1"/>
    <w:rsid w:val="00CF4271"/>
    <w:rPr>
      <w:rFonts w:ascii="Courier New" w:hAnsi="Courier New" w:cs="Courier New"/>
    </w:rPr>
  </w:style>
  <w:style w:type="character" w:customStyle="1" w:styleId="WW8Num4z2">
    <w:name w:val="WW8Num4z2"/>
    <w:rsid w:val="00CF4271"/>
    <w:rPr>
      <w:rFonts w:ascii="Wingdings" w:hAnsi="Wingdings"/>
    </w:rPr>
  </w:style>
  <w:style w:type="character" w:customStyle="1" w:styleId="WW8Num4z3">
    <w:name w:val="WW8Num4z3"/>
    <w:rsid w:val="00CF4271"/>
    <w:rPr>
      <w:rFonts w:ascii="Symbol" w:hAnsi="Symbol"/>
    </w:rPr>
  </w:style>
  <w:style w:type="character" w:customStyle="1" w:styleId="WW8Num7z1">
    <w:name w:val="WW8Num7z1"/>
    <w:rsid w:val="00CF4271"/>
    <w:rPr>
      <w:rFonts w:ascii="Courier New" w:hAnsi="Courier New" w:cs="Courier New"/>
    </w:rPr>
  </w:style>
  <w:style w:type="character" w:customStyle="1" w:styleId="WW8Num7z2">
    <w:name w:val="WW8Num7z2"/>
    <w:rsid w:val="00CF4271"/>
    <w:rPr>
      <w:rFonts w:ascii="Wingdings" w:hAnsi="Wingdings"/>
    </w:rPr>
  </w:style>
  <w:style w:type="character" w:customStyle="1" w:styleId="WW-DefaultParagraphFont">
    <w:name w:val="WW-Default Paragraph Font"/>
    <w:rsid w:val="00CF4271"/>
  </w:style>
  <w:style w:type="character" w:customStyle="1" w:styleId="WW8Num12z1">
    <w:name w:val="WW8Num12z1"/>
    <w:rsid w:val="00CF4271"/>
    <w:rPr>
      <w:rFonts w:ascii="Courier New" w:hAnsi="Courier New" w:cs="Courier New"/>
    </w:rPr>
  </w:style>
  <w:style w:type="character" w:customStyle="1" w:styleId="WW8Num12z2">
    <w:name w:val="WW8Num12z2"/>
    <w:rsid w:val="00CF4271"/>
    <w:rPr>
      <w:rFonts w:ascii="Wingdings" w:hAnsi="Wingdings"/>
    </w:rPr>
  </w:style>
  <w:style w:type="character" w:customStyle="1" w:styleId="WW8Num13z0">
    <w:name w:val="WW8Num13z0"/>
    <w:rsid w:val="00CF4271"/>
    <w:rPr>
      <w:rFonts w:ascii="Wingdings" w:hAnsi="Wingdings"/>
    </w:rPr>
  </w:style>
  <w:style w:type="character" w:customStyle="1" w:styleId="WW8Num13z4">
    <w:name w:val="WW8Num13z4"/>
    <w:rsid w:val="00CF4271"/>
    <w:rPr>
      <w:rFonts w:ascii="Courier New" w:hAnsi="Courier New" w:cs="Courier New"/>
    </w:rPr>
  </w:style>
  <w:style w:type="character" w:customStyle="1" w:styleId="WW8Num16z0">
    <w:name w:val="WW8Num16z0"/>
    <w:rsid w:val="00CF4271"/>
    <w:rPr>
      <w:rFonts w:ascii="Symbol" w:hAnsi="Symbol"/>
      <w:color w:val="000000"/>
      <w:sz w:val="16"/>
      <w:szCs w:val="16"/>
    </w:rPr>
  </w:style>
  <w:style w:type="character" w:customStyle="1" w:styleId="WW8Num16z1">
    <w:name w:val="WW8Num16z1"/>
    <w:rsid w:val="00CF4271"/>
    <w:rPr>
      <w:rFonts w:ascii="Courier New" w:hAnsi="Courier New" w:cs="Courier New"/>
    </w:rPr>
  </w:style>
  <w:style w:type="character" w:customStyle="1" w:styleId="WW8Num16z2">
    <w:name w:val="WW8Num16z2"/>
    <w:rsid w:val="00CF4271"/>
    <w:rPr>
      <w:rFonts w:ascii="Wingdings" w:hAnsi="Wingdings"/>
    </w:rPr>
  </w:style>
  <w:style w:type="character" w:customStyle="1" w:styleId="WW8Num16z3">
    <w:name w:val="WW8Num16z3"/>
    <w:rsid w:val="00CF4271"/>
    <w:rPr>
      <w:rFonts w:ascii="Symbol" w:hAnsi="Symbol"/>
    </w:rPr>
  </w:style>
  <w:style w:type="character" w:customStyle="1" w:styleId="WW8Num17z0">
    <w:name w:val="WW8Num17z0"/>
    <w:rsid w:val="00CF4271"/>
    <w:rPr>
      <w:rFonts w:ascii="Wingdings" w:hAnsi="Wingdings"/>
    </w:rPr>
  </w:style>
  <w:style w:type="character" w:customStyle="1" w:styleId="WW8Num17z1">
    <w:name w:val="WW8Num17z1"/>
    <w:rsid w:val="00CF4271"/>
    <w:rPr>
      <w:rFonts w:ascii="Courier New" w:hAnsi="Courier New" w:cs="Courier New"/>
    </w:rPr>
  </w:style>
  <w:style w:type="character" w:customStyle="1" w:styleId="WW8Num17z3">
    <w:name w:val="WW8Num17z3"/>
    <w:rsid w:val="00CF4271"/>
    <w:rPr>
      <w:rFonts w:ascii="Symbol" w:hAnsi="Symbol"/>
    </w:rPr>
  </w:style>
  <w:style w:type="character" w:customStyle="1" w:styleId="WW8Num21z0">
    <w:name w:val="WW8Num21z0"/>
    <w:rsid w:val="00CF4271"/>
    <w:rPr>
      <w:rFonts w:ascii="Symbol" w:hAnsi="Symbol"/>
    </w:rPr>
  </w:style>
  <w:style w:type="character" w:customStyle="1" w:styleId="WW8Num21z1">
    <w:name w:val="WW8Num21z1"/>
    <w:rsid w:val="00CF4271"/>
    <w:rPr>
      <w:rFonts w:ascii="Courier New" w:hAnsi="Courier New" w:cs="Courier New"/>
    </w:rPr>
  </w:style>
  <w:style w:type="character" w:customStyle="1" w:styleId="WW8Num21z2">
    <w:name w:val="WW8Num21z2"/>
    <w:rsid w:val="00CF4271"/>
    <w:rPr>
      <w:rFonts w:ascii="Wingdings" w:hAnsi="Wingdings"/>
    </w:rPr>
  </w:style>
  <w:style w:type="character" w:customStyle="1" w:styleId="WW8Num24z0">
    <w:name w:val="WW8Num24z0"/>
    <w:rsid w:val="00CF4271"/>
    <w:rPr>
      <w:rFonts w:ascii="Symbol" w:hAnsi="Symbol"/>
    </w:rPr>
  </w:style>
  <w:style w:type="character" w:customStyle="1" w:styleId="WW8Num24z1">
    <w:name w:val="WW8Num24z1"/>
    <w:rsid w:val="00CF4271"/>
    <w:rPr>
      <w:rFonts w:ascii="Courier New" w:hAnsi="Courier New" w:cs="Courier New"/>
    </w:rPr>
  </w:style>
  <w:style w:type="character" w:customStyle="1" w:styleId="WW8Num24z2">
    <w:name w:val="WW8Num24z2"/>
    <w:rsid w:val="00CF4271"/>
    <w:rPr>
      <w:rFonts w:ascii="Wingdings" w:hAnsi="Wingdings"/>
    </w:rPr>
  </w:style>
  <w:style w:type="character" w:customStyle="1" w:styleId="WW8Num25z0">
    <w:name w:val="WW8Num25z0"/>
    <w:rsid w:val="00CF4271"/>
    <w:rPr>
      <w:rFonts w:ascii="Wingdings" w:hAnsi="Wingdings"/>
    </w:rPr>
  </w:style>
  <w:style w:type="character" w:customStyle="1" w:styleId="WW8Num25z1">
    <w:name w:val="WW8Num25z1"/>
    <w:rsid w:val="00CF4271"/>
    <w:rPr>
      <w:rFonts w:ascii="Courier New" w:hAnsi="Courier New" w:cs="Courier New"/>
    </w:rPr>
  </w:style>
  <w:style w:type="character" w:customStyle="1" w:styleId="WW8Num25z3">
    <w:name w:val="WW8Num25z3"/>
    <w:rsid w:val="00CF4271"/>
    <w:rPr>
      <w:rFonts w:ascii="Symbol" w:hAnsi="Symbol"/>
    </w:rPr>
  </w:style>
  <w:style w:type="character" w:customStyle="1" w:styleId="WW8Num26z0">
    <w:name w:val="WW8Num26z0"/>
    <w:rsid w:val="00CF4271"/>
    <w:rPr>
      <w:rFonts w:ascii="Wingdings" w:hAnsi="Wingdings"/>
    </w:rPr>
  </w:style>
  <w:style w:type="character" w:customStyle="1" w:styleId="WW8Num26z1">
    <w:name w:val="WW8Num26z1"/>
    <w:rsid w:val="00CF4271"/>
    <w:rPr>
      <w:rFonts w:ascii="Courier New" w:hAnsi="Courier New" w:cs="Courier New"/>
    </w:rPr>
  </w:style>
  <w:style w:type="character" w:customStyle="1" w:styleId="WW8Num26z3">
    <w:name w:val="WW8Num26z3"/>
    <w:rsid w:val="00CF4271"/>
    <w:rPr>
      <w:rFonts w:ascii="Symbol" w:hAnsi="Symbol"/>
    </w:rPr>
  </w:style>
  <w:style w:type="character" w:customStyle="1" w:styleId="WW8Num28z2">
    <w:name w:val="WW8Num28z2"/>
    <w:rsid w:val="00CF4271"/>
    <w:rPr>
      <w:rFonts w:ascii="Symbol" w:eastAsia="Times New Roman" w:hAnsi="Symbol" w:cs="Times New Roman"/>
    </w:rPr>
  </w:style>
  <w:style w:type="character" w:customStyle="1" w:styleId="WW8Num29z0">
    <w:name w:val="WW8Num29z0"/>
    <w:rsid w:val="00CF4271"/>
    <w:rPr>
      <w:rFonts w:ascii="Symbol" w:hAnsi="Symbol"/>
    </w:rPr>
  </w:style>
  <w:style w:type="character" w:customStyle="1" w:styleId="WW8Num29z1">
    <w:name w:val="WW8Num29z1"/>
    <w:rsid w:val="00CF4271"/>
    <w:rPr>
      <w:rFonts w:ascii="Courier New" w:hAnsi="Courier New" w:cs="Courier New"/>
    </w:rPr>
  </w:style>
  <w:style w:type="character" w:customStyle="1" w:styleId="WW8Num29z2">
    <w:name w:val="WW8Num29z2"/>
    <w:rsid w:val="00CF4271"/>
    <w:rPr>
      <w:rFonts w:ascii="Wingdings" w:hAnsi="Wingdings"/>
    </w:rPr>
  </w:style>
  <w:style w:type="character" w:customStyle="1" w:styleId="WW8Num30z0">
    <w:name w:val="WW8Num30z0"/>
    <w:rsid w:val="00CF4271"/>
    <w:rPr>
      <w:rFonts w:ascii="Wingdings" w:hAnsi="Wingdings"/>
    </w:rPr>
  </w:style>
  <w:style w:type="character" w:customStyle="1" w:styleId="WW8Num30z1">
    <w:name w:val="WW8Num30z1"/>
    <w:rsid w:val="00CF4271"/>
    <w:rPr>
      <w:rFonts w:ascii="Courier New" w:hAnsi="Courier New" w:cs="Courier New"/>
    </w:rPr>
  </w:style>
  <w:style w:type="character" w:customStyle="1" w:styleId="WW8Num30z3">
    <w:name w:val="WW8Num30z3"/>
    <w:rsid w:val="00CF4271"/>
    <w:rPr>
      <w:rFonts w:ascii="Symbol" w:hAnsi="Symbol"/>
    </w:rPr>
  </w:style>
  <w:style w:type="character" w:customStyle="1" w:styleId="WW-DefaultParagraphFont1">
    <w:name w:val="WW-Default Paragraph Font1"/>
    <w:rsid w:val="00CF4271"/>
  </w:style>
  <w:style w:type="character" w:styleId="PageNumber">
    <w:name w:val="page number"/>
    <w:basedOn w:val="WW-DefaultParagraphFont1"/>
    <w:rsid w:val="00CF4271"/>
  </w:style>
  <w:style w:type="table" w:styleId="TableGrid">
    <w:name w:val="Table Grid"/>
    <w:basedOn w:val="TableNormal"/>
    <w:rsid w:val="001B60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Annex">
    <w:name w:val="Heading 1 - Annex"/>
    <w:basedOn w:val="Heading1"/>
    <w:next w:val="BodyText"/>
    <w:rsid w:val="002B4AA4"/>
    <w:pPr>
      <w:numPr>
        <w:numId w:val="6"/>
      </w:numPr>
    </w:pPr>
  </w:style>
  <w:style w:type="paragraph" w:customStyle="1" w:styleId="Heading2-Annex">
    <w:name w:val="Heading 2 - Annex"/>
    <w:basedOn w:val="Heading2"/>
    <w:next w:val="BodyText"/>
    <w:rsid w:val="002B4AA4"/>
    <w:pPr>
      <w:numPr>
        <w:numId w:val="6"/>
      </w:numPr>
    </w:pPr>
  </w:style>
  <w:style w:type="paragraph" w:styleId="NormalWeb">
    <w:name w:val="Normal (Web)"/>
    <w:basedOn w:val="Normal"/>
    <w:uiPriority w:val="99"/>
    <w:rsid w:val="00396CAB"/>
    <w:pPr>
      <w:autoSpaceDN w:val="0"/>
      <w:spacing w:before="100" w:after="100"/>
    </w:pPr>
    <w:rPr>
      <w:rFonts w:eastAsia="Arial Unicode MS"/>
    </w:rPr>
  </w:style>
  <w:style w:type="paragraph" w:styleId="ListParagraph">
    <w:name w:val="List Paragraph"/>
    <w:basedOn w:val="Normal"/>
    <w:link w:val="ListParagraphChar"/>
    <w:uiPriority w:val="99"/>
    <w:qFormat/>
    <w:rsid w:val="002B4AA4"/>
    <w:pPr>
      <w:spacing w:after="200" w:line="276" w:lineRule="auto"/>
      <w:ind w:left="720"/>
    </w:pPr>
    <w:rPr>
      <w:rFonts w:ascii="Calibri" w:hAnsi="Calibri"/>
      <w:sz w:val="22"/>
      <w:szCs w:val="22"/>
    </w:rPr>
  </w:style>
  <w:style w:type="character" w:customStyle="1" w:styleId="CodeTextChar">
    <w:name w:val="Code Text Char"/>
    <w:link w:val="CodeText"/>
    <w:rsid w:val="00832DBE"/>
    <w:rPr>
      <w:rFonts w:ascii="Courier New" w:hAnsi="Courier New" w:cs="Courier New"/>
      <w:sz w:val="18"/>
      <w:szCs w:val="24"/>
      <w:lang w:val="en-US" w:eastAsia="en-US" w:bidi="ar-SA"/>
    </w:rPr>
  </w:style>
  <w:style w:type="paragraph" w:styleId="Revision">
    <w:name w:val="Revision"/>
    <w:hidden/>
    <w:uiPriority w:val="99"/>
    <w:rsid w:val="00FC5D58"/>
    <w:rPr>
      <w:sz w:val="24"/>
      <w:szCs w:val="24"/>
    </w:rPr>
  </w:style>
  <w:style w:type="paragraph" w:styleId="TOC2">
    <w:name w:val="toc 2"/>
    <w:basedOn w:val="Normal"/>
    <w:next w:val="Normal"/>
    <w:uiPriority w:val="39"/>
    <w:rsid w:val="00CF4271"/>
    <w:pPr>
      <w:suppressAutoHyphens/>
      <w:ind w:left="240"/>
    </w:pPr>
    <w:rPr>
      <w:sz w:val="20"/>
      <w:lang w:eastAsia="ar-SA"/>
    </w:rPr>
  </w:style>
  <w:style w:type="paragraph" w:styleId="TOC1">
    <w:name w:val="toc 1"/>
    <w:basedOn w:val="Normal"/>
    <w:next w:val="Normal"/>
    <w:uiPriority w:val="39"/>
    <w:rsid w:val="00191A89"/>
    <w:pPr>
      <w:tabs>
        <w:tab w:val="left" w:pos="480"/>
        <w:tab w:val="left" w:pos="840"/>
        <w:tab w:val="right" w:leader="dot" w:pos="9350"/>
      </w:tabs>
      <w:suppressAutoHyphens/>
      <w:spacing w:before="120"/>
    </w:pPr>
    <w:rPr>
      <w:b/>
      <w:noProof/>
      <w:sz w:val="20"/>
      <w:lang w:eastAsia="ar-SA"/>
    </w:rPr>
  </w:style>
  <w:style w:type="paragraph" w:styleId="Footer">
    <w:name w:val="footer"/>
    <w:basedOn w:val="Normal"/>
    <w:link w:val="FooterChar"/>
    <w:uiPriority w:val="99"/>
    <w:rsid w:val="00497047"/>
    <w:pPr>
      <w:tabs>
        <w:tab w:val="center" w:pos="4320"/>
        <w:tab w:val="right" w:pos="8640"/>
      </w:tabs>
      <w:suppressAutoHyphens/>
    </w:pPr>
    <w:rPr>
      <w:sz w:val="20"/>
      <w:lang w:eastAsia="ar-SA"/>
    </w:rPr>
  </w:style>
  <w:style w:type="paragraph" w:styleId="Header">
    <w:name w:val="header"/>
    <w:basedOn w:val="Normal"/>
    <w:link w:val="HeaderChar"/>
    <w:uiPriority w:val="99"/>
    <w:rsid w:val="00287160"/>
    <w:pPr>
      <w:tabs>
        <w:tab w:val="center" w:pos="4320"/>
        <w:tab w:val="right" w:pos="8640"/>
      </w:tabs>
      <w:suppressAutoHyphens/>
    </w:pPr>
    <w:rPr>
      <w:sz w:val="20"/>
      <w:lang w:eastAsia="ar-SA"/>
    </w:rPr>
  </w:style>
  <w:style w:type="paragraph" w:styleId="TOC3">
    <w:name w:val="toc 3"/>
    <w:basedOn w:val="Normal"/>
    <w:next w:val="Normal"/>
    <w:uiPriority w:val="39"/>
    <w:rsid w:val="00104B22"/>
    <w:pPr>
      <w:tabs>
        <w:tab w:val="left" w:pos="1200"/>
        <w:tab w:val="right" w:leader="dot" w:pos="9350"/>
      </w:tabs>
      <w:suppressAutoHyphens/>
      <w:ind w:left="480"/>
    </w:pPr>
    <w:rPr>
      <w:noProof/>
      <w:sz w:val="20"/>
      <w:lang w:eastAsia="ar-SA"/>
    </w:rPr>
  </w:style>
  <w:style w:type="paragraph" w:customStyle="1" w:styleId="Heading3-Annex">
    <w:name w:val="Heading 3 - Annex"/>
    <w:basedOn w:val="Heading3"/>
    <w:rsid w:val="00B05D2E"/>
    <w:pPr>
      <w:numPr>
        <w:numId w:val="6"/>
      </w:numPr>
    </w:pPr>
  </w:style>
  <w:style w:type="paragraph" w:styleId="TOC4">
    <w:name w:val="toc 4"/>
    <w:basedOn w:val="Normal"/>
    <w:uiPriority w:val="39"/>
    <w:rsid w:val="0066114B"/>
    <w:pPr>
      <w:tabs>
        <w:tab w:val="right" w:leader="dot" w:pos="10821"/>
      </w:tabs>
      <w:ind w:left="849"/>
    </w:pPr>
  </w:style>
  <w:style w:type="paragraph" w:styleId="TOC5">
    <w:name w:val="toc 5"/>
    <w:basedOn w:val="Normal"/>
    <w:uiPriority w:val="39"/>
    <w:rsid w:val="0066114B"/>
    <w:pPr>
      <w:tabs>
        <w:tab w:val="right" w:leader="dot" w:pos="11104"/>
      </w:tabs>
      <w:ind w:left="1132"/>
    </w:pPr>
  </w:style>
  <w:style w:type="paragraph" w:styleId="TOC6">
    <w:name w:val="toc 6"/>
    <w:basedOn w:val="Normal"/>
    <w:uiPriority w:val="39"/>
    <w:rsid w:val="0066114B"/>
    <w:pPr>
      <w:tabs>
        <w:tab w:val="right" w:leader="dot" w:pos="11387"/>
      </w:tabs>
      <w:ind w:left="1415"/>
    </w:pPr>
  </w:style>
  <w:style w:type="paragraph" w:styleId="TOC7">
    <w:name w:val="toc 7"/>
    <w:basedOn w:val="Normal"/>
    <w:uiPriority w:val="39"/>
    <w:rsid w:val="0066114B"/>
    <w:pPr>
      <w:tabs>
        <w:tab w:val="right" w:leader="dot" w:pos="11670"/>
      </w:tabs>
      <w:ind w:left="1698"/>
    </w:pPr>
  </w:style>
  <w:style w:type="paragraph" w:styleId="TOC8">
    <w:name w:val="toc 8"/>
    <w:basedOn w:val="Normal"/>
    <w:uiPriority w:val="39"/>
    <w:rsid w:val="0066114B"/>
    <w:pPr>
      <w:tabs>
        <w:tab w:val="right" w:leader="dot" w:pos="11953"/>
      </w:tabs>
      <w:ind w:left="1981"/>
    </w:pPr>
  </w:style>
  <w:style w:type="paragraph" w:styleId="TOC9">
    <w:name w:val="toc 9"/>
    <w:basedOn w:val="Normal"/>
    <w:uiPriority w:val="39"/>
    <w:rsid w:val="0066114B"/>
    <w:pPr>
      <w:tabs>
        <w:tab w:val="right" w:leader="dot" w:pos="12236"/>
      </w:tabs>
      <w:ind w:left="2264"/>
    </w:pPr>
  </w:style>
  <w:style w:type="character" w:customStyle="1" w:styleId="ListParagraphChar">
    <w:name w:val="List Paragraph Char"/>
    <w:link w:val="ListParagraph"/>
    <w:locked/>
    <w:rsid w:val="00C20221"/>
    <w:rPr>
      <w:rFonts w:ascii="Calibri" w:hAnsi="Calibri"/>
      <w:sz w:val="22"/>
      <w:szCs w:val="22"/>
      <w:lang w:val="en-US" w:eastAsia="en-US" w:bidi="ar-SA"/>
    </w:rPr>
  </w:style>
  <w:style w:type="paragraph" w:customStyle="1" w:styleId="TableContents">
    <w:name w:val="Table Contents"/>
    <w:basedOn w:val="Normal"/>
    <w:uiPriority w:val="99"/>
    <w:rsid w:val="00CF4271"/>
    <w:pPr>
      <w:suppressLineNumbers/>
      <w:suppressAutoHyphens/>
    </w:pPr>
    <w:rPr>
      <w:lang w:eastAsia="ar-SA"/>
    </w:rPr>
  </w:style>
  <w:style w:type="paragraph" w:customStyle="1" w:styleId="TableHeading">
    <w:name w:val="Table Heading"/>
    <w:basedOn w:val="TableContents"/>
    <w:uiPriority w:val="99"/>
    <w:rsid w:val="00CF4271"/>
    <w:pPr>
      <w:jc w:val="center"/>
    </w:pPr>
    <w:rPr>
      <w:b/>
      <w:bCs/>
    </w:rPr>
  </w:style>
  <w:style w:type="paragraph" w:customStyle="1" w:styleId="Heading-Contents">
    <w:name w:val="Heading - Contents"/>
    <w:basedOn w:val="Heading1"/>
    <w:rsid w:val="00375359"/>
    <w:pPr>
      <w:numPr>
        <w:numId w:val="0"/>
      </w:numPr>
      <w:outlineLvl w:val="9"/>
    </w:pPr>
  </w:style>
  <w:style w:type="paragraph" w:styleId="Title">
    <w:name w:val="Title"/>
    <w:basedOn w:val="Normal"/>
    <w:next w:val="Subtitle"/>
    <w:link w:val="TitleChar"/>
    <w:uiPriority w:val="99"/>
    <w:qFormat/>
    <w:rsid w:val="0066114B"/>
    <w:pPr>
      <w:jc w:val="center"/>
    </w:pPr>
    <w:rPr>
      <w:b/>
      <w:bCs/>
      <w:sz w:val="36"/>
      <w:szCs w:val="36"/>
    </w:rPr>
  </w:style>
  <w:style w:type="paragraph" w:styleId="Subtitle">
    <w:name w:val="Subtitle"/>
    <w:basedOn w:val="Normal"/>
    <w:next w:val="BodyText"/>
    <w:link w:val="SubtitleChar"/>
    <w:uiPriority w:val="99"/>
    <w:qFormat/>
    <w:rsid w:val="0066114B"/>
    <w:pPr>
      <w:jc w:val="center"/>
    </w:pPr>
    <w:rPr>
      <w:i/>
      <w:iCs/>
    </w:rPr>
  </w:style>
  <w:style w:type="character" w:customStyle="1" w:styleId="OCLTextChar">
    <w:name w:val="OCL Text Char"/>
    <w:link w:val="OCLText"/>
    <w:rsid w:val="00C3751E"/>
    <w:rPr>
      <w:rFonts w:ascii="Arial" w:hAnsi="Arial" w:cs="Arial"/>
      <w:sz w:val="18"/>
      <w:szCs w:val="18"/>
      <w:lang w:val="en-US" w:eastAsia="ar-SA" w:bidi="ar-SA"/>
    </w:rPr>
  </w:style>
  <w:style w:type="character" w:styleId="FollowedHyperlink">
    <w:name w:val="FollowedHyperlink"/>
    <w:uiPriority w:val="99"/>
    <w:rsid w:val="00B64D3C"/>
    <w:rPr>
      <w:color w:val="800080"/>
      <w:u w:val="single"/>
    </w:rPr>
  </w:style>
  <w:style w:type="character" w:customStyle="1" w:styleId="BodyTextChar1">
    <w:name w:val="Body Text Char1"/>
    <w:link w:val="BodyText"/>
    <w:rsid w:val="00EB4A90"/>
    <w:rPr>
      <w:szCs w:val="24"/>
      <w:lang w:val="en-US" w:eastAsia="en-US" w:bidi="ar-SA"/>
    </w:rPr>
  </w:style>
  <w:style w:type="paragraph" w:styleId="List">
    <w:name w:val="List"/>
    <w:basedOn w:val="BodyText"/>
    <w:uiPriority w:val="99"/>
    <w:rsid w:val="00E25F4B"/>
    <w:pPr>
      <w:suppressAutoHyphens/>
      <w:spacing w:before="0"/>
    </w:pPr>
    <w:rPr>
      <w:lang w:eastAsia="ar-SA"/>
    </w:rPr>
  </w:style>
  <w:style w:type="paragraph" w:customStyle="1" w:styleId="Index">
    <w:name w:val="Index"/>
    <w:basedOn w:val="Normal"/>
    <w:uiPriority w:val="99"/>
    <w:rsid w:val="00E25F4B"/>
    <w:pPr>
      <w:suppressLineNumbers/>
      <w:suppressAutoHyphens/>
    </w:pPr>
    <w:rPr>
      <w:lang w:eastAsia="ar-SA"/>
    </w:rPr>
  </w:style>
  <w:style w:type="paragraph" w:customStyle="1" w:styleId="Framecontents">
    <w:name w:val="Frame contents"/>
    <w:basedOn w:val="BodyText"/>
    <w:rsid w:val="00E25F4B"/>
    <w:pPr>
      <w:suppressAutoHyphens/>
      <w:spacing w:before="0"/>
    </w:pPr>
    <w:rPr>
      <w:lang w:eastAsia="ar-SA"/>
    </w:rPr>
  </w:style>
  <w:style w:type="character" w:customStyle="1" w:styleId="BodyTextChar">
    <w:name w:val="Body Text Char"/>
    <w:uiPriority w:val="99"/>
    <w:rsid w:val="00E25F4B"/>
    <w:rPr>
      <w:szCs w:val="24"/>
      <w:lang w:val="en-US" w:eastAsia="en-US" w:bidi="ar-SA"/>
    </w:rPr>
  </w:style>
  <w:style w:type="paragraph" w:customStyle="1" w:styleId="XML">
    <w:name w:val="XML"/>
    <w:basedOn w:val="Normal"/>
    <w:rsid w:val="006629B6"/>
    <w:pPr>
      <w:pBdr>
        <w:top w:val="single" w:sz="2" w:space="0" w:color="000000"/>
        <w:left w:val="single" w:sz="2" w:space="0" w:color="000000"/>
        <w:bottom w:val="single" w:sz="2" w:space="0" w:color="000000"/>
        <w:right w:val="single" w:sz="2" w:space="0" w:color="000000"/>
      </w:pBdr>
      <w:suppressAutoHyphens/>
      <w:autoSpaceDN w:val="0"/>
      <w:textAlignment w:val="baseline"/>
    </w:pPr>
    <w:rPr>
      <w:rFonts w:ascii="DejaVu Sans Mono" w:hAnsi="DejaVu Sans Mono"/>
      <w:kern w:val="3"/>
      <w:sz w:val="16"/>
    </w:rPr>
  </w:style>
  <w:style w:type="character" w:customStyle="1" w:styleId="Internetlink">
    <w:name w:val="Internet link"/>
    <w:rsid w:val="00E25F4B"/>
    <w:rPr>
      <w:color w:val="0000FF"/>
      <w:u w:val="single"/>
    </w:rPr>
  </w:style>
  <w:style w:type="character" w:customStyle="1" w:styleId="Heading1Char">
    <w:name w:val="Heading 1 Char"/>
    <w:basedOn w:val="DefaultParagraphFont"/>
    <w:link w:val="Heading1"/>
    <w:uiPriority w:val="99"/>
    <w:locked/>
    <w:rsid w:val="009A7186"/>
    <w:rPr>
      <w:rFonts w:ascii="Arial" w:hAnsi="Arial" w:cs="Arial"/>
      <w:b/>
      <w:bCs/>
      <w:kern w:val="32"/>
      <w:sz w:val="40"/>
      <w:szCs w:val="32"/>
    </w:rPr>
  </w:style>
  <w:style w:type="character" w:customStyle="1" w:styleId="Heading2Char">
    <w:name w:val="Heading 2 Char"/>
    <w:basedOn w:val="DefaultParagraphFont"/>
    <w:link w:val="Heading2"/>
    <w:uiPriority w:val="99"/>
    <w:locked/>
    <w:rsid w:val="009A7186"/>
    <w:rPr>
      <w:rFonts w:ascii="Arial" w:hAnsi="Arial" w:cs="Arial"/>
      <w:b/>
      <w:bCs/>
      <w:iCs/>
      <w:sz w:val="32"/>
      <w:szCs w:val="28"/>
    </w:rPr>
  </w:style>
  <w:style w:type="character" w:customStyle="1" w:styleId="Heading3Char">
    <w:name w:val="Heading 3 Char"/>
    <w:basedOn w:val="DefaultParagraphFont"/>
    <w:link w:val="Heading3"/>
    <w:uiPriority w:val="9"/>
    <w:locked/>
    <w:rsid w:val="009A7186"/>
    <w:rPr>
      <w:rFonts w:ascii="Arial" w:hAnsi="Arial" w:cs="Arial"/>
      <w:b/>
      <w:bCs/>
      <w:sz w:val="28"/>
      <w:szCs w:val="26"/>
    </w:rPr>
  </w:style>
  <w:style w:type="character" w:customStyle="1" w:styleId="Heading4Char">
    <w:name w:val="Heading 4 Char"/>
    <w:basedOn w:val="DefaultParagraphFont"/>
    <w:link w:val="Heading4"/>
    <w:uiPriority w:val="9"/>
    <w:locked/>
    <w:rsid w:val="00F07D9D"/>
    <w:rPr>
      <w:rFonts w:ascii="Arial" w:hAnsi="Arial"/>
      <w:b/>
      <w:bCs/>
      <w:sz w:val="24"/>
      <w:szCs w:val="28"/>
    </w:rPr>
  </w:style>
  <w:style w:type="character" w:customStyle="1" w:styleId="Heading5Char">
    <w:name w:val="Heading 5 Char"/>
    <w:basedOn w:val="DefaultParagraphFont"/>
    <w:link w:val="Heading5"/>
    <w:uiPriority w:val="9"/>
    <w:locked/>
    <w:rsid w:val="00D41BEA"/>
    <w:rPr>
      <w:rFonts w:ascii="Arial" w:hAnsi="Arial"/>
      <w:b/>
      <w:bCs/>
      <w:iCs/>
      <w:sz w:val="24"/>
      <w:szCs w:val="26"/>
    </w:rPr>
  </w:style>
  <w:style w:type="character" w:customStyle="1" w:styleId="Heading6Char">
    <w:name w:val="Heading 6 Char"/>
    <w:basedOn w:val="DefaultParagraphFont"/>
    <w:link w:val="Heading6"/>
    <w:uiPriority w:val="9"/>
    <w:locked/>
    <w:rsid w:val="009A7186"/>
    <w:rPr>
      <w:b/>
      <w:bCs/>
      <w:sz w:val="22"/>
      <w:szCs w:val="22"/>
    </w:rPr>
  </w:style>
  <w:style w:type="character" w:customStyle="1" w:styleId="Heading7Char">
    <w:name w:val="Heading 7 Char"/>
    <w:basedOn w:val="DefaultParagraphFont"/>
    <w:link w:val="Heading7"/>
    <w:locked/>
    <w:rsid w:val="009A7186"/>
    <w:rPr>
      <w:sz w:val="24"/>
      <w:szCs w:val="24"/>
    </w:rPr>
  </w:style>
  <w:style w:type="character" w:customStyle="1" w:styleId="Heading8Char">
    <w:name w:val="Heading 8 Char"/>
    <w:basedOn w:val="DefaultParagraphFont"/>
    <w:link w:val="Heading8"/>
    <w:locked/>
    <w:rsid w:val="009A7186"/>
    <w:rPr>
      <w:i/>
      <w:iCs/>
      <w:sz w:val="24"/>
      <w:szCs w:val="24"/>
    </w:rPr>
  </w:style>
  <w:style w:type="character" w:customStyle="1" w:styleId="Heading9Char">
    <w:name w:val="Heading 9 Char"/>
    <w:basedOn w:val="DefaultParagraphFont"/>
    <w:link w:val="Heading9"/>
    <w:locked/>
    <w:rsid w:val="00F00899"/>
    <w:rPr>
      <w:rFonts w:ascii="Arial" w:hAnsi="Arial" w:cs="Arial"/>
      <w:b/>
      <w:sz w:val="40"/>
      <w:szCs w:val="22"/>
    </w:rPr>
  </w:style>
  <w:style w:type="paragraph" w:customStyle="1" w:styleId="Standard">
    <w:name w:val="Standard"/>
    <w:rsid w:val="009A7186"/>
    <w:pPr>
      <w:suppressAutoHyphens/>
      <w:autoSpaceDN w:val="0"/>
      <w:textAlignment w:val="baseline"/>
    </w:pPr>
    <w:rPr>
      <w:rFonts w:eastAsia="Arial Unicode MS"/>
      <w:kern w:val="3"/>
      <w:sz w:val="24"/>
      <w:szCs w:val="24"/>
    </w:rPr>
  </w:style>
  <w:style w:type="paragraph" w:customStyle="1" w:styleId="Heading">
    <w:name w:val="Heading"/>
    <w:basedOn w:val="Standard"/>
    <w:next w:val="Textbody"/>
    <w:uiPriority w:val="99"/>
    <w:rsid w:val="009A7186"/>
    <w:pPr>
      <w:keepNext/>
      <w:spacing w:before="240" w:after="120"/>
    </w:pPr>
    <w:rPr>
      <w:rFonts w:ascii="Nimbus Sans L" w:eastAsia="Times New Roman" w:hAnsi="Nimbus Sans L" w:cs="DejaVu Sans"/>
      <w:sz w:val="28"/>
      <w:szCs w:val="28"/>
    </w:rPr>
  </w:style>
  <w:style w:type="paragraph" w:customStyle="1" w:styleId="Textbody">
    <w:name w:val="Text body"/>
    <w:basedOn w:val="Standard"/>
    <w:rsid w:val="009A7186"/>
    <w:pPr>
      <w:spacing w:after="120"/>
    </w:pPr>
  </w:style>
  <w:style w:type="paragraph" w:customStyle="1" w:styleId="PreformattedText">
    <w:name w:val="Preformatted Text"/>
    <w:basedOn w:val="Standard"/>
    <w:rsid w:val="009A7186"/>
    <w:rPr>
      <w:rFonts w:ascii="Courier New" w:eastAsia="Times New Roman" w:hAnsi="Courier New" w:cs="Courier New"/>
      <w:sz w:val="20"/>
      <w:szCs w:val="20"/>
    </w:rPr>
  </w:style>
  <w:style w:type="paragraph" w:customStyle="1" w:styleId="Annex2">
    <w:name w:val="Annex2"/>
    <w:rsid w:val="009A7186"/>
    <w:pPr>
      <w:widowControl w:val="0"/>
      <w:suppressAutoHyphens/>
      <w:autoSpaceDN w:val="0"/>
      <w:jc w:val="center"/>
      <w:textAlignment w:val="baseline"/>
    </w:pPr>
    <w:rPr>
      <w:rFonts w:eastAsia="Arial Unicode MS" w:cs="Tahoma"/>
      <w:kern w:val="3"/>
      <w:sz w:val="28"/>
      <w:szCs w:val="24"/>
    </w:rPr>
  </w:style>
  <w:style w:type="paragraph" w:customStyle="1" w:styleId="Figure">
    <w:name w:val="Figure"/>
    <w:basedOn w:val="Caption"/>
    <w:rsid w:val="009A7186"/>
    <w:rPr>
      <w:rFonts w:eastAsia="Arial Unicode MS"/>
    </w:rPr>
  </w:style>
  <w:style w:type="character" w:customStyle="1" w:styleId="BalloonTextChar">
    <w:name w:val="Balloon Text Char"/>
    <w:basedOn w:val="DefaultParagraphFont"/>
    <w:link w:val="BalloonText"/>
    <w:uiPriority w:val="99"/>
    <w:locked/>
    <w:rsid w:val="009A7186"/>
    <w:rPr>
      <w:rFonts w:ascii="Tahoma" w:hAnsi="Tahoma" w:cs="Tahoma"/>
      <w:sz w:val="16"/>
      <w:szCs w:val="16"/>
    </w:rPr>
  </w:style>
  <w:style w:type="paragraph" w:customStyle="1" w:styleId="Contents2">
    <w:name w:val="Contents 2"/>
    <w:basedOn w:val="Standard"/>
    <w:next w:val="Standard"/>
    <w:rsid w:val="009A7186"/>
    <w:pPr>
      <w:ind w:left="240"/>
    </w:pPr>
    <w:rPr>
      <w:sz w:val="20"/>
    </w:rPr>
  </w:style>
  <w:style w:type="paragraph" w:customStyle="1" w:styleId="Contents1">
    <w:name w:val="Contents 1"/>
    <w:basedOn w:val="Standard"/>
    <w:next w:val="Standard"/>
    <w:rsid w:val="009A7186"/>
    <w:rPr>
      <w:sz w:val="20"/>
    </w:rPr>
  </w:style>
  <w:style w:type="character" w:customStyle="1" w:styleId="FooterChar">
    <w:name w:val="Footer Char"/>
    <w:basedOn w:val="DefaultParagraphFont"/>
    <w:link w:val="Footer"/>
    <w:uiPriority w:val="99"/>
    <w:locked/>
    <w:rsid w:val="009A7186"/>
    <w:rPr>
      <w:szCs w:val="24"/>
      <w:lang w:eastAsia="ar-SA"/>
    </w:rPr>
  </w:style>
  <w:style w:type="character" w:customStyle="1" w:styleId="HeaderChar">
    <w:name w:val="Header Char"/>
    <w:basedOn w:val="DefaultParagraphFont"/>
    <w:link w:val="Header"/>
    <w:uiPriority w:val="99"/>
    <w:locked/>
    <w:rsid w:val="009A7186"/>
    <w:rPr>
      <w:szCs w:val="24"/>
      <w:lang w:eastAsia="ar-SA"/>
    </w:rPr>
  </w:style>
  <w:style w:type="paragraph" w:customStyle="1" w:styleId="Contents3">
    <w:name w:val="Contents 3"/>
    <w:basedOn w:val="Standard"/>
    <w:next w:val="Standard"/>
    <w:rsid w:val="009A7186"/>
    <w:pPr>
      <w:ind w:left="480"/>
    </w:pPr>
    <w:rPr>
      <w:sz w:val="20"/>
    </w:rPr>
  </w:style>
  <w:style w:type="paragraph" w:customStyle="1" w:styleId="para">
    <w:name w:val="para"/>
    <w:basedOn w:val="Standard"/>
    <w:rsid w:val="009A7186"/>
    <w:pPr>
      <w:spacing w:before="80" w:after="80" w:line="280" w:lineRule="atLeast"/>
      <w:jc w:val="both"/>
    </w:pPr>
    <w:rPr>
      <w:rFonts w:ascii="Times" w:hAnsi="Times" w:cs="Times"/>
      <w:szCs w:val="20"/>
    </w:rPr>
  </w:style>
  <w:style w:type="paragraph" w:customStyle="1" w:styleId="Contents4">
    <w:name w:val="Contents 4"/>
    <w:basedOn w:val="Index"/>
    <w:rsid w:val="009A7186"/>
    <w:pPr>
      <w:tabs>
        <w:tab w:val="right" w:leader="dot" w:pos="11670"/>
      </w:tabs>
      <w:autoSpaceDN w:val="0"/>
      <w:ind w:left="849"/>
      <w:textAlignment w:val="baseline"/>
    </w:pPr>
    <w:rPr>
      <w:rFonts w:eastAsia="Arial Unicode MS"/>
      <w:kern w:val="3"/>
      <w:lang w:eastAsia="en-US"/>
    </w:rPr>
  </w:style>
  <w:style w:type="paragraph" w:customStyle="1" w:styleId="Contents5">
    <w:name w:val="Contents 5"/>
    <w:basedOn w:val="Index"/>
    <w:rsid w:val="009A7186"/>
    <w:pPr>
      <w:tabs>
        <w:tab w:val="right" w:leader="dot" w:pos="12236"/>
      </w:tabs>
      <w:autoSpaceDN w:val="0"/>
      <w:ind w:left="1132"/>
      <w:textAlignment w:val="baseline"/>
    </w:pPr>
    <w:rPr>
      <w:rFonts w:eastAsia="Arial Unicode MS"/>
      <w:kern w:val="3"/>
      <w:lang w:eastAsia="en-US"/>
    </w:rPr>
  </w:style>
  <w:style w:type="paragraph" w:customStyle="1" w:styleId="Contents6">
    <w:name w:val="Contents 6"/>
    <w:basedOn w:val="Index"/>
    <w:rsid w:val="009A7186"/>
    <w:pPr>
      <w:tabs>
        <w:tab w:val="right" w:leader="dot" w:pos="12802"/>
      </w:tabs>
      <w:autoSpaceDN w:val="0"/>
      <w:ind w:left="1415"/>
      <w:textAlignment w:val="baseline"/>
    </w:pPr>
    <w:rPr>
      <w:rFonts w:eastAsia="Arial Unicode MS"/>
      <w:kern w:val="3"/>
      <w:lang w:eastAsia="en-US"/>
    </w:rPr>
  </w:style>
  <w:style w:type="paragraph" w:customStyle="1" w:styleId="Contents7">
    <w:name w:val="Contents 7"/>
    <w:basedOn w:val="Index"/>
    <w:rsid w:val="009A7186"/>
    <w:pPr>
      <w:tabs>
        <w:tab w:val="right" w:leader="dot" w:pos="13368"/>
      </w:tabs>
      <w:autoSpaceDN w:val="0"/>
      <w:ind w:left="1698"/>
      <w:textAlignment w:val="baseline"/>
    </w:pPr>
    <w:rPr>
      <w:rFonts w:eastAsia="Arial Unicode MS"/>
      <w:kern w:val="3"/>
      <w:lang w:eastAsia="en-US"/>
    </w:rPr>
  </w:style>
  <w:style w:type="paragraph" w:customStyle="1" w:styleId="Contents8">
    <w:name w:val="Contents 8"/>
    <w:basedOn w:val="Index"/>
    <w:rsid w:val="009A7186"/>
    <w:pPr>
      <w:tabs>
        <w:tab w:val="right" w:leader="dot" w:pos="13934"/>
      </w:tabs>
      <w:autoSpaceDN w:val="0"/>
      <w:ind w:left="1981"/>
      <w:textAlignment w:val="baseline"/>
    </w:pPr>
    <w:rPr>
      <w:rFonts w:eastAsia="Arial Unicode MS"/>
      <w:kern w:val="3"/>
      <w:lang w:eastAsia="en-US"/>
    </w:rPr>
  </w:style>
  <w:style w:type="paragraph" w:customStyle="1" w:styleId="Contents9">
    <w:name w:val="Contents 9"/>
    <w:basedOn w:val="Index"/>
    <w:rsid w:val="009A7186"/>
    <w:pPr>
      <w:tabs>
        <w:tab w:val="right" w:leader="dot" w:pos="14500"/>
      </w:tabs>
      <w:autoSpaceDN w:val="0"/>
      <w:ind w:left="2264"/>
      <w:textAlignment w:val="baseline"/>
    </w:pPr>
    <w:rPr>
      <w:rFonts w:eastAsia="Arial Unicode MS"/>
      <w:kern w:val="3"/>
      <w:lang w:eastAsia="en-US"/>
    </w:rPr>
  </w:style>
  <w:style w:type="paragraph" w:customStyle="1" w:styleId="Contents10">
    <w:name w:val="Contents 10"/>
    <w:basedOn w:val="Index"/>
    <w:rsid w:val="009A7186"/>
    <w:pPr>
      <w:tabs>
        <w:tab w:val="right" w:leader="dot" w:pos="15066"/>
      </w:tabs>
      <w:autoSpaceDN w:val="0"/>
      <w:ind w:left="2547"/>
      <w:textAlignment w:val="baseline"/>
    </w:pPr>
    <w:rPr>
      <w:rFonts w:eastAsia="Arial Unicode MS"/>
      <w:kern w:val="3"/>
      <w:lang w:eastAsia="en-US"/>
    </w:rPr>
  </w:style>
  <w:style w:type="character" w:customStyle="1" w:styleId="CommentTextChar">
    <w:name w:val="Comment Text Char"/>
    <w:basedOn w:val="DefaultParagraphFont"/>
    <w:link w:val="CommentText"/>
    <w:locked/>
    <w:rsid w:val="009A7186"/>
  </w:style>
  <w:style w:type="character" w:customStyle="1" w:styleId="CommentSubjectChar">
    <w:name w:val="Comment Subject Char"/>
    <w:basedOn w:val="CommentTextChar"/>
    <w:link w:val="CommentSubject"/>
    <w:locked/>
    <w:rsid w:val="009A7186"/>
    <w:rPr>
      <w:b/>
      <w:bCs/>
    </w:rPr>
  </w:style>
  <w:style w:type="character" w:customStyle="1" w:styleId="paraChar">
    <w:name w:val="para Char"/>
    <w:rsid w:val="009A7186"/>
    <w:rPr>
      <w:rFonts w:ascii="Times" w:hAnsi="Times"/>
      <w:sz w:val="24"/>
      <w:lang w:val="en-US" w:eastAsia="x-none"/>
    </w:rPr>
  </w:style>
  <w:style w:type="numbering" w:customStyle="1" w:styleId="WW8Num14">
    <w:name w:val="WW8Num14"/>
    <w:rsid w:val="009A7186"/>
    <w:pPr>
      <w:numPr>
        <w:numId w:val="25"/>
      </w:numPr>
    </w:pPr>
  </w:style>
  <w:style w:type="numbering" w:customStyle="1" w:styleId="WW8Num15">
    <w:name w:val="WW8Num15"/>
    <w:rsid w:val="009A7186"/>
    <w:pPr>
      <w:numPr>
        <w:numId w:val="26"/>
      </w:numPr>
    </w:pPr>
  </w:style>
  <w:style w:type="numbering" w:customStyle="1" w:styleId="WW8Num8">
    <w:name w:val="WW8Num8"/>
    <w:rsid w:val="009A7186"/>
    <w:pPr>
      <w:numPr>
        <w:numId w:val="19"/>
      </w:numPr>
    </w:pPr>
  </w:style>
  <w:style w:type="numbering" w:customStyle="1" w:styleId="WW8Num5">
    <w:name w:val="WW8Num5"/>
    <w:rsid w:val="009A7186"/>
    <w:pPr>
      <w:numPr>
        <w:numId w:val="16"/>
      </w:numPr>
    </w:pPr>
  </w:style>
  <w:style w:type="numbering" w:customStyle="1" w:styleId="WW8Num18">
    <w:name w:val="WW8Num18"/>
    <w:rsid w:val="009A7186"/>
    <w:pPr>
      <w:numPr>
        <w:numId w:val="29"/>
      </w:numPr>
    </w:pPr>
  </w:style>
  <w:style w:type="numbering" w:customStyle="1" w:styleId="WW8Num11">
    <w:name w:val="WW8Num11"/>
    <w:rsid w:val="009A7186"/>
    <w:pPr>
      <w:numPr>
        <w:numId w:val="22"/>
      </w:numPr>
    </w:pPr>
  </w:style>
  <w:style w:type="numbering" w:customStyle="1" w:styleId="WW8Num1">
    <w:name w:val="WW8Num1"/>
    <w:rsid w:val="009A7186"/>
    <w:pPr>
      <w:numPr>
        <w:numId w:val="12"/>
      </w:numPr>
    </w:pPr>
  </w:style>
  <w:style w:type="numbering" w:customStyle="1" w:styleId="WW8Num12">
    <w:name w:val="WW8Num12"/>
    <w:rsid w:val="009A7186"/>
    <w:pPr>
      <w:numPr>
        <w:numId w:val="23"/>
      </w:numPr>
    </w:pPr>
  </w:style>
  <w:style w:type="numbering" w:customStyle="1" w:styleId="WWOutlineListStyle">
    <w:name w:val="WW_OutlineListStyle"/>
    <w:rsid w:val="009A7186"/>
    <w:pPr>
      <w:numPr>
        <w:numId w:val="11"/>
      </w:numPr>
    </w:pPr>
  </w:style>
  <w:style w:type="numbering" w:customStyle="1" w:styleId="WW8Num9">
    <w:name w:val="WW8Num9"/>
    <w:rsid w:val="009A7186"/>
    <w:pPr>
      <w:numPr>
        <w:numId w:val="20"/>
      </w:numPr>
    </w:pPr>
  </w:style>
  <w:style w:type="numbering" w:customStyle="1" w:styleId="WW8Num2">
    <w:name w:val="WW8Num2"/>
    <w:rsid w:val="009A7186"/>
    <w:pPr>
      <w:numPr>
        <w:numId w:val="13"/>
      </w:numPr>
    </w:pPr>
  </w:style>
  <w:style w:type="numbering" w:customStyle="1" w:styleId="WW8Num3">
    <w:name w:val="WW8Num3"/>
    <w:rsid w:val="009A7186"/>
    <w:pPr>
      <w:numPr>
        <w:numId w:val="14"/>
      </w:numPr>
    </w:pPr>
  </w:style>
  <w:style w:type="numbering" w:customStyle="1" w:styleId="WW8Num10">
    <w:name w:val="WW8Num10"/>
    <w:rsid w:val="009A7186"/>
    <w:pPr>
      <w:numPr>
        <w:numId w:val="21"/>
      </w:numPr>
    </w:pPr>
  </w:style>
  <w:style w:type="numbering" w:customStyle="1" w:styleId="WW8Num17">
    <w:name w:val="WW8Num17"/>
    <w:rsid w:val="009A7186"/>
    <w:pPr>
      <w:numPr>
        <w:numId w:val="28"/>
      </w:numPr>
    </w:pPr>
  </w:style>
  <w:style w:type="numbering" w:customStyle="1" w:styleId="WW8Num19">
    <w:name w:val="WW8Num19"/>
    <w:rsid w:val="009A7186"/>
    <w:pPr>
      <w:numPr>
        <w:numId w:val="30"/>
      </w:numPr>
    </w:pPr>
  </w:style>
  <w:style w:type="numbering" w:customStyle="1" w:styleId="WW8Num7">
    <w:name w:val="WW8Num7"/>
    <w:rsid w:val="009A7186"/>
    <w:pPr>
      <w:numPr>
        <w:numId w:val="18"/>
      </w:numPr>
    </w:pPr>
  </w:style>
  <w:style w:type="numbering" w:customStyle="1" w:styleId="WW8Num4">
    <w:name w:val="WW8Num4"/>
    <w:rsid w:val="009A7186"/>
    <w:pPr>
      <w:numPr>
        <w:numId w:val="15"/>
      </w:numPr>
    </w:pPr>
  </w:style>
  <w:style w:type="numbering" w:customStyle="1" w:styleId="WW8Num13">
    <w:name w:val="WW8Num13"/>
    <w:rsid w:val="009A7186"/>
    <w:pPr>
      <w:numPr>
        <w:numId w:val="24"/>
      </w:numPr>
    </w:pPr>
  </w:style>
  <w:style w:type="numbering" w:customStyle="1" w:styleId="WW8Num6">
    <w:name w:val="WW8Num6"/>
    <w:rsid w:val="009A7186"/>
    <w:pPr>
      <w:numPr>
        <w:numId w:val="17"/>
      </w:numPr>
    </w:pPr>
  </w:style>
  <w:style w:type="numbering" w:customStyle="1" w:styleId="WW8Num16">
    <w:name w:val="WW8Num16"/>
    <w:rsid w:val="009A7186"/>
    <w:pPr>
      <w:numPr>
        <w:numId w:val="27"/>
      </w:numPr>
    </w:pPr>
  </w:style>
  <w:style w:type="character" w:customStyle="1" w:styleId="substitute">
    <w:name w:val="substitute"/>
    <w:basedOn w:val="DefaultParagraphFont"/>
    <w:rsid w:val="00F220E1"/>
  </w:style>
  <w:style w:type="character" w:customStyle="1" w:styleId="apple-converted-space">
    <w:name w:val="apple-converted-space"/>
    <w:basedOn w:val="DefaultParagraphFont"/>
    <w:rsid w:val="00F220E1"/>
  </w:style>
  <w:style w:type="paragraph" w:customStyle="1" w:styleId="Heading4-Annex">
    <w:name w:val="Heading 4 - Annex"/>
    <w:basedOn w:val="Heading4"/>
    <w:next w:val="BodyText"/>
    <w:rsid w:val="004A3A3A"/>
    <w:pPr>
      <w:numPr>
        <w:numId w:val="6"/>
      </w:numPr>
    </w:pPr>
    <w:rPr>
      <w:rFonts w:cs="Arial"/>
      <w:color w:val="000000"/>
    </w:rPr>
  </w:style>
  <w:style w:type="character" w:customStyle="1" w:styleId="DocumentMapChar">
    <w:name w:val="Document Map Char"/>
    <w:basedOn w:val="DefaultParagraphFont"/>
    <w:link w:val="DocumentMap"/>
    <w:semiHidden/>
    <w:rsid w:val="007B4D6D"/>
    <w:rPr>
      <w:rFonts w:ascii="Tahoma" w:hAnsi="Tahoma" w:cs="Tahoma"/>
      <w:shd w:val="clear" w:color="auto" w:fill="000080"/>
    </w:rPr>
  </w:style>
  <w:style w:type="character" w:customStyle="1" w:styleId="TitleChar">
    <w:name w:val="Title Char"/>
    <w:basedOn w:val="DefaultParagraphFont"/>
    <w:link w:val="Title"/>
    <w:uiPriority w:val="99"/>
    <w:rsid w:val="007B4D6D"/>
    <w:rPr>
      <w:b/>
      <w:bCs/>
      <w:sz w:val="36"/>
      <w:szCs w:val="36"/>
    </w:rPr>
  </w:style>
  <w:style w:type="character" w:customStyle="1" w:styleId="SubtitleChar">
    <w:name w:val="Subtitle Char"/>
    <w:basedOn w:val="DefaultParagraphFont"/>
    <w:link w:val="Subtitle"/>
    <w:uiPriority w:val="99"/>
    <w:rsid w:val="007B4D6D"/>
    <w:rPr>
      <w:i/>
      <w:iCs/>
      <w:sz w:val="24"/>
      <w:szCs w:val="24"/>
    </w:rPr>
  </w:style>
  <w:style w:type="character" w:styleId="Emphasis">
    <w:name w:val="Emphasis"/>
    <w:basedOn w:val="DefaultParagraphFont"/>
    <w:qFormat/>
    <w:rsid w:val="00224492"/>
    <w:rPr>
      <w:i/>
      <w:iCs/>
    </w:rPr>
  </w:style>
  <w:style w:type="character" w:customStyle="1" w:styleId="omg-bodyChar">
    <w:name w:val="omg-body Char"/>
    <w:link w:val="omg-body"/>
    <w:locked/>
    <w:rsid w:val="00B369D0"/>
    <w:rPr>
      <w:color w:val="000000"/>
    </w:rPr>
  </w:style>
  <w:style w:type="paragraph" w:customStyle="1" w:styleId="omg-body">
    <w:name w:val="omg-body"/>
    <w:basedOn w:val="Normal"/>
    <w:link w:val="omg-bodyChar"/>
    <w:qFormat/>
    <w:rsid w:val="00B369D0"/>
    <w:pPr>
      <w:spacing w:before="160"/>
    </w:pPr>
    <w:rPr>
      <w:color w:val="000000"/>
      <w:sz w:val="20"/>
      <w:szCs w:val="20"/>
    </w:rPr>
  </w:style>
  <w:style w:type="paragraph" w:customStyle="1" w:styleId="omg-table-body">
    <w:name w:val="omg-table-body"/>
    <w:basedOn w:val="Normal"/>
    <w:rsid w:val="00B369D0"/>
    <w:rPr>
      <w:color w:val="000000"/>
      <w:sz w:val="18"/>
      <w:szCs w:val="18"/>
    </w:rPr>
  </w:style>
  <w:style w:type="paragraph" w:styleId="HTMLPreformatted">
    <w:name w:val="HTML Preformatted"/>
    <w:basedOn w:val="Normal"/>
    <w:link w:val="HTMLPreformattedChar"/>
    <w:uiPriority w:val="99"/>
    <w:semiHidden/>
    <w:unhideWhenUsed/>
    <w:rsid w:val="006F5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6F5AA9"/>
    <w:rPr>
      <w:rFonts w:ascii="Courier New" w:hAnsi="Courier New" w:cs="Courier New"/>
      <w:lang w:val="en-GB" w:eastAsia="en-GB"/>
    </w:rPr>
  </w:style>
  <w:style w:type="paragraph" w:customStyle="1" w:styleId="SystemName">
    <w:name w:val="System Name"/>
    <w:basedOn w:val="Header"/>
    <w:uiPriority w:val="99"/>
    <w:rsid w:val="00F0257D"/>
    <w:pPr>
      <w:widowControl w:val="0"/>
      <w:suppressAutoHyphens w:val="0"/>
      <w:autoSpaceDN w:val="0"/>
      <w:adjustRightInd w:val="0"/>
      <w:jc w:val="right"/>
    </w:pPr>
    <w:rPr>
      <w:rFonts w:ascii="Verdana" w:eastAsiaTheme="minorEastAsia" w:hAnsi="Verdana" w:cs="Angsana New"/>
      <w:sz w:val="16"/>
      <w:szCs w:val="16"/>
      <w:lang w:eastAsia="en-US" w:bidi="th-TH"/>
    </w:rPr>
  </w:style>
  <w:style w:type="paragraph" w:customStyle="1" w:styleId="ReportTitle">
    <w:name w:val="Report Title"/>
    <w:basedOn w:val="Normal"/>
    <w:uiPriority w:val="99"/>
    <w:rsid w:val="00F0257D"/>
    <w:pPr>
      <w:widowControl w:val="0"/>
      <w:autoSpaceDN w:val="0"/>
      <w:adjustRightInd w:val="0"/>
      <w:spacing w:line="276" w:lineRule="auto"/>
      <w:jc w:val="right"/>
    </w:pPr>
    <w:rPr>
      <w:rFonts w:ascii="Arial" w:eastAsiaTheme="minorEastAsia" w:hAnsi="Arial" w:cs="Angsana New"/>
      <w:sz w:val="72"/>
      <w:szCs w:val="72"/>
      <w:lang w:bidi="th-TH"/>
    </w:rPr>
  </w:style>
  <w:style w:type="paragraph" w:customStyle="1" w:styleId="ProjectName">
    <w:name w:val="Project Name"/>
    <w:basedOn w:val="Normal"/>
    <w:uiPriority w:val="99"/>
    <w:rsid w:val="00F0257D"/>
    <w:pPr>
      <w:widowControl w:val="0"/>
      <w:autoSpaceDN w:val="0"/>
      <w:adjustRightInd w:val="0"/>
      <w:spacing w:line="240" w:lineRule="atLeast"/>
    </w:pPr>
    <w:rPr>
      <w:rFonts w:ascii="Arial" w:eastAsiaTheme="minorEastAsia" w:hAnsi="Arial" w:cs="Angsana New"/>
      <w:sz w:val="20"/>
      <w:szCs w:val="20"/>
      <w:lang w:bidi="th-TH"/>
    </w:rPr>
  </w:style>
  <w:style w:type="paragraph" w:customStyle="1" w:styleId="DocumentDate">
    <w:name w:val="Document Date"/>
    <w:basedOn w:val="ProjectName"/>
    <w:uiPriority w:val="99"/>
    <w:rsid w:val="00F0257D"/>
    <w:pPr>
      <w:jc w:val="right"/>
    </w:pPr>
    <w:rPr>
      <w:b/>
      <w:bCs/>
      <w:sz w:val="24"/>
      <w:szCs w:val="24"/>
    </w:rPr>
  </w:style>
  <w:style w:type="paragraph" w:customStyle="1" w:styleId="TableofContent">
    <w:name w:val="Table of Content"/>
    <w:basedOn w:val="Normal"/>
    <w:next w:val="Normal"/>
    <w:uiPriority w:val="99"/>
    <w:rsid w:val="00F0257D"/>
    <w:pPr>
      <w:spacing w:after="120"/>
    </w:pPr>
    <w:rPr>
      <w:rFonts w:ascii="Arial" w:eastAsiaTheme="minorEastAsia" w:hAnsi="Arial"/>
      <w:sz w:val="20"/>
      <w:szCs w:val="20"/>
      <w:lang w:val="en-GB"/>
    </w:rPr>
  </w:style>
  <w:style w:type="paragraph" w:customStyle="1" w:styleId="Headline">
    <w:name w:val="Headline"/>
    <w:basedOn w:val="Normal"/>
    <w:next w:val="Normal"/>
    <w:autoRedefine/>
    <w:uiPriority w:val="99"/>
    <w:rsid w:val="00F0257D"/>
    <w:pPr>
      <w:keepNext/>
      <w:pBdr>
        <w:bottom w:val="single" w:sz="8" w:space="1" w:color="auto"/>
      </w:pBdr>
    </w:pPr>
    <w:rPr>
      <w:rFonts w:ascii="Arial" w:eastAsiaTheme="minorEastAsia" w:hAnsi="Arial"/>
      <w:b/>
      <w:smallCaps/>
      <w:sz w:val="32"/>
      <w:szCs w:val="20"/>
      <w:lang w:val="en-GB"/>
    </w:rPr>
  </w:style>
  <w:style w:type="character" w:styleId="LineNumber">
    <w:name w:val="line number"/>
    <w:basedOn w:val="DefaultParagraphFont"/>
    <w:uiPriority w:val="99"/>
    <w:rsid w:val="00F0257D"/>
    <w:rPr>
      <w:rFonts w:cs="Times New Roman"/>
    </w:rPr>
  </w:style>
  <w:style w:type="paragraph" w:styleId="ListBullet">
    <w:name w:val="List Bullet"/>
    <w:basedOn w:val="Normal"/>
    <w:uiPriority w:val="99"/>
    <w:rsid w:val="00F0257D"/>
    <w:pPr>
      <w:widowControl w:val="0"/>
      <w:numPr>
        <w:numId w:val="5"/>
      </w:numPr>
      <w:autoSpaceDN w:val="0"/>
      <w:adjustRightInd w:val="0"/>
      <w:spacing w:line="276" w:lineRule="auto"/>
      <w:contextualSpacing/>
    </w:pPr>
    <w:rPr>
      <w:rFonts w:ascii="Calibri" w:eastAsiaTheme="minorEastAsia" w:hAnsi="Calibri" w:cs="Angsana New"/>
      <w:sz w:val="22"/>
      <w:szCs w:val="28"/>
      <w:lang w:bidi="th-TH"/>
    </w:rPr>
  </w:style>
  <w:style w:type="character" w:styleId="HTMLCode">
    <w:name w:val="HTML Code"/>
    <w:basedOn w:val="DefaultParagraphFont"/>
    <w:uiPriority w:val="99"/>
    <w:semiHidden/>
    <w:unhideWhenUsed/>
    <w:rsid w:val="004701F2"/>
    <w:rPr>
      <w:rFonts w:ascii="Courier New" w:eastAsia="Times New Roman" w:hAnsi="Courier New" w:cs="Courier New" w:hint="default"/>
      <w:sz w:val="19"/>
      <w:szCs w:val="19"/>
    </w:rPr>
  </w:style>
  <w:style w:type="character" w:customStyle="1" w:styleId="termref">
    <w:name w:val="termref"/>
    <w:basedOn w:val="DefaultParagraphFont"/>
    <w:rsid w:val="004701F2"/>
  </w:style>
  <w:style w:type="paragraph" w:customStyle="1" w:styleId="DecimalAligned">
    <w:name w:val="Decimal Aligned"/>
    <w:basedOn w:val="Normal"/>
    <w:uiPriority w:val="40"/>
    <w:qFormat/>
    <w:rsid w:val="000A71CF"/>
    <w:pPr>
      <w:tabs>
        <w:tab w:val="decimal" w:pos="360"/>
      </w:tabs>
      <w:spacing w:after="200" w:line="276" w:lineRule="auto"/>
    </w:pPr>
    <w:rPr>
      <w:rFonts w:asciiTheme="minorHAnsi" w:eastAsiaTheme="minorHAnsi" w:hAnsiTheme="minorHAnsi" w:cstheme="minorBidi"/>
      <w:sz w:val="22"/>
      <w:szCs w:val="22"/>
      <w:lang w:eastAsia="ja-JP"/>
    </w:rPr>
  </w:style>
  <w:style w:type="paragraph" w:styleId="FootnoteText">
    <w:name w:val="footnote text"/>
    <w:basedOn w:val="Normal"/>
    <w:link w:val="FootnoteTextChar"/>
    <w:uiPriority w:val="99"/>
    <w:unhideWhenUsed/>
    <w:rsid w:val="000A71CF"/>
    <w:rPr>
      <w:rFonts w:asciiTheme="minorHAnsi" w:eastAsiaTheme="minorEastAsia" w:hAnsiTheme="minorHAnsi" w:cstheme="minorBidi"/>
      <w:sz w:val="20"/>
      <w:szCs w:val="20"/>
      <w:lang w:eastAsia="ja-JP"/>
    </w:rPr>
  </w:style>
  <w:style w:type="character" w:customStyle="1" w:styleId="FootnoteTextChar">
    <w:name w:val="Footnote Text Char"/>
    <w:basedOn w:val="DefaultParagraphFont"/>
    <w:link w:val="FootnoteText"/>
    <w:uiPriority w:val="99"/>
    <w:rsid w:val="000A71CF"/>
    <w:rPr>
      <w:rFonts w:asciiTheme="minorHAnsi" w:eastAsiaTheme="minorEastAsia" w:hAnsiTheme="minorHAnsi" w:cstheme="minorBidi"/>
      <w:lang w:eastAsia="ja-JP"/>
    </w:rPr>
  </w:style>
  <w:style w:type="character" w:styleId="SubtleEmphasis">
    <w:name w:val="Subtle Emphasis"/>
    <w:basedOn w:val="DefaultParagraphFont"/>
    <w:uiPriority w:val="19"/>
    <w:qFormat/>
    <w:rsid w:val="000A71CF"/>
    <w:rPr>
      <w:i/>
      <w:iCs/>
      <w:color w:val="7F7F7F" w:themeColor="text1" w:themeTint="80"/>
    </w:rPr>
  </w:style>
  <w:style w:type="table" w:styleId="MediumShading2-Accent5">
    <w:name w:val="Medium Shading 2 Accent 5"/>
    <w:basedOn w:val="TableNormal"/>
    <w:uiPriority w:val="64"/>
    <w:rsid w:val="000A71CF"/>
    <w:rPr>
      <w:rFonts w:asciiTheme="minorHAnsi" w:eastAsiaTheme="minorEastAsia" w:hAnsiTheme="minorHAnsi" w:cstheme="minorBidi"/>
      <w:sz w:val="22"/>
      <w:szCs w:val="22"/>
      <w:lang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000000"/>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Body">
    <w:name w:val="Body"/>
    <w:uiPriority w:val="99"/>
    <w:rsid w:val="005F61C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uppressAutoHyphens/>
      <w:autoSpaceDE w:val="0"/>
      <w:autoSpaceDN w:val="0"/>
      <w:adjustRightInd w:val="0"/>
      <w:spacing w:before="160" w:line="240" w:lineRule="atLeast"/>
    </w:pPr>
    <w:rPr>
      <w:color w:val="000000"/>
      <w:w w:val="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655833">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428236741">
          <w:marLeft w:val="480"/>
          <w:marRight w:val="0"/>
          <w:marTop w:val="0"/>
          <w:marBottom w:val="0"/>
          <w:divBdr>
            <w:top w:val="none" w:sz="0" w:space="0" w:color="auto"/>
            <w:left w:val="none" w:sz="0" w:space="0" w:color="auto"/>
            <w:bottom w:val="none" w:sz="0" w:space="0" w:color="auto"/>
            <w:right w:val="none" w:sz="0" w:space="0" w:color="auto"/>
          </w:divBdr>
        </w:div>
      </w:divsChild>
    </w:div>
    <w:div w:id="163135293">
      <w:bodyDiv w:val="1"/>
      <w:marLeft w:val="0"/>
      <w:marRight w:val="0"/>
      <w:marTop w:val="0"/>
      <w:marBottom w:val="0"/>
      <w:divBdr>
        <w:top w:val="none" w:sz="0" w:space="0" w:color="auto"/>
        <w:left w:val="none" w:sz="0" w:space="0" w:color="auto"/>
        <w:bottom w:val="none" w:sz="0" w:space="0" w:color="auto"/>
        <w:right w:val="none" w:sz="0" w:space="0" w:color="auto"/>
      </w:divBdr>
    </w:div>
    <w:div w:id="206115126">
      <w:bodyDiv w:val="1"/>
      <w:marLeft w:val="720"/>
      <w:marRight w:val="720"/>
      <w:marTop w:val="720"/>
      <w:marBottom w:val="720"/>
      <w:divBdr>
        <w:top w:val="none" w:sz="0" w:space="0" w:color="auto"/>
        <w:left w:val="none" w:sz="0" w:space="0" w:color="auto"/>
        <w:bottom w:val="none" w:sz="0" w:space="0" w:color="auto"/>
        <w:right w:val="none" w:sz="0" w:space="0" w:color="auto"/>
      </w:divBdr>
      <w:divsChild>
        <w:div w:id="662314143">
          <w:marLeft w:val="480"/>
          <w:marRight w:val="0"/>
          <w:marTop w:val="0"/>
          <w:marBottom w:val="0"/>
          <w:divBdr>
            <w:top w:val="none" w:sz="0" w:space="0" w:color="auto"/>
            <w:left w:val="none" w:sz="0" w:space="0" w:color="auto"/>
            <w:bottom w:val="none" w:sz="0" w:space="0" w:color="auto"/>
            <w:right w:val="none" w:sz="0" w:space="0" w:color="auto"/>
          </w:divBdr>
        </w:div>
      </w:divsChild>
    </w:div>
    <w:div w:id="280571814">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769538704">
          <w:marLeft w:val="480"/>
          <w:marRight w:val="0"/>
          <w:marTop w:val="0"/>
          <w:marBottom w:val="0"/>
          <w:divBdr>
            <w:top w:val="none" w:sz="0" w:space="0" w:color="auto"/>
            <w:left w:val="none" w:sz="0" w:space="0" w:color="auto"/>
            <w:bottom w:val="none" w:sz="0" w:space="0" w:color="auto"/>
            <w:right w:val="none" w:sz="0" w:space="0" w:color="auto"/>
          </w:divBdr>
        </w:div>
      </w:divsChild>
    </w:div>
    <w:div w:id="344330127">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076394336">
          <w:marLeft w:val="480"/>
          <w:marRight w:val="0"/>
          <w:marTop w:val="0"/>
          <w:marBottom w:val="0"/>
          <w:divBdr>
            <w:top w:val="none" w:sz="0" w:space="0" w:color="auto"/>
            <w:left w:val="none" w:sz="0" w:space="0" w:color="auto"/>
            <w:bottom w:val="none" w:sz="0" w:space="0" w:color="auto"/>
            <w:right w:val="none" w:sz="0" w:space="0" w:color="auto"/>
          </w:divBdr>
        </w:div>
      </w:divsChild>
    </w:div>
    <w:div w:id="377512115">
      <w:bodyDiv w:val="1"/>
      <w:marLeft w:val="0"/>
      <w:marRight w:val="0"/>
      <w:marTop w:val="0"/>
      <w:marBottom w:val="0"/>
      <w:divBdr>
        <w:top w:val="none" w:sz="0" w:space="0" w:color="auto"/>
        <w:left w:val="none" w:sz="0" w:space="0" w:color="auto"/>
        <w:bottom w:val="none" w:sz="0" w:space="0" w:color="auto"/>
        <w:right w:val="none" w:sz="0" w:space="0" w:color="auto"/>
      </w:divBdr>
    </w:div>
    <w:div w:id="407306968">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858612218">
          <w:marLeft w:val="480"/>
          <w:marRight w:val="0"/>
          <w:marTop w:val="0"/>
          <w:marBottom w:val="0"/>
          <w:divBdr>
            <w:top w:val="none" w:sz="0" w:space="0" w:color="auto"/>
            <w:left w:val="none" w:sz="0" w:space="0" w:color="auto"/>
            <w:bottom w:val="none" w:sz="0" w:space="0" w:color="auto"/>
            <w:right w:val="none" w:sz="0" w:space="0" w:color="auto"/>
          </w:divBdr>
        </w:div>
      </w:divsChild>
    </w:div>
    <w:div w:id="443771279">
      <w:bodyDiv w:val="1"/>
      <w:marLeft w:val="0"/>
      <w:marRight w:val="0"/>
      <w:marTop w:val="0"/>
      <w:marBottom w:val="0"/>
      <w:divBdr>
        <w:top w:val="none" w:sz="0" w:space="0" w:color="auto"/>
        <w:left w:val="none" w:sz="0" w:space="0" w:color="auto"/>
        <w:bottom w:val="none" w:sz="0" w:space="0" w:color="auto"/>
        <w:right w:val="none" w:sz="0" w:space="0" w:color="auto"/>
      </w:divBdr>
    </w:div>
    <w:div w:id="568199849">
      <w:bodyDiv w:val="1"/>
      <w:marLeft w:val="0"/>
      <w:marRight w:val="0"/>
      <w:marTop w:val="0"/>
      <w:marBottom w:val="0"/>
      <w:divBdr>
        <w:top w:val="none" w:sz="0" w:space="0" w:color="auto"/>
        <w:left w:val="none" w:sz="0" w:space="0" w:color="auto"/>
        <w:bottom w:val="none" w:sz="0" w:space="0" w:color="auto"/>
        <w:right w:val="none" w:sz="0" w:space="0" w:color="auto"/>
      </w:divBdr>
    </w:div>
    <w:div w:id="577717354">
      <w:bodyDiv w:val="1"/>
      <w:marLeft w:val="720"/>
      <w:marRight w:val="720"/>
      <w:marTop w:val="720"/>
      <w:marBottom w:val="720"/>
      <w:divBdr>
        <w:top w:val="none" w:sz="0" w:space="0" w:color="auto"/>
        <w:left w:val="none" w:sz="0" w:space="0" w:color="auto"/>
        <w:bottom w:val="none" w:sz="0" w:space="0" w:color="auto"/>
        <w:right w:val="none" w:sz="0" w:space="0" w:color="auto"/>
      </w:divBdr>
      <w:divsChild>
        <w:div w:id="546573010">
          <w:marLeft w:val="480"/>
          <w:marRight w:val="0"/>
          <w:marTop w:val="0"/>
          <w:marBottom w:val="0"/>
          <w:divBdr>
            <w:top w:val="none" w:sz="0" w:space="0" w:color="auto"/>
            <w:left w:val="none" w:sz="0" w:space="0" w:color="auto"/>
            <w:bottom w:val="none" w:sz="0" w:space="0" w:color="auto"/>
            <w:right w:val="none" w:sz="0" w:space="0" w:color="auto"/>
          </w:divBdr>
        </w:div>
      </w:divsChild>
    </w:div>
    <w:div w:id="902374755">
      <w:bodyDiv w:val="1"/>
      <w:marLeft w:val="720"/>
      <w:marRight w:val="720"/>
      <w:marTop w:val="720"/>
      <w:marBottom w:val="720"/>
      <w:divBdr>
        <w:top w:val="none" w:sz="0" w:space="0" w:color="auto"/>
        <w:left w:val="none" w:sz="0" w:space="0" w:color="auto"/>
        <w:bottom w:val="none" w:sz="0" w:space="0" w:color="auto"/>
        <w:right w:val="none" w:sz="0" w:space="0" w:color="auto"/>
      </w:divBdr>
      <w:divsChild>
        <w:div w:id="555241546">
          <w:marLeft w:val="480"/>
          <w:marRight w:val="0"/>
          <w:marTop w:val="0"/>
          <w:marBottom w:val="0"/>
          <w:divBdr>
            <w:top w:val="none" w:sz="0" w:space="0" w:color="auto"/>
            <w:left w:val="none" w:sz="0" w:space="0" w:color="auto"/>
            <w:bottom w:val="none" w:sz="0" w:space="0" w:color="auto"/>
            <w:right w:val="none" w:sz="0" w:space="0" w:color="auto"/>
          </w:divBdr>
        </w:div>
      </w:divsChild>
    </w:div>
    <w:div w:id="94943564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894004451">
          <w:marLeft w:val="480"/>
          <w:marRight w:val="0"/>
          <w:marTop w:val="0"/>
          <w:marBottom w:val="0"/>
          <w:divBdr>
            <w:top w:val="none" w:sz="0" w:space="0" w:color="auto"/>
            <w:left w:val="none" w:sz="0" w:space="0" w:color="auto"/>
            <w:bottom w:val="none" w:sz="0" w:space="0" w:color="auto"/>
            <w:right w:val="none" w:sz="0" w:space="0" w:color="auto"/>
          </w:divBdr>
        </w:div>
      </w:divsChild>
    </w:div>
    <w:div w:id="960501858">
      <w:bodyDiv w:val="1"/>
      <w:marLeft w:val="720"/>
      <w:marRight w:val="720"/>
      <w:marTop w:val="720"/>
      <w:marBottom w:val="720"/>
      <w:divBdr>
        <w:top w:val="none" w:sz="0" w:space="0" w:color="auto"/>
        <w:left w:val="none" w:sz="0" w:space="0" w:color="auto"/>
        <w:bottom w:val="none" w:sz="0" w:space="0" w:color="auto"/>
        <w:right w:val="none" w:sz="0" w:space="0" w:color="auto"/>
      </w:divBdr>
      <w:divsChild>
        <w:div w:id="700516731">
          <w:marLeft w:val="480"/>
          <w:marRight w:val="0"/>
          <w:marTop w:val="0"/>
          <w:marBottom w:val="0"/>
          <w:divBdr>
            <w:top w:val="none" w:sz="0" w:space="0" w:color="auto"/>
            <w:left w:val="none" w:sz="0" w:space="0" w:color="auto"/>
            <w:bottom w:val="none" w:sz="0" w:space="0" w:color="auto"/>
            <w:right w:val="none" w:sz="0" w:space="0" w:color="auto"/>
          </w:divBdr>
        </w:div>
      </w:divsChild>
    </w:div>
    <w:div w:id="1049497620">
      <w:bodyDiv w:val="1"/>
      <w:marLeft w:val="720"/>
      <w:marRight w:val="720"/>
      <w:marTop w:val="720"/>
      <w:marBottom w:val="720"/>
      <w:divBdr>
        <w:top w:val="none" w:sz="0" w:space="0" w:color="auto"/>
        <w:left w:val="none" w:sz="0" w:space="0" w:color="auto"/>
        <w:bottom w:val="none" w:sz="0" w:space="0" w:color="auto"/>
        <w:right w:val="none" w:sz="0" w:space="0" w:color="auto"/>
      </w:divBdr>
      <w:divsChild>
        <w:div w:id="846556346">
          <w:marLeft w:val="480"/>
          <w:marRight w:val="0"/>
          <w:marTop w:val="0"/>
          <w:marBottom w:val="0"/>
          <w:divBdr>
            <w:top w:val="none" w:sz="0" w:space="0" w:color="auto"/>
            <w:left w:val="none" w:sz="0" w:space="0" w:color="auto"/>
            <w:bottom w:val="none" w:sz="0" w:space="0" w:color="auto"/>
            <w:right w:val="none" w:sz="0" w:space="0" w:color="auto"/>
          </w:divBdr>
        </w:div>
      </w:divsChild>
    </w:div>
    <w:div w:id="107219285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2081442296">
          <w:marLeft w:val="480"/>
          <w:marRight w:val="0"/>
          <w:marTop w:val="0"/>
          <w:marBottom w:val="0"/>
          <w:divBdr>
            <w:top w:val="none" w:sz="0" w:space="0" w:color="auto"/>
            <w:left w:val="none" w:sz="0" w:space="0" w:color="auto"/>
            <w:bottom w:val="none" w:sz="0" w:space="0" w:color="auto"/>
            <w:right w:val="none" w:sz="0" w:space="0" w:color="auto"/>
          </w:divBdr>
        </w:div>
      </w:divsChild>
    </w:div>
    <w:div w:id="1168670308">
      <w:bodyDiv w:val="1"/>
      <w:marLeft w:val="0"/>
      <w:marRight w:val="0"/>
      <w:marTop w:val="0"/>
      <w:marBottom w:val="0"/>
      <w:divBdr>
        <w:top w:val="none" w:sz="0" w:space="0" w:color="auto"/>
        <w:left w:val="none" w:sz="0" w:space="0" w:color="auto"/>
        <w:bottom w:val="none" w:sz="0" w:space="0" w:color="auto"/>
        <w:right w:val="none" w:sz="0" w:space="0" w:color="auto"/>
      </w:divBdr>
    </w:div>
    <w:div w:id="1222906248">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54028059">
          <w:marLeft w:val="480"/>
          <w:marRight w:val="0"/>
          <w:marTop w:val="0"/>
          <w:marBottom w:val="0"/>
          <w:divBdr>
            <w:top w:val="none" w:sz="0" w:space="0" w:color="auto"/>
            <w:left w:val="none" w:sz="0" w:space="0" w:color="auto"/>
            <w:bottom w:val="none" w:sz="0" w:space="0" w:color="auto"/>
            <w:right w:val="none" w:sz="0" w:space="0" w:color="auto"/>
          </w:divBdr>
        </w:div>
      </w:divsChild>
    </w:div>
    <w:div w:id="1233588065">
      <w:bodyDiv w:val="1"/>
      <w:marLeft w:val="720"/>
      <w:marRight w:val="720"/>
      <w:marTop w:val="720"/>
      <w:marBottom w:val="720"/>
      <w:divBdr>
        <w:top w:val="none" w:sz="0" w:space="0" w:color="auto"/>
        <w:left w:val="none" w:sz="0" w:space="0" w:color="auto"/>
        <w:bottom w:val="none" w:sz="0" w:space="0" w:color="auto"/>
        <w:right w:val="none" w:sz="0" w:space="0" w:color="auto"/>
      </w:divBdr>
      <w:divsChild>
        <w:div w:id="450781980">
          <w:marLeft w:val="480"/>
          <w:marRight w:val="0"/>
          <w:marTop w:val="0"/>
          <w:marBottom w:val="0"/>
          <w:divBdr>
            <w:top w:val="none" w:sz="0" w:space="0" w:color="auto"/>
            <w:left w:val="none" w:sz="0" w:space="0" w:color="auto"/>
            <w:bottom w:val="none" w:sz="0" w:space="0" w:color="auto"/>
            <w:right w:val="none" w:sz="0" w:space="0" w:color="auto"/>
          </w:divBdr>
        </w:div>
      </w:divsChild>
    </w:div>
    <w:div w:id="127162598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453839187">
          <w:marLeft w:val="480"/>
          <w:marRight w:val="0"/>
          <w:marTop w:val="0"/>
          <w:marBottom w:val="0"/>
          <w:divBdr>
            <w:top w:val="none" w:sz="0" w:space="0" w:color="auto"/>
            <w:left w:val="none" w:sz="0" w:space="0" w:color="auto"/>
            <w:bottom w:val="none" w:sz="0" w:space="0" w:color="auto"/>
            <w:right w:val="none" w:sz="0" w:space="0" w:color="auto"/>
          </w:divBdr>
        </w:div>
      </w:divsChild>
    </w:div>
    <w:div w:id="1381517344">
      <w:bodyDiv w:val="1"/>
      <w:marLeft w:val="0"/>
      <w:marRight w:val="0"/>
      <w:marTop w:val="0"/>
      <w:marBottom w:val="0"/>
      <w:divBdr>
        <w:top w:val="none" w:sz="0" w:space="0" w:color="auto"/>
        <w:left w:val="none" w:sz="0" w:space="0" w:color="auto"/>
        <w:bottom w:val="none" w:sz="0" w:space="0" w:color="auto"/>
        <w:right w:val="none" w:sz="0" w:space="0" w:color="auto"/>
      </w:divBdr>
    </w:div>
    <w:div w:id="1394964563">
      <w:bodyDiv w:val="1"/>
      <w:marLeft w:val="0"/>
      <w:marRight w:val="0"/>
      <w:marTop w:val="0"/>
      <w:marBottom w:val="0"/>
      <w:divBdr>
        <w:top w:val="none" w:sz="0" w:space="0" w:color="auto"/>
        <w:left w:val="none" w:sz="0" w:space="0" w:color="auto"/>
        <w:bottom w:val="none" w:sz="0" w:space="0" w:color="auto"/>
        <w:right w:val="none" w:sz="0" w:space="0" w:color="auto"/>
      </w:divBdr>
    </w:div>
    <w:div w:id="1492023594">
      <w:bodyDiv w:val="1"/>
      <w:marLeft w:val="0"/>
      <w:marRight w:val="0"/>
      <w:marTop w:val="0"/>
      <w:marBottom w:val="0"/>
      <w:divBdr>
        <w:top w:val="none" w:sz="0" w:space="0" w:color="auto"/>
        <w:left w:val="none" w:sz="0" w:space="0" w:color="auto"/>
        <w:bottom w:val="none" w:sz="0" w:space="0" w:color="auto"/>
        <w:right w:val="none" w:sz="0" w:space="0" w:color="auto"/>
      </w:divBdr>
    </w:div>
    <w:div w:id="1634945362">
      <w:bodyDiv w:val="1"/>
      <w:marLeft w:val="0"/>
      <w:marRight w:val="0"/>
      <w:marTop w:val="0"/>
      <w:marBottom w:val="0"/>
      <w:divBdr>
        <w:top w:val="none" w:sz="0" w:space="0" w:color="auto"/>
        <w:left w:val="none" w:sz="0" w:space="0" w:color="auto"/>
        <w:bottom w:val="none" w:sz="0" w:space="0" w:color="auto"/>
        <w:right w:val="none" w:sz="0" w:space="0" w:color="auto"/>
      </w:divBdr>
    </w:div>
    <w:div w:id="1678657290">
      <w:bodyDiv w:val="1"/>
      <w:marLeft w:val="0"/>
      <w:marRight w:val="0"/>
      <w:marTop w:val="0"/>
      <w:marBottom w:val="0"/>
      <w:divBdr>
        <w:top w:val="none" w:sz="0" w:space="0" w:color="auto"/>
        <w:left w:val="none" w:sz="0" w:space="0" w:color="auto"/>
        <w:bottom w:val="none" w:sz="0" w:space="0" w:color="auto"/>
        <w:right w:val="none" w:sz="0" w:space="0" w:color="auto"/>
      </w:divBdr>
    </w:div>
    <w:div w:id="1707560525">
      <w:bodyDiv w:val="1"/>
      <w:marLeft w:val="0"/>
      <w:marRight w:val="0"/>
      <w:marTop w:val="0"/>
      <w:marBottom w:val="0"/>
      <w:divBdr>
        <w:top w:val="none" w:sz="0" w:space="0" w:color="auto"/>
        <w:left w:val="none" w:sz="0" w:space="0" w:color="auto"/>
        <w:bottom w:val="none" w:sz="0" w:space="0" w:color="auto"/>
        <w:right w:val="none" w:sz="0" w:space="0" w:color="auto"/>
      </w:divBdr>
    </w:div>
    <w:div w:id="1724332759">
      <w:bodyDiv w:val="1"/>
      <w:marLeft w:val="0"/>
      <w:marRight w:val="0"/>
      <w:marTop w:val="0"/>
      <w:marBottom w:val="0"/>
      <w:divBdr>
        <w:top w:val="none" w:sz="0" w:space="0" w:color="auto"/>
        <w:left w:val="none" w:sz="0" w:space="0" w:color="auto"/>
        <w:bottom w:val="none" w:sz="0" w:space="0" w:color="auto"/>
        <w:right w:val="none" w:sz="0" w:space="0" w:color="auto"/>
      </w:divBdr>
    </w:div>
    <w:div w:id="176495204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978871447">
          <w:marLeft w:val="480"/>
          <w:marRight w:val="0"/>
          <w:marTop w:val="0"/>
          <w:marBottom w:val="0"/>
          <w:divBdr>
            <w:top w:val="none" w:sz="0" w:space="0" w:color="auto"/>
            <w:left w:val="none" w:sz="0" w:space="0" w:color="auto"/>
            <w:bottom w:val="none" w:sz="0" w:space="0" w:color="auto"/>
            <w:right w:val="none" w:sz="0" w:space="0" w:color="auto"/>
          </w:divBdr>
        </w:div>
      </w:divsChild>
    </w:div>
    <w:div w:id="1916864666">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648588214">
          <w:marLeft w:val="480"/>
          <w:marRight w:val="0"/>
          <w:marTop w:val="0"/>
          <w:marBottom w:val="0"/>
          <w:divBdr>
            <w:top w:val="none" w:sz="0" w:space="0" w:color="auto"/>
            <w:left w:val="none" w:sz="0" w:space="0" w:color="auto"/>
            <w:bottom w:val="none" w:sz="0" w:space="0" w:color="auto"/>
            <w:right w:val="none" w:sz="0" w:space="0" w:color="auto"/>
          </w:divBdr>
        </w:div>
      </w:divsChild>
    </w:div>
    <w:div w:id="1964073637">
      <w:bodyDiv w:val="1"/>
      <w:marLeft w:val="0"/>
      <w:marRight w:val="0"/>
      <w:marTop w:val="0"/>
      <w:marBottom w:val="0"/>
      <w:divBdr>
        <w:top w:val="none" w:sz="0" w:space="0" w:color="auto"/>
        <w:left w:val="none" w:sz="0" w:space="0" w:color="auto"/>
        <w:bottom w:val="none" w:sz="0" w:space="0" w:color="auto"/>
        <w:right w:val="none" w:sz="0" w:space="0" w:color="auto"/>
      </w:divBdr>
    </w:div>
    <w:div w:id="1977293868">
      <w:bodyDiv w:val="1"/>
      <w:marLeft w:val="0"/>
      <w:marRight w:val="0"/>
      <w:marTop w:val="0"/>
      <w:marBottom w:val="0"/>
      <w:divBdr>
        <w:top w:val="none" w:sz="0" w:space="0" w:color="auto"/>
        <w:left w:val="none" w:sz="0" w:space="0" w:color="auto"/>
        <w:bottom w:val="none" w:sz="0" w:space="0" w:color="auto"/>
        <w:right w:val="none" w:sz="0" w:space="0" w:color="auto"/>
      </w:divBdr>
    </w:div>
    <w:div w:id="2001033006">
      <w:bodyDiv w:val="1"/>
      <w:marLeft w:val="0"/>
      <w:marRight w:val="0"/>
      <w:marTop w:val="0"/>
      <w:marBottom w:val="0"/>
      <w:divBdr>
        <w:top w:val="none" w:sz="0" w:space="0" w:color="auto"/>
        <w:left w:val="none" w:sz="0" w:space="0" w:color="auto"/>
        <w:bottom w:val="none" w:sz="0" w:space="0" w:color="auto"/>
        <w:right w:val="none" w:sz="0" w:space="0" w:color="auto"/>
      </w:divBdr>
    </w:div>
    <w:div w:id="2043941151">
      <w:bodyDiv w:val="1"/>
      <w:marLeft w:val="720"/>
      <w:marRight w:val="720"/>
      <w:marTop w:val="720"/>
      <w:marBottom w:val="720"/>
      <w:divBdr>
        <w:top w:val="none" w:sz="0" w:space="0" w:color="auto"/>
        <w:left w:val="none" w:sz="0" w:space="0" w:color="auto"/>
        <w:bottom w:val="none" w:sz="0" w:space="0" w:color="auto"/>
        <w:right w:val="none" w:sz="0" w:space="0" w:color="auto"/>
      </w:divBdr>
      <w:divsChild>
        <w:div w:id="57287332">
          <w:marLeft w:val="480"/>
          <w:marRight w:val="0"/>
          <w:marTop w:val="0"/>
          <w:marBottom w:val="0"/>
          <w:divBdr>
            <w:top w:val="none" w:sz="0" w:space="0" w:color="auto"/>
            <w:left w:val="none" w:sz="0" w:space="0" w:color="auto"/>
            <w:bottom w:val="none" w:sz="0" w:space="0" w:color="auto"/>
            <w:right w:val="none" w:sz="0" w:space="0" w:color="auto"/>
          </w:divBdr>
        </w:div>
      </w:divsChild>
    </w:div>
    <w:div w:id="2068530006">
      <w:bodyDiv w:val="1"/>
      <w:marLeft w:val="0"/>
      <w:marRight w:val="0"/>
      <w:marTop w:val="0"/>
      <w:marBottom w:val="0"/>
      <w:divBdr>
        <w:top w:val="none" w:sz="0" w:space="0" w:color="auto"/>
        <w:left w:val="none" w:sz="0" w:space="0" w:color="auto"/>
        <w:bottom w:val="none" w:sz="0" w:space="0" w:color="auto"/>
        <w:right w:val="none" w:sz="0" w:space="0" w:color="auto"/>
      </w:divBdr>
    </w:div>
    <w:div w:id="21155139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2.png"/><Relationship Id="rId671" Type="http://schemas.openxmlformats.org/officeDocument/2006/relationships/hyperlink" Target="http://reference.niem.gov/niem/specification/naming-and-design-rules/3.0/NIEM-NDR-3.0-2014-07-31.html" TargetMode="External"/><Relationship Id="rId769" Type="http://schemas.openxmlformats.org/officeDocument/2006/relationships/hyperlink" Target="http://reference.niem.gov/niem/specification/model-package-description/3.0/model-package-description-3.0.html" TargetMode="External"/><Relationship Id="rId21" Type="http://schemas.openxmlformats.org/officeDocument/2006/relationships/hyperlink" Target="http://www.omg.org/spec/NIEM-UML/20150201/NIEMReference/NIEM-Reference-codes-core_misc.xmi" TargetMode="External"/><Relationship Id="rId324" Type="http://schemas.openxmlformats.org/officeDocument/2006/relationships/hyperlink" Target="http://reference.niem.gov/niem/specification/naming-and-design-rules/3.0/NIEM-NDR-3.0-2014-07-31.html" TargetMode="External"/><Relationship Id="rId531" Type="http://schemas.openxmlformats.org/officeDocument/2006/relationships/hyperlink" Target="http://reference.niem.gov/niem/specification/naming-and-design-rules/3.0/NIEM-NDR-3.0-2014-07-31.html" TargetMode="External"/><Relationship Id="rId629" Type="http://schemas.openxmlformats.org/officeDocument/2006/relationships/hyperlink" Target="http://reference.niem.gov/niem/specification/naming-and-design-rules/3.0/NIEM-NDR-3.0-2014-07-31.html" TargetMode="External"/><Relationship Id="rId170" Type="http://schemas.openxmlformats.org/officeDocument/2006/relationships/hyperlink" Target="http://reference.niem.gov/niem/specification/naming-and-design-rules/3.0/NIEM-NDR-3.0-2014-07-31.html" TargetMode="External"/><Relationship Id="rId836" Type="http://schemas.openxmlformats.org/officeDocument/2006/relationships/image" Target="media/image84.png"/><Relationship Id="rId268" Type="http://schemas.openxmlformats.org/officeDocument/2006/relationships/hyperlink" Target="http://reference.niem.gov/niem/specification/naming-and-design-rules/3.0/NIEM-NDR-3.0-2014-07-31.html" TargetMode="External"/><Relationship Id="rId475" Type="http://schemas.openxmlformats.org/officeDocument/2006/relationships/hyperlink" Target="http://reference.niem.gov/niem/specification/naming-and-design-rules/3.0/NIEM-NDR-3.0-2014-07-31.html" TargetMode="External"/><Relationship Id="rId682" Type="http://schemas.openxmlformats.org/officeDocument/2006/relationships/hyperlink" Target="http://reference.niem.gov/niem/specification/model-package-description/3.0/model-package-description-3.0.html" TargetMode="External"/><Relationship Id="rId903" Type="http://schemas.openxmlformats.org/officeDocument/2006/relationships/fontTable" Target="fontTable.xml"/><Relationship Id="rId32" Type="http://schemas.openxmlformats.org/officeDocument/2006/relationships/hyperlink" Target="http://www.omg.org/spec/NIEM-UML/20150201/NIEMReference/NIEM-Reference-codes-fips_5-2.xmi" TargetMode="External"/><Relationship Id="rId128" Type="http://schemas.openxmlformats.org/officeDocument/2006/relationships/image" Target="media/image20.png"/><Relationship Id="rId335" Type="http://schemas.openxmlformats.org/officeDocument/2006/relationships/hyperlink" Target="http://reference.niem.gov/niem/specification/naming-and-design-rules/3.0/NIEM-NDR-3.0-2014-07-31.html" TargetMode="External"/><Relationship Id="rId542" Type="http://schemas.openxmlformats.org/officeDocument/2006/relationships/hyperlink" Target="http://reference.niem.gov/niem/specification/naming-and-design-rules/3.0/NIEM-NDR-3.0-2014-07-31.html" TargetMode="External"/><Relationship Id="rId181" Type="http://schemas.openxmlformats.org/officeDocument/2006/relationships/hyperlink" Target="http://reference.niem.gov/niem/specification/naming-and-design-rules/3.0/NIEM-NDR-3.0-2014-07-31.html" TargetMode="External"/><Relationship Id="rId402" Type="http://schemas.openxmlformats.org/officeDocument/2006/relationships/hyperlink" Target="http://reference.niem.gov/niem/specification/naming-and-design-rules/3.0/NIEM-NDR-3.0-2014-07-31.html" TargetMode="External"/><Relationship Id="rId847" Type="http://schemas.openxmlformats.org/officeDocument/2006/relationships/image" Target="media/image94.png"/><Relationship Id="rId279" Type="http://schemas.openxmlformats.org/officeDocument/2006/relationships/hyperlink" Target="http://reference.niem.gov/niem/specification/naming-and-design-rules/3.0/NIEM-NDR-3.0-2014-07-31.html" TargetMode="External"/><Relationship Id="rId486" Type="http://schemas.openxmlformats.org/officeDocument/2006/relationships/hyperlink" Target="http://reference.niem.gov/niem/specification/naming-and-design-rules/3.0/NIEM-NDR-3.0-2014-07-31.html" TargetMode="External"/><Relationship Id="rId693" Type="http://schemas.openxmlformats.org/officeDocument/2006/relationships/hyperlink" Target="http://reference.niem.gov/niem/specification/model-package-description/3.0/model-package-description-3.0.html" TargetMode="External"/><Relationship Id="rId707" Type="http://schemas.openxmlformats.org/officeDocument/2006/relationships/hyperlink" Target="http://reference.niem.gov/niem/specification/model-package-description/3.0/model-package-description-3.0.html" TargetMode="External"/><Relationship Id="rId43" Type="http://schemas.openxmlformats.org/officeDocument/2006/relationships/hyperlink" Target="http://www.omg.org/spec/NIEM-UML/20150201/NIEMReference/NIEM-Reference-codes-nlets.xmi" TargetMode="External"/><Relationship Id="rId139" Type="http://schemas.openxmlformats.org/officeDocument/2006/relationships/image" Target="media/image29.png"/><Relationship Id="rId346" Type="http://schemas.openxmlformats.org/officeDocument/2006/relationships/hyperlink" Target="http://reference.niem.gov/niem/specification/naming-and-design-rules/3.0/NIEM-NDR-3.0-2014-07-31.html" TargetMode="External"/><Relationship Id="rId553" Type="http://schemas.openxmlformats.org/officeDocument/2006/relationships/hyperlink" Target="http://reference.niem.gov/niem/specification/naming-and-design-rules/3.0/NIEM-NDR-3.0-2014-07-31.html" TargetMode="External"/><Relationship Id="rId760" Type="http://schemas.openxmlformats.org/officeDocument/2006/relationships/hyperlink" Target="http://reference.niem.gov/niem/specification/model-package-description/3.0/model-package-description-3.0.html" TargetMode="External"/><Relationship Id="rId192" Type="http://schemas.openxmlformats.org/officeDocument/2006/relationships/hyperlink" Target="http://reference.niem.gov/niem/specification/naming-and-design-rules/3.0/NIEM-NDR-3.0-2014-07-31.html" TargetMode="External"/><Relationship Id="rId206" Type="http://schemas.openxmlformats.org/officeDocument/2006/relationships/hyperlink" Target="http://reference.niem.gov/niem/specification/naming-and-design-rules/3.0/NIEM-NDR-3.0-2014-07-31.html" TargetMode="External"/><Relationship Id="rId413" Type="http://schemas.openxmlformats.org/officeDocument/2006/relationships/hyperlink" Target="http://reference.niem.gov/niem/specification/naming-and-design-rules/3.0/NIEM-NDR-3.0-2014-07-31.html" TargetMode="External"/><Relationship Id="rId858" Type="http://schemas.openxmlformats.org/officeDocument/2006/relationships/image" Target="media/image105.png"/><Relationship Id="rId497" Type="http://schemas.openxmlformats.org/officeDocument/2006/relationships/hyperlink" Target="http://reference.niem.gov/niem/specification/naming-and-design-rules/3.0/NIEM-NDR-3.0-2014-07-31.html" TargetMode="External"/><Relationship Id="rId620" Type="http://schemas.openxmlformats.org/officeDocument/2006/relationships/hyperlink" Target="http://reference.niem.gov/niem/specification/naming-and-design-rules/3.0/NIEM-NDR-3.0-2014-07-31.html" TargetMode="External"/><Relationship Id="rId718" Type="http://schemas.openxmlformats.org/officeDocument/2006/relationships/hyperlink" Target="http://reference.niem.gov/niem/specification/model-package-description/3.0/model-package-description-3.0.html" TargetMode="External"/><Relationship Id="rId357" Type="http://schemas.openxmlformats.org/officeDocument/2006/relationships/hyperlink" Target="http://reference.niem.gov/niem/specification/naming-and-design-rules/3.0/NIEM-NDR-3.0-2014-07-31.html" TargetMode="External"/><Relationship Id="rId54" Type="http://schemas.openxmlformats.org/officeDocument/2006/relationships/hyperlink" Target="http://www.omg.org/spec/NIEM-UML/20150201/NIEMReference/NIEM-Reference-external-de.xmi" TargetMode="External"/><Relationship Id="rId217" Type="http://schemas.openxmlformats.org/officeDocument/2006/relationships/hyperlink" Target="http://reference.niem.gov/niem/specification/naming-and-design-rules/3.0/NIEM-NDR-3.0-2014-07-31.html" TargetMode="External"/><Relationship Id="rId564" Type="http://schemas.openxmlformats.org/officeDocument/2006/relationships/hyperlink" Target="http://reference.niem.gov/niem/specification/naming-and-design-rules/3.0/NIEM-NDR-3.0-2014-07-31.html" TargetMode="External"/><Relationship Id="rId771" Type="http://schemas.openxmlformats.org/officeDocument/2006/relationships/hyperlink" Target="http://reference.niem.gov/niem/specification/model-package-description/3.0/model-package-description-3.0.html" TargetMode="External"/><Relationship Id="rId869" Type="http://schemas.openxmlformats.org/officeDocument/2006/relationships/hyperlink" Target="http://www.omg.org/spec/NIEM-UML/20150201/NIEM_Common_Profile" TargetMode="External"/><Relationship Id="rId424" Type="http://schemas.openxmlformats.org/officeDocument/2006/relationships/hyperlink" Target="http://reference.niem.gov/niem/specification/naming-and-design-rules/3.0/NIEM-NDR-3.0-2014-07-31.html" TargetMode="External"/><Relationship Id="rId631" Type="http://schemas.openxmlformats.org/officeDocument/2006/relationships/hyperlink" Target="http://reference.niem.gov/niem/specification/naming-and-design-rules/3.0/NIEM-NDR-3.0-2014-07-31.html" TargetMode="External"/><Relationship Id="rId729" Type="http://schemas.openxmlformats.org/officeDocument/2006/relationships/hyperlink" Target="http://reference.niem.gov/niem/specification/model-package-description/3.0/model-package-description-3.0.html" TargetMode="External"/><Relationship Id="rId270" Type="http://schemas.openxmlformats.org/officeDocument/2006/relationships/hyperlink" Target="http://reference.niem.gov/niem/specification/naming-and-design-rules/3.0/NIEM-NDR-3.0-2014-07-31.html" TargetMode="External"/><Relationship Id="rId65" Type="http://schemas.openxmlformats.org/officeDocument/2006/relationships/header" Target="header1.xml"/><Relationship Id="rId130" Type="http://schemas.openxmlformats.org/officeDocument/2006/relationships/image" Target="media/image21.png"/><Relationship Id="rId368" Type="http://schemas.openxmlformats.org/officeDocument/2006/relationships/hyperlink" Target="http://reference.niem.gov/niem/specification/naming-and-design-rules/3.0/NIEM-NDR-3.0-2014-07-31.html" TargetMode="External"/><Relationship Id="rId575" Type="http://schemas.openxmlformats.org/officeDocument/2006/relationships/hyperlink" Target="http://reference.niem.gov/niem/specification/naming-and-design-rules/3.0/NIEM-NDR-3.0-2014-07-31.html" TargetMode="External"/><Relationship Id="rId782" Type="http://schemas.openxmlformats.org/officeDocument/2006/relationships/hyperlink" Target="http://reference.niem.gov/niem/specification/model-package-description/3.0/model-package-description-3.0.html" TargetMode="External"/><Relationship Id="rId228" Type="http://schemas.openxmlformats.org/officeDocument/2006/relationships/hyperlink" Target="http://reference.niem.gov/niem/specification/naming-and-design-rules/3.0/NIEM-NDR-3.0-2014-07-31.html" TargetMode="External"/><Relationship Id="rId435" Type="http://schemas.openxmlformats.org/officeDocument/2006/relationships/hyperlink" Target="http://reference.niem.gov/niem/specification/naming-and-design-rules/3.0/NIEM-NDR-3.0-2014-07-31.html" TargetMode="External"/><Relationship Id="rId642" Type="http://schemas.openxmlformats.org/officeDocument/2006/relationships/hyperlink" Target="http://reference.niem.gov/niem/specification/naming-and-design-rules/3.0/NIEM-NDR-3.0-2014-07-31.html" TargetMode="External"/><Relationship Id="rId281" Type="http://schemas.openxmlformats.org/officeDocument/2006/relationships/hyperlink" Target="http://reference.niem.gov/niem/specification/naming-and-design-rules/3.0/NIEM-NDR-3.0-2014-07-31.html" TargetMode="External"/><Relationship Id="rId502" Type="http://schemas.openxmlformats.org/officeDocument/2006/relationships/hyperlink" Target="http://reference.niem.gov/niem/specification/naming-and-design-rules/3.0/NIEM-NDR-3.0-2014-07-31.html" TargetMode="External"/><Relationship Id="rId76" Type="http://schemas.openxmlformats.org/officeDocument/2006/relationships/hyperlink" Target="http://reference.niem.gov/niem/specification/naming-and-design-rules/3.0/NIEM-NDR-3.0-2014-07-31.html" TargetMode="External"/><Relationship Id="rId141" Type="http://schemas.openxmlformats.org/officeDocument/2006/relationships/hyperlink" Target="http://reference.niem.gov/niem/specification/naming-and-design-rules/3.0/NIEM-NDR-3.0-2014-07-31.html" TargetMode="External"/><Relationship Id="rId379" Type="http://schemas.openxmlformats.org/officeDocument/2006/relationships/image" Target="media/image45.png"/><Relationship Id="rId586" Type="http://schemas.openxmlformats.org/officeDocument/2006/relationships/hyperlink" Target="http://reference.niem.gov/niem/specification/naming-and-design-rules/3.0/NIEM-NDR-3.0-2014-07-31.html" TargetMode="External"/><Relationship Id="rId793" Type="http://schemas.openxmlformats.org/officeDocument/2006/relationships/hyperlink" Target="http://reference.niem.gov/niem/specification/model-package-description/3.0/model-package-description-3.0.html" TargetMode="External"/><Relationship Id="rId807" Type="http://schemas.openxmlformats.org/officeDocument/2006/relationships/image" Target="media/image57.png"/><Relationship Id="rId7" Type="http://schemas.openxmlformats.org/officeDocument/2006/relationships/endnotes" Target="endnotes.xml"/><Relationship Id="rId239" Type="http://schemas.openxmlformats.org/officeDocument/2006/relationships/hyperlink" Target="http://reference.niem.gov/niem/specification/naming-and-design-rules/3.0/NIEM-NDR-3.0-2014-07-31.html" TargetMode="External"/><Relationship Id="rId446" Type="http://schemas.openxmlformats.org/officeDocument/2006/relationships/hyperlink" Target="http://reference.niem.gov/niem/specification/naming-and-design-rules/3.0/NIEM-NDR-3.0-2014-07-31.html" TargetMode="External"/><Relationship Id="rId653" Type="http://schemas.openxmlformats.org/officeDocument/2006/relationships/hyperlink" Target="http://reference.niem.gov/niem/specification/naming-and-design-rules/3.0/NIEM-NDR-3.0-2014-07-31.html" TargetMode="External"/><Relationship Id="rId292" Type="http://schemas.openxmlformats.org/officeDocument/2006/relationships/hyperlink" Target="http://reference.niem.gov/niem/specification/naming-and-design-rules/3.0/NIEM-NDR-3.0-2014-07-31.html" TargetMode="External"/><Relationship Id="rId306" Type="http://schemas.openxmlformats.org/officeDocument/2006/relationships/hyperlink" Target="http://reference.niem.gov/niem/specification/naming-and-design-rules/3.0/NIEM-NDR-3.0-2014-07-31.html" TargetMode="External"/><Relationship Id="rId860" Type="http://schemas.openxmlformats.org/officeDocument/2006/relationships/image" Target="media/image107.png"/><Relationship Id="rId87" Type="http://schemas.openxmlformats.org/officeDocument/2006/relationships/hyperlink" Target="http://www.w3.org/TR/2006/REC-xml-names-20060816" TargetMode="External"/><Relationship Id="rId513" Type="http://schemas.openxmlformats.org/officeDocument/2006/relationships/hyperlink" Target="http://reference.niem.gov/niem/specification/naming-and-design-rules/3.0/NIEM-NDR-3.0-2014-07-31.html" TargetMode="External"/><Relationship Id="rId597" Type="http://schemas.openxmlformats.org/officeDocument/2006/relationships/hyperlink" Target="http://reference.niem.gov/niem/specification/naming-and-design-rules/3.0/NIEM-NDR-3.0-2014-07-31.html" TargetMode="External"/><Relationship Id="rId720" Type="http://schemas.openxmlformats.org/officeDocument/2006/relationships/hyperlink" Target="http://reference.niem.gov/niem/specification/model-package-description/3.0/model-package-description-3.0.html" TargetMode="External"/><Relationship Id="rId818" Type="http://schemas.openxmlformats.org/officeDocument/2006/relationships/image" Target="media/image68.png"/><Relationship Id="rId152" Type="http://schemas.openxmlformats.org/officeDocument/2006/relationships/hyperlink" Target="http://reference.niem.gov/niem/specification/naming-and-design-rules/3.0/NIEM-NDR-3.0-2014-07-31.html" TargetMode="External"/><Relationship Id="rId457" Type="http://schemas.openxmlformats.org/officeDocument/2006/relationships/hyperlink" Target="http://reference.niem.gov/niem/specification/naming-and-design-rules/3.0/NIEM-NDR-3.0-2014-07-31.html" TargetMode="External"/><Relationship Id="rId664" Type="http://schemas.openxmlformats.org/officeDocument/2006/relationships/hyperlink" Target="http://reference.niem.gov/niem/specification/naming-and-design-rules/3.0/NIEM-NDR-3.0-2014-07-31.html" TargetMode="External"/><Relationship Id="rId871" Type="http://schemas.openxmlformats.org/officeDocument/2006/relationships/hyperlink" Target="http://www.omg.org/spec/NIEM-UML/20150201/NIEM_PSM_Profile" TargetMode="External"/><Relationship Id="rId14" Type="http://schemas.openxmlformats.org/officeDocument/2006/relationships/hyperlink" Target="http://www.omg.org/spec/NIEM-UML/20150201/NIEMReference/NIEM-Reference-codes-ansi_d20.xmi" TargetMode="External"/><Relationship Id="rId56" Type="http://schemas.openxmlformats.org/officeDocument/2006/relationships/hyperlink" Target="http://www.omg.org/spec/NIEM-UML/20150201/NIEMReference/NIEM-Reference-external-ogc.xmi" TargetMode="External"/><Relationship Id="rId317" Type="http://schemas.openxmlformats.org/officeDocument/2006/relationships/hyperlink" Target="http://reference.niem.gov/niem/specification/naming-and-design-rules/3.0/NIEM-NDR-3.0-2014-07-31.html" TargetMode="External"/><Relationship Id="rId359" Type="http://schemas.openxmlformats.org/officeDocument/2006/relationships/hyperlink" Target="http://reference.niem.gov/niem/specification/naming-and-design-rules/3.0/NIEM-NDR-3.0-2014-07-31.html" TargetMode="External"/><Relationship Id="rId524" Type="http://schemas.openxmlformats.org/officeDocument/2006/relationships/hyperlink" Target="http://reference.niem.gov/niem/specification/naming-and-design-rules/3.0/NIEM-NDR-3.0-2014-07-31.html" TargetMode="External"/><Relationship Id="rId566" Type="http://schemas.openxmlformats.org/officeDocument/2006/relationships/hyperlink" Target="http://reference.niem.gov/niem/specification/naming-and-design-rules/3.0/NIEM-NDR-3.0-2014-07-31.html" TargetMode="External"/><Relationship Id="rId731" Type="http://schemas.openxmlformats.org/officeDocument/2006/relationships/hyperlink" Target="http://reference.niem.gov/niem/specification/model-package-description/3.0/model-package-description-3.0.html" TargetMode="External"/><Relationship Id="rId773" Type="http://schemas.openxmlformats.org/officeDocument/2006/relationships/hyperlink" Target="http://reference.niem.gov/niem/specification/model-package-description/3.0/model-package-description-3.0.html" TargetMode="External"/><Relationship Id="rId98" Type="http://schemas.openxmlformats.org/officeDocument/2006/relationships/image" Target="media/image4.png"/><Relationship Id="rId121" Type="http://schemas.openxmlformats.org/officeDocument/2006/relationships/image" Target="media/image15.png"/><Relationship Id="rId163" Type="http://schemas.openxmlformats.org/officeDocument/2006/relationships/image" Target="media/image44.png"/><Relationship Id="rId219" Type="http://schemas.openxmlformats.org/officeDocument/2006/relationships/hyperlink" Target="http://reference.niem.gov/niem/specification/naming-and-design-rules/3.0/NIEM-NDR-3.0-2014-07-31.html" TargetMode="External"/><Relationship Id="rId370" Type="http://schemas.openxmlformats.org/officeDocument/2006/relationships/hyperlink" Target="http://reference.niem.gov/niem/specification/naming-and-design-rules/3.0/NIEM-NDR-3.0-2014-07-31.html" TargetMode="External"/><Relationship Id="rId426" Type="http://schemas.openxmlformats.org/officeDocument/2006/relationships/hyperlink" Target="http://reference.niem.gov/niem/specification/naming-and-design-rules/3.0/NIEM-NDR-3.0-2014-07-31.html" TargetMode="External"/><Relationship Id="rId633" Type="http://schemas.openxmlformats.org/officeDocument/2006/relationships/hyperlink" Target="http://reference.niem.gov/niem/specification/naming-and-design-rules/3.0/NIEM-NDR-3.0-2014-07-31.html" TargetMode="External"/><Relationship Id="rId829" Type="http://schemas.openxmlformats.org/officeDocument/2006/relationships/image" Target="media/image79.png"/><Relationship Id="rId230" Type="http://schemas.openxmlformats.org/officeDocument/2006/relationships/hyperlink" Target="http://reference.niem.gov/niem/specification/naming-and-design-rules/3.0/NIEM-NDR-3.0-2014-07-31.html" TargetMode="External"/><Relationship Id="rId468" Type="http://schemas.openxmlformats.org/officeDocument/2006/relationships/hyperlink" Target="http://reference.niem.gov/niem/specification/naming-and-design-rules/3.0/NIEM-NDR-3.0-2014-07-31.html" TargetMode="External"/><Relationship Id="rId675" Type="http://schemas.openxmlformats.org/officeDocument/2006/relationships/image" Target="media/image48.png"/><Relationship Id="rId840" Type="http://schemas.openxmlformats.org/officeDocument/2006/relationships/image" Target="media/image87.png"/><Relationship Id="rId882" Type="http://schemas.openxmlformats.org/officeDocument/2006/relationships/hyperlink" Target="http://reference.niem.gov/niem/resource/mpd/catalog/3.0/" TargetMode="External"/><Relationship Id="rId25" Type="http://schemas.openxmlformats.org/officeDocument/2006/relationships/hyperlink" Target="http://www.omg.org/spec/NIEM-UML/20150201/NIEMReference/NIEM-Reference-codes-dot_hazmat.xmi" TargetMode="External"/><Relationship Id="rId67" Type="http://schemas.openxmlformats.org/officeDocument/2006/relationships/footer" Target="footer2.xml"/><Relationship Id="rId272" Type="http://schemas.openxmlformats.org/officeDocument/2006/relationships/hyperlink" Target="http://reference.niem.gov/niem/specification/naming-and-design-rules/3.0/NIEM-NDR-3.0-2014-07-31.html" TargetMode="External"/><Relationship Id="rId328" Type="http://schemas.openxmlformats.org/officeDocument/2006/relationships/hyperlink" Target="http://reference.niem.gov/niem/specification/naming-and-design-rules/3.0/NIEM-NDR-3.0-2014-07-31.html" TargetMode="External"/><Relationship Id="rId535" Type="http://schemas.openxmlformats.org/officeDocument/2006/relationships/hyperlink" Target="http://reference.niem.gov/niem/specification/naming-and-design-rules/3.0/NIEM-NDR-3.0-2014-07-31.html" TargetMode="External"/><Relationship Id="rId577" Type="http://schemas.openxmlformats.org/officeDocument/2006/relationships/hyperlink" Target="http://reference.niem.gov/niem/specification/model-package-description/3.0/model-package-description-3.0.html" TargetMode="External"/><Relationship Id="rId700" Type="http://schemas.openxmlformats.org/officeDocument/2006/relationships/hyperlink" Target="http://reference.niem.gov/niem/specification/model-package-description/3.0/model-package-description-3.0.html" TargetMode="External"/><Relationship Id="rId742" Type="http://schemas.openxmlformats.org/officeDocument/2006/relationships/hyperlink" Target="http://reference.niem.gov/niem/specification/model-package-description/3.0/model-package-description-3.0.html" TargetMode="External"/><Relationship Id="rId132" Type="http://schemas.openxmlformats.org/officeDocument/2006/relationships/image" Target="media/image23.png"/><Relationship Id="rId174" Type="http://schemas.openxmlformats.org/officeDocument/2006/relationships/hyperlink" Target="http://reference.niem.gov/niem/specification/naming-and-design-rules/3.0/NIEM-NDR-3.0-2014-07-31.html" TargetMode="External"/><Relationship Id="rId381" Type="http://schemas.openxmlformats.org/officeDocument/2006/relationships/hyperlink" Target="http://reference.niem.gov/niem/specification/naming-and-design-rules/3.0/NIEM-NDR-3.0-2014-07-31.html" TargetMode="External"/><Relationship Id="rId602" Type="http://schemas.openxmlformats.org/officeDocument/2006/relationships/hyperlink" Target="http://reference.niem.gov/niem/specification/naming-and-design-rules/3.0/NIEM-NDR-3.0-2014-07-31.html" TargetMode="External"/><Relationship Id="rId784" Type="http://schemas.openxmlformats.org/officeDocument/2006/relationships/hyperlink" Target="http://reference.niem.gov/niem/specification/model-package-description/3.0/model-package-description-3.0.html" TargetMode="External"/><Relationship Id="rId241" Type="http://schemas.openxmlformats.org/officeDocument/2006/relationships/hyperlink" Target="http://reference.niem.gov/niem/specification/naming-and-design-rules/3.0/NIEM-NDR-3.0-2014-07-31.html" TargetMode="External"/><Relationship Id="rId437" Type="http://schemas.openxmlformats.org/officeDocument/2006/relationships/hyperlink" Target="http://reference.niem.gov/niem/specification/naming-and-design-rules/3.0/NIEM-NDR-3.0-2014-07-31.html" TargetMode="External"/><Relationship Id="rId479" Type="http://schemas.openxmlformats.org/officeDocument/2006/relationships/hyperlink" Target="http://reference.niem.gov/niem/specification/naming-and-design-rules/3.0/NIEM-NDR-3.0-2014-07-31.html" TargetMode="External"/><Relationship Id="rId644" Type="http://schemas.openxmlformats.org/officeDocument/2006/relationships/hyperlink" Target="http://reference.niem.gov/niem/specification/naming-and-design-rules/3.0/NIEM-NDR-3.0-2014-07-31.html" TargetMode="External"/><Relationship Id="rId686" Type="http://schemas.openxmlformats.org/officeDocument/2006/relationships/hyperlink" Target="http://reference.niem.gov/niem/specification/model-package-description/3.0/model-package-description-3.0.html" TargetMode="External"/><Relationship Id="rId851" Type="http://schemas.openxmlformats.org/officeDocument/2006/relationships/image" Target="media/image98.png"/><Relationship Id="rId893" Type="http://schemas.openxmlformats.org/officeDocument/2006/relationships/hyperlink" Target="http://www.omg.org/spec/NIEM-UML/20150201/NIEMplatformBinding.qvto" TargetMode="External"/><Relationship Id="rId36" Type="http://schemas.openxmlformats.org/officeDocument/2006/relationships/hyperlink" Target="http://www.omg.org/spec/NIEM-UML/20150201/NIEMReference/NIEM-Reference-codes-iso_4217.xmi" TargetMode="External"/><Relationship Id="rId283" Type="http://schemas.openxmlformats.org/officeDocument/2006/relationships/hyperlink" Target="http://reference.niem.gov/niem/specification/naming-and-design-rules/3.0/NIEM-NDR-3.0-2014-07-31.html" TargetMode="External"/><Relationship Id="rId339" Type="http://schemas.openxmlformats.org/officeDocument/2006/relationships/hyperlink" Target="http://reference.niem.gov/niem/specification/naming-and-design-rules/3.0/NIEM-NDR-3.0-2014-07-31.html" TargetMode="External"/><Relationship Id="rId490" Type="http://schemas.openxmlformats.org/officeDocument/2006/relationships/hyperlink" Target="http://reference.niem.gov/niem/specification/naming-and-design-rules/3.0/NIEM-NDR-3.0-2014-07-31.html" TargetMode="External"/><Relationship Id="rId504" Type="http://schemas.openxmlformats.org/officeDocument/2006/relationships/hyperlink" Target="http://reference.niem.gov/niem/specification/naming-and-design-rules/3.0/NIEM-NDR-3.0-2014-07-31.html" TargetMode="External"/><Relationship Id="rId546" Type="http://schemas.openxmlformats.org/officeDocument/2006/relationships/hyperlink" Target="http://reference.niem.gov/niem/specification/naming-and-design-rules/3.0/NIEM-NDR-3.0-2014-07-31.html" TargetMode="External"/><Relationship Id="rId711" Type="http://schemas.openxmlformats.org/officeDocument/2006/relationships/hyperlink" Target="http://reference.niem.gov/niem/specification/model-package-description/3.0/model-package-description-3.0.html" TargetMode="External"/><Relationship Id="rId753" Type="http://schemas.openxmlformats.org/officeDocument/2006/relationships/hyperlink" Target="http://reference.niem.gov/niem/specification/model-package-description/3.0/model-package-description-3.0.html" TargetMode="External"/><Relationship Id="rId78" Type="http://schemas.openxmlformats.org/officeDocument/2006/relationships/hyperlink" Target="http://reference.niem.gov/niem/" TargetMode="External"/><Relationship Id="rId101" Type="http://schemas.openxmlformats.org/officeDocument/2006/relationships/hyperlink" Target="http://reference.niem.gov/niem/specification/naming-and-design-rules/3.0/NIEM-NDR-3.0-2014-07-31.html" TargetMode="External"/><Relationship Id="rId143" Type="http://schemas.openxmlformats.org/officeDocument/2006/relationships/hyperlink" Target="http://reference.niem.gov/niem/specification/naming-and-design-rules/3.0/NIEM-NDR-3.0-2014-07-31.html" TargetMode="External"/><Relationship Id="rId185" Type="http://schemas.openxmlformats.org/officeDocument/2006/relationships/hyperlink" Target="http://reference.niem.gov/niem/specification/naming-and-design-rules/3.0/NIEM-NDR-3.0-2014-07-31.html" TargetMode="External"/><Relationship Id="rId350" Type="http://schemas.openxmlformats.org/officeDocument/2006/relationships/hyperlink" Target="http://reference.niem.gov/niem/specification/naming-and-design-rules/3.0/NIEM-NDR-3.0-2014-07-31.html" TargetMode="External"/><Relationship Id="rId406" Type="http://schemas.openxmlformats.org/officeDocument/2006/relationships/hyperlink" Target="http://reference.niem.gov/niem/specification/naming-and-design-rules/3.0/NIEM-NDR-3.0-2014-07-31.html" TargetMode="External"/><Relationship Id="rId588" Type="http://schemas.openxmlformats.org/officeDocument/2006/relationships/hyperlink" Target="http://reference.niem.gov/niem/specification/naming-and-design-rules/3.0/NIEM-NDR-3.0-2014-07-31.html" TargetMode="External"/><Relationship Id="rId795" Type="http://schemas.openxmlformats.org/officeDocument/2006/relationships/hyperlink" Target="http://reference.niem.gov/niem/specification/model-package-description/3.0/model-package-description-3.0.html" TargetMode="External"/><Relationship Id="rId809" Type="http://schemas.openxmlformats.org/officeDocument/2006/relationships/image" Target="media/image59.png"/><Relationship Id="rId9" Type="http://schemas.openxmlformats.org/officeDocument/2006/relationships/hyperlink" Target="http://www.omg.org/spec/NIEM-UML/20150201/XmlPrimitiveTypes.xmi" TargetMode="External"/><Relationship Id="rId210" Type="http://schemas.openxmlformats.org/officeDocument/2006/relationships/hyperlink" Target="http://reference.niem.gov/niem/specification/naming-and-design-rules/3.0/NIEM-NDR-3.0-2014-07-31.html" TargetMode="External"/><Relationship Id="rId392" Type="http://schemas.openxmlformats.org/officeDocument/2006/relationships/hyperlink" Target="http://reference.niem.gov/niem/specification/naming-and-design-rules/3.0/NIEM-NDR-3.0-2014-07-31.html" TargetMode="External"/><Relationship Id="rId448" Type="http://schemas.openxmlformats.org/officeDocument/2006/relationships/hyperlink" Target="http://reference.niem.gov/niem/specification/naming-and-design-rules/3.0/NIEM-NDR-3.0-2014-07-31.html" TargetMode="External"/><Relationship Id="rId613" Type="http://schemas.openxmlformats.org/officeDocument/2006/relationships/hyperlink" Target="http://reference.niem.gov/niem/specification/naming-and-design-rules/3.0/NIEM-NDR-3.0-2014-07-31.html" TargetMode="External"/><Relationship Id="rId655" Type="http://schemas.openxmlformats.org/officeDocument/2006/relationships/hyperlink" Target="http://reference.niem.gov/niem/specification/naming-and-design-rules/3.0/NIEM-NDR-3.0-2014-07-31.html" TargetMode="External"/><Relationship Id="rId697" Type="http://schemas.openxmlformats.org/officeDocument/2006/relationships/hyperlink" Target="http://reference.niem.gov/niem/specification/model-package-description/3.0/model-package-description-3.0.html" TargetMode="External"/><Relationship Id="rId820" Type="http://schemas.openxmlformats.org/officeDocument/2006/relationships/image" Target="media/image70.png"/><Relationship Id="rId862" Type="http://schemas.openxmlformats.org/officeDocument/2006/relationships/image" Target="media/image109.png"/><Relationship Id="rId252" Type="http://schemas.openxmlformats.org/officeDocument/2006/relationships/hyperlink" Target="http://reference.niem.gov/niem/specification/naming-and-design-rules/3.0/NIEM-NDR-3.0-2014-07-31.html" TargetMode="External"/><Relationship Id="rId294" Type="http://schemas.openxmlformats.org/officeDocument/2006/relationships/hyperlink" Target="http://reference.niem.gov/niem/specification/naming-and-design-rules/3.0/NIEM-NDR-3.0-2014-07-31.html" TargetMode="External"/><Relationship Id="rId308" Type="http://schemas.openxmlformats.org/officeDocument/2006/relationships/hyperlink" Target="http://reference.niem.gov/niem/specification/naming-and-design-rules/3.0/NIEM-NDR-3.0-2014-07-31.html" TargetMode="External"/><Relationship Id="rId515" Type="http://schemas.openxmlformats.org/officeDocument/2006/relationships/hyperlink" Target="http://reference.niem.gov/niem/specification/naming-and-design-rules/3.0/NIEM-NDR-3.0-2014-07-31.html" TargetMode="External"/><Relationship Id="rId722" Type="http://schemas.openxmlformats.org/officeDocument/2006/relationships/hyperlink" Target="http://reference.niem.gov/niem/specification/model-package-description/3.0/model-package-description-3.0.html" TargetMode="External"/><Relationship Id="rId47" Type="http://schemas.openxmlformats.org/officeDocument/2006/relationships/hyperlink" Target="http://www.omg.org/spec/NIEM-UML/20150201/NIEMReference/NIEM-Reference-codes-usps_states.xmi" TargetMode="External"/><Relationship Id="rId89" Type="http://schemas.openxmlformats.org/officeDocument/2006/relationships/hyperlink" Target="http://www.w3.org/TR/xmlschema-2/" TargetMode="External"/><Relationship Id="rId112" Type="http://schemas.openxmlformats.org/officeDocument/2006/relationships/hyperlink" Target="http://reference.niem.gov/niem/specification/naming-and-design-rules/3.0/NIEM-NDR-3.0-2014-07-31.html" TargetMode="External"/><Relationship Id="rId154" Type="http://schemas.openxmlformats.org/officeDocument/2006/relationships/image" Target="media/image38.png"/><Relationship Id="rId361" Type="http://schemas.openxmlformats.org/officeDocument/2006/relationships/hyperlink" Target="http://reference.niem.gov/niem/specification/naming-and-design-rules/3.0/NIEM-NDR-3.0-2014-07-31.html" TargetMode="External"/><Relationship Id="rId557" Type="http://schemas.openxmlformats.org/officeDocument/2006/relationships/hyperlink" Target="http://reference.niem.gov/niem/specification/naming-and-design-rules/3.0/NIEM-NDR-3.0-2014-07-31.html" TargetMode="External"/><Relationship Id="rId599" Type="http://schemas.openxmlformats.org/officeDocument/2006/relationships/hyperlink" Target="http://reference.niem.gov/niem/specification/naming-and-design-rules/3.0/NIEM-NDR-3.0-2014-07-31.html" TargetMode="External"/><Relationship Id="rId764" Type="http://schemas.openxmlformats.org/officeDocument/2006/relationships/hyperlink" Target="http://reference.niem.gov/niem/specification/model-package-description/3.0/model-package-description-3.0.html" TargetMode="External"/><Relationship Id="rId196" Type="http://schemas.openxmlformats.org/officeDocument/2006/relationships/hyperlink" Target="http://reference.niem.gov/niem/specification/naming-and-design-rules/3.0/NIEM-NDR-3.0-2014-07-31.html" TargetMode="External"/><Relationship Id="rId417" Type="http://schemas.openxmlformats.org/officeDocument/2006/relationships/hyperlink" Target="http://reference.niem.gov/niem/specification/naming-and-design-rules/3.0/NIEM-NDR-3.0-2014-07-31.html" TargetMode="External"/><Relationship Id="rId459" Type="http://schemas.openxmlformats.org/officeDocument/2006/relationships/hyperlink" Target="http://reference.niem.gov/niem/specification/naming-and-design-rules/3.0/NIEM-NDR-3.0-2014-07-31.html" TargetMode="External"/><Relationship Id="rId624" Type="http://schemas.openxmlformats.org/officeDocument/2006/relationships/hyperlink" Target="http://reference.niem.gov/niem/specification/naming-and-design-rules/3.0/NIEM-NDR-3.0-2014-07-31.html" TargetMode="External"/><Relationship Id="rId666" Type="http://schemas.openxmlformats.org/officeDocument/2006/relationships/hyperlink" Target="http://reference.niem.gov/niem/specification/naming-and-design-rules/3.0/NIEM-NDR-3.0-2014-07-31.html" TargetMode="External"/><Relationship Id="rId831" Type="http://schemas.openxmlformats.org/officeDocument/2006/relationships/image" Target="media/image81.png"/><Relationship Id="rId873" Type="http://schemas.openxmlformats.org/officeDocument/2006/relationships/hyperlink" Target="http://www.omg.org/spec/NIEM-UML/20150201/NIEMpim2psm.qvto" TargetMode="External"/><Relationship Id="rId16" Type="http://schemas.openxmlformats.org/officeDocument/2006/relationships/hyperlink" Target="http://www.omg.org/spec/NIEM-UML/20150201/NIEMReference/NIEM-Reference-codes-atf.xmi" TargetMode="External"/><Relationship Id="rId221" Type="http://schemas.openxmlformats.org/officeDocument/2006/relationships/hyperlink" Target="http://reference.niem.gov/niem/specification/naming-and-design-rules/3.0/NIEM-NDR-3.0-2014-07-31.html" TargetMode="External"/><Relationship Id="rId263" Type="http://schemas.openxmlformats.org/officeDocument/2006/relationships/hyperlink" Target="http://reference.niem.gov/niem/specification/naming-and-design-rules/3.0/NIEM-NDR-3.0-2014-07-31.html" TargetMode="External"/><Relationship Id="rId319" Type="http://schemas.openxmlformats.org/officeDocument/2006/relationships/hyperlink" Target="http://reference.niem.gov/niem/specification/naming-and-design-rules/3.0/NIEM-NDR-3.0-2014-07-31.html" TargetMode="External"/><Relationship Id="rId470" Type="http://schemas.openxmlformats.org/officeDocument/2006/relationships/hyperlink" Target="http://reference.niem.gov/niem/specification/naming-and-design-rules/3.0/NIEM-NDR-3.0-2014-07-31.html" TargetMode="External"/><Relationship Id="rId526" Type="http://schemas.openxmlformats.org/officeDocument/2006/relationships/hyperlink" Target="http://reference.niem.gov/niem/specification/naming-and-design-rules/3.0/NIEM-NDR-3.0-2014-07-31.html" TargetMode="External"/><Relationship Id="rId58" Type="http://schemas.openxmlformats.org/officeDocument/2006/relationships/hyperlink" Target="http://www.omg.org/spec/NIEM-UML/20150201/NIEMReference/NIEM-Reference-niem-core.xmi" TargetMode="External"/><Relationship Id="rId123" Type="http://schemas.openxmlformats.org/officeDocument/2006/relationships/hyperlink" Target="http://reference.niem.gov/niem/specification/naming-and-design-rules/3.0/NIEM-NDR-3.0-2014-07-31.html" TargetMode="External"/><Relationship Id="rId330" Type="http://schemas.openxmlformats.org/officeDocument/2006/relationships/hyperlink" Target="http://reference.niem.gov/niem/specification/naming-and-design-rules/3.0/NIEM-NDR-3.0-2014-07-31.html" TargetMode="External"/><Relationship Id="rId568" Type="http://schemas.openxmlformats.org/officeDocument/2006/relationships/hyperlink" Target="http://reference.niem.gov/niem/specification/naming-and-design-rules/3.0/NIEM-NDR-3.0-2014-07-31.html" TargetMode="External"/><Relationship Id="rId733" Type="http://schemas.openxmlformats.org/officeDocument/2006/relationships/hyperlink" Target="http://reference.niem.gov/niem/specification/model-package-description/3.0/model-package-description-3.0.html" TargetMode="External"/><Relationship Id="rId775" Type="http://schemas.openxmlformats.org/officeDocument/2006/relationships/hyperlink" Target="http://reference.niem.gov/niem/specification/model-package-description/3.0/model-package-description-3.0.html" TargetMode="External"/><Relationship Id="rId165" Type="http://schemas.openxmlformats.org/officeDocument/2006/relationships/hyperlink" Target="http://reference.niem.gov/niem/specification/naming-and-design-rules/3.0/NIEM-NDR-3.0-2014-07-31.html" TargetMode="External"/><Relationship Id="rId372" Type="http://schemas.openxmlformats.org/officeDocument/2006/relationships/hyperlink" Target="http://reference.niem.gov/niem/specification/naming-and-design-rules/3.0/NIEM-NDR-3.0-2014-07-31.html" TargetMode="External"/><Relationship Id="rId428" Type="http://schemas.openxmlformats.org/officeDocument/2006/relationships/hyperlink" Target="http://reference.niem.gov/niem/specification/naming-and-design-rules/3.0/NIEM-NDR-3.0-2014-07-31.html" TargetMode="External"/><Relationship Id="rId635" Type="http://schemas.openxmlformats.org/officeDocument/2006/relationships/hyperlink" Target="http://reference.niem.gov/niem/specification/naming-and-design-rules/3.0/NIEM-NDR-3.0-2014-07-31.html" TargetMode="External"/><Relationship Id="rId677" Type="http://schemas.openxmlformats.org/officeDocument/2006/relationships/image" Target="media/image50.png"/><Relationship Id="rId800" Type="http://schemas.openxmlformats.org/officeDocument/2006/relationships/hyperlink" Target="http://reference.niem.gov/niem/specification/model-package-description/3.0/model-package-description-3.0.html" TargetMode="External"/><Relationship Id="rId842" Type="http://schemas.openxmlformats.org/officeDocument/2006/relationships/image" Target="media/image89.png"/><Relationship Id="rId232" Type="http://schemas.openxmlformats.org/officeDocument/2006/relationships/hyperlink" Target="http://reference.niem.gov/niem/specification/naming-and-design-rules/3.0/" TargetMode="External"/><Relationship Id="rId274" Type="http://schemas.openxmlformats.org/officeDocument/2006/relationships/hyperlink" Target="http://reference.niem.gov/niem/specification/naming-and-design-rules/3.0/NIEM-NDR-3.0-2014-07-31.html" TargetMode="External"/><Relationship Id="rId481" Type="http://schemas.openxmlformats.org/officeDocument/2006/relationships/hyperlink" Target="http://reference.niem.gov/niem/specification/naming-and-design-rules/3.0/NIEM-NDR-3.0-2014-07-31.html" TargetMode="External"/><Relationship Id="rId702" Type="http://schemas.openxmlformats.org/officeDocument/2006/relationships/hyperlink" Target="http://reference.niem.gov/niem/specification/model-package-description/3.0/model-package-description-3.0.html" TargetMode="External"/><Relationship Id="rId884" Type="http://schemas.openxmlformats.org/officeDocument/2006/relationships/hyperlink" Target="http://niem.gov/niem/wantlist/2.2" TargetMode="External"/><Relationship Id="rId27" Type="http://schemas.openxmlformats.org/officeDocument/2006/relationships/hyperlink" Target="http://www.omg.org/spec/NIEM-UML/20150201/NIEMReference/NIEM-Reference-codes-edxl_rm.xmi" TargetMode="External"/><Relationship Id="rId69" Type="http://schemas.openxmlformats.org/officeDocument/2006/relationships/hyperlink" Target="http://www.omg.org/spec" TargetMode="External"/><Relationship Id="rId134" Type="http://schemas.openxmlformats.org/officeDocument/2006/relationships/hyperlink" Target="http://reference.niem.gov/niem/specification/naming-and-design-rules/3.0/NIEM-NDR-3.0-2014-07-31.html" TargetMode="External"/><Relationship Id="rId537" Type="http://schemas.openxmlformats.org/officeDocument/2006/relationships/hyperlink" Target="http://reference.niem.gov/niem/specification/naming-and-design-rules/3.0/NIEM-NDR-3.0-2014-07-31.html" TargetMode="External"/><Relationship Id="rId579" Type="http://schemas.openxmlformats.org/officeDocument/2006/relationships/hyperlink" Target="http://reference.niem.gov/niem/specification/model-package-description/3.0/model-package-description-3.0.html" TargetMode="External"/><Relationship Id="rId744" Type="http://schemas.openxmlformats.org/officeDocument/2006/relationships/hyperlink" Target="http://reference.niem.gov/niem/specification/model-package-description/3.0/model-package-description-3.0.html" TargetMode="External"/><Relationship Id="rId786" Type="http://schemas.openxmlformats.org/officeDocument/2006/relationships/hyperlink" Target="http://reference.niem.gov/niem/specification/model-package-description/3.0/model-package-description-3.0.html" TargetMode="External"/><Relationship Id="rId80" Type="http://schemas.openxmlformats.org/officeDocument/2006/relationships/hyperlink" Target="http://reference.niem.gov/niem/specification/model-package-description/3.0/" TargetMode="External"/><Relationship Id="rId176" Type="http://schemas.openxmlformats.org/officeDocument/2006/relationships/hyperlink" Target="http://reference.niem.gov/niem/specification/naming-and-design-rules/3.0/NIEM-NDR-3.0-2014-07-31.html" TargetMode="External"/><Relationship Id="rId341" Type="http://schemas.openxmlformats.org/officeDocument/2006/relationships/hyperlink" Target="http://reference.niem.gov/niem/specification/naming-and-design-rules/3.0/NIEM-NDR-3.0-2014-07-31.html" TargetMode="External"/><Relationship Id="rId383" Type="http://schemas.openxmlformats.org/officeDocument/2006/relationships/hyperlink" Target="http://reference.niem.gov/niem/specification/naming-and-design-rules/3.0/NIEM-NDR-3.0-2014-07-31.html" TargetMode="External"/><Relationship Id="rId439" Type="http://schemas.openxmlformats.org/officeDocument/2006/relationships/hyperlink" Target="http://reference.niem.gov/niem/specification/naming-and-design-rules/3.0/NIEM-NDR-3.0-2014-07-31.html" TargetMode="External"/><Relationship Id="rId590" Type="http://schemas.openxmlformats.org/officeDocument/2006/relationships/hyperlink" Target="http://reference.niem.gov/niem/specification/naming-and-design-rules/3.0/NIEM-NDR-3.0-2014-07-31.html" TargetMode="External"/><Relationship Id="rId604" Type="http://schemas.openxmlformats.org/officeDocument/2006/relationships/hyperlink" Target="http://reference.niem.gov/niem/specification/naming-and-design-rules/3.0/NIEM-NDR-3.0-2014-07-31.html" TargetMode="External"/><Relationship Id="rId646" Type="http://schemas.openxmlformats.org/officeDocument/2006/relationships/hyperlink" Target="http://reference.niem.gov/niem/specification/naming-and-design-rules/3.0/NIEM-NDR-3.0-2014-07-31.html" TargetMode="External"/><Relationship Id="rId811" Type="http://schemas.openxmlformats.org/officeDocument/2006/relationships/image" Target="media/image61.png"/><Relationship Id="rId201" Type="http://schemas.openxmlformats.org/officeDocument/2006/relationships/hyperlink" Target="http://reference.niem.gov/niem/specification/naming-and-design-rules/3.0/NIEM-NDR-3.0-2014-07-31.html" TargetMode="External"/><Relationship Id="rId243" Type="http://schemas.openxmlformats.org/officeDocument/2006/relationships/hyperlink" Target="http://reference.niem.gov/niem/specification/naming-and-design-rules/3.0/NIEM-NDR-3.0-2014-07-31.html" TargetMode="External"/><Relationship Id="rId285" Type="http://schemas.openxmlformats.org/officeDocument/2006/relationships/hyperlink" Target="http://reference.niem.gov/niem/specification/naming-and-design-rules/3.0/NIEM-NDR-3.0-2014-07-31.html" TargetMode="External"/><Relationship Id="rId450" Type="http://schemas.openxmlformats.org/officeDocument/2006/relationships/hyperlink" Target="http://reference.niem.gov/niem/specification/naming-and-design-rules/3.0/NIEM-NDR-3.0-2014-07-31.html" TargetMode="External"/><Relationship Id="rId506" Type="http://schemas.openxmlformats.org/officeDocument/2006/relationships/hyperlink" Target="http://reference.niem.gov/niem/specification/naming-and-design-rules/3.0/NIEM-NDR-3.0-2014-07-31.html" TargetMode="External"/><Relationship Id="rId688" Type="http://schemas.openxmlformats.org/officeDocument/2006/relationships/hyperlink" Target="http://reference.niem.gov/niem/specification/model-package-description/3.0/model-package-description-3.0.html" TargetMode="External"/><Relationship Id="rId853" Type="http://schemas.openxmlformats.org/officeDocument/2006/relationships/image" Target="media/image100.png"/><Relationship Id="rId895" Type="http://schemas.openxmlformats.org/officeDocument/2006/relationships/hyperlink" Target="http://www.eclipse.org/xsd/2002/XSD" TargetMode="External"/><Relationship Id="rId38" Type="http://schemas.openxmlformats.org/officeDocument/2006/relationships/hyperlink" Target="http://www.omg.org/spec/NIEM-UML/20150201/NIEMReference/NIEM-Reference-codes-it_codes.xmi" TargetMode="External"/><Relationship Id="rId103" Type="http://schemas.openxmlformats.org/officeDocument/2006/relationships/image" Target="media/image5.png"/><Relationship Id="rId310" Type="http://schemas.openxmlformats.org/officeDocument/2006/relationships/hyperlink" Target="http://reference.niem.gov/niem/specification/naming-and-design-rules/3.0/NIEM-NDR-3.0-2014-07-31.html" TargetMode="External"/><Relationship Id="rId492" Type="http://schemas.openxmlformats.org/officeDocument/2006/relationships/hyperlink" Target="http://reference.niem.gov/niem/specification/naming-and-design-rules/3.0/NIEM-NDR-3.0-2014-07-31.html" TargetMode="External"/><Relationship Id="rId548" Type="http://schemas.openxmlformats.org/officeDocument/2006/relationships/hyperlink" Target="http://reference.niem.gov/niem/specification/naming-and-design-rules/3.0/NIEM-NDR-3.0-2014-07-31.html" TargetMode="External"/><Relationship Id="rId713" Type="http://schemas.openxmlformats.org/officeDocument/2006/relationships/hyperlink" Target="http://reference.niem.gov/niem/specification/model-package-description/3.0/model-package-description-3.0.html" TargetMode="External"/><Relationship Id="rId755" Type="http://schemas.openxmlformats.org/officeDocument/2006/relationships/hyperlink" Target="http://reference.niem.gov/niem/specification/model-package-description/3.0/model-package-description-3.0.html" TargetMode="External"/><Relationship Id="rId797" Type="http://schemas.openxmlformats.org/officeDocument/2006/relationships/hyperlink" Target="http://reference.niem.gov/niem/specification/model-package-description/3.0/model-package-description-3.0.html" TargetMode="External"/><Relationship Id="rId91" Type="http://schemas.openxmlformats.org/officeDocument/2006/relationships/hyperlink" Target="http://reference.niem.gov/niem/specification/naming-and-design-rules/3.0/NIEM-NDR-3.0-2014-07-31.html" TargetMode="External"/><Relationship Id="rId145" Type="http://schemas.openxmlformats.org/officeDocument/2006/relationships/image" Target="media/image30.png"/><Relationship Id="rId187" Type="http://schemas.openxmlformats.org/officeDocument/2006/relationships/hyperlink" Target="http://www.w3.org/TR/2004/REC-xmlschema-1-20041028/" TargetMode="External"/><Relationship Id="rId352" Type="http://schemas.openxmlformats.org/officeDocument/2006/relationships/hyperlink" Target="http://reference.niem.gov/niem/specification/naming-and-design-rules/3.0/NIEM-NDR-3.0-2014-07-31.html" TargetMode="External"/><Relationship Id="rId394" Type="http://schemas.openxmlformats.org/officeDocument/2006/relationships/hyperlink" Target="http://reference.niem.gov/niem/specification/naming-and-design-rules/3.0/NIEM-NDR-3.0-2014-07-31.html" TargetMode="External"/><Relationship Id="rId408" Type="http://schemas.openxmlformats.org/officeDocument/2006/relationships/hyperlink" Target="http://reference.niem.gov/niem/specification/naming-and-design-rules/3.0/NIEM-NDR-3.0-2014-07-31.html" TargetMode="External"/><Relationship Id="rId615" Type="http://schemas.openxmlformats.org/officeDocument/2006/relationships/hyperlink" Target="http://reference.niem.gov/niem/specification/naming-and-design-rules/3.0/NIEM-NDR-3.0-2014-07-31.html" TargetMode="External"/><Relationship Id="rId822" Type="http://schemas.openxmlformats.org/officeDocument/2006/relationships/image" Target="media/image72.png"/><Relationship Id="rId212" Type="http://schemas.openxmlformats.org/officeDocument/2006/relationships/hyperlink" Target="http://reference.niem.gov/niem/specification/naming-and-design-rules/3.0/NIEM-NDR-3.0-2014-07-31.html" TargetMode="External"/><Relationship Id="rId254" Type="http://schemas.openxmlformats.org/officeDocument/2006/relationships/hyperlink" Target="http://reference.niem.gov/niem/specification/naming-and-design-rules/3.0/NIEM-NDR-3.0-2014-07-31.html" TargetMode="External"/><Relationship Id="rId657" Type="http://schemas.openxmlformats.org/officeDocument/2006/relationships/hyperlink" Target="http://reference.niem.gov/niem/specification/naming-and-design-rules/3.0/NIEM-NDR-3.0-2014-07-31.html" TargetMode="External"/><Relationship Id="rId699" Type="http://schemas.openxmlformats.org/officeDocument/2006/relationships/hyperlink" Target="http://reference.niem.gov/niem/specification/model-package-description/3.0/model-package-description-3.0.html" TargetMode="External"/><Relationship Id="rId864" Type="http://schemas.openxmlformats.org/officeDocument/2006/relationships/image" Target="media/image111.png"/><Relationship Id="rId49" Type="http://schemas.openxmlformats.org/officeDocument/2006/relationships/hyperlink" Target="http://www.omg.org/spec/NIEM-UML/20150201/NIEMReference/NIEM-Reference-domains-biometrics.xmi" TargetMode="External"/><Relationship Id="rId114" Type="http://schemas.openxmlformats.org/officeDocument/2006/relationships/image" Target="media/image10.png"/><Relationship Id="rId296" Type="http://schemas.openxmlformats.org/officeDocument/2006/relationships/hyperlink" Target="http://reference.niem.gov/niem/specification/naming-and-design-rules/3.0/NIEM-NDR-3.0-2014-07-31.html" TargetMode="External"/><Relationship Id="rId461" Type="http://schemas.openxmlformats.org/officeDocument/2006/relationships/hyperlink" Target="http://reference.niem.gov/niem/specification/naming-and-design-rules/3.0/NIEM-NDR-3.0-2014-07-31.html" TargetMode="External"/><Relationship Id="rId517" Type="http://schemas.openxmlformats.org/officeDocument/2006/relationships/hyperlink" Target="http://reference.niem.gov/niem/specification/naming-and-design-rules/3.0/NIEM-NDR-3.0-2014-07-31.html" TargetMode="External"/><Relationship Id="rId559" Type="http://schemas.openxmlformats.org/officeDocument/2006/relationships/hyperlink" Target="http://reference.niem.gov/niem/specification/naming-and-design-rules/3.0/NIEM-NDR-3.0-2014-07-31.html" TargetMode="External"/><Relationship Id="rId724" Type="http://schemas.openxmlformats.org/officeDocument/2006/relationships/hyperlink" Target="http://reference.niem.gov/niem/specification/model-package-description/3.0/model-package-description-3.0.html" TargetMode="External"/><Relationship Id="rId766" Type="http://schemas.openxmlformats.org/officeDocument/2006/relationships/hyperlink" Target="http://reference.niem.gov/niem/specification/model-package-description/3.0/model-package-description-3.0.html" TargetMode="External"/><Relationship Id="rId60" Type="http://schemas.openxmlformats.org/officeDocument/2006/relationships/hyperlink" Target="http://www.omg.org/spec/NIEM-UML/20150201/NIEMpsm2xsd.qvto" TargetMode="External"/><Relationship Id="rId156" Type="http://schemas.openxmlformats.org/officeDocument/2006/relationships/image" Target="media/image40.png"/><Relationship Id="rId198" Type="http://schemas.openxmlformats.org/officeDocument/2006/relationships/hyperlink" Target="http://reference.niem.gov/niem/specification/naming-and-design-rules/3.0/NIEM-NDR-3.0-2014-07-31.html" TargetMode="External"/><Relationship Id="rId321" Type="http://schemas.openxmlformats.org/officeDocument/2006/relationships/hyperlink" Target="http://reference.niem.gov/niem/specification/naming-and-design-rules/3.0/NIEM-NDR-3.0-2014-07-31.html" TargetMode="External"/><Relationship Id="rId363" Type="http://schemas.openxmlformats.org/officeDocument/2006/relationships/hyperlink" Target="http://www.w3.org/TR/2004/REC-xmlschema-1-20041028/" TargetMode="External"/><Relationship Id="rId419" Type="http://schemas.openxmlformats.org/officeDocument/2006/relationships/hyperlink" Target="http://reference.niem.gov/niem/specification/naming-and-design-rules/3.0/NIEM-NDR-3.0-2014-07-31.html" TargetMode="External"/><Relationship Id="rId570" Type="http://schemas.openxmlformats.org/officeDocument/2006/relationships/hyperlink" Target="http://reference.niem.gov/niem/specification/naming-and-design-rules/3.0/NIEM-NDR-3.0-2014-07-31.html" TargetMode="External"/><Relationship Id="rId626" Type="http://schemas.openxmlformats.org/officeDocument/2006/relationships/hyperlink" Target="http://reference.niem.gov/niem/specification/naming-and-design-rules/3.0/NIEM-NDR-3.0-2014-07-31.html" TargetMode="External"/><Relationship Id="rId223" Type="http://schemas.openxmlformats.org/officeDocument/2006/relationships/hyperlink" Target="http://reference.niem.gov/niem/specification/naming-and-design-rules/3.0/NIEM-NDR-3.0-2014-07-31.html" TargetMode="External"/><Relationship Id="rId430" Type="http://schemas.openxmlformats.org/officeDocument/2006/relationships/hyperlink" Target="http://reference.niem.gov/niem/specification/naming-and-design-rules/3.0/NIEM-NDR-3.0-2014-07-31.html" TargetMode="External"/><Relationship Id="rId668" Type="http://schemas.openxmlformats.org/officeDocument/2006/relationships/hyperlink" Target="http://reference.niem.gov/niem/specification/naming-and-design-rules/3.0/NIEM-NDR-3.0-2014-07-31.html" TargetMode="External"/><Relationship Id="rId833" Type="http://schemas.openxmlformats.org/officeDocument/2006/relationships/footer" Target="footer3.xml"/><Relationship Id="rId875" Type="http://schemas.openxmlformats.org/officeDocument/2006/relationships/hyperlink" Target="http://www.omg.org/spec/NIEM-UML/20150201/NIEMpsm2xsd.qvto" TargetMode="External"/><Relationship Id="rId18" Type="http://schemas.openxmlformats.org/officeDocument/2006/relationships/hyperlink" Target="http://www.omg.org/spec/NIEM-UML/20150201/NIEMReference/NIEM-Reference-codes-cbrncl.xmi" TargetMode="External"/><Relationship Id="rId265" Type="http://schemas.openxmlformats.org/officeDocument/2006/relationships/hyperlink" Target="http://reference.niem.gov/niem/specification/naming-and-design-rules/3.0/NIEM-NDR-3.0-2014-07-31.html" TargetMode="External"/><Relationship Id="rId472" Type="http://schemas.openxmlformats.org/officeDocument/2006/relationships/hyperlink" Target="http://reference.niem.gov/niem/specification/naming-and-design-rules/3.0/NIEM-NDR-3.0-2014-07-31.html" TargetMode="External"/><Relationship Id="rId528" Type="http://schemas.openxmlformats.org/officeDocument/2006/relationships/hyperlink" Target="http://reference.niem.gov/niem/specification/naming-and-design-rules/3.0/NIEM-NDR-3.0-2014-07-31.html" TargetMode="External"/><Relationship Id="rId735" Type="http://schemas.openxmlformats.org/officeDocument/2006/relationships/hyperlink" Target="http://reference.niem.gov/niem/specification/model-package-description/3.0/model-package-description-3.0.html" TargetMode="External"/><Relationship Id="rId900" Type="http://schemas.openxmlformats.org/officeDocument/2006/relationships/hyperlink" Target="http://www.eclipse.org/xsd/2002/XSD" TargetMode="External"/><Relationship Id="rId125" Type="http://schemas.openxmlformats.org/officeDocument/2006/relationships/image" Target="media/image18.png"/><Relationship Id="rId167" Type="http://schemas.openxmlformats.org/officeDocument/2006/relationships/hyperlink" Target="http://reference.niem.gov/niem/specification/naming-and-design-rules/3.0/NIEM-NDR-3.0-2014-07-31.html" TargetMode="External"/><Relationship Id="rId332" Type="http://schemas.openxmlformats.org/officeDocument/2006/relationships/hyperlink" Target="http://reference.niem.gov/niem/specification/naming-and-design-rules/3.0/NIEM-NDR-3.0-2014-07-31.html" TargetMode="External"/><Relationship Id="rId374" Type="http://schemas.openxmlformats.org/officeDocument/2006/relationships/hyperlink" Target="http://reference.niem.gov/niem/specification/naming-and-design-rules/3.0/NIEM-NDR-3.0-2014-07-31.html" TargetMode="External"/><Relationship Id="rId581" Type="http://schemas.openxmlformats.org/officeDocument/2006/relationships/image" Target="media/image46.png"/><Relationship Id="rId777" Type="http://schemas.openxmlformats.org/officeDocument/2006/relationships/hyperlink" Target="http://reference.niem.gov/niem/specification/model-package-description/3.0/model-package-description-3.0.html" TargetMode="External"/><Relationship Id="rId71" Type="http://schemas.openxmlformats.org/officeDocument/2006/relationships/hyperlink" Target="http://www.omg.org/mda/" TargetMode="External"/><Relationship Id="rId234" Type="http://schemas.openxmlformats.org/officeDocument/2006/relationships/hyperlink" Target="http://reference.niem.gov/niem/specification/naming-and-design-rules/3.0/NIEM-NDR-3.0-2014-07-31.html" TargetMode="External"/><Relationship Id="rId637" Type="http://schemas.openxmlformats.org/officeDocument/2006/relationships/hyperlink" Target="http://reference.niem.gov/niem/specification/naming-and-design-rules/3.0/NIEM-NDR-3.0-2014-07-31.html" TargetMode="External"/><Relationship Id="rId679" Type="http://schemas.openxmlformats.org/officeDocument/2006/relationships/hyperlink" Target="http://www.iana.org/assignments/media-types" TargetMode="External"/><Relationship Id="rId802" Type="http://schemas.openxmlformats.org/officeDocument/2006/relationships/image" Target="media/image52.png"/><Relationship Id="rId844" Type="http://schemas.openxmlformats.org/officeDocument/2006/relationships/image" Target="media/image91.png"/><Relationship Id="rId886" Type="http://schemas.openxmlformats.org/officeDocument/2006/relationships/hyperlink" Target="urn:oasis:names:tc:entity:xmlns:xml:catalog" TargetMode="External"/><Relationship Id="rId2" Type="http://schemas.openxmlformats.org/officeDocument/2006/relationships/numbering" Target="numbering.xml"/><Relationship Id="rId29" Type="http://schemas.openxmlformats.org/officeDocument/2006/relationships/hyperlink" Target="http://www.omg.org/spec/NIEM-UML/20150201/NIEMReference/NIEM-Reference-codes-fbi_ndex.xmi" TargetMode="External"/><Relationship Id="rId276" Type="http://schemas.openxmlformats.org/officeDocument/2006/relationships/hyperlink" Target="http://reference.niem.gov/niem/specification/naming-and-design-rules/3.0/NIEM-NDR-3.0-2014-07-31.html" TargetMode="External"/><Relationship Id="rId441" Type="http://schemas.openxmlformats.org/officeDocument/2006/relationships/hyperlink" Target="http://reference.niem.gov/niem/specification/naming-and-design-rules/3.0/NIEM-NDR-3.0-2014-07-31.html" TargetMode="External"/><Relationship Id="rId483" Type="http://schemas.openxmlformats.org/officeDocument/2006/relationships/hyperlink" Target="http://reference.niem.gov/niem/specification/naming-and-design-rules/3.0/NIEM-NDR-3.0-2014-07-31.html" TargetMode="External"/><Relationship Id="rId539" Type="http://schemas.openxmlformats.org/officeDocument/2006/relationships/hyperlink" Target="http://reference.niem.gov/niem/specification/naming-and-design-rules/3.0/NIEM-NDR-3.0-2014-07-31.html" TargetMode="External"/><Relationship Id="rId690" Type="http://schemas.openxmlformats.org/officeDocument/2006/relationships/hyperlink" Target="http://reference.niem.gov/niem/specification/model-package-description/3.0/model-package-description-3.0.html" TargetMode="External"/><Relationship Id="rId704" Type="http://schemas.openxmlformats.org/officeDocument/2006/relationships/hyperlink" Target="http://reference.niem.gov/niem/specification/model-package-description/3.0/model-package-description-3.0.html" TargetMode="External"/><Relationship Id="rId746" Type="http://schemas.openxmlformats.org/officeDocument/2006/relationships/hyperlink" Target="http://reference.niem.gov/niem/specification/model-package-description/3.0/model-package-description-3.0.html" TargetMode="External"/><Relationship Id="rId40" Type="http://schemas.openxmlformats.org/officeDocument/2006/relationships/hyperlink" Target="http://www.omg.org/spec/NIEM-UML/20150201/NIEMReference/NIEM-Reference-codes-nga_datum.xmi" TargetMode="External"/><Relationship Id="rId136" Type="http://schemas.openxmlformats.org/officeDocument/2006/relationships/image" Target="media/image26.png"/><Relationship Id="rId178" Type="http://schemas.openxmlformats.org/officeDocument/2006/relationships/hyperlink" Target="http://reference.niem.gov/niem/specification/naming-and-design-rules/3.0/NIEM-NDR-3.0-2014-07-31.html" TargetMode="External"/><Relationship Id="rId301" Type="http://schemas.openxmlformats.org/officeDocument/2006/relationships/hyperlink" Target="http://reference.niem.gov/niem/specification/naming-and-design-rules/3.0/NIEM-NDR-3.0-2014-07-31.html" TargetMode="External"/><Relationship Id="rId343" Type="http://schemas.openxmlformats.org/officeDocument/2006/relationships/hyperlink" Target="http://reference.niem.gov/niem/specification/naming-and-design-rules/3.0/NIEM-NDR-3.0-2014-07-31.html" TargetMode="External"/><Relationship Id="rId550" Type="http://schemas.openxmlformats.org/officeDocument/2006/relationships/hyperlink" Target="http://reference.niem.gov/niem/specification/naming-and-design-rules/3.0/NIEM-NDR-3.0-2014-07-31.html" TargetMode="External"/><Relationship Id="rId788" Type="http://schemas.openxmlformats.org/officeDocument/2006/relationships/hyperlink" Target="http://reference.niem.gov/niem/specification/model-package-description/3.0/model-package-description-3.0.html" TargetMode="External"/><Relationship Id="rId82" Type="http://schemas.openxmlformats.org/officeDocument/2006/relationships/hyperlink" Target="http://www.omg.org/spec/OCL/2.3.1" TargetMode="External"/><Relationship Id="rId203" Type="http://schemas.openxmlformats.org/officeDocument/2006/relationships/hyperlink" Target="http://reference.niem.gov/niem/specification/naming-and-design-rules/3.0/NIEM-NDR-3.0-2014-07-31.html" TargetMode="External"/><Relationship Id="rId385" Type="http://schemas.openxmlformats.org/officeDocument/2006/relationships/hyperlink" Target="http://reference.niem.gov/niem/specification/naming-and-design-rules/3.0/NIEM-NDR-3.0-2014-07-31.html" TargetMode="External"/><Relationship Id="rId592" Type="http://schemas.openxmlformats.org/officeDocument/2006/relationships/hyperlink" Target="http://reference.niem.gov/niem/specification/naming-and-design-rules/3.0/NIEM-NDR-3.0-2014-07-31.html" TargetMode="External"/><Relationship Id="rId606" Type="http://schemas.openxmlformats.org/officeDocument/2006/relationships/hyperlink" Target="http://reference.niem.gov/niem/specification/naming-and-design-rules/3.0/NIEM-NDR-3.0-2014-07-31.html" TargetMode="External"/><Relationship Id="rId648" Type="http://schemas.openxmlformats.org/officeDocument/2006/relationships/hyperlink" Target="http://reference.niem.gov/niem/specification/naming-and-design-rules/3.0/NIEM-NDR-3.0-2014-07-31.html" TargetMode="External"/><Relationship Id="rId813" Type="http://schemas.openxmlformats.org/officeDocument/2006/relationships/image" Target="media/image63.png"/><Relationship Id="rId855" Type="http://schemas.openxmlformats.org/officeDocument/2006/relationships/image" Target="media/image102.png"/><Relationship Id="rId245" Type="http://schemas.openxmlformats.org/officeDocument/2006/relationships/hyperlink" Target="http://reference.niem.gov/niem/specification/naming-and-design-rules/3.0/NIEM-NDR-3.0-2014-07-31.html" TargetMode="External"/><Relationship Id="rId287" Type="http://schemas.openxmlformats.org/officeDocument/2006/relationships/hyperlink" Target="http://reference.niem.gov/niem/specification/naming-and-design-rules/3.0/NIEM-NDR-3.0-2014-07-31.html" TargetMode="External"/><Relationship Id="rId410" Type="http://schemas.openxmlformats.org/officeDocument/2006/relationships/hyperlink" Target="http://reference.niem.gov/niem/specification/naming-and-design-rules/3.0/NIEM-NDR-3.0-2014-07-31.html" TargetMode="External"/><Relationship Id="rId452" Type="http://schemas.openxmlformats.org/officeDocument/2006/relationships/hyperlink" Target="http://reference.niem.gov/niem/specification/naming-and-design-rules/3.0/NIEM-NDR-3.0-2014-07-31.html" TargetMode="External"/><Relationship Id="rId494" Type="http://schemas.openxmlformats.org/officeDocument/2006/relationships/hyperlink" Target="http://reference.niem.gov/niem/specification/naming-and-design-rules/3.0/NIEM-NDR-3.0-2014-07-31.html" TargetMode="External"/><Relationship Id="rId508" Type="http://schemas.openxmlformats.org/officeDocument/2006/relationships/hyperlink" Target="http://reference.niem.gov/niem/specification/naming-and-design-rules/3.0/NIEM-NDR-3.0-2014-07-31.html" TargetMode="External"/><Relationship Id="rId715" Type="http://schemas.openxmlformats.org/officeDocument/2006/relationships/hyperlink" Target="http://reference.niem.gov/niem/specification/model-package-description/3.0/model-package-description-3.0.html" TargetMode="External"/><Relationship Id="rId897" Type="http://schemas.openxmlformats.org/officeDocument/2006/relationships/hyperlink" Target="http://reference.niem.gov/niem/resource/mpd/catalog/3.0/" TargetMode="External"/><Relationship Id="rId105" Type="http://schemas.openxmlformats.org/officeDocument/2006/relationships/image" Target="media/image6.png"/><Relationship Id="rId147" Type="http://schemas.openxmlformats.org/officeDocument/2006/relationships/image" Target="media/image32.png"/><Relationship Id="rId312" Type="http://schemas.openxmlformats.org/officeDocument/2006/relationships/hyperlink" Target="http://reference.niem.gov/niem/specification/naming-and-design-rules/3.0/NIEM-NDR-3.0-2014-07-31.html" TargetMode="External"/><Relationship Id="rId354" Type="http://schemas.openxmlformats.org/officeDocument/2006/relationships/hyperlink" Target="http://reference.niem.gov/niem/specification/naming-and-design-rules/3.0/NIEM-NDR-3.0-2014-07-31.html" TargetMode="External"/><Relationship Id="rId757" Type="http://schemas.openxmlformats.org/officeDocument/2006/relationships/hyperlink" Target="http://reference.niem.gov/niem/specification/model-package-description/3.0/model-package-description-3.0.html" TargetMode="External"/><Relationship Id="rId799" Type="http://schemas.openxmlformats.org/officeDocument/2006/relationships/hyperlink" Target="http://reference.niem.gov/niem/specification/model-package-description/3.0/model-package-description-3.0.html" TargetMode="External"/><Relationship Id="rId51" Type="http://schemas.openxmlformats.org/officeDocument/2006/relationships/hyperlink" Target="http://www.omg.org/spec/NIEM-UML/20150201/NIEMReference/NIEM-Reference-domains-infrastructureProtection.xmi" TargetMode="External"/><Relationship Id="rId93" Type="http://schemas.openxmlformats.org/officeDocument/2006/relationships/image" Target="media/image2.png"/><Relationship Id="rId189" Type="http://schemas.openxmlformats.org/officeDocument/2006/relationships/hyperlink" Target="http://reference.niem.gov/niem/specification/naming-and-design-rules/3.0/NIEM-NDR-3.0-2014-07-31.html" TargetMode="External"/><Relationship Id="rId396" Type="http://schemas.openxmlformats.org/officeDocument/2006/relationships/hyperlink" Target="http://reference.niem.gov/niem/specification/naming-and-design-rules/3.0/NIEM-NDR-3.0-2014-07-31.html" TargetMode="External"/><Relationship Id="rId561" Type="http://schemas.openxmlformats.org/officeDocument/2006/relationships/hyperlink" Target="http://reference.niem.gov/niem/specification/naming-and-design-rules/3.0/NIEM-NDR-3.0-2014-07-31.html" TargetMode="External"/><Relationship Id="rId617" Type="http://schemas.openxmlformats.org/officeDocument/2006/relationships/hyperlink" Target="http://reference.niem.gov/niem/specification/naming-and-design-rules/3.0/NIEM-NDR-3.0-2014-07-31.html" TargetMode="External"/><Relationship Id="rId659" Type="http://schemas.openxmlformats.org/officeDocument/2006/relationships/hyperlink" Target="http://reference.niem.gov/niem/specification/naming-and-design-rules/3.0/NIEM-NDR-3.0-2014-07-31.html" TargetMode="External"/><Relationship Id="rId824" Type="http://schemas.openxmlformats.org/officeDocument/2006/relationships/image" Target="media/image74.png"/><Relationship Id="rId866" Type="http://schemas.openxmlformats.org/officeDocument/2006/relationships/hyperlink" Target="http://www.omg.org/spec/NIEM_UML_Profile/20150201/XMLPrimitiveTypes.xmi" TargetMode="External"/><Relationship Id="rId214" Type="http://schemas.openxmlformats.org/officeDocument/2006/relationships/hyperlink" Target="http://reference.niem.gov/niem/specification/naming-and-design-rules/3.0/NIEM-NDR-3.0-2014-07-31.html" TargetMode="External"/><Relationship Id="rId256" Type="http://schemas.openxmlformats.org/officeDocument/2006/relationships/hyperlink" Target="http://reference.niem.gov/niem/specification/naming-and-design-rules/3.0/NIEM-NDR-3.0-2014-07-31.html" TargetMode="External"/><Relationship Id="rId298" Type="http://schemas.openxmlformats.org/officeDocument/2006/relationships/hyperlink" Target="http://reference.niem.gov/niem/specification/naming-and-design-rules/3.0/NIEM-NDR-3.0-2014-07-31.html" TargetMode="External"/><Relationship Id="rId421" Type="http://schemas.openxmlformats.org/officeDocument/2006/relationships/hyperlink" Target="http://reference.niem.gov/niem/specification/naming-and-design-rules/3.0/NIEM-NDR-3.0-2014-07-31.html" TargetMode="External"/><Relationship Id="rId463" Type="http://schemas.openxmlformats.org/officeDocument/2006/relationships/hyperlink" Target="http://reference.niem.gov/niem/specification/naming-and-design-rules/3.0/NIEM-NDR-3.0-2014-07-31.html" TargetMode="External"/><Relationship Id="rId519" Type="http://schemas.openxmlformats.org/officeDocument/2006/relationships/hyperlink" Target="http://reference.niem.gov/niem/specification/naming-and-design-rules/3.0/NIEM-NDR-3.0-2014-07-31.html" TargetMode="External"/><Relationship Id="rId670" Type="http://schemas.openxmlformats.org/officeDocument/2006/relationships/hyperlink" Target="http://reference.niem.gov/niem/specification/naming-and-design-rules/3.0/NIEM-NDR-3.0-2014-07-31.html" TargetMode="External"/><Relationship Id="rId116" Type="http://schemas.openxmlformats.org/officeDocument/2006/relationships/hyperlink" Target="http://reference.niem.gov/niem/specification/naming-and-design-rules/3.0/NIEM-NDR-3.0-2014-07-31.html" TargetMode="External"/><Relationship Id="rId158" Type="http://schemas.openxmlformats.org/officeDocument/2006/relationships/hyperlink" Target="http://reference.niem.gov/niem/specification/model-package-description/3.0/model-package-description-3.0.html" TargetMode="External"/><Relationship Id="rId323" Type="http://schemas.openxmlformats.org/officeDocument/2006/relationships/hyperlink" Target="http://reference.niem.gov/niem/specification/naming-and-design-rules/3.0/NIEM-NDR-3.0-2014-07-31.html" TargetMode="External"/><Relationship Id="rId530" Type="http://schemas.openxmlformats.org/officeDocument/2006/relationships/hyperlink" Target="http://reference.niem.gov/niem/specification/naming-and-design-rules/3.0/NIEM-NDR-3.0-2014-07-31.html" TargetMode="External"/><Relationship Id="rId726" Type="http://schemas.openxmlformats.org/officeDocument/2006/relationships/hyperlink" Target="http://reference.niem.gov/niem/specification/model-package-description/3.0/model-package-description-3.0.html" TargetMode="External"/><Relationship Id="rId768" Type="http://schemas.openxmlformats.org/officeDocument/2006/relationships/hyperlink" Target="http://reference.niem.gov/niem/specification/model-package-description/3.0/model-package-description-3.0.html" TargetMode="External"/><Relationship Id="rId20" Type="http://schemas.openxmlformats.org/officeDocument/2006/relationships/hyperlink" Target="http://www.omg.org/spec/NIEM-UML/20150201/NIEMReference/NIEM-Reference-codes-census_uscounty.xmi" TargetMode="External"/><Relationship Id="rId62" Type="http://schemas.openxmlformats.org/officeDocument/2006/relationships/hyperlink" Target="http://www.omg.org/spec/NIEM-UML/20150201/NIEMmpdartifact2model.qvto" TargetMode="External"/><Relationship Id="rId365" Type="http://schemas.openxmlformats.org/officeDocument/2006/relationships/hyperlink" Target="http://reference.niem.gov/niem/specification/naming-and-design-rules/3.0/NIEM-NDR-3.0-2014-07-31.html" TargetMode="External"/><Relationship Id="rId572" Type="http://schemas.openxmlformats.org/officeDocument/2006/relationships/hyperlink" Target="http://reference.niem.gov/niem/specification/naming-and-design-rules/3.0/NIEM-NDR-3.0-2014-07-31.html" TargetMode="External"/><Relationship Id="rId628" Type="http://schemas.openxmlformats.org/officeDocument/2006/relationships/hyperlink" Target="http://reference.niem.gov/niem/specification/naming-and-design-rules/3.0/NIEM-NDR-3.0-2014-07-31.html" TargetMode="External"/><Relationship Id="rId835" Type="http://schemas.openxmlformats.org/officeDocument/2006/relationships/image" Target="media/image83.png"/><Relationship Id="rId225" Type="http://schemas.openxmlformats.org/officeDocument/2006/relationships/hyperlink" Target="http://reference.niem.gov/niem/specification/naming-and-design-rules/3.0/NIEM-NDR-3.0-2014-07-31.html" TargetMode="External"/><Relationship Id="rId267" Type="http://schemas.openxmlformats.org/officeDocument/2006/relationships/hyperlink" Target="http://reference.niem.gov/niem/specification/naming-and-design-rules/3.0/NIEM-NDR-3.0-2014-07-31.html" TargetMode="External"/><Relationship Id="rId432" Type="http://schemas.openxmlformats.org/officeDocument/2006/relationships/hyperlink" Target="http://reference.niem.gov/niem/specification/naming-and-design-rules/3.0/NIEM-NDR-3.0-2014-07-31.html" TargetMode="External"/><Relationship Id="rId474" Type="http://schemas.openxmlformats.org/officeDocument/2006/relationships/hyperlink" Target="http://reference.niem.gov/niem/specification/naming-and-design-rules/3.0/NIEM-NDR-3.0-2014-07-31.html" TargetMode="External"/><Relationship Id="rId877" Type="http://schemas.openxmlformats.org/officeDocument/2006/relationships/hyperlink" Target="http://www.eclipse.org/xsd/2002/XSD" TargetMode="External"/><Relationship Id="rId127" Type="http://schemas.openxmlformats.org/officeDocument/2006/relationships/hyperlink" Target="http://reference.niem.gov/niem/specification/naming-and-design-rules/3.0/NIEM-NDR-3.0-2014-07-31.html" TargetMode="External"/><Relationship Id="rId681" Type="http://schemas.openxmlformats.org/officeDocument/2006/relationships/hyperlink" Target="http://reference.niem.gov/niem/specification/model-package-description/3.0/model-package-description-3.0.html" TargetMode="External"/><Relationship Id="rId737" Type="http://schemas.openxmlformats.org/officeDocument/2006/relationships/hyperlink" Target="http://reference.niem.gov/niem/specification/model-package-description/3.0/model-package-description-3.0.html" TargetMode="External"/><Relationship Id="rId779" Type="http://schemas.openxmlformats.org/officeDocument/2006/relationships/hyperlink" Target="http://reference.niem.gov/niem/specification/model-package-description/3.0/model-package-description-3.0.html" TargetMode="External"/><Relationship Id="rId902" Type="http://schemas.openxmlformats.org/officeDocument/2006/relationships/header" Target="header3.xml"/><Relationship Id="rId31" Type="http://schemas.openxmlformats.org/officeDocument/2006/relationships/hyperlink" Target="http://www.omg.org/spec/NIEM-UML/20150201/NIEMReference/NIEM-Reference-codes-fips_10-4.xmi" TargetMode="External"/><Relationship Id="rId73" Type="http://schemas.openxmlformats.org/officeDocument/2006/relationships/comments" Target="comments.xml"/><Relationship Id="rId169" Type="http://schemas.openxmlformats.org/officeDocument/2006/relationships/hyperlink" Target="http://reference.niem.gov/niem/specification/naming-and-design-rules/3.0/NIEM-NDR-3.0-2014-07-31.html" TargetMode="External"/><Relationship Id="rId334" Type="http://schemas.openxmlformats.org/officeDocument/2006/relationships/hyperlink" Target="http://reference.niem.gov/niem/specification/naming-and-design-rules/3.0/NIEM-NDR-3.0-2014-07-31.html" TargetMode="External"/><Relationship Id="rId376" Type="http://schemas.openxmlformats.org/officeDocument/2006/relationships/hyperlink" Target="http://reference.niem.gov/niem/specification/naming-and-design-rules/3.0/NIEM-NDR-3.0-2014-07-31.html" TargetMode="External"/><Relationship Id="rId541" Type="http://schemas.openxmlformats.org/officeDocument/2006/relationships/hyperlink" Target="http://reference.niem.gov/niem/specification/naming-and-design-rules/3.0/NIEM-NDR-3.0-2014-07-31.html" TargetMode="External"/><Relationship Id="rId583" Type="http://schemas.openxmlformats.org/officeDocument/2006/relationships/hyperlink" Target="http://reference.niem.gov/niem/specification/naming-and-design-rules/3.0/NIEM-NDR-3.0-2014-07-31.html" TargetMode="External"/><Relationship Id="rId639" Type="http://schemas.openxmlformats.org/officeDocument/2006/relationships/hyperlink" Target="http://reference.niem.gov/niem/specification/naming-and-design-rules/3.0/NIEM-NDR-3.0-2014-07-31.html" TargetMode="External"/><Relationship Id="rId790" Type="http://schemas.openxmlformats.org/officeDocument/2006/relationships/hyperlink" Target="http://reference.niem.gov/niem/specification/model-package-description/3.0/model-package-description-3.0.html" TargetMode="External"/><Relationship Id="rId804" Type="http://schemas.openxmlformats.org/officeDocument/2006/relationships/image" Target="media/image54.png"/><Relationship Id="rId4" Type="http://schemas.openxmlformats.org/officeDocument/2006/relationships/settings" Target="settings.xml"/><Relationship Id="rId180" Type="http://schemas.openxmlformats.org/officeDocument/2006/relationships/hyperlink" Target="http://reference.niem.gov/niem/specification/naming-and-design-rules/3.0/NIEM-NDR-3.0-2014-07-31.html" TargetMode="External"/><Relationship Id="rId236" Type="http://schemas.openxmlformats.org/officeDocument/2006/relationships/hyperlink" Target="http://reference.niem.gov/niem/specification/naming-and-design-rules/3.0/NIEM-NDR-3.0-2014-07-31.html" TargetMode="External"/><Relationship Id="rId278" Type="http://schemas.openxmlformats.org/officeDocument/2006/relationships/hyperlink" Target="http://reference.niem.gov/niem/specification/naming-and-design-rules/3.0/NIEM-NDR-3.0-2014-07-31.html" TargetMode="External"/><Relationship Id="rId401" Type="http://schemas.openxmlformats.org/officeDocument/2006/relationships/hyperlink" Target="http://reference.niem.gov/niem/specification/naming-and-design-rules/3.0/NIEM-NDR-3.0-2014-07-31.html" TargetMode="External"/><Relationship Id="rId443" Type="http://schemas.openxmlformats.org/officeDocument/2006/relationships/hyperlink" Target="http://reference.niem.gov/niem/specification/naming-and-design-rules/3.0/NIEM-NDR-3.0-2014-07-31.html" TargetMode="External"/><Relationship Id="rId650" Type="http://schemas.openxmlformats.org/officeDocument/2006/relationships/hyperlink" Target="http://reference.niem.gov/niem/specification/naming-and-design-rules/3.0/NIEM-NDR-3.0-2014-07-31.html" TargetMode="External"/><Relationship Id="rId846" Type="http://schemas.openxmlformats.org/officeDocument/2006/relationships/image" Target="media/image93.png"/><Relationship Id="rId888" Type="http://schemas.openxmlformats.org/officeDocument/2006/relationships/hyperlink" Target="http://www.omg.org/spec/UML/20131001" TargetMode="External"/><Relationship Id="rId303" Type="http://schemas.openxmlformats.org/officeDocument/2006/relationships/hyperlink" Target="http://reference.niem.gov/niem/specification/naming-and-design-rules/3.0/NIEM-NDR-3.0-2014-07-31.html" TargetMode="External"/><Relationship Id="rId485" Type="http://schemas.openxmlformats.org/officeDocument/2006/relationships/hyperlink" Target="http://reference.niem.gov/niem/specification/naming-and-design-rules/3.0/NIEM-NDR-3.0-2014-07-31.html" TargetMode="External"/><Relationship Id="rId692" Type="http://schemas.openxmlformats.org/officeDocument/2006/relationships/hyperlink" Target="http://reference.niem.gov/niem/specification/model-package-description/3.0/model-package-description-3.0.html" TargetMode="External"/><Relationship Id="rId706" Type="http://schemas.openxmlformats.org/officeDocument/2006/relationships/hyperlink" Target="http://reference.niem.gov/niem/specification/model-package-description/3.0/model-package-description-3.0.html" TargetMode="External"/><Relationship Id="rId748" Type="http://schemas.openxmlformats.org/officeDocument/2006/relationships/hyperlink" Target="http://reference.niem.gov/niem/specification/model-package-description/3.0/model-package-description-3.0.html" TargetMode="External"/><Relationship Id="rId42" Type="http://schemas.openxmlformats.org/officeDocument/2006/relationships/hyperlink" Target="http://www.omg.org/spec/NIEM-UML/20150201/NIEMReference/NIEM-Reference-codes-nga_vdatum.xmi" TargetMode="External"/><Relationship Id="rId84" Type="http://schemas.openxmlformats.org/officeDocument/2006/relationships/hyperlink" Target="http://www.ietf.org/rfc/rfc2119.txt" TargetMode="External"/><Relationship Id="rId138" Type="http://schemas.openxmlformats.org/officeDocument/2006/relationships/image" Target="media/image28.png"/><Relationship Id="rId345" Type="http://schemas.openxmlformats.org/officeDocument/2006/relationships/hyperlink" Target="http://reference.niem.gov/niem/specification/naming-and-design-rules/3.0/NIEM-NDR-3.0-2014-07-31.html" TargetMode="External"/><Relationship Id="rId387" Type="http://schemas.openxmlformats.org/officeDocument/2006/relationships/hyperlink" Target="http://reference.niem.gov/niem/specification/naming-and-design-rules/3.0/NIEM-NDR-3.0-2014-07-31.html" TargetMode="External"/><Relationship Id="rId510" Type="http://schemas.openxmlformats.org/officeDocument/2006/relationships/hyperlink" Target="http://reference.niem.gov/niem/specification/naming-and-design-rules/3.0/NIEM-NDR-3.0-2014-07-31.html" TargetMode="External"/><Relationship Id="rId552" Type="http://schemas.openxmlformats.org/officeDocument/2006/relationships/hyperlink" Target="http://reference.niem.gov/niem/specification/naming-and-design-rules/3.0/NIEM-NDR-3.0-2014-07-31.html" TargetMode="External"/><Relationship Id="rId594" Type="http://schemas.openxmlformats.org/officeDocument/2006/relationships/hyperlink" Target="http://reference.niem.gov/niem/specification/naming-and-design-rules/3.0/NIEM-NDR-3.0-2014-07-31.html" TargetMode="External"/><Relationship Id="rId608" Type="http://schemas.openxmlformats.org/officeDocument/2006/relationships/hyperlink" Target="http://reference.niem.gov/niem/specification/naming-and-design-rules/3.0/NIEM-NDR-3.0-2014-07-31.html" TargetMode="External"/><Relationship Id="rId815" Type="http://schemas.openxmlformats.org/officeDocument/2006/relationships/image" Target="media/image65.png"/><Relationship Id="rId191" Type="http://schemas.openxmlformats.org/officeDocument/2006/relationships/hyperlink" Target="http://reference.niem.gov/niem/specification/naming-and-design-rules/3.0/NIEM-NDR-3.0-2014-07-31.html" TargetMode="External"/><Relationship Id="rId205" Type="http://schemas.openxmlformats.org/officeDocument/2006/relationships/hyperlink" Target="http://reference.niem.gov/niem/specification/naming-and-design-rules/3.0/NIEM-NDR-3.0-2014-07-31.html" TargetMode="External"/><Relationship Id="rId247" Type="http://schemas.openxmlformats.org/officeDocument/2006/relationships/hyperlink" Target="http://reference.niem.gov/niem/specification/naming-and-design-rules/3.0/NIEM-NDR-3.0-2014-07-31.html" TargetMode="External"/><Relationship Id="rId412" Type="http://schemas.openxmlformats.org/officeDocument/2006/relationships/hyperlink" Target="http://reference.niem.gov/niem/specification/naming-and-design-rules/3.0/NIEM-NDR-3.0-2014-07-31.html" TargetMode="External"/><Relationship Id="rId857" Type="http://schemas.openxmlformats.org/officeDocument/2006/relationships/image" Target="media/image104.png"/><Relationship Id="rId899" Type="http://schemas.openxmlformats.org/officeDocument/2006/relationships/hyperlink" Target="http://release.niem.gov/niem/niem-core/3.0/" TargetMode="External"/><Relationship Id="rId107" Type="http://schemas.openxmlformats.org/officeDocument/2006/relationships/hyperlink" Target="http://reference.niem.gov/niem/specification/naming-and-design-rules/3.0/NIEM-NDR-3.0-2014-07-31.html" TargetMode="External"/><Relationship Id="rId289" Type="http://schemas.openxmlformats.org/officeDocument/2006/relationships/hyperlink" Target="http://reference.niem.gov/niem/specification/naming-and-design-rules/3.0/NIEM-NDR-3.0-2014-07-31.html" TargetMode="External"/><Relationship Id="rId454" Type="http://schemas.openxmlformats.org/officeDocument/2006/relationships/hyperlink" Target="http://reference.niem.gov/niem/specification/naming-and-design-rules/3.0/NIEM-NDR-3.0-2014-07-31.html" TargetMode="External"/><Relationship Id="rId496" Type="http://schemas.openxmlformats.org/officeDocument/2006/relationships/hyperlink" Target="http://reference.niem.gov/niem/specification/naming-and-design-rules/3.0/NIEM-NDR-3.0-2014-07-31.html" TargetMode="External"/><Relationship Id="rId661" Type="http://schemas.openxmlformats.org/officeDocument/2006/relationships/hyperlink" Target="http://reference.niem.gov/niem/specification/naming-and-design-rules/3.0/NIEM-NDR-3.0-2014-07-31.html" TargetMode="External"/><Relationship Id="rId717" Type="http://schemas.openxmlformats.org/officeDocument/2006/relationships/hyperlink" Target="http://reference.niem.gov/niem/specification/model-package-description/3.0/model-package-description-3.0.html" TargetMode="External"/><Relationship Id="rId759" Type="http://schemas.openxmlformats.org/officeDocument/2006/relationships/hyperlink" Target="http://reference.niem.gov/niem/specification/model-package-description/3.0/model-package-description-3.0.html" TargetMode="External"/><Relationship Id="rId11" Type="http://schemas.openxmlformats.org/officeDocument/2006/relationships/hyperlink" Target="http://www.omg.org/spec/NIEM-UML/20150201/NIEMReference/NIEM-Reference-adapters-edxl-de.xmi" TargetMode="External"/><Relationship Id="rId53" Type="http://schemas.openxmlformats.org/officeDocument/2006/relationships/hyperlink" Target="http://www.omg.org/spec/NIEM-UML/20150201/NIEMReference/NIEM-Reference-external-cap.xmi" TargetMode="External"/><Relationship Id="rId149" Type="http://schemas.openxmlformats.org/officeDocument/2006/relationships/image" Target="media/image34.png"/><Relationship Id="rId314" Type="http://schemas.openxmlformats.org/officeDocument/2006/relationships/hyperlink" Target="http://reference.niem.gov/niem/specification/naming-and-design-rules/3.0/NIEM-NDR-3.0-2014-07-31.html" TargetMode="External"/><Relationship Id="rId356" Type="http://schemas.openxmlformats.org/officeDocument/2006/relationships/hyperlink" Target="http://reference.niem.gov/niem/specification/naming-and-design-rules/3.0/NIEM-NDR-3.0-2014-07-31.html" TargetMode="External"/><Relationship Id="rId398" Type="http://schemas.openxmlformats.org/officeDocument/2006/relationships/hyperlink" Target="http://reference.niem.gov/niem/specification/naming-and-design-rules/3.0/NIEM-NDR-3.0-2014-07-31.html" TargetMode="External"/><Relationship Id="rId521" Type="http://schemas.openxmlformats.org/officeDocument/2006/relationships/hyperlink" Target="http://reference.niem.gov/niem/specification/naming-and-design-rules/3.0/NIEM-NDR-3.0-2014-07-31.html" TargetMode="External"/><Relationship Id="rId563" Type="http://schemas.openxmlformats.org/officeDocument/2006/relationships/hyperlink" Target="http://reference.niem.gov/niem/specification/naming-and-design-rules/3.0/NIEM-NDR-3.0-2014-07-31.html" TargetMode="External"/><Relationship Id="rId619" Type="http://schemas.openxmlformats.org/officeDocument/2006/relationships/hyperlink" Target="http://reference.niem.gov/niem/specification/naming-and-design-rules/3.0/NIEM-NDR-3.0-2014-07-31.html" TargetMode="External"/><Relationship Id="rId770" Type="http://schemas.openxmlformats.org/officeDocument/2006/relationships/hyperlink" Target="http://reference.niem.gov/niem/specification/model-package-description/3.0/model-package-description-3.0.html" TargetMode="External"/><Relationship Id="rId95" Type="http://schemas.openxmlformats.org/officeDocument/2006/relationships/hyperlink" Target="http://reference.niem.gov/niem/resource/mpd/catalog/3.0/" TargetMode="External"/><Relationship Id="rId160" Type="http://schemas.openxmlformats.org/officeDocument/2006/relationships/image" Target="media/image41.png"/><Relationship Id="rId216" Type="http://schemas.openxmlformats.org/officeDocument/2006/relationships/hyperlink" Target="http://reference.niem.gov/niem/specification/naming-and-design-rules/3.0/NIEM-NDR-3.0-2014-07-31.html" TargetMode="External"/><Relationship Id="rId423" Type="http://schemas.openxmlformats.org/officeDocument/2006/relationships/hyperlink" Target="http://reference.niem.gov/niem/specification/naming-and-design-rules/3.0/NIEM-NDR-3.0-2014-07-31.html" TargetMode="External"/><Relationship Id="rId826" Type="http://schemas.openxmlformats.org/officeDocument/2006/relationships/image" Target="media/image76.png"/><Relationship Id="rId868" Type="http://schemas.openxmlformats.org/officeDocument/2006/relationships/hyperlink" Target="http://www.omg.org/spec/NIEM-UML/20150201" TargetMode="External"/><Relationship Id="rId258" Type="http://schemas.openxmlformats.org/officeDocument/2006/relationships/hyperlink" Target="http://reference.niem.gov/niem/specification/naming-and-design-rules/3.0/NIEM-NDR-3.0-2014-07-31.html" TargetMode="External"/><Relationship Id="rId465" Type="http://schemas.openxmlformats.org/officeDocument/2006/relationships/hyperlink" Target="http://reference.niem.gov/niem/specification/naming-and-design-rules/3.0/NIEM-NDR-3.0-2014-07-31.html" TargetMode="External"/><Relationship Id="rId630" Type="http://schemas.openxmlformats.org/officeDocument/2006/relationships/hyperlink" Target="http://reference.niem.gov/niem/specification/naming-and-design-rules/3.0/NIEM-NDR-3.0-2014-07-31.html" TargetMode="External"/><Relationship Id="rId672" Type="http://schemas.openxmlformats.org/officeDocument/2006/relationships/hyperlink" Target="http://www.w3.org/TR/2004/REC-xmlschema-1-20041028/" TargetMode="External"/><Relationship Id="rId728" Type="http://schemas.openxmlformats.org/officeDocument/2006/relationships/hyperlink" Target="http://reference.niem.gov/niem/specification/model-package-description/3.0/model-package-description-3.0.html" TargetMode="External"/><Relationship Id="rId22" Type="http://schemas.openxmlformats.org/officeDocument/2006/relationships/hyperlink" Target="http://www.omg.org/spec/NIEM-UML/20150201/NIEMReference/NIEM-Reference-codes-dea_ctlsub.xmi" TargetMode="External"/><Relationship Id="rId64" Type="http://schemas.openxmlformats.org/officeDocument/2006/relationships/hyperlink" Target="http://www.omg.org/spec/NIEM-UML/20150201/NIEMplatformBinding.qvto" TargetMode="External"/><Relationship Id="rId118" Type="http://schemas.openxmlformats.org/officeDocument/2006/relationships/image" Target="media/image13.png"/><Relationship Id="rId325" Type="http://schemas.openxmlformats.org/officeDocument/2006/relationships/hyperlink" Target="http://reference.niem.gov/niem/specification/naming-and-design-rules/3.0/NIEM-NDR-3.0-2014-07-31.html" TargetMode="External"/><Relationship Id="rId367" Type="http://schemas.openxmlformats.org/officeDocument/2006/relationships/hyperlink" Target="http://reference.niem.gov/niem/specification/naming-and-design-rules/3.0/NIEM-NDR-3.0-2014-07-31.html" TargetMode="External"/><Relationship Id="rId532" Type="http://schemas.openxmlformats.org/officeDocument/2006/relationships/hyperlink" Target="http://reference.niem.gov/niem/specification/naming-and-design-rules/3.0/NIEM-NDR-3.0-2014-07-31.html" TargetMode="External"/><Relationship Id="rId574" Type="http://schemas.openxmlformats.org/officeDocument/2006/relationships/hyperlink" Target="http://reference.niem.gov/niem/specification/naming-and-design-rules/3.0/NIEM-NDR-3.0-2014-07-31.html" TargetMode="External"/><Relationship Id="rId171" Type="http://schemas.openxmlformats.org/officeDocument/2006/relationships/hyperlink" Target="http://reference.niem.gov/niem/specification/naming-and-design-rules/3.0/NIEM-NDR-3.0-2014-07-31.html" TargetMode="External"/><Relationship Id="rId227" Type="http://schemas.openxmlformats.org/officeDocument/2006/relationships/hyperlink" Target="http://reference.niem.gov/niem/specification/naming-and-design-rules/3.0/NIEM-NDR-3.0-2014-07-31.html" TargetMode="External"/><Relationship Id="rId781" Type="http://schemas.openxmlformats.org/officeDocument/2006/relationships/hyperlink" Target="http://reference.niem.gov/niem/specification/model-package-description/3.0/model-package-description-3.0.html" TargetMode="External"/><Relationship Id="rId837" Type="http://schemas.openxmlformats.org/officeDocument/2006/relationships/image" Target="media/image85.png"/><Relationship Id="rId879" Type="http://schemas.openxmlformats.org/officeDocument/2006/relationships/hyperlink" Target="http://www.omg.org/spec/UML/20131001" TargetMode="External"/><Relationship Id="rId269" Type="http://schemas.openxmlformats.org/officeDocument/2006/relationships/hyperlink" Target="http://reference.niem.gov/niem/specification/naming-and-design-rules/3.0/NIEM-NDR-3.0-2014-07-31.html" TargetMode="External"/><Relationship Id="rId434" Type="http://schemas.openxmlformats.org/officeDocument/2006/relationships/hyperlink" Target="http://reference.niem.gov/niem/specification/naming-and-design-rules/3.0/NIEM-NDR-3.0-2014-07-31.html" TargetMode="External"/><Relationship Id="rId476" Type="http://schemas.openxmlformats.org/officeDocument/2006/relationships/hyperlink" Target="http://reference.niem.gov/niem/specification/naming-and-design-rules/3.0/NIEM-NDR-3.0-2014-07-31.html" TargetMode="External"/><Relationship Id="rId641" Type="http://schemas.openxmlformats.org/officeDocument/2006/relationships/hyperlink" Target="http://reference.niem.gov/niem/specification/naming-and-design-rules/3.0/NIEM-NDR-3.0-2014-07-31.html" TargetMode="External"/><Relationship Id="rId683" Type="http://schemas.openxmlformats.org/officeDocument/2006/relationships/hyperlink" Target="http://reference.niem.gov/niem/specification/model-package-description/3.0/model-package-description-3.0.html" TargetMode="External"/><Relationship Id="rId739" Type="http://schemas.openxmlformats.org/officeDocument/2006/relationships/hyperlink" Target="http://reference.niem.gov/niem/specification/model-package-description/3.0/model-package-description-3.0.html" TargetMode="External"/><Relationship Id="rId890" Type="http://schemas.openxmlformats.org/officeDocument/2006/relationships/hyperlink" Target="http://www.omg.org/spec/NIEM-UML/20150201/NIEMglobals.qvto" TargetMode="External"/><Relationship Id="rId904" Type="http://schemas.microsoft.com/office/2011/relationships/people" Target="people.xml"/><Relationship Id="rId33" Type="http://schemas.openxmlformats.org/officeDocument/2006/relationships/hyperlink" Target="http://www.omg.org/spec/NIEM-UML/20150201/NIEMReference/NIEM-Reference-codes-fips_6-4.xmi" TargetMode="External"/><Relationship Id="rId129" Type="http://schemas.openxmlformats.org/officeDocument/2006/relationships/hyperlink" Target="http://www.w3.org/TR/xmlschema-2/" TargetMode="External"/><Relationship Id="rId280" Type="http://schemas.openxmlformats.org/officeDocument/2006/relationships/hyperlink" Target="http://reference.niem.gov/niem/specification/naming-and-design-rules/3.0/NIEM-NDR-3.0-2014-07-31.html" TargetMode="External"/><Relationship Id="rId336" Type="http://schemas.openxmlformats.org/officeDocument/2006/relationships/hyperlink" Target="http://reference.niem.gov/niem/specification/naming-and-design-rules/3.0/NIEM-NDR-3.0-2014-07-31.html" TargetMode="External"/><Relationship Id="rId501" Type="http://schemas.openxmlformats.org/officeDocument/2006/relationships/hyperlink" Target="http://reference.niem.gov/niem/specification/naming-and-design-rules/3.0/NIEM-NDR-3.0-2014-07-31.html" TargetMode="External"/><Relationship Id="rId543" Type="http://schemas.openxmlformats.org/officeDocument/2006/relationships/hyperlink" Target="http://reference.niem.gov/niem/specification/naming-and-design-rules/3.0/NIEM-NDR-3.0-2014-07-31.html" TargetMode="External"/><Relationship Id="rId75" Type="http://schemas.openxmlformats.org/officeDocument/2006/relationships/image" Target="media/image1.png"/><Relationship Id="rId140" Type="http://schemas.openxmlformats.org/officeDocument/2006/relationships/hyperlink" Target="http://reference.niem.gov/niem/specification/naming-and-design-rules/3.0/NIEM-NDR-3.0-2014-07-31.html" TargetMode="External"/><Relationship Id="rId182" Type="http://schemas.openxmlformats.org/officeDocument/2006/relationships/hyperlink" Target="http://reference.niem.gov/niem/specification/naming-and-design-rules/3.0/NIEM-NDR-3.0-2014-07-31.html" TargetMode="External"/><Relationship Id="rId378" Type="http://schemas.openxmlformats.org/officeDocument/2006/relationships/hyperlink" Target="http://reference.niem.gov/niem/specification/naming-and-design-rules/3.0/NIEM-NDR-3.0-2014-07-31.html" TargetMode="External"/><Relationship Id="rId403" Type="http://schemas.openxmlformats.org/officeDocument/2006/relationships/hyperlink" Target="http://reference.niem.gov/niem/specification/naming-and-design-rules/3.0/NIEM-NDR-3.0-2014-07-31.html" TargetMode="External"/><Relationship Id="rId585" Type="http://schemas.openxmlformats.org/officeDocument/2006/relationships/hyperlink" Target="http://reference.niem.gov/niem/specification/naming-and-design-rules/3.0/NIEM-NDR-3.0-2014-07-31.html" TargetMode="External"/><Relationship Id="rId750" Type="http://schemas.openxmlformats.org/officeDocument/2006/relationships/hyperlink" Target="http://reference.niem.gov/niem/specification/model-package-description/3.0/model-package-description-3.0.html" TargetMode="External"/><Relationship Id="rId792" Type="http://schemas.openxmlformats.org/officeDocument/2006/relationships/hyperlink" Target="http://reference.niem.gov/niem/specification/model-package-description/3.0/model-package-description-3.0.html" TargetMode="External"/><Relationship Id="rId806" Type="http://schemas.openxmlformats.org/officeDocument/2006/relationships/image" Target="media/image56.png"/><Relationship Id="rId848" Type="http://schemas.openxmlformats.org/officeDocument/2006/relationships/image" Target="media/image95.png"/><Relationship Id="rId6" Type="http://schemas.openxmlformats.org/officeDocument/2006/relationships/footnotes" Target="footnotes.xml"/><Relationship Id="rId238" Type="http://schemas.openxmlformats.org/officeDocument/2006/relationships/hyperlink" Target="http://reference.niem.gov/niem/specification/naming-and-design-rules/3.0/NIEM-NDR-3.0-2014-07-31.html" TargetMode="External"/><Relationship Id="rId445" Type="http://schemas.openxmlformats.org/officeDocument/2006/relationships/hyperlink" Target="http://reference.niem.gov/niem/specification/naming-and-design-rules/3.0/NIEM-NDR-3.0-2014-07-31.html" TargetMode="External"/><Relationship Id="rId487" Type="http://schemas.openxmlformats.org/officeDocument/2006/relationships/hyperlink" Target="http://reference.niem.gov/niem/specification/naming-and-design-rules/3.0/NIEM-NDR-3.0-2014-07-31.html" TargetMode="External"/><Relationship Id="rId610" Type="http://schemas.openxmlformats.org/officeDocument/2006/relationships/hyperlink" Target="http://reference.niem.gov/niem/specification/naming-and-design-rules/3.0/NIEM-NDR-3.0-2014-07-31.html" TargetMode="External"/><Relationship Id="rId652" Type="http://schemas.openxmlformats.org/officeDocument/2006/relationships/hyperlink" Target="http://reference.niem.gov/niem/specification/naming-and-design-rules/3.0/NIEM-NDR-3.0-2014-07-31.html" TargetMode="External"/><Relationship Id="rId694" Type="http://schemas.openxmlformats.org/officeDocument/2006/relationships/hyperlink" Target="http://reference.niem.gov/niem/specification/model-package-description/3.0/model-package-description-3.0.html" TargetMode="External"/><Relationship Id="rId708" Type="http://schemas.openxmlformats.org/officeDocument/2006/relationships/hyperlink" Target="http://reference.niem.gov/niem/specification/model-package-description/3.0/model-package-description-3.0.html" TargetMode="External"/><Relationship Id="rId291" Type="http://schemas.openxmlformats.org/officeDocument/2006/relationships/hyperlink" Target="http://reference.niem.gov/niem/specification/naming-and-design-rules/3.0/NIEM-NDR-3.0-2014-07-31.html" TargetMode="External"/><Relationship Id="rId305" Type="http://schemas.openxmlformats.org/officeDocument/2006/relationships/hyperlink" Target="http://reference.niem.gov/niem/specification/naming-and-design-rules/3.0/NIEM-NDR-3.0-2014-07-31.html" TargetMode="External"/><Relationship Id="rId347" Type="http://schemas.openxmlformats.org/officeDocument/2006/relationships/hyperlink" Target="http://reference.niem.gov/niem/specification/naming-and-design-rules/3.0/NIEM-NDR-3.0-2014-07-31.html" TargetMode="External"/><Relationship Id="rId512" Type="http://schemas.openxmlformats.org/officeDocument/2006/relationships/hyperlink" Target="http://reference.niem.gov/niem/specification/naming-and-design-rules/3.0/NIEM-NDR-3.0-2014-07-31.html" TargetMode="External"/><Relationship Id="rId44" Type="http://schemas.openxmlformats.org/officeDocument/2006/relationships/hyperlink" Target="http://www.omg.org/spec/NIEM-UML/20150201/NIEMReference/NIEM-Reference-codes-occs_facility.xmi" TargetMode="External"/><Relationship Id="rId86" Type="http://schemas.openxmlformats.org/officeDocument/2006/relationships/hyperlink" Target="http://www.omg.org/spec/XMI/2.5" TargetMode="External"/><Relationship Id="rId151" Type="http://schemas.openxmlformats.org/officeDocument/2006/relationships/image" Target="media/image36.png"/><Relationship Id="rId389" Type="http://schemas.openxmlformats.org/officeDocument/2006/relationships/hyperlink" Target="http://reference.niem.gov/niem/specification/naming-and-design-rules/3.0/NIEM-NDR-3.0-2014-07-31.html" TargetMode="External"/><Relationship Id="rId554" Type="http://schemas.openxmlformats.org/officeDocument/2006/relationships/hyperlink" Target="http://reference.niem.gov/niem/specification/naming-and-design-rules/3.0/NIEM-NDR-3.0-2014-07-31.html" TargetMode="External"/><Relationship Id="rId596" Type="http://schemas.openxmlformats.org/officeDocument/2006/relationships/hyperlink" Target="http://reference.niem.gov/niem/specification/naming-and-design-rules/3.0/NIEM-NDR-3.0-2014-07-31.html" TargetMode="External"/><Relationship Id="rId761" Type="http://schemas.openxmlformats.org/officeDocument/2006/relationships/hyperlink" Target="http://reference.niem.gov/niem/specification/model-package-description/3.0/model-package-description-3.0.html" TargetMode="External"/><Relationship Id="rId817" Type="http://schemas.openxmlformats.org/officeDocument/2006/relationships/image" Target="media/image67.png"/><Relationship Id="rId859" Type="http://schemas.openxmlformats.org/officeDocument/2006/relationships/image" Target="media/image106.png"/><Relationship Id="rId193" Type="http://schemas.openxmlformats.org/officeDocument/2006/relationships/hyperlink" Target="http://www.w3.org/TR/2004/REC-xmlschema-1-20041028/" TargetMode="External"/><Relationship Id="rId207" Type="http://schemas.openxmlformats.org/officeDocument/2006/relationships/hyperlink" Target="http://reference.niem.gov/niem/specification/naming-and-design-rules/3.0/NIEM-NDR-3.0-2014-07-31.html" TargetMode="External"/><Relationship Id="rId249" Type="http://schemas.openxmlformats.org/officeDocument/2006/relationships/hyperlink" Target="http://reference.niem.gov/niem/specification/naming-and-design-rules/3.0/NIEM-NDR-3.0-2014-07-31.html" TargetMode="External"/><Relationship Id="rId414" Type="http://schemas.openxmlformats.org/officeDocument/2006/relationships/hyperlink" Target="http://reference.niem.gov/niem/specification/naming-and-design-rules/3.0/NIEM-NDR-3.0-2014-07-31.html" TargetMode="External"/><Relationship Id="rId456" Type="http://schemas.openxmlformats.org/officeDocument/2006/relationships/hyperlink" Target="http://reference.niem.gov/niem/specification/naming-and-design-rules/3.0/NIEM-NDR-3.0-2014-07-31.html" TargetMode="External"/><Relationship Id="rId498" Type="http://schemas.openxmlformats.org/officeDocument/2006/relationships/hyperlink" Target="http://reference.niem.gov/niem/specification/naming-and-design-rules/3.0/NIEM-NDR-3.0-2014-07-31.html" TargetMode="External"/><Relationship Id="rId621" Type="http://schemas.openxmlformats.org/officeDocument/2006/relationships/hyperlink" Target="http://reference.niem.gov/niem/specification/naming-and-design-rules/3.0/NIEM-NDR-3.0-2014-07-31.html" TargetMode="External"/><Relationship Id="rId663" Type="http://schemas.openxmlformats.org/officeDocument/2006/relationships/hyperlink" Target="http://reference.niem.gov/niem/specification/naming-and-design-rules/3.0/NIEM-NDR-3.0-2014-07-31.html" TargetMode="External"/><Relationship Id="rId870" Type="http://schemas.openxmlformats.org/officeDocument/2006/relationships/hyperlink" Target="http://www.omg.org/spec/NIEM-UML/20150201/NIEM_PIM_Profile" TargetMode="External"/><Relationship Id="rId13" Type="http://schemas.openxmlformats.org/officeDocument/2006/relationships/hyperlink" Target="http://www.omg.org/spec/NIEM-UML/20150201/NIEMReference/NIEM-Reference-adapters-geospatial.xmi" TargetMode="External"/><Relationship Id="rId109" Type="http://schemas.openxmlformats.org/officeDocument/2006/relationships/image" Target="media/image7.png"/><Relationship Id="rId260" Type="http://schemas.openxmlformats.org/officeDocument/2006/relationships/hyperlink" Target="http://reference.niem.gov/niem/specification/naming-and-design-rules/3.0/NIEM-NDR-3.0-2014-07-31.html" TargetMode="External"/><Relationship Id="rId316" Type="http://schemas.openxmlformats.org/officeDocument/2006/relationships/hyperlink" Target="http://www.w3.org/TR/2004/REC-xmlschema-1-20041028/" TargetMode="External"/><Relationship Id="rId523" Type="http://schemas.openxmlformats.org/officeDocument/2006/relationships/hyperlink" Target="http://reference.niem.gov/niem/specification/naming-and-design-rules/3.0/NIEM-NDR-3.0-2014-07-31.html" TargetMode="External"/><Relationship Id="rId719" Type="http://schemas.openxmlformats.org/officeDocument/2006/relationships/hyperlink" Target="http://reference.niem.gov/niem/specification/model-package-description/3.0/model-package-description-3.0.html" TargetMode="External"/><Relationship Id="rId55" Type="http://schemas.openxmlformats.org/officeDocument/2006/relationships/hyperlink" Target="http://www.omg.org/spec/NIEM-UML/20150201/NIEMReference/NIEM-Reference-external-have.xmi" TargetMode="External"/><Relationship Id="rId97" Type="http://schemas.openxmlformats.org/officeDocument/2006/relationships/hyperlink" Target="http://reference.niem.gov/niem/specification/naming-and-design-rules/3.0/NIEM-NDR-3.0-2014-07-31.html" TargetMode="External"/><Relationship Id="rId120" Type="http://schemas.openxmlformats.org/officeDocument/2006/relationships/hyperlink" Target="http://reference.niem.gov/niem/specification/naming-and-design-rules/3.0/NIEM-NDR-3.0-2014-07-31.html" TargetMode="External"/><Relationship Id="rId358" Type="http://schemas.openxmlformats.org/officeDocument/2006/relationships/hyperlink" Target="http://reference.niem.gov/niem/specification/naming-and-design-rules/3.0/NIEM-NDR-3.0-2014-07-31.html" TargetMode="External"/><Relationship Id="rId565" Type="http://schemas.openxmlformats.org/officeDocument/2006/relationships/hyperlink" Target="http://reference.niem.gov/niem/specification/naming-and-design-rules/3.0/NIEM-NDR-3.0-2014-07-31.html" TargetMode="External"/><Relationship Id="rId730" Type="http://schemas.openxmlformats.org/officeDocument/2006/relationships/hyperlink" Target="http://reference.niem.gov/niem/specification/model-package-description/3.0/model-package-description-3.0.html" TargetMode="External"/><Relationship Id="rId772" Type="http://schemas.openxmlformats.org/officeDocument/2006/relationships/hyperlink" Target="http://reference.niem.gov/niem/specification/model-package-description/3.0/model-package-description-3.0.html" TargetMode="External"/><Relationship Id="rId828" Type="http://schemas.openxmlformats.org/officeDocument/2006/relationships/image" Target="media/image78.png"/><Relationship Id="rId162" Type="http://schemas.openxmlformats.org/officeDocument/2006/relationships/image" Target="media/image43.png"/><Relationship Id="rId218" Type="http://schemas.openxmlformats.org/officeDocument/2006/relationships/hyperlink" Target="http://reference.niem.gov/niem/specification/naming-and-design-rules/3.0/NIEM-NDR-3.0-2014-07-31.html" TargetMode="External"/><Relationship Id="rId425" Type="http://schemas.openxmlformats.org/officeDocument/2006/relationships/hyperlink" Target="http://reference.niem.gov/niem/specification/naming-and-design-rules/3.0/NIEM-NDR-3.0-2014-07-31.html" TargetMode="External"/><Relationship Id="rId467" Type="http://schemas.openxmlformats.org/officeDocument/2006/relationships/hyperlink" Target="http://reference.niem.gov/niem/specification/naming-and-design-rules/3.0/NIEM-NDR-3.0-2014-07-31.html" TargetMode="External"/><Relationship Id="rId632" Type="http://schemas.openxmlformats.org/officeDocument/2006/relationships/hyperlink" Target="http://reference.niem.gov/niem/specification/naming-and-design-rules/3.0/NIEM-NDR-3.0-2014-07-31.html" TargetMode="External"/><Relationship Id="rId271" Type="http://schemas.openxmlformats.org/officeDocument/2006/relationships/hyperlink" Target="http://reference.niem.gov/niem/specification/naming-and-design-rules/3.0/NIEM-NDR-3.0-2014-07-31.html" TargetMode="External"/><Relationship Id="rId674" Type="http://schemas.openxmlformats.org/officeDocument/2006/relationships/image" Target="media/image47.png"/><Relationship Id="rId881" Type="http://schemas.openxmlformats.org/officeDocument/2006/relationships/hyperlink" Target="http://release.niem.gov/niem/proxy/xsd/3.0/" TargetMode="External"/><Relationship Id="rId24" Type="http://schemas.openxmlformats.org/officeDocument/2006/relationships/hyperlink" Target="http://www.omg.org/spec/NIEM-UML/20150201/NIEMReference/NIEM-Reference-codes-dol_soc.xmi" TargetMode="External"/><Relationship Id="rId66" Type="http://schemas.openxmlformats.org/officeDocument/2006/relationships/footer" Target="footer1.xml"/><Relationship Id="rId131" Type="http://schemas.openxmlformats.org/officeDocument/2006/relationships/image" Target="media/image22.png"/><Relationship Id="rId327" Type="http://schemas.openxmlformats.org/officeDocument/2006/relationships/hyperlink" Target="http://reference.niem.gov/niem/specification/naming-and-design-rules/3.0/NIEM-NDR-3.0-2014-07-31.html" TargetMode="External"/><Relationship Id="rId369" Type="http://schemas.openxmlformats.org/officeDocument/2006/relationships/hyperlink" Target="http://reference.niem.gov/niem/specification/naming-and-design-rules/3.0/NIEM-NDR-3.0-2014-07-31.html" TargetMode="External"/><Relationship Id="rId534" Type="http://schemas.openxmlformats.org/officeDocument/2006/relationships/hyperlink" Target="http://reference.niem.gov/niem/specification/naming-and-design-rules/3.0/NIEM-NDR-3.0-2014-07-31.html" TargetMode="External"/><Relationship Id="rId576" Type="http://schemas.openxmlformats.org/officeDocument/2006/relationships/hyperlink" Target="http://reference.niem.gov/niem/specification/model-package-description/3.0/model-package-description-3.0.html" TargetMode="External"/><Relationship Id="rId741" Type="http://schemas.openxmlformats.org/officeDocument/2006/relationships/hyperlink" Target="http://reference.niem.gov/niem/specification/model-package-description/3.0/model-package-description-3.0.html" TargetMode="External"/><Relationship Id="rId783" Type="http://schemas.openxmlformats.org/officeDocument/2006/relationships/hyperlink" Target="http://reference.niem.gov/niem/specification/model-package-description/3.0/model-package-description-3.0.html" TargetMode="External"/><Relationship Id="rId839" Type="http://schemas.openxmlformats.org/officeDocument/2006/relationships/image" Target="media/image86.png"/><Relationship Id="rId173" Type="http://schemas.openxmlformats.org/officeDocument/2006/relationships/hyperlink" Target="http://reference.niem.gov/niem/specification/naming-and-design-rules/3.0/NIEM-NDR-3.0-2014-07-31.html" TargetMode="External"/><Relationship Id="rId229" Type="http://schemas.openxmlformats.org/officeDocument/2006/relationships/hyperlink" Target="http://reference.niem.gov/niem/specification/naming-and-design-rules/3.0/NIEM-NDR-3.0-2014-07-31.html" TargetMode="External"/><Relationship Id="rId380" Type="http://schemas.openxmlformats.org/officeDocument/2006/relationships/hyperlink" Target="http://reference.niem.gov/niem/specification/naming-and-design-rules/3.0/NIEM-NDR-3.0-2014-07-31.html" TargetMode="External"/><Relationship Id="rId436" Type="http://schemas.openxmlformats.org/officeDocument/2006/relationships/hyperlink" Target="http://reference.niem.gov/niem/specification/naming-and-design-rules/3.0/NIEM-NDR-3.0-2014-07-31.html" TargetMode="External"/><Relationship Id="rId601" Type="http://schemas.openxmlformats.org/officeDocument/2006/relationships/hyperlink" Target="http://reference.niem.gov/niem/specification/naming-and-design-rules/3.0/NIEM-NDR-3.0-2014-07-31.html" TargetMode="External"/><Relationship Id="rId643" Type="http://schemas.openxmlformats.org/officeDocument/2006/relationships/hyperlink" Target="http://reference.niem.gov/niem/specification/naming-and-design-rules/3.0/NIEM-NDR-3.0-2014-07-31.html" TargetMode="External"/><Relationship Id="rId240" Type="http://schemas.openxmlformats.org/officeDocument/2006/relationships/hyperlink" Target="http://reference.niem.gov/niem/specification/naming-and-design-rules/3.0/NIEM-NDR-3.0-2014-07-31.html" TargetMode="External"/><Relationship Id="rId478" Type="http://schemas.openxmlformats.org/officeDocument/2006/relationships/hyperlink" Target="http://reference.niem.gov/niem/specification/naming-and-design-rules/3.0/NIEM-NDR-3.0-2014-07-31.html" TargetMode="External"/><Relationship Id="rId685" Type="http://schemas.openxmlformats.org/officeDocument/2006/relationships/hyperlink" Target="http://reference.niem.gov/niem/specification/model-package-description/3.0/model-package-description-3.0.html" TargetMode="External"/><Relationship Id="rId850" Type="http://schemas.openxmlformats.org/officeDocument/2006/relationships/image" Target="media/image97.png"/><Relationship Id="rId892" Type="http://schemas.openxmlformats.org/officeDocument/2006/relationships/hyperlink" Target="http://www.eclipse.org/xsd/2002/XSD" TargetMode="External"/><Relationship Id="rId35" Type="http://schemas.openxmlformats.org/officeDocument/2006/relationships/hyperlink" Target="http://www.omg.org/spec/NIEM-UML/20150201/NIEMReference/NIEM-Reference-codes-iso_3166-1.xmi" TargetMode="External"/><Relationship Id="rId77" Type="http://schemas.openxmlformats.org/officeDocument/2006/relationships/hyperlink" Target="http://www.omg.org/spec/MOF/2.5" TargetMode="External"/><Relationship Id="rId100" Type="http://schemas.openxmlformats.org/officeDocument/2006/relationships/hyperlink" Target="http://reference.niem.gov/niem/specification/naming-and-design-rules/3.0/NIEM-NDR-3.0-2014-07-31.html" TargetMode="External"/><Relationship Id="rId282" Type="http://schemas.openxmlformats.org/officeDocument/2006/relationships/hyperlink" Target="http://reference.niem.gov/niem/specification/naming-and-design-rules/3.0/NIEM-NDR-3.0-2014-07-31.html" TargetMode="External"/><Relationship Id="rId338" Type="http://schemas.openxmlformats.org/officeDocument/2006/relationships/hyperlink" Target="http://reference.niem.gov/niem/specification/naming-and-design-rules/3.0/NIEM-NDR-3.0-2014-07-31.html" TargetMode="External"/><Relationship Id="rId503" Type="http://schemas.openxmlformats.org/officeDocument/2006/relationships/hyperlink" Target="http://reference.niem.gov/niem/specification/naming-and-design-rules/3.0/NIEM-NDR-3.0-2014-07-31.html" TargetMode="External"/><Relationship Id="rId545" Type="http://schemas.openxmlformats.org/officeDocument/2006/relationships/hyperlink" Target="http://reference.niem.gov/niem/specification/naming-and-design-rules/3.0/NIEM-NDR-3.0-2014-07-31.html" TargetMode="External"/><Relationship Id="rId587" Type="http://schemas.openxmlformats.org/officeDocument/2006/relationships/hyperlink" Target="http://reference.niem.gov/niem/specification/naming-and-design-rules/3.0/NIEM-NDR-3.0-2014-07-31.html" TargetMode="External"/><Relationship Id="rId710" Type="http://schemas.openxmlformats.org/officeDocument/2006/relationships/hyperlink" Target="http://reference.niem.gov/niem/specification/model-package-description/3.0/model-package-description-3.0.html" TargetMode="External"/><Relationship Id="rId752" Type="http://schemas.openxmlformats.org/officeDocument/2006/relationships/hyperlink" Target="http://reference.niem.gov/niem/specification/model-package-description/3.0/model-package-description-3.0.html" TargetMode="External"/><Relationship Id="rId808" Type="http://schemas.openxmlformats.org/officeDocument/2006/relationships/image" Target="media/image58.png"/><Relationship Id="rId8" Type="http://schemas.openxmlformats.org/officeDocument/2006/relationships/hyperlink" Target="http://www.omg.org/spec/NIEM-UML/20150201/NIEM-UML-Profile.xmi" TargetMode="External"/><Relationship Id="rId142" Type="http://schemas.openxmlformats.org/officeDocument/2006/relationships/hyperlink" Target="http://reference.niem.gov/niem/specification/naming-and-design-rules/3.0/NIEM-NDR-3.0-2014-07-31.html" TargetMode="External"/><Relationship Id="rId184" Type="http://schemas.openxmlformats.org/officeDocument/2006/relationships/hyperlink" Target="http://reference.niem.gov/niem/specification/naming-and-design-rules/3.0/NIEM-NDR-3.0-2014-07-31.html" TargetMode="External"/><Relationship Id="rId391" Type="http://schemas.openxmlformats.org/officeDocument/2006/relationships/hyperlink" Target="http://reference.niem.gov/niem/specification/naming-and-design-rules/3.0/NIEM-NDR-3.0-2014-07-31.html" TargetMode="External"/><Relationship Id="rId405" Type="http://schemas.openxmlformats.org/officeDocument/2006/relationships/hyperlink" Target="http://reference.niem.gov/niem/specification/naming-and-design-rules/3.0/NIEM-NDR-3.0-2014-07-31.html" TargetMode="External"/><Relationship Id="rId447" Type="http://schemas.openxmlformats.org/officeDocument/2006/relationships/hyperlink" Target="http://reference.niem.gov/niem/specification/naming-and-design-rules/3.0/NIEM-NDR-3.0-2014-07-31.html" TargetMode="External"/><Relationship Id="rId612" Type="http://schemas.openxmlformats.org/officeDocument/2006/relationships/hyperlink" Target="http://reference.niem.gov/niem/specification/naming-and-design-rules/3.0/NIEM-NDR-3.0-2014-07-31.html" TargetMode="External"/><Relationship Id="rId794" Type="http://schemas.openxmlformats.org/officeDocument/2006/relationships/hyperlink" Target="http://reference.niem.gov/niem/specification/model-package-description/3.0/model-package-description-3.0.html" TargetMode="External"/><Relationship Id="rId251" Type="http://schemas.openxmlformats.org/officeDocument/2006/relationships/hyperlink" Target="http://reference.niem.gov/niem/specification/naming-and-design-rules/3.0/NIEM-NDR-3.0-2014-07-31.html" TargetMode="External"/><Relationship Id="rId489" Type="http://schemas.openxmlformats.org/officeDocument/2006/relationships/hyperlink" Target="http://reference.niem.gov/niem/specification/naming-and-design-rules/3.0/NIEM-NDR-3.0-2014-07-31.html" TargetMode="External"/><Relationship Id="rId654" Type="http://schemas.openxmlformats.org/officeDocument/2006/relationships/hyperlink" Target="http://reference.niem.gov/niem/specification/naming-and-design-rules/3.0/NIEM-NDR-3.0-2014-07-31.html" TargetMode="External"/><Relationship Id="rId696" Type="http://schemas.openxmlformats.org/officeDocument/2006/relationships/hyperlink" Target="http://reference.niem.gov/niem/specification/model-package-description/3.0/model-package-description-3.0.html" TargetMode="External"/><Relationship Id="rId861" Type="http://schemas.openxmlformats.org/officeDocument/2006/relationships/image" Target="media/image108.png"/><Relationship Id="rId46" Type="http://schemas.openxmlformats.org/officeDocument/2006/relationships/hyperlink" Target="http://www.omg.org/spec/NIEM-UML/20150201/NIEMReference/NIEM-Reference-codes-unece_rec20.xmi" TargetMode="External"/><Relationship Id="rId293" Type="http://schemas.openxmlformats.org/officeDocument/2006/relationships/hyperlink" Target="http://reference.niem.gov/niem/specification/naming-and-design-rules/3.0/NIEM-NDR-3.0-2014-07-31.html" TargetMode="External"/><Relationship Id="rId307" Type="http://schemas.openxmlformats.org/officeDocument/2006/relationships/hyperlink" Target="http://reference.niem.gov/niem/specification/naming-and-design-rules/3.0/NIEM-NDR-3.0-2014-07-31.html" TargetMode="External"/><Relationship Id="rId349" Type="http://schemas.openxmlformats.org/officeDocument/2006/relationships/hyperlink" Target="http://reference.niem.gov/niem/specification/naming-and-design-rules/3.0/NIEM-NDR-3.0-2014-07-31.html" TargetMode="External"/><Relationship Id="rId514" Type="http://schemas.openxmlformats.org/officeDocument/2006/relationships/hyperlink" Target="http://reference.niem.gov/niem/specification/naming-and-design-rules/3.0/NIEM-NDR-3.0-2014-07-31.html" TargetMode="External"/><Relationship Id="rId556" Type="http://schemas.openxmlformats.org/officeDocument/2006/relationships/hyperlink" Target="http://reference.niem.gov/niem/specification/naming-and-design-rules/3.0/NIEM-NDR-3.0-2014-07-31.html" TargetMode="External"/><Relationship Id="rId721" Type="http://schemas.openxmlformats.org/officeDocument/2006/relationships/hyperlink" Target="http://reference.niem.gov/niem/specification/model-package-description/3.0/model-package-description-3.0.html" TargetMode="External"/><Relationship Id="rId763" Type="http://schemas.openxmlformats.org/officeDocument/2006/relationships/hyperlink" Target="http://reference.niem.gov/niem/specification/model-package-description/3.0/model-package-description-3.0.html" TargetMode="External"/><Relationship Id="rId88" Type="http://schemas.openxmlformats.org/officeDocument/2006/relationships/hyperlink" Target="http://www.w3.org/XML/xml-names-19990114-errata" TargetMode="External"/><Relationship Id="rId111" Type="http://schemas.openxmlformats.org/officeDocument/2006/relationships/image" Target="media/image8.png"/><Relationship Id="rId153" Type="http://schemas.openxmlformats.org/officeDocument/2006/relationships/image" Target="media/image37.png"/><Relationship Id="rId195" Type="http://schemas.openxmlformats.org/officeDocument/2006/relationships/hyperlink" Target="http://reference.niem.gov/niem/specification/naming-and-design-rules/3.0/NIEM-NDR-3.0-2014-07-31.html" TargetMode="External"/><Relationship Id="rId209" Type="http://schemas.openxmlformats.org/officeDocument/2006/relationships/hyperlink" Target="http://reference.niem.gov/niem/specification/naming-and-design-rules/3.0/NIEM-NDR-3.0-2014-07-31.html" TargetMode="External"/><Relationship Id="rId360" Type="http://schemas.openxmlformats.org/officeDocument/2006/relationships/hyperlink" Target="http://reference.niem.gov/niem/specification/naming-and-design-rules/3.0/NIEM-NDR-3.0-2014-07-31.html" TargetMode="External"/><Relationship Id="rId416" Type="http://schemas.openxmlformats.org/officeDocument/2006/relationships/hyperlink" Target="http://reference.niem.gov/niem/specification/naming-and-design-rules/3.0/NIEM-NDR-3.0-2014-07-31.html" TargetMode="External"/><Relationship Id="rId598" Type="http://schemas.openxmlformats.org/officeDocument/2006/relationships/hyperlink" Target="http://reference.niem.gov/niem/specification/naming-and-design-rules/3.0/NIEM-NDR-3.0-2014-07-31.html" TargetMode="External"/><Relationship Id="rId819" Type="http://schemas.openxmlformats.org/officeDocument/2006/relationships/image" Target="media/image69.png"/><Relationship Id="rId220" Type="http://schemas.openxmlformats.org/officeDocument/2006/relationships/hyperlink" Target="http://reference.niem.gov/niem/specification/naming-and-design-rules/3.0/NIEM-NDR-3.0-2014-07-31.html" TargetMode="External"/><Relationship Id="rId458" Type="http://schemas.openxmlformats.org/officeDocument/2006/relationships/hyperlink" Target="http://reference.niem.gov/niem/specification/naming-and-design-rules/3.0/NIEM-NDR-3.0-2014-07-31.html" TargetMode="External"/><Relationship Id="rId623" Type="http://schemas.openxmlformats.org/officeDocument/2006/relationships/hyperlink" Target="http://reference.niem.gov/niem/specification/naming-and-design-rules/3.0/NIEM-NDR-3.0-2014-07-31.html" TargetMode="External"/><Relationship Id="rId665" Type="http://schemas.openxmlformats.org/officeDocument/2006/relationships/hyperlink" Target="http://reference.niem.gov/niem/specification/naming-and-design-rules/3.0/NIEM-NDR-3.0-2014-07-31.html" TargetMode="External"/><Relationship Id="rId830" Type="http://schemas.openxmlformats.org/officeDocument/2006/relationships/image" Target="media/image80.png"/><Relationship Id="rId872" Type="http://schemas.openxmlformats.org/officeDocument/2006/relationships/hyperlink" Target="http://www.omg.org/spec/NIEM-UML/20150201/Model_Package_Description_Profile" TargetMode="External"/><Relationship Id="rId15" Type="http://schemas.openxmlformats.org/officeDocument/2006/relationships/hyperlink" Target="http://www.omg.org/spec/NIEM-UML/20150201/NIEMReference/NIEM-Reference-codes-apco_event.xmi" TargetMode="External"/><Relationship Id="rId57" Type="http://schemas.openxmlformats.org/officeDocument/2006/relationships/hyperlink" Target="http://www.omg.org/spec/NIEM-UML/20150201/NIEMReference/NIEM-Reference-external-xml.xmi" TargetMode="External"/><Relationship Id="rId262" Type="http://schemas.openxmlformats.org/officeDocument/2006/relationships/hyperlink" Target="http://reference.niem.gov/niem/specification/naming-and-design-rules/3.0/NIEM-NDR-3.0-2014-07-31.html" TargetMode="External"/><Relationship Id="rId318" Type="http://schemas.openxmlformats.org/officeDocument/2006/relationships/hyperlink" Target="http://reference.niem.gov/niem/specification/naming-and-design-rules/3.0/NIEM-NDR-3.0-2014-07-31.html" TargetMode="External"/><Relationship Id="rId525" Type="http://schemas.openxmlformats.org/officeDocument/2006/relationships/hyperlink" Target="http://reference.niem.gov/niem/specification/naming-and-design-rules/3.0/NIEM-NDR-3.0-2014-07-31.html" TargetMode="External"/><Relationship Id="rId567" Type="http://schemas.openxmlformats.org/officeDocument/2006/relationships/hyperlink" Target="http://reference.niem.gov/niem/specification/naming-and-design-rules/3.0/NIEM-NDR-3.0-2014-07-31.html" TargetMode="External"/><Relationship Id="rId732" Type="http://schemas.openxmlformats.org/officeDocument/2006/relationships/hyperlink" Target="http://reference.niem.gov/niem/specification/model-package-description/3.0/model-package-description-3.0.html" TargetMode="External"/><Relationship Id="rId99" Type="http://schemas.openxmlformats.org/officeDocument/2006/relationships/hyperlink" Target="http://reference.niem.gov/niem/specification/naming-and-design-rules/3.0/NIEM-NDR-3.0-2014-07-31.html" TargetMode="External"/><Relationship Id="rId122" Type="http://schemas.openxmlformats.org/officeDocument/2006/relationships/image" Target="media/image16.png"/><Relationship Id="rId164" Type="http://schemas.openxmlformats.org/officeDocument/2006/relationships/hyperlink" Target="http://reference.niem.gov/niem/specification/naming-and-design-rules/3.0/NIEM-NDR-3.0-2014-07-31.html" TargetMode="External"/><Relationship Id="rId371" Type="http://schemas.openxmlformats.org/officeDocument/2006/relationships/hyperlink" Target="http://reference.niem.gov/niem/specification/naming-and-design-rules/3.0/NIEM-NDR-3.0-2014-07-31.html" TargetMode="External"/><Relationship Id="rId774" Type="http://schemas.openxmlformats.org/officeDocument/2006/relationships/hyperlink" Target="http://reference.niem.gov/niem/specification/model-package-description/3.0/model-package-description-3.0.html" TargetMode="External"/><Relationship Id="rId427" Type="http://schemas.openxmlformats.org/officeDocument/2006/relationships/hyperlink" Target="http://reference.niem.gov/niem/specification/naming-and-design-rules/3.0/NIEM-NDR-3.0-2014-07-31.html" TargetMode="External"/><Relationship Id="rId469" Type="http://schemas.openxmlformats.org/officeDocument/2006/relationships/hyperlink" Target="http://reference.niem.gov/niem/specification/naming-and-design-rules/3.0/NIEM-NDR-3.0-2014-07-31.html" TargetMode="External"/><Relationship Id="rId634" Type="http://schemas.openxmlformats.org/officeDocument/2006/relationships/hyperlink" Target="http://reference.niem.gov/niem/specification/naming-and-design-rules/3.0/NIEM-NDR-3.0-2014-07-31.html" TargetMode="External"/><Relationship Id="rId676" Type="http://schemas.openxmlformats.org/officeDocument/2006/relationships/image" Target="media/image49.png"/><Relationship Id="rId841" Type="http://schemas.openxmlformats.org/officeDocument/2006/relationships/image" Target="media/image88.png"/><Relationship Id="rId883" Type="http://schemas.openxmlformats.org/officeDocument/2006/relationships/hyperlink" Target="http://reference.niem.gov/niem/resource/mpd/changelog/1.1/" TargetMode="External"/><Relationship Id="rId26" Type="http://schemas.openxmlformats.org/officeDocument/2006/relationships/hyperlink" Target="http://www.omg.org/spec/NIEM-UML/20150201/NIEMReference/NIEM-Reference-codes-edxl_have.xmi" TargetMode="External"/><Relationship Id="rId231" Type="http://schemas.openxmlformats.org/officeDocument/2006/relationships/hyperlink" Target="http://reference.niem.gov/niem/specification/naming-and-design-rules/3.0/" TargetMode="External"/><Relationship Id="rId273" Type="http://schemas.openxmlformats.org/officeDocument/2006/relationships/hyperlink" Target="http://reference.niem.gov/niem/specification/naming-and-design-rules/3.0/NIEM-NDR-3.0-2014-07-31.html" TargetMode="External"/><Relationship Id="rId329" Type="http://schemas.openxmlformats.org/officeDocument/2006/relationships/hyperlink" Target="http://reference.niem.gov/niem/specification/naming-and-design-rules/3.0/NIEM-NDR-3.0-2014-07-31.html" TargetMode="External"/><Relationship Id="rId480" Type="http://schemas.openxmlformats.org/officeDocument/2006/relationships/hyperlink" Target="http://reference.niem.gov/niem/specification/naming-and-design-rules/3.0/NIEM-NDR-3.0-2014-07-31.html" TargetMode="External"/><Relationship Id="rId536" Type="http://schemas.openxmlformats.org/officeDocument/2006/relationships/hyperlink" Target="http://reference.niem.gov/niem/specification/naming-and-design-rules/3.0/NIEM-NDR-3.0-2014-07-31.html" TargetMode="External"/><Relationship Id="rId701" Type="http://schemas.openxmlformats.org/officeDocument/2006/relationships/hyperlink" Target="http://reference.niem.gov/niem/specification/model-package-description/3.0/model-package-description-3.0.html" TargetMode="External"/><Relationship Id="rId68" Type="http://schemas.openxmlformats.org/officeDocument/2006/relationships/hyperlink" Target="http://www.omg.org/" TargetMode="External"/><Relationship Id="rId133" Type="http://schemas.openxmlformats.org/officeDocument/2006/relationships/image" Target="media/image24.png"/><Relationship Id="rId175" Type="http://schemas.openxmlformats.org/officeDocument/2006/relationships/hyperlink" Target="http://reference.niem.gov/niem/specification/naming-and-design-rules/3.0/NIEM-NDR-3.0-2014-07-31.html" TargetMode="External"/><Relationship Id="rId340" Type="http://schemas.openxmlformats.org/officeDocument/2006/relationships/hyperlink" Target="http://reference.niem.gov/niem/specification/naming-and-design-rules/3.0/NIEM-NDR-3.0-2014-07-31.html" TargetMode="External"/><Relationship Id="rId578" Type="http://schemas.openxmlformats.org/officeDocument/2006/relationships/hyperlink" Target="http://reference.niem.gov/niem/specification/model-package-description/3.0/model-package-description-3.0.html" TargetMode="External"/><Relationship Id="rId743" Type="http://schemas.openxmlformats.org/officeDocument/2006/relationships/hyperlink" Target="http://reference.niem.gov/niem/specification/model-package-description/3.0/model-package-description-3.0.html" TargetMode="External"/><Relationship Id="rId785" Type="http://schemas.openxmlformats.org/officeDocument/2006/relationships/hyperlink" Target="http://reference.niem.gov/niem/specification/model-package-description/3.0/model-package-description-3.0.html" TargetMode="External"/><Relationship Id="rId200" Type="http://schemas.openxmlformats.org/officeDocument/2006/relationships/hyperlink" Target="http://reference.niem.gov/niem/specification/naming-and-design-rules/3.0/NIEM-NDR-3.0-2014-07-31.html" TargetMode="External"/><Relationship Id="rId382" Type="http://schemas.openxmlformats.org/officeDocument/2006/relationships/hyperlink" Target="http://reference.niem.gov/niem/specification/naming-and-design-rules/3.0/NIEM-NDR-3.0-2014-07-31.html" TargetMode="External"/><Relationship Id="rId438" Type="http://schemas.openxmlformats.org/officeDocument/2006/relationships/hyperlink" Target="http://reference.niem.gov/niem/specification/naming-and-design-rules/3.0/NIEM-NDR-3.0-2014-07-31.html" TargetMode="External"/><Relationship Id="rId603" Type="http://schemas.openxmlformats.org/officeDocument/2006/relationships/hyperlink" Target="http://reference.niem.gov/niem/specification/naming-and-design-rules/3.0/NIEM-NDR-3.0-2014-07-31.html" TargetMode="External"/><Relationship Id="rId645" Type="http://schemas.openxmlformats.org/officeDocument/2006/relationships/hyperlink" Target="http://reference.niem.gov/niem/specification/naming-and-design-rules/3.0/NIEM-NDR-3.0-2014-07-31.html" TargetMode="External"/><Relationship Id="rId687" Type="http://schemas.openxmlformats.org/officeDocument/2006/relationships/hyperlink" Target="http://reference.niem.gov/niem/specification/model-package-description/3.0/model-package-description-3.0.html" TargetMode="External"/><Relationship Id="rId810" Type="http://schemas.openxmlformats.org/officeDocument/2006/relationships/image" Target="media/image60.png"/><Relationship Id="rId852" Type="http://schemas.openxmlformats.org/officeDocument/2006/relationships/image" Target="media/image99.png"/><Relationship Id="rId242" Type="http://schemas.openxmlformats.org/officeDocument/2006/relationships/hyperlink" Target="http://reference.niem.gov/niem/specification/naming-and-design-rules/3.0/NIEM-NDR-3.0-2014-07-31.html" TargetMode="External"/><Relationship Id="rId284" Type="http://schemas.openxmlformats.org/officeDocument/2006/relationships/hyperlink" Target="http://reference.niem.gov/niem/specification/naming-and-design-rules/3.0/NIEM-NDR-3.0-2014-07-31.html" TargetMode="External"/><Relationship Id="rId491" Type="http://schemas.openxmlformats.org/officeDocument/2006/relationships/hyperlink" Target="http://reference.niem.gov/niem/specification/naming-and-design-rules/3.0/NIEM-NDR-3.0-2014-07-31.html" TargetMode="External"/><Relationship Id="rId505" Type="http://schemas.openxmlformats.org/officeDocument/2006/relationships/hyperlink" Target="http://reference.niem.gov/niem/specification/naming-and-design-rules/3.0/NIEM-NDR-3.0-2014-07-31.html" TargetMode="External"/><Relationship Id="rId712" Type="http://schemas.openxmlformats.org/officeDocument/2006/relationships/hyperlink" Target="http://reference.niem.gov/niem/specification/model-package-description/3.0/model-package-description-3.0.html" TargetMode="External"/><Relationship Id="rId894" Type="http://schemas.openxmlformats.org/officeDocument/2006/relationships/hyperlink" Target="http://www.omg.org/spec/UML/20131001" TargetMode="External"/><Relationship Id="rId37" Type="http://schemas.openxmlformats.org/officeDocument/2006/relationships/hyperlink" Target="http://www.omg.org/spec/NIEM-UML/20150201/NIEMReference/NIEM-Reference-codes-iso_639-3.xmi" TargetMode="External"/><Relationship Id="rId79" Type="http://schemas.openxmlformats.org/officeDocument/2006/relationships/hyperlink" Target="http://reference.niem.gov/niem/specification/conformance/3.0/" TargetMode="External"/><Relationship Id="rId102" Type="http://schemas.openxmlformats.org/officeDocument/2006/relationships/hyperlink" Target="http://reference.niem.gov/niem/specification/naming-and-design-rules/3.0/NIEM-NDR-3.0-2014-07-31.html" TargetMode="External"/><Relationship Id="rId144" Type="http://schemas.openxmlformats.org/officeDocument/2006/relationships/hyperlink" Target="http://reference.niem.gov/niem/specification/naming-and-design-rules/3.0/NIEM-NDR-3.0-2014-07-31.html" TargetMode="External"/><Relationship Id="rId547" Type="http://schemas.openxmlformats.org/officeDocument/2006/relationships/hyperlink" Target="http://reference.niem.gov/niem/specification/naming-and-design-rules/3.0/NIEM-NDR-3.0-2014-07-31.html" TargetMode="External"/><Relationship Id="rId589" Type="http://schemas.openxmlformats.org/officeDocument/2006/relationships/hyperlink" Target="http://reference.niem.gov/niem/specification/naming-and-design-rules/3.0/NIEM-NDR-3.0-2014-07-31.html" TargetMode="External"/><Relationship Id="rId754" Type="http://schemas.openxmlformats.org/officeDocument/2006/relationships/hyperlink" Target="http://reference.niem.gov/niem/specification/model-package-description/3.0/model-package-description-3.0.html" TargetMode="External"/><Relationship Id="rId796" Type="http://schemas.openxmlformats.org/officeDocument/2006/relationships/hyperlink" Target="http://reference.niem.gov/niem/specification/model-package-description/3.0/model-package-description-3.0.html" TargetMode="External"/><Relationship Id="rId90" Type="http://schemas.openxmlformats.org/officeDocument/2006/relationships/hyperlink" Target="http://www.w3.org/TR/xmlschema-1/" TargetMode="External"/><Relationship Id="rId186" Type="http://schemas.openxmlformats.org/officeDocument/2006/relationships/hyperlink" Target="http://reference.niem.gov/niem/specification/naming-and-design-rules/3.0/NIEM-NDR-3.0-2014-07-31.html" TargetMode="External"/><Relationship Id="rId351" Type="http://schemas.openxmlformats.org/officeDocument/2006/relationships/hyperlink" Target="http://reference.niem.gov/niem/specification/naming-and-design-rules/3.0/NIEM-NDR-3.0-2014-07-31.html" TargetMode="External"/><Relationship Id="rId393" Type="http://schemas.openxmlformats.org/officeDocument/2006/relationships/hyperlink" Target="http://reference.niem.gov/niem/specification/naming-and-design-rules/3.0/NIEM-NDR-3.0-2014-07-31.html" TargetMode="External"/><Relationship Id="rId407" Type="http://schemas.openxmlformats.org/officeDocument/2006/relationships/hyperlink" Target="http://reference.niem.gov/niem/specification/naming-and-design-rules/3.0/NIEM-NDR-3.0-2014-07-31.html" TargetMode="External"/><Relationship Id="rId449" Type="http://schemas.openxmlformats.org/officeDocument/2006/relationships/hyperlink" Target="http://reference.niem.gov/niem/specification/naming-and-design-rules/3.0/NIEM-NDR-3.0-2014-07-31.html" TargetMode="External"/><Relationship Id="rId614" Type="http://schemas.openxmlformats.org/officeDocument/2006/relationships/hyperlink" Target="http://reference.niem.gov/niem/specification/naming-and-design-rules/3.0/NIEM-NDR-3.0-2014-07-31.html" TargetMode="External"/><Relationship Id="rId656" Type="http://schemas.openxmlformats.org/officeDocument/2006/relationships/hyperlink" Target="http://reference.niem.gov/niem/specification/naming-and-design-rules/3.0/NIEM-NDR-3.0-2014-07-31.html" TargetMode="External"/><Relationship Id="rId821" Type="http://schemas.openxmlformats.org/officeDocument/2006/relationships/image" Target="media/image71.png"/><Relationship Id="rId863" Type="http://schemas.openxmlformats.org/officeDocument/2006/relationships/image" Target="media/image110.png"/><Relationship Id="rId211" Type="http://schemas.openxmlformats.org/officeDocument/2006/relationships/hyperlink" Target="http://reference.niem.gov/niem/specification/naming-and-design-rules/3.0/NIEM-NDR-3.0-2014-07-31.html" TargetMode="External"/><Relationship Id="rId253" Type="http://schemas.openxmlformats.org/officeDocument/2006/relationships/hyperlink" Target="http://reference.niem.gov/niem/specification/naming-and-design-rules/3.0/NIEM-NDR-3.0-2014-07-31.html" TargetMode="External"/><Relationship Id="rId295" Type="http://schemas.openxmlformats.org/officeDocument/2006/relationships/hyperlink" Target="http://reference.niem.gov/niem/specification/naming-and-design-rules/3.0/NIEM-NDR-3.0-2014-07-31.html" TargetMode="External"/><Relationship Id="rId309" Type="http://schemas.openxmlformats.org/officeDocument/2006/relationships/hyperlink" Target="http://reference.niem.gov/niem/specification/naming-and-design-rules/3.0/NIEM-NDR-3.0-2014-07-31.html" TargetMode="External"/><Relationship Id="rId460" Type="http://schemas.openxmlformats.org/officeDocument/2006/relationships/hyperlink" Target="http://reference.niem.gov/niem/specification/naming-and-design-rules/3.0/NIEM-NDR-3.0-2014-07-31.html" TargetMode="External"/><Relationship Id="rId516" Type="http://schemas.openxmlformats.org/officeDocument/2006/relationships/hyperlink" Target="http://reference.niem.gov/niem/specification/naming-and-design-rules/3.0/NIEM-NDR-3.0-2014-07-31.html" TargetMode="External"/><Relationship Id="rId698" Type="http://schemas.openxmlformats.org/officeDocument/2006/relationships/hyperlink" Target="http://reference.niem.gov/niem/specification/model-package-description/3.0/model-package-description-3.0.html" TargetMode="External"/><Relationship Id="rId48" Type="http://schemas.openxmlformats.org/officeDocument/2006/relationships/hyperlink" Target="http://www.omg.org/spec/NIEM-UML/20150201/NIEMReference/NIEM-Reference-codes-xCard.xmi" TargetMode="External"/><Relationship Id="rId113" Type="http://schemas.openxmlformats.org/officeDocument/2006/relationships/image" Target="media/image9.png"/><Relationship Id="rId320" Type="http://schemas.openxmlformats.org/officeDocument/2006/relationships/hyperlink" Target="http://reference.niem.gov/niem/specification/naming-and-design-rules/3.0/NIEM-NDR-3.0-2014-07-31.html" TargetMode="External"/><Relationship Id="rId558" Type="http://schemas.openxmlformats.org/officeDocument/2006/relationships/hyperlink" Target="http://reference.niem.gov/niem/specification/naming-and-design-rules/3.0/NIEM-NDR-3.0-2014-07-31.html" TargetMode="External"/><Relationship Id="rId723" Type="http://schemas.openxmlformats.org/officeDocument/2006/relationships/hyperlink" Target="http://reference.niem.gov/niem/specification/model-package-description/3.0/model-package-description-3.0.html" TargetMode="External"/><Relationship Id="rId765" Type="http://schemas.openxmlformats.org/officeDocument/2006/relationships/hyperlink" Target="http://reference.niem.gov/niem/specification/model-package-description/3.0/model-package-description-3.0.html" TargetMode="External"/><Relationship Id="rId155" Type="http://schemas.openxmlformats.org/officeDocument/2006/relationships/image" Target="media/image39.png"/><Relationship Id="rId197" Type="http://schemas.openxmlformats.org/officeDocument/2006/relationships/hyperlink" Target="http://reference.niem.gov/niem/specification/naming-and-design-rules/3.0/NIEM-NDR-3.0-2014-07-31.html" TargetMode="External"/><Relationship Id="rId362" Type="http://schemas.openxmlformats.org/officeDocument/2006/relationships/hyperlink" Target="http://reference.niem.gov/niem/specification/naming-and-design-rules/3.0/NIEM-NDR-3.0-2014-07-31.html" TargetMode="External"/><Relationship Id="rId418" Type="http://schemas.openxmlformats.org/officeDocument/2006/relationships/hyperlink" Target="http://reference.niem.gov/niem/specification/naming-and-design-rules/3.0/NIEM-NDR-3.0-2014-07-31.html" TargetMode="External"/><Relationship Id="rId625" Type="http://schemas.openxmlformats.org/officeDocument/2006/relationships/hyperlink" Target="http://reference.niem.gov/niem/specification/naming-and-design-rules/3.0/NIEM-NDR-3.0-2014-07-31.html" TargetMode="External"/><Relationship Id="rId832" Type="http://schemas.openxmlformats.org/officeDocument/2006/relationships/header" Target="header2.xml"/><Relationship Id="rId222" Type="http://schemas.openxmlformats.org/officeDocument/2006/relationships/hyperlink" Target="http://reference.niem.gov/niem/specification/naming-and-design-rules/3.0/NIEM-NDR-3.0-2014-07-31.html" TargetMode="External"/><Relationship Id="rId264" Type="http://schemas.openxmlformats.org/officeDocument/2006/relationships/hyperlink" Target="http://reference.niem.gov/niem/specification/naming-and-design-rules/3.0/NIEM-NDR-3.0-2014-07-31.html" TargetMode="External"/><Relationship Id="rId471" Type="http://schemas.openxmlformats.org/officeDocument/2006/relationships/hyperlink" Target="http://reference.niem.gov/niem/specification/naming-and-design-rules/3.0/NIEM-NDR-3.0-2014-07-31.html" TargetMode="External"/><Relationship Id="rId667" Type="http://schemas.openxmlformats.org/officeDocument/2006/relationships/hyperlink" Target="http://reference.niem.gov/niem/specification/naming-and-design-rules/3.0/NIEM-NDR-3.0-2014-07-31.html" TargetMode="External"/><Relationship Id="rId874" Type="http://schemas.openxmlformats.org/officeDocument/2006/relationships/hyperlink" Target="http://www.omg.org/spec/UML/20131001" TargetMode="External"/><Relationship Id="rId17" Type="http://schemas.openxmlformats.org/officeDocument/2006/relationships/hyperlink" Target="http://www.omg.org/spec/NIEM-UML/20150201/NIEMReference/NIEM-Reference-codes-canada_post.xmi" TargetMode="External"/><Relationship Id="rId59" Type="http://schemas.openxmlformats.org/officeDocument/2006/relationships/hyperlink" Target="http://www.omg.org/spec/NIEM-UML/20150201/NIEMpim2psm.qvto" TargetMode="External"/><Relationship Id="rId124" Type="http://schemas.openxmlformats.org/officeDocument/2006/relationships/image" Target="media/image17.png"/><Relationship Id="rId527" Type="http://schemas.openxmlformats.org/officeDocument/2006/relationships/hyperlink" Target="http://reference.niem.gov/niem/specification/naming-and-design-rules/3.0/NIEM-NDR-3.0-2014-07-31.html" TargetMode="External"/><Relationship Id="rId569" Type="http://schemas.openxmlformats.org/officeDocument/2006/relationships/hyperlink" Target="http://reference.niem.gov/niem/specification/naming-and-design-rules/3.0/NIEM-NDR-3.0-2014-07-31.html" TargetMode="External"/><Relationship Id="rId734" Type="http://schemas.openxmlformats.org/officeDocument/2006/relationships/hyperlink" Target="http://reference.niem.gov/niem/specification/model-package-description/3.0/model-package-description-3.0.html" TargetMode="External"/><Relationship Id="rId776" Type="http://schemas.openxmlformats.org/officeDocument/2006/relationships/hyperlink" Target="http://reference.niem.gov/niem/specification/model-package-description/3.0/model-package-description-3.0.html" TargetMode="External"/><Relationship Id="rId70" Type="http://schemas.openxmlformats.org/officeDocument/2006/relationships/hyperlink" Target="https://www.niem.gov/" TargetMode="External"/><Relationship Id="rId166" Type="http://schemas.openxmlformats.org/officeDocument/2006/relationships/hyperlink" Target="http://reference.niem.gov/niem/specification/naming-and-design-rules/3.0/NIEM-NDR-3.0-2014-07-31.html" TargetMode="External"/><Relationship Id="rId331" Type="http://schemas.openxmlformats.org/officeDocument/2006/relationships/hyperlink" Target="http://reference.niem.gov/niem/specification/naming-and-design-rules/3.0/NIEM-NDR-3.0-2014-07-31.html" TargetMode="External"/><Relationship Id="rId373" Type="http://schemas.openxmlformats.org/officeDocument/2006/relationships/hyperlink" Target="http://reference.niem.gov/niem/specification/naming-and-design-rules/3.0/NIEM-NDR-3.0-2014-07-31.html" TargetMode="External"/><Relationship Id="rId429" Type="http://schemas.openxmlformats.org/officeDocument/2006/relationships/hyperlink" Target="http://reference.niem.gov/niem/specification/naming-and-design-rules/3.0/NIEM-NDR-3.0-2014-07-31.html" TargetMode="External"/><Relationship Id="rId580" Type="http://schemas.openxmlformats.org/officeDocument/2006/relationships/hyperlink" Target="http://reference.niem.gov/niem/specification/model-package-description/3.0/model-package-description-3.0.html" TargetMode="External"/><Relationship Id="rId636" Type="http://schemas.openxmlformats.org/officeDocument/2006/relationships/hyperlink" Target="http://reference.niem.gov/niem/specification/naming-and-design-rules/3.0/NIEM-NDR-3.0-2014-07-31.html" TargetMode="External"/><Relationship Id="rId801" Type="http://schemas.openxmlformats.org/officeDocument/2006/relationships/hyperlink" Target="http://reference.niem.gov/niem/specification/model-package-description/3.0/model-package-description-3.0.html" TargetMode="External"/><Relationship Id="rId1" Type="http://schemas.openxmlformats.org/officeDocument/2006/relationships/customXml" Target="../customXml/item1.xml"/><Relationship Id="rId233" Type="http://schemas.openxmlformats.org/officeDocument/2006/relationships/hyperlink" Target="http://reference.niem.gov/niem/specification/naming-and-design-rules/3.0/NIEM-NDR-3.0-2014-07-31.html" TargetMode="External"/><Relationship Id="rId440" Type="http://schemas.openxmlformats.org/officeDocument/2006/relationships/hyperlink" Target="http://reference.niem.gov/niem/specification/naming-and-design-rules/3.0/NIEM-NDR-3.0-2014-07-31.html" TargetMode="External"/><Relationship Id="rId678" Type="http://schemas.openxmlformats.org/officeDocument/2006/relationships/image" Target="media/image51.png"/><Relationship Id="rId843" Type="http://schemas.openxmlformats.org/officeDocument/2006/relationships/image" Target="media/image90.png"/><Relationship Id="rId885" Type="http://schemas.openxmlformats.org/officeDocument/2006/relationships/hyperlink" Target="http://release.niem.gov/niem/niem-core/3.0/" TargetMode="External"/><Relationship Id="rId28" Type="http://schemas.openxmlformats.org/officeDocument/2006/relationships/hyperlink" Target="http://www.omg.org/spec/NIEM-UML/20150201/NIEMReference/NIEM-Reference-codes-fbi_ncic.xmi" TargetMode="External"/><Relationship Id="rId275" Type="http://schemas.openxmlformats.org/officeDocument/2006/relationships/hyperlink" Target="http://reference.niem.gov/niem/specification/naming-and-design-rules/3.0/NIEM-NDR-3.0-2014-07-31.html" TargetMode="External"/><Relationship Id="rId300" Type="http://schemas.openxmlformats.org/officeDocument/2006/relationships/hyperlink" Target="http://reference.niem.gov/niem/specification/naming-and-design-rules/3.0/NIEM-NDR-3.0-2014-07-31.html" TargetMode="External"/><Relationship Id="rId482" Type="http://schemas.openxmlformats.org/officeDocument/2006/relationships/hyperlink" Target="http://reference.niem.gov/niem/specification/naming-and-design-rules/3.0/NIEM-NDR-3.0-2014-07-31.html" TargetMode="External"/><Relationship Id="rId538" Type="http://schemas.openxmlformats.org/officeDocument/2006/relationships/hyperlink" Target="http://reference.niem.gov/niem/specification/naming-and-design-rules/3.0/NIEM-NDR-3.0-2014-07-31.html" TargetMode="External"/><Relationship Id="rId703" Type="http://schemas.openxmlformats.org/officeDocument/2006/relationships/hyperlink" Target="http://reference.niem.gov/niem/specification/model-package-description/3.0/model-package-description-3.0.html" TargetMode="External"/><Relationship Id="rId745" Type="http://schemas.openxmlformats.org/officeDocument/2006/relationships/hyperlink" Target="http://reference.niem.gov/niem/specification/model-package-description/3.0/model-package-description-3.0.html" TargetMode="External"/><Relationship Id="rId81" Type="http://schemas.openxmlformats.org/officeDocument/2006/relationships/hyperlink" Target="http://reference.niem.gov/niem/specification/naming-and-design-rules/3.0/" TargetMode="External"/><Relationship Id="rId135" Type="http://schemas.openxmlformats.org/officeDocument/2006/relationships/image" Target="media/image25.png"/><Relationship Id="rId177" Type="http://schemas.openxmlformats.org/officeDocument/2006/relationships/hyperlink" Target="http://reference.niem.gov/niem/specification/naming-and-design-rules/3.0/NIEM-NDR-3.0-2014-07-31.html" TargetMode="External"/><Relationship Id="rId342" Type="http://schemas.openxmlformats.org/officeDocument/2006/relationships/hyperlink" Target="http://reference.niem.gov/niem/specification/naming-and-design-rules/3.0/NIEM-NDR-3.0-2014-07-31.html" TargetMode="External"/><Relationship Id="rId384" Type="http://schemas.openxmlformats.org/officeDocument/2006/relationships/hyperlink" Target="http://reference.niem.gov/niem/specification/naming-and-design-rules/3.0/NIEM-NDR-3.0-2014-07-31.html" TargetMode="External"/><Relationship Id="rId591" Type="http://schemas.openxmlformats.org/officeDocument/2006/relationships/hyperlink" Target="http://reference.niem.gov/niem/specification/naming-and-design-rules/3.0/NIEM-NDR-3.0-2014-07-31.html" TargetMode="External"/><Relationship Id="rId605" Type="http://schemas.openxmlformats.org/officeDocument/2006/relationships/hyperlink" Target="http://reference.niem.gov/niem/specification/naming-and-design-rules/3.0/NIEM-NDR-3.0-2014-07-31.html" TargetMode="External"/><Relationship Id="rId787" Type="http://schemas.openxmlformats.org/officeDocument/2006/relationships/hyperlink" Target="http://reference.niem.gov/niem/specification/model-package-description/3.0/model-package-description-3.0.html" TargetMode="External"/><Relationship Id="rId812" Type="http://schemas.openxmlformats.org/officeDocument/2006/relationships/image" Target="media/image62.png"/><Relationship Id="rId202" Type="http://schemas.openxmlformats.org/officeDocument/2006/relationships/hyperlink" Target="http://reference.niem.gov/niem/specification/naming-and-design-rules/3.0/NIEM-NDR-3.0-2014-07-31.html" TargetMode="External"/><Relationship Id="rId244" Type="http://schemas.openxmlformats.org/officeDocument/2006/relationships/hyperlink" Target="http://reference.niem.gov/niem/specification/naming-and-design-rules/3.0/NIEM-NDR-3.0-2014-07-31.html" TargetMode="External"/><Relationship Id="rId647" Type="http://schemas.openxmlformats.org/officeDocument/2006/relationships/hyperlink" Target="http://reference.niem.gov/niem/specification/naming-and-design-rules/3.0/NIEM-NDR-3.0-2014-07-31.html" TargetMode="External"/><Relationship Id="rId689" Type="http://schemas.openxmlformats.org/officeDocument/2006/relationships/hyperlink" Target="http://reference.niem.gov/niem/specification/model-package-description/3.0/model-package-description-3.0.html" TargetMode="External"/><Relationship Id="rId854" Type="http://schemas.openxmlformats.org/officeDocument/2006/relationships/image" Target="media/image101.png"/><Relationship Id="rId896" Type="http://schemas.openxmlformats.org/officeDocument/2006/relationships/hyperlink" Target="http://release.niem.gov/niem/proxy/xsd/3.0/" TargetMode="External"/><Relationship Id="rId39" Type="http://schemas.openxmlformats.org/officeDocument/2006/relationships/hyperlink" Target="http://www.omg.org/spec/NIEM-UML/20150201/NIEMReference/NIEM-Reference-codes-mmucc.xmi" TargetMode="External"/><Relationship Id="rId286" Type="http://schemas.openxmlformats.org/officeDocument/2006/relationships/hyperlink" Target="http://reference.niem.gov/niem/specification/naming-and-design-rules/3.0/NIEM-NDR-3.0-2014-07-31.html" TargetMode="External"/><Relationship Id="rId451" Type="http://schemas.openxmlformats.org/officeDocument/2006/relationships/hyperlink" Target="http://reference.niem.gov/niem/specification/naming-and-design-rules/3.0/NIEM-NDR-3.0-2014-07-31.html" TargetMode="External"/><Relationship Id="rId493" Type="http://schemas.openxmlformats.org/officeDocument/2006/relationships/hyperlink" Target="http://reference.niem.gov/niem/specification/naming-and-design-rules/3.0/NIEM-NDR-3.0-2014-07-31.html" TargetMode="External"/><Relationship Id="rId507" Type="http://schemas.openxmlformats.org/officeDocument/2006/relationships/hyperlink" Target="http://reference.niem.gov/niem/specification/naming-and-design-rules/3.0/NIEM-NDR-3.0-2014-07-31.html" TargetMode="External"/><Relationship Id="rId549" Type="http://schemas.openxmlformats.org/officeDocument/2006/relationships/hyperlink" Target="http://reference.niem.gov/niem/specification/naming-and-design-rules/3.0/NIEM-NDR-3.0-2014-07-31.html" TargetMode="External"/><Relationship Id="rId714" Type="http://schemas.openxmlformats.org/officeDocument/2006/relationships/hyperlink" Target="http://reference.niem.gov/niem/specification/model-package-description/3.0/model-package-description-3.0.html" TargetMode="External"/><Relationship Id="rId756" Type="http://schemas.openxmlformats.org/officeDocument/2006/relationships/hyperlink" Target="http://reference.niem.gov/niem/specification/model-package-description/3.0/model-package-description-3.0.html" TargetMode="External"/><Relationship Id="rId50" Type="http://schemas.openxmlformats.org/officeDocument/2006/relationships/hyperlink" Target="http://www.omg.org/spec/NIEM-UML/20150201/NIEMReference/NIEM-Reference-domains-emergencyManagement.xmi" TargetMode="External"/><Relationship Id="rId104" Type="http://schemas.openxmlformats.org/officeDocument/2006/relationships/hyperlink" Target="http://reference.niem.gov/niem/specification/naming-and-design-rules/3.0/NIEM-NDR-3.0-2014-07-31.html" TargetMode="External"/><Relationship Id="rId146" Type="http://schemas.openxmlformats.org/officeDocument/2006/relationships/image" Target="media/image31.png"/><Relationship Id="rId188" Type="http://schemas.openxmlformats.org/officeDocument/2006/relationships/hyperlink" Target="http://reference.niem.gov/niem/specification/naming-and-design-rules/3.0/NIEM-NDR-3.0-2014-07-31.html" TargetMode="External"/><Relationship Id="rId311" Type="http://schemas.openxmlformats.org/officeDocument/2006/relationships/hyperlink" Target="http://reference.niem.gov/niem/specification/naming-and-design-rules/3.0/NIEM-NDR-3.0-2014-07-31.html" TargetMode="External"/><Relationship Id="rId353" Type="http://schemas.openxmlformats.org/officeDocument/2006/relationships/hyperlink" Target="http://reference.niem.gov/niem/specification/naming-and-design-rules/3.0/NIEM-NDR-3.0-2014-07-31.html" TargetMode="External"/><Relationship Id="rId395" Type="http://schemas.openxmlformats.org/officeDocument/2006/relationships/hyperlink" Target="http://reference.niem.gov/niem/specification/naming-and-design-rules/3.0/NIEM-NDR-3.0-2014-07-31.html" TargetMode="External"/><Relationship Id="rId409" Type="http://schemas.openxmlformats.org/officeDocument/2006/relationships/hyperlink" Target="http://reference.niem.gov/niem/specification/naming-and-design-rules/3.0/NIEM-NDR-3.0-2014-07-31.html" TargetMode="External"/><Relationship Id="rId560" Type="http://schemas.openxmlformats.org/officeDocument/2006/relationships/hyperlink" Target="http://reference.niem.gov/niem/specification/naming-and-design-rules/3.0/NIEM-NDR-3.0-2014-07-31.html" TargetMode="External"/><Relationship Id="rId798" Type="http://schemas.openxmlformats.org/officeDocument/2006/relationships/hyperlink" Target="http://reference.niem.gov/niem/specification/model-package-description/3.0/model-package-description-3.0.html" TargetMode="External"/><Relationship Id="rId92" Type="http://schemas.openxmlformats.org/officeDocument/2006/relationships/hyperlink" Target="http://www.ise.gov" TargetMode="External"/><Relationship Id="rId213" Type="http://schemas.openxmlformats.org/officeDocument/2006/relationships/hyperlink" Target="http://reference.niem.gov/niem/specification/naming-and-design-rules/3.0/NIEM-NDR-3.0-2014-07-31.html" TargetMode="External"/><Relationship Id="rId420" Type="http://schemas.openxmlformats.org/officeDocument/2006/relationships/hyperlink" Target="http://reference.niem.gov/niem/specification/naming-and-design-rules/3.0/NIEM-NDR-3.0-2014-07-31.html" TargetMode="External"/><Relationship Id="rId616" Type="http://schemas.openxmlformats.org/officeDocument/2006/relationships/hyperlink" Target="http://reference.niem.gov/niem/specification/naming-and-design-rules/3.0/NIEM-NDR-3.0-2014-07-31.html" TargetMode="External"/><Relationship Id="rId658" Type="http://schemas.openxmlformats.org/officeDocument/2006/relationships/hyperlink" Target="http://reference.niem.gov/niem/specification/naming-and-design-rules/3.0/NIEM-NDR-3.0-2014-07-31.html" TargetMode="External"/><Relationship Id="rId823" Type="http://schemas.openxmlformats.org/officeDocument/2006/relationships/image" Target="media/image73.png"/><Relationship Id="rId865" Type="http://schemas.openxmlformats.org/officeDocument/2006/relationships/hyperlink" Target="http://www.omg.org/spec/NIEM-UML/20150201/NIEM-UML-Profile.xmi" TargetMode="External"/><Relationship Id="rId255" Type="http://schemas.openxmlformats.org/officeDocument/2006/relationships/hyperlink" Target="http://reference.niem.gov/niem/specification/naming-and-design-rules/3.0/NIEM-NDR-3.0-2014-07-31.html" TargetMode="External"/><Relationship Id="rId297" Type="http://schemas.openxmlformats.org/officeDocument/2006/relationships/hyperlink" Target="http://reference.niem.gov/niem/specification/naming-and-design-rules/3.0/NIEM-NDR-3.0-2014-07-31.html" TargetMode="External"/><Relationship Id="rId462" Type="http://schemas.openxmlformats.org/officeDocument/2006/relationships/hyperlink" Target="http://reference.niem.gov/niem/specification/naming-and-design-rules/3.0/NIEM-NDR-3.0-2014-07-31.html" TargetMode="External"/><Relationship Id="rId518" Type="http://schemas.openxmlformats.org/officeDocument/2006/relationships/hyperlink" Target="http://reference.niem.gov/niem/specification/naming-and-design-rules/3.0/NIEM-NDR-3.0-2014-07-31.html" TargetMode="External"/><Relationship Id="rId725" Type="http://schemas.openxmlformats.org/officeDocument/2006/relationships/hyperlink" Target="http://reference.niem.gov/niem/specification/model-package-description/3.0/model-package-description-3.0.html" TargetMode="External"/><Relationship Id="rId115" Type="http://schemas.openxmlformats.org/officeDocument/2006/relationships/image" Target="media/image11.png"/><Relationship Id="rId157" Type="http://schemas.openxmlformats.org/officeDocument/2006/relationships/hyperlink" Target="http://reference.niem.gov/niem/specification/model-package-description/3.0/model-package-description-3.0.html" TargetMode="External"/><Relationship Id="rId322" Type="http://schemas.openxmlformats.org/officeDocument/2006/relationships/hyperlink" Target="http://reference.niem.gov/niem/specification/naming-and-design-rules/3.0/NIEM-NDR-3.0-2014-07-31.html" TargetMode="External"/><Relationship Id="rId364" Type="http://schemas.openxmlformats.org/officeDocument/2006/relationships/hyperlink" Target="http://www.w3.org/TR/2004/REC-xmlschema-1-20041028/" TargetMode="External"/><Relationship Id="rId767" Type="http://schemas.openxmlformats.org/officeDocument/2006/relationships/hyperlink" Target="http://reference.niem.gov/niem/specification/model-package-description/3.0/model-package-description-3.0.html" TargetMode="External"/><Relationship Id="rId61" Type="http://schemas.openxmlformats.org/officeDocument/2006/relationships/hyperlink" Target="http://www.omg.org/spec/NIEM-UML/20150201/NIEMmpdmodel2artifact.qvto" TargetMode="External"/><Relationship Id="rId199" Type="http://schemas.openxmlformats.org/officeDocument/2006/relationships/hyperlink" Target="http://reference.niem.gov/niem/specification/naming-and-design-rules/3.0/NIEM-NDR-3.0-2014-07-31.html" TargetMode="External"/><Relationship Id="rId571" Type="http://schemas.openxmlformats.org/officeDocument/2006/relationships/hyperlink" Target="http://reference.niem.gov/niem/specification/naming-and-design-rules/3.0/NIEM-NDR-3.0-2014-07-31.html" TargetMode="External"/><Relationship Id="rId627" Type="http://schemas.openxmlformats.org/officeDocument/2006/relationships/hyperlink" Target="http://reference.niem.gov/niem/specification/naming-and-design-rules/3.0/NIEM-NDR-3.0-2014-07-31.html" TargetMode="External"/><Relationship Id="rId669" Type="http://schemas.openxmlformats.org/officeDocument/2006/relationships/hyperlink" Target="http://reference.niem.gov/niem/specification/naming-and-design-rules/3.0/NIEM-NDR-3.0-2014-07-31.html" TargetMode="External"/><Relationship Id="rId834" Type="http://schemas.openxmlformats.org/officeDocument/2006/relationships/image" Target="media/image82.png"/><Relationship Id="rId876" Type="http://schemas.openxmlformats.org/officeDocument/2006/relationships/hyperlink" Target="http://www.omg.org/spec/UML/20131001" TargetMode="External"/><Relationship Id="rId19" Type="http://schemas.openxmlformats.org/officeDocument/2006/relationships/hyperlink" Target="http://www.omg.org/spec/NIEM-UML/20150201/NIEMReference/NIEM-Reference-codes-census_commodity.xmi" TargetMode="External"/><Relationship Id="rId224" Type="http://schemas.openxmlformats.org/officeDocument/2006/relationships/hyperlink" Target="http://reference.niem.gov/niem/specification/naming-and-design-rules/3.0/NIEM-NDR-3.0-2014-07-31.html" TargetMode="External"/><Relationship Id="rId266" Type="http://schemas.openxmlformats.org/officeDocument/2006/relationships/hyperlink" Target="http://reference.niem.gov/niem/specification/naming-and-design-rules/3.0/NIEM-NDR-3.0-2014-07-31.html" TargetMode="External"/><Relationship Id="rId431" Type="http://schemas.openxmlformats.org/officeDocument/2006/relationships/hyperlink" Target="http://reference.niem.gov/niem/specification/naming-and-design-rules/3.0/NIEM-NDR-3.0-2014-07-31.html" TargetMode="External"/><Relationship Id="rId473" Type="http://schemas.openxmlformats.org/officeDocument/2006/relationships/hyperlink" Target="http://reference.niem.gov/niem/specification/naming-and-design-rules/3.0/NIEM-NDR-3.0-2014-07-31.html" TargetMode="External"/><Relationship Id="rId529" Type="http://schemas.openxmlformats.org/officeDocument/2006/relationships/hyperlink" Target="http://reference.niem.gov/niem/specification/naming-and-design-rules/3.0/NIEM-NDR-3.0-2014-07-31.html" TargetMode="External"/><Relationship Id="rId680" Type="http://schemas.openxmlformats.org/officeDocument/2006/relationships/hyperlink" Target="http://reference.niem.gov/niem/specification/model-package-description/3.0/model-package-description-3.0.html" TargetMode="External"/><Relationship Id="rId736" Type="http://schemas.openxmlformats.org/officeDocument/2006/relationships/hyperlink" Target="http://reference.niem.gov/niem/specification/model-package-description/3.0/model-package-description-3.0.html" TargetMode="External"/><Relationship Id="rId901" Type="http://schemas.openxmlformats.org/officeDocument/2006/relationships/hyperlink" Target="https://www.oasis-open.org/committees/entity/spec-2001-08-06.html" TargetMode="External"/><Relationship Id="rId30" Type="http://schemas.openxmlformats.org/officeDocument/2006/relationships/hyperlink" Target="http://www.omg.org/spec/NIEM-UML/20150201/NIEMReference/NIEM-Reference-codes-fbi_ucr.xmi" TargetMode="External"/><Relationship Id="rId126" Type="http://schemas.openxmlformats.org/officeDocument/2006/relationships/image" Target="media/image19.png"/><Relationship Id="rId168" Type="http://schemas.openxmlformats.org/officeDocument/2006/relationships/hyperlink" Target="http://reference.niem.gov/niem/specification/naming-and-design-rules/3.0/NIEM-NDR-3.0-2014-07-31.html" TargetMode="External"/><Relationship Id="rId333" Type="http://schemas.openxmlformats.org/officeDocument/2006/relationships/hyperlink" Target="http://reference.niem.gov/niem/specification/naming-and-design-rules/3.0/NIEM-NDR-3.0-2014-07-31.html" TargetMode="External"/><Relationship Id="rId540" Type="http://schemas.openxmlformats.org/officeDocument/2006/relationships/hyperlink" Target="http://reference.niem.gov/niem/specification/naming-and-design-rules/3.0/NIEM-NDR-3.0-2014-07-31.html" TargetMode="External"/><Relationship Id="rId778" Type="http://schemas.openxmlformats.org/officeDocument/2006/relationships/hyperlink" Target="http://reference.niem.gov/niem/specification/model-package-description/3.0/model-package-description-3.0.html" TargetMode="External"/><Relationship Id="rId72" Type="http://schemas.openxmlformats.org/officeDocument/2006/relationships/hyperlink" Target="https://github.com/NIEM/NIEM-UML/" TargetMode="External"/><Relationship Id="rId375" Type="http://schemas.openxmlformats.org/officeDocument/2006/relationships/hyperlink" Target="http://reference.niem.gov/niem/specification/naming-and-design-rules/3.0/NIEM-NDR-3.0-2014-07-31.html" TargetMode="External"/><Relationship Id="rId582" Type="http://schemas.openxmlformats.org/officeDocument/2006/relationships/hyperlink" Target="http://reference.niem.gov/niem/specification/naming-and-design-rules/3.0/NIEM-NDR-3.0-2014-07-31.html" TargetMode="External"/><Relationship Id="rId638" Type="http://schemas.openxmlformats.org/officeDocument/2006/relationships/hyperlink" Target="http://reference.niem.gov/niem/specification/naming-and-design-rules/3.0/NIEM-NDR-3.0-2014-07-31.html" TargetMode="External"/><Relationship Id="rId803" Type="http://schemas.openxmlformats.org/officeDocument/2006/relationships/image" Target="media/image53.png"/><Relationship Id="rId845" Type="http://schemas.openxmlformats.org/officeDocument/2006/relationships/image" Target="media/image92.png"/><Relationship Id="rId3" Type="http://schemas.openxmlformats.org/officeDocument/2006/relationships/styles" Target="styles.xml"/><Relationship Id="rId235" Type="http://schemas.openxmlformats.org/officeDocument/2006/relationships/hyperlink" Target="http://reference.niem.gov/niem/specification/naming-and-design-rules/3.0/NIEM-NDR-3.0-2014-07-31.html" TargetMode="External"/><Relationship Id="rId277" Type="http://schemas.openxmlformats.org/officeDocument/2006/relationships/hyperlink" Target="http://reference.niem.gov/niem/specification/naming-and-design-rules/3.0/NIEM-NDR-3.0-2014-07-31.html" TargetMode="External"/><Relationship Id="rId400" Type="http://schemas.openxmlformats.org/officeDocument/2006/relationships/hyperlink" Target="http://reference.niem.gov/niem/specification/naming-and-design-rules/3.0/NIEM-NDR-3.0-2014-07-31.html" TargetMode="External"/><Relationship Id="rId442" Type="http://schemas.openxmlformats.org/officeDocument/2006/relationships/hyperlink" Target="http://reference.niem.gov/niem/specification/naming-and-design-rules/3.0/NIEM-NDR-3.0-2014-07-31.html" TargetMode="External"/><Relationship Id="rId484" Type="http://schemas.openxmlformats.org/officeDocument/2006/relationships/hyperlink" Target="http://reference.niem.gov/niem/specification/naming-and-design-rules/3.0/NIEM-NDR-3.0-2014-07-31.html" TargetMode="External"/><Relationship Id="rId705" Type="http://schemas.openxmlformats.org/officeDocument/2006/relationships/hyperlink" Target="http://reference.niem.gov/niem/specification/model-package-description/3.0/model-package-description-3.0.html" TargetMode="External"/><Relationship Id="rId887" Type="http://schemas.openxmlformats.org/officeDocument/2006/relationships/hyperlink" Target="http://www.omg.org/spec/NIEM-UML/20150201/NIEMmpdartifact2model.qvto" TargetMode="External"/><Relationship Id="rId137" Type="http://schemas.openxmlformats.org/officeDocument/2006/relationships/image" Target="media/image27.png"/><Relationship Id="rId302" Type="http://schemas.openxmlformats.org/officeDocument/2006/relationships/hyperlink" Target="http://reference.niem.gov/niem/specification/naming-and-design-rules/3.0/NIEM-NDR-3.0-2014-07-31.html" TargetMode="External"/><Relationship Id="rId344" Type="http://schemas.openxmlformats.org/officeDocument/2006/relationships/hyperlink" Target="http://reference.niem.gov/niem/specification/naming-and-design-rules/3.0/NIEM-NDR-3.0-2014-07-31.html" TargetMode="External"/><Relationship Id="rId691" Type="http://schemas.openxmlformats.org/officeDocument/2006/relationships/hyperlink" Target="http://reference.niem.gov/niem/specification/model-package-description/3.0/model-package-description-3.0.html" TargetMode="External"/><Relationship Id="rId747" Type="http://schemas.openxmlformats.org/officeDocument/2006/relationships/hyperlink" Target="http://reference.niem.gov/niem/specification/model-package-description/3.0/model-package-description-3.0.html" TargetMode="External"/><Relationship Id="rId789" Type="http://schemas.openxmlformats.org/officeDocument/2006/relationships/hyperlink" Target="http://reference.niem.gov/niem/specification/model-package-description/3.0/model-package-description-3.0.html" TargetMode="External"/><Relationship Id="rId41" Type="http://schemas.openxmlformats.org/officeDocument/2006/relationships/hyperlink" Target="http://www.omg.org/spec/NIEM-UML/20150201/NIEMReference/NIEM-Reference-codes-nga_genc.xmi" TargetMode="External"/><Relationship Id="rId83" Type="http://schemas.openxmlformats.org/officeDocument/2006/relationships/hyperlink" Target="http://www.omg.org/spec/QVT/1.1" TargetMode="External"/><Relationship Id="rId179" Type="http://schemas.openxmlformats.org/officeDocument/2006/relationships/hyperlink" Target="http://reference.niem.gov/niem/specification/naming-and-design-rules/3.0/NIEM-NDR-3.0-2014-07-31.html" TargetMode="External"/><Relationship Id="rId386" Type="http://schemas.openxmlformats.org/officeDocument/2006/relationships/hyperlink" Target="http://reference.niem.gov/niem/specification/naming-and-design-rules/3.0/NIEM-NDR-3.0-2014-07-31.html" TargetMode="External"/><Relationship Id="rId551" Type="http://schemas.openxmlformats.org/officeDocument/2006/relationships/hyperlink" Target="http://reference.niem.gov/niem/specification/naming-and-design-rules/3.0/NIEM-NDR-3.0-2014-07-31.html" TargetMode="External"/><Relationship Id="rId593" Type="http://schemas.openxmlformats.org/officeDocument/2006/relationships/hyperlink" Target="http://reference.niem.gov/niem/specification/naming-and-design-rules/3.0/NIEM-NDR-3.0-2014-07-31.html" TargetMode="External"/><Relationship Id="rId607" Type="http://schemas.openxmlformats.org/officeDocument/2006/relationships/hyperlink" Target="http://reference.niem.gov/niem/specification/naming-and-design-rules/3.0/NIEM-NDR-3.0-2014-07-31.html" TargetMode="External"/><Relationship Id="rId649" Type="http://schemas.openxmlformats.org/officeDocument/2006/relationships/hyperlink" Target="http://reference.niem.gov/niem/specification/naming-and-design-rules/3.0/NIEM-NDR-3.0-2014-07-31.html" TargetMode="External"/><Relationship Id="rId814" Type="http://schemas.openxmlformats.org/officeDocument/2006/relationships/image" Target="media/image64.png"/><Relationship Id="rId856" Type="http://schemas.openxmlformats.org/officeDocument/2006/relationships/image" Target="media/image103.png"/><Relationship Id="rId190" Type="http://schemas.openxmlformats.org/officeDocument/2006/relationships/hyperlink" Target="http://reference.niem.gov/niem/specification/naming-and-design-rules/3.0/NIEM-NDR-3.0-2014-07-31.html" TargetMode="External"/><Relationship Id="rId204" Type="http://schemas.openxmlformats.org/officeDocument/2006/relationships/hyperlink" Target="http://reference.niem.gov/niem/specification/naming-and-design-rules/3.0/NIEM-NDR-3.0-2014-07-31.html" TargetMode="External"/><Relationship Id="rId246" Type="http://schemas.openxmlformats.org/officeDocument/2006/relationships/hyperlink" Target="http://reference.niem.gov/niem/specification/naming-and-design-rules/3.0/NIEM-NDR-3.0-2014-07-31.html" TargetMode="External"/><Relationship Id="rId288" Type="http://schemas.openxmlformats.org/officeDocument/2006/relationships/hyperlink" Target="http://reference.niem.gov/niem/specification/naming-and-design-rules/3.0/NIEM-NDR-3.0-2014-07-31.html" TargetMode="External"/><Relationship Id="rId411" Type="http://schemas.openxmlformats.org/officeDocument/2006/relationships/hyperlink" Target="http://reference.niem.gov/niem/specification/naming-and-design-rules/3.0/NIEM-NDR-3.0-2014-07-31.html" TargetMode="External"/><Relationship Id="rId453" Type="http://schemas.openxmlformats.org/officeDocument/2006/relationships/hyperlink" Target="http://reference.niem.gov/niem/specification/naming-and-design-rules/3.0/NIEM-NDR-3.0-2014-07-31.html" TargetMode="External"/><Relationship Id="rId509" Type="http://schemas.openxmlformats.org/officeDocument/2006/relationships/hyperlink" Target="http://reference.niem.gov/niem/specification/naming-and-design-rules/3.0/NIEM-NDR-3.0-2014-07-31.html" TargetMode="External"/><Relationship Id="rId660" Type="http://schemas.openxmlformats.org/officeDocument/2006/relationships/hyperlink" Target="http://reference.niem.gov/niem/specification/naming-and-design-rules/3.0/NIEM-NDR-3.0-2014-07-31.html" TargetMode="External"/><Relationship Id="rId898" Type="http://schemas.openxmlformats.org/officeDocument/2006/relationships/hyperlink" Target="http://reference.niem.gov/niem/resource/mpd/changelog/1.1/" TargetMode="External"/><Relationship Id="rId106" Type="http://schemas.openxmlformats.org/officeDocument/2006/relationships/hyperlink" Target="http://reference.niem.gov/niem/specification/naming-and-design-rules/3.0/NIEM-NDR-3.0-2014-07-31.html" TargetMode="External"/><Relationship Id="rId313" Type="http://schemas.openxmlformats.org/officeDocument/2006/relationships/hyperlink" Target="http://reference.niem.gov/niem/specification/naming-and-design-rules/3.0/NIEM-NDR-3.0-2014-07-31.html" TargetMode="External"/><Relationship Id="rId495" Type="http://schemas.openxmlformats.org/officeDocument/2006/relationships/hyperlink" Target="http://reference.niem.gov/niem/specification/naming-and-design-rules/3.0/NIEM-NDR-3.0-2014-07-31.html" TargetMode="External"/><Relationship Id="rId716" Type="http://schemas.openxmlformats.org/officeDocument/2006/relationships/hyperlink" Target="http://reference.niem.gov/niem/specification/model-package-description/3.0/model-package-description-3.0.html" TargetMode="External"/><Relationship Id="rId758" Type="http://schemas.openxmlformats.org/officeDocument/2006/relationships/hyperlink" Target="http://reference.niem.gov/niem/specification/model-package-description/3.0/model-package-description-3.0.html" TargetMode="External"/><Relationship Id="rId10" Type="http://schemas.openxmlformats.org/officeDocument/2006/relationships/hyperlink" Target="http://www.omg.org/spec/NIEM-UML/20150201/NIEMReference/NIEM-Reference-adapters-edxl-cap.xmi" TargetMode="External"/><Relationship Id="rId52" Type="http://schemas.openxmlformats.org/officeDocument/2006/relationships/hyperlink" Target="http://www.omg.org/spec/NIEM-UML/20150201/NIEMReference/NIEM-Reference-domains-screening.xmi" TargetMode="External"/><Relationship Id="rId94" Type="http://schemas.openxmlformats.org/officeDocument/2006/relationships/image" Target="media/image3.emf"/><Relationship Id="rId148" Type="http://schemas.openxmlformats.org/officeDocument/2006/relationships/image" Target="media/image33.png"/><Relationship Id="rId355" Type="http://schemas.openxmlformats.org/officeDocument/2006/relationships/hyperlink" Target="http://reference.niem.gov/niem/specification/naming-and-design-rules/3.0/NIEM-NDR-3.0-2014-07-31.html" TargetMode="External"/><Relationship Id="rId397" Type="http://schemas.openxmlformats.org/officeDocument/2006/relationships/hyperlink" Target="http://reference.niem.gov/niem/specification/naming-and-design-rules/3.0/NIEM-NDR-3.0-2014-07-31.html" TargetMode="External"/><Relationship Id="rId520" Type="http://schemas.openxmlformats.org/officeDocument/2006/relationships/hyperlink" Target="http://reference.niem.gov/niem/specification/naming-and-design-rules/3.0/NIEM-NDR-3.0-2014-07-31.html" TargetMode="External"/><Relationship Id="rId562" Type="http://schemas.openxmlformats.org/officeDocument/2006/relationships/hyperlink" Target="http://reference.niem.gov/niem/specification/naming-and-design-rules/3.0/NIEM-NDR-3.0-2014-07-31.html" TargetMode="External"/><Relationship Id="rId618" Type="http://schemas.openxmlformats.org/officeDocument/2006/relationships/hyperlink" Target="http://reference.niem.gov/niem/specification/naming-and-design-rules/3.0/NIEM-NDR-3.0-2014-07-31.html" TargetMode="External"/><Relationship Id="rId825" Type="http://schemas.openxmlformats.org/officeDocument/2006/relationships/image" Target="media/image75.png"/><Relationship Id="rId215" Type="http://schemas.openxmlformats.org/officeDocument/2006/relationships/hyperlink" Target="http://reference.niem.gov/niem/specification/naming-and-design-rules/3.0/NIEM-NDR-3.0-2014-07-31.html" TargetMode="External"/><Relationship Id="rId257" Type="http://schemas.openxmlformats.org/officeDocument/2006/relationships/hyperlink" Target="http://reference.niem.gov/niem/specification/naming-and-design-rules/3.0/NIEM-NDR-3.0-2014-07-31.html" TargetMode="External"/><Relationship Id="rId422" Type="http://schemas.openxmlformats.org/officeDocument/2006/relationships/hyperlink" Target="http://reference.niem.gov/niem/specification/naming-and-design-rules/3.0/NIEM-NDR-3.0-2014-07-31.html" TargetMode="External"/><Relationship Id="rId464" Type="http://schemas.openxmlformats.org/officeDocument/2006/relationships/hyperlink" Target="http://reference.niem.gov/niem/specification/naming-and-design-rules/3.0/NIEM-NDR-3.0-2014-07-31.html" TargetMode="External"/><Relationship Id="rId867" Type="http://schemas.openxmlformats.org/officeDocument/2006/relationships/hyperlink" Target="http://www.omg.org/spec/NIEM_UML_Profile/20150201/NIEMReference/" TargetMode="External"/><Relationship Id="rId299" Type="http://schemas.openxmlformats.org/officeDocument/2006/relationships/hyperlink" Target="http://reference.niem.gov/niem/specification/naming-and-design-rules/3.0/NIEM-NDR-3.0-2014-07-31.html" TargetMode="External"/><Relationship Id="rId727" Type="http://schemas.openxmlformats.org/officeDocument/2006/relationships/hyperlink" Target="http://reference.niem.gov/niem/specification/model-package-description/3.0/model-package-description-3.0.html" TargetMode="External"/><Relationship Id="rId63" Type="http://schemas.openxmlformats.org/officeDocument/2006/relationships/hyperlink" Target="http://www.omg.org/spec/NIEM-UML/20150201/NIEMglobals.qvto" TargetMode="External"/><Relationship Id="rId159" Type="http://schemas.openxmlformats.org/officeDocument/2006/relationships/hyperlink" Target="http://reference.niem.gov/niem/specification/model-package-description/3.0/model-package-description-3.0.html" TargetMode="External"/><Relationship Id="rId366" Type="http://schemas.openxmlformats.org/officeDocument/2006/relationships/hyperlink" Target="http://reference.niem.gov/niem/specification/naming-and-design-rules/3.0/NIEM-NDR-3.0-2014-07-31.html" TargetMode="External"/><Relationship Id="rId573" Type="http://schemas.openxmlformats.org/officeDocument/2006/relationships/hyperlink" Target="http://reference.niem.gov/niem/specification/naming-and-design-rules/3.0/NIEM-NDR-3.0-2014-07-31.html" TargetMode="External"/><Relationship Id="rId780" Type="http://schemas.openxmlformats.org/officeDocument/2006/relationships/hyperlink" Target="http://reference.niem.gov/niem/specification/model-package-description/3.0/model-package-description-3.0.html" TargetMode="External"/><Relationship Id="rId226" Type="http://schemas.openxmlformats.org/officeDocument/2006/relationships/hyperlink" Target="http://reference.niem.gov/niem/specification/naming-and-design-rules/3.0/NIEM-NDR-3.0-2014-07-31.html" TargetMode="External"/><Relationship Id="rId433" Type="http://schemas.openxmlformats.org/officeDocument/2006/relationships/hyperlink" Target="http://reference.niem.gov/niem/specification/naming-and-design-rules/3.0/NIEM-NDR-3.0-2014-07-31.html" TargetMode="External"/><Relationship Id="rId878" Type="http://schemas.openxmlformats.org/officeDocument/2006/relationships/hyperlink" Target="http://www.omg.org/spec/NIEM-UML/20150201/NIEMmpdmodel2artifact.qvto" TargetMode="External"/><Relationship Id="rId640" Type="http://schemas.openxmlformats.org/officeDocument/2006/relationships/hyperlink" Target="http://reference.niem.gov/niem/specification/naming-and-design-rules/3.0/NIEM-NDR-3.0-2014-07-31.html" TargetMode="External"/><Relationship Id="rId738" Type="http://schemas.openxmlformats.org/officeDocument/2006/relationships/hyperlink" Target="http://reference.niem.gov/niem/specification/model-package-description/3.0/model-package-description-3.0.html" TargetMode="External"/><Relationship Id="rId74" Type="http://schemas.microsoft.com/office/2011/relationships/commentsExtended" Target="commentsExtended.xml"/><Relationship Id="rId377" Type="http://schemas.openxmlformats.org/officeDocument/2006/relationships/hyperlink" Target="http://reference.niem.gov/niem/specification/naming-and-design-rules/3.0/NIEM-NDR-3.0-2014-07-31.html" TargetMode="External"/><Relationship Id="rId500" Type="http://schemas.openxmlformats.org/officeDocument/2006/relationships/hyperlink" Target="http://reference.niem.gov/niem/specification/naming-and-design-rules/3.0/NIEM-NDR-3.0-2014-07-31.html" TargetMode="External"/><Relationship Id="rId584" Type="http://schemas.openxmlformats.org/officeDocument/2006/relationships/hyperlink" Target="http://reference.niem.gov/niem/specification/naming-and-design-rules/3.0/NIEM-NDR-3.0-2014-07-31.html" TargetMode="External"/><Relationship Id="rId805" Type="http://schemas.openxmlformats.org/officeDocument/2006/relationships/image" Target="media/image55.png"/><Relationship Id="rId5" Type="http://schemas.openxmlformats.org/officeDocument/2006/relationships/webSettings" Target="webSettings.xml"/><Relationship Id="rId237" Type="http://schemas.openxmlformats.org/officeDocument/2006/relationships/hyperlink" Target="http://reference.niem.gov/niem/specification/naming-and-design-rules/3.0/NIEM-NDR-3.0-2014-07-31.html" TargetMode="External"/><Relationship Id="rId791" Type="http://schemas.openxmlformats.org/officeDocument/2006/relationships/hyperlink" Target="http://reference.niem.gov/niem/specification/model-package-description/3.0/model-package-description-3.0.html" TargetMode="External"/><Relationship Id="rId889" Type="http://schemas.openxmlformats.org/officeDocument/2006/relationships/hyperlink" Target="http://www.eclipse.org/xsd/2002/XSD" TargetMode="External"/><Relationship Id="rId444" Type="http://schemas.openxmlformats.org/officeDocument/2006/relationships/hyperlink" Target="http://reference.niem.gov/niem/specification/naming-and-design-rules/3.0/NIEM-NDR-3.0-2014-07-31.html" TargetMode="External"/><Relationship Id="rId651" Type="http://schemas.openxmlformats.org/officeDocument/2006/relationships/hyperlink" Target="http://reference.niem.gov/niem/specification/naming-and-design-rules/3.0/NIEM-NDR-3.0-2014-07-31.html" TargetMode="External"/><Relationship Id="rId749" Type="http://schemas.openxmlformats.org/officeDocument/2006/relationships/hyperlink" Target="http://reference.niem.gov/niem/specification/model-package-description/3.0/model-package-description-3.0.html" TargetMode="External"/><Relationship Id="rId290" Type="http://schemas.openxmlformats.org/officeDocument/2006/relationships/hyperlink" Target="http://reference.niem.gov/niem/specification/naming-and-design-rules/3.0/NIEM-NDR-3.0-2014-07-31.html" TargetMode="External"/><Relationship Id="rId304" Type="http://schemas.openxmlformats.org/officeDocument/2006/relationships/hyperlink" Target="http://reference.niem.gov/niem/specification/naming-and-design-rules/3.0/NIEM-NDR-3.0-2014-07-31.html" TargetMode="External"/><Relationship Id="rId388" Type="http://schemas.openxmlformats.org/officeDocument/2006/relationships/hyperlink" Target="http://reference.niem.gov/niem/specification/naming-and-design-rules/3.0/NIEM-NDR-3.0-2014-07-31.html" TargetMode="External"/><Relationship Id="rId511" Type="http://schemas.openxmlformats.org/officeDocument/2006/relationships/hyperlink" Target="http://reference.niem.gov/niem/specification/naming-and-design-rules/3.0/NIEM-NDR-3.0-2014-07-31.html" TargetMode="External"/><Relationship Id="rId609" Type="http://schemas.openxmlformats.org/officeDocument/2006/relationships/hyperlink" Target="http://reference.niem.gov/niem/specification/naming-and-design-rules/3.0/NIEM-NDR-3.0-2014-07-31.html" TargetMode="External"/><Relationship Id="rId85" Type="http://schemas.openxmlformats.org/officeDocument/2006/relationships/hyperlink" Target="http://www.omg.org/spec/UML/2.5" TargetMode="External"/><Relationship Id="rId150" Type="http://schemas.openxmlformats.org/officeDocument/2006/relationships/image" Target="media/image35.png"/><Relationship Id="rId595" Type="http://schemas.openxmlformats.org/officeDocument/2006/relationships/hyperlink" Target="http://reference.niem.gov/niem/specification/naming-and-design-rules/3.0/NIEM-NDR-3.0-2014-07-31.html" TargetMode="External"/><Relationship Id="rId816" Type="http://schemas.openxmlformats.org/officeDocument/2006/relationships/image" Target="media/image66.png"/><Relationship Id="rId248" Type="http://schemas.openxmlformats.org/officeDocument/2006/relationships/hyperlink" Target="http://reference.niem.gov/niem/specification/naming-and-design-rules/3.0/NIEM-NDR-3.0-2014-07-31.html" TargetMode="External"/><Relationship Id="rId455" Type="http://schemas.openxmlformats.org/officeDocument/2006/relationships/hyperlink" Target="http://reference.niem.gov/niem/specification/naming-and-design-rules/3.0/NIEM-NDR-3.0-2014-07-31.html" TargetMode="External"/><Relationship Id="rId662" Type="http://schemas.openxmlformats.org/officeDocument/2006/relationships/hyperlink" Target="http://reference.niem.gov/niem/specification/naming-and-design-rules/3.0/NIEM-NDR-3.0-2014-07-31.html" TargetMode="External"/><Relationship Id="rId12" Type="http://schemas.openxmlformats.org/officeDocument/2006/relationships/hyperlink" Target="http://www.omg.org/spec/NIEM-UML/20150201/NIEMReference/NIEM-Reference-adapters-edxl-have.xmi" TargetMode="External"/><Relationship Id="rId108" Type="http://schemas.openxmlformats.org/officeDocument/2006/relationships/hyperlink" Target="http://reference.niem.gov/niem/specification/naming-and-design-rules/3.0/NIEM-NDR-3.0-2014-07-31.html" TargetMode="External"/><Relationship Id="rId315" Type="http://schemas.openxmlformats.org/officeDocument/2006/relationships/hyperlink" Target="http://reference.niem.gov/niem/specification/naming-and-design-rules/3.0/NIEM-NDR-3.0-2014-07-31.html" TargetMode="External"/><Relationship Id="rId522" Type="http://schemas.openxmlformats.org/officeDocument/2006/relationships/hyperlink" Target="http://reference.niem.gov/niem/specification/naming-and-design-rules/3.0/NIEM-NDR-3.0-2014-07-31.html" TargetMode="External"/><Relationship Id="rId96" Type="http://schemas.openxmlformats.org/officeDocument/2006/relationships/hyperlink" Target="http://release.niem.gov/niem/niem-core/3.0/" TargetMode="External"/><Relationship Id="rId161" Type="http://schemas.openxmlformats.org/officeDocument/2006/relationships/image" Target="media/image42.png"/><Relationship Id="rId399" Type="http://schemas.openxmlformats.org/officeDocument/2006/relationships/hyperlink" Target="http://reference.niem.gov/niem/specification/naming-and-design-rules/3.0/NIEM-NDR-3.0-2014-07-31.html" TargetMode="External"/><Relationship Id="rId827" Type="http://schemas.openxmlformats.org/officeDocument/2006/relationships/image" Target="media/image77.png"/><Relationship Id="rId259" Type="http://schemas.openxmlformats.org/officeDocument/2006/relationships/hyperlink" Target="http://reference.niem.gov/niem/specification/naming-and-design-rules/3.0/NIEM-NDR-3.0-2014-07-31.html" TargetMode="External"/><Relationship Id="rId466" Type="http://schemas.openxmlformats.org/officeDocument/2006/relationships/hyperlink" Target="http://reference.niem.gov/niem/specification/naming-and-design-rules/3.0/NIEM-NDR-3.0-2014-07-31.html" TargetMode="External"/><Relationship Id="rId673" Type="http://schemas.openxmlformats.org/officeDocument/2006/relationships/hyperlink" Target="http://reference.niem.gov/niem/specification/naming-and-design-rules/3.0/NIEM-NDR-3.0-2014-07-31.html" TargetMode="External"/><Relationship Id="rId880" Type="http://schemas.openxmlformats.org/officeDocument/2006/relationships/hyperlink" Target="http://www.eclipse.org/xsd/2002/XSD" TargetMode="External"/><Relationship Id="rId23" Type="http://schemas.openxmlformats.org/officeDocument/2006/relationships/hyperlink" Target="http://www.omg.org/spec/NIEM-UML/20150201/NIEMReference/NIEM-Reference-codes-dod_jcs-pub2.0.xmi" TargetMode="External"/><Relationship Id="rId119" Type="http://schemas.openxmlformats.org/officeDocument/2006/relationships/image" Target="media/image14.png"/><Relationship Id="rId326" Type="http://schemas.openxmlformats.org/officeDocument/2006/relationships/hyperlink" Target="http://reference.niem.gov/niem/specification/naming-and-design-rules/3.0/NIEM-NDR-3.0-2014-07-31.html" TargetMode="External"/><Relationship Id="rId533" Type="http://schemas.openxmlformats.org/officeDocument/2006/relationships/hyperlink" Target="http://reference.niem.gov/niem/specification/naming-and-design-rules/3.0/NIEM-NDR-3.0-2014-07-31.html" TargetMode="External"/><Relationship Id="rId740" Type="http://schemas.openxmlformats.org/officeDocument/2006/relationships/hyperlink" Target="http://reference.niem.gov/niem/specification/model-package-description/3.0/model-package-description-3.0.html" TargetMode="External"/><Relationship Id="rId838" Type="http://schemas.openxmlformats.org/officeDocument/2006/relationships/hyperlink" Target="https://github.com/NIEM/NIEM-UML/" TargetMode="External"/><Relationship Id="rId172" Type="http://schemas.openxmlformats.org/officeDocument/2006/relationships/hyperlink" Target="http://reference.niem.gov/niem/specification/naming-and-design-rules/3.0/NIEM-NDR-3.0-2014-07-31.html" TargetMode="External"/><Relationship Id="rId477" Type="http://schemas.openxmlformats.org/officeDocument/2006/relationships/hyperlink" Target="http://reference.niem.gov/niem/specification/naming-and-design-rules/3.0/NIEM-NDR-3.0-2014-07-31.html" TargetMode="External"/><Relationship Id="rId600" Type="http://schemas.openxmlformats.org/officeDocument/2006/relationships/hyperlink" Target="http://reference.niem.gov/niem/specification/naming-and-design-rules/3.0/NIEM-NDR-3.0-2014-07-31.html" TargetMode="External"/><Relationship Id="rId684" Type="http://schemas.openxmlformats.org/officeDocument/2006/relationships/hyperlink" Target="http://reference.niem.gov/niem/specification/model-package-description/3.0/model-package-description-3.0.html" TargetMode="External"/><Relationship Id="rId337" Type="http://schemas.openxmlformats.org/officeDocument/2006/relationships/hyperlink" Target="http://reference.niem.gov/niem/specification/naming-and-design-rules/3.0/NIEM-NDR-3.0-2014-07-31.html" TargetMode="External"/><Relationship Id="rId891" Type="http://schemas.openxmlformats.org/officeDocument/2006/relationships/hyperlink" Target="http://www.omg.org/spec/UML/20131001" TargetMode="External"/><Relationship Id="rId905" Type="http://schemas.openxmlformats.org/officeDocument/2006/relationships/theme" Target="theme/theme1.xml"/><Relationship Id="rId34" Type="http://schemas.openxmlformats.org/officeDocument/2006/relationships/hyperlink" Target="http://www.omg.org/spec/NIEM-UML/20150201/NIEMReference/NIEM-Reference-codes-hl7.xmi" TargetMode="External"/><Relationship Id="rId544" Type="http://schemas.openxmlformats.org/officeDocument/2006/relationships/hyperlink" Target="http://reference.niem.gov/niem/specification/naming-and-design-rules/3.0/NIEM-NDR-3.0-2014-07-31.html" TargetMode="External"/><Relationship Id="rId751" Type="http://schemas.openxmlformats.org/officeDocument/2006/relationships/hyperlink" Target="http://reference.niem.gov/niem/specification/model-package-description/3.0/model-package-description-3.0.html" TargetMode="External"/><Relationship Id="rId849" Type="http://schemas.openxmlformats.org/officeDocument/2006/relationships/image" Target="media/image96.png"/><Relationship Id="rId183" Type="http://schemas.openxmlformats.org/officeDocument/2006/relationships/hyperlink" Target="http://reference.niem.gov/niem/specification/naming-and-design-rules/3.0/NIEM-NDR-3.0-2014-07-31.html" TargetMode="External"/><Relationship Id="rId390" Type="http://schemas.openxmlformats.org/officeDocument/2006/relationships/hyperlink" Target="http://reference.niem.gov/niem/specification/naming-and-design-rules/3.0/NIEM-NDR-3.0-2014-07-31.html" TargetMode="External"/><Relationship Id="rId404" Type="http://schemas.openxmlformats.org/officeDocument/2006/relationships/hyperlink" Target="http://reference.niem.gov/niem/specification/naming-and-design-rules/3.0/NIEM-NDR-3.0-2014-07-31.html" TargetMode="External"/><Relationship Id="rId611" Type="http://schemas.openxmlformats.org/officeDocument/2006/relationships/hyperlink" Target="http://reference.niem.gov/niem/specification/naming-and-design-rules/3.0/NIEM-NDR-3.0-2014-07-31.html" TargetMode="External"/><Relationship Id="rId250" Type="http://schemas.openxmlformats.org/officeDocument/2006/relationships/hyperlink" Target="http://reference.niem.gov/niem/specification/naming-and-design-rules/3.0/NIEM-NDR-3.0-2014-07-31.html" TargetMode="External"/><Relationship Id="rId488" Type="http://schemas.openxmlformats.org/officeDocument/2006/relationships/hyperlink" Target="http://reference.niem.gov/niem/specification/naming-and-design-rules/3.0/NIEM-NDR-3.0-2014-07-31.html" TargetMode="External"/><Relationship Id="rId695" Type="http://schemas.openxmlformats.org/officeDocument/2006/relationships/hyperlink" Target="http://reference.niem.gov/niem/specification/model-package-description/3.0/model-package-description-3.0.html" TargetMode="External"/><Relationship Id="rId709" Type="http://schemas.openxmlformats.org/officeDocument/2006/relationships/hyperlink" Target="http://reference.niem.gov/niem/specification/model-package-description/3.0/model-package-description-3.0.html" TargetMode="External"/><Relationship Id="rId45" Type="http://schemas.openxmlformats.org/officeDocument/2006/relationships/hyperlink" Target="http://www.omg.org/spec/NIEM-UML/20150201/NIEMReference/NIEM-Reference-codes-pmise_sar.xmi" TargetMode="External"/><Relationship Id="rId110" Type="http://schemas.openxmlformats.org/officeDocument/2006/relationships/hyperlink" Target="http://reference.niem.gov/niem/specification/naming-and-design-rules/3.0/NIEM-NDR-3.0-2http:/reference.niem.gov/niem/specification/naming-and-design-rules/3.0/NIEM-NDR-3.0-2014-07-31.html" TargetMode="External"/><Relationship Id="rId348" Type="http://schemas.openxmlformats.org/officeDocument/2006/relationships/hyperlink" Target="http://reference.niem.gov/niem/specification/naming-and-design-rules/3.0/NIEM-NDR-3.0-2014-07-31.html" TargetMode="External"/><Relationship Id="rId555" Type="http://schemas.openxmlformats.org/officeDocument/2006/relationships/hyperlink" Target="http://reference.niem.gov/niem/specification/naming-and-design-rules/3.0/NIEM-NDR-3.0-2014-07-31.html" TargetMode="External"/><Relationship Id="rId762" Type="http://schemas.openxmlformats.org/officeDocument/2006/relationships/hyperlink" Target="http://reference.niem.gov/niem/specification/model-package-description/3.0/model-package-description-3.0.html" TargetMode="External"/><Relationship Id="rId194" Type="http://schemas.openxmlformats.org/officeDocument/2006/relationships/hyperlink" Target="http://reference.niem.gov/niem/specification/naming-and-design-rules/3.0/NIEM-NDR-3.0-2014-07-31.html" TargetMode="External"/><Relationship Id="rId208" Type="http://schemas.openxmlformats.org/officeDocument/2006/relationships/hyperlink" Target="http://reference.niem.gov/niem/specification/naming-and-design-rules/3.0/NIEM-NDR-3.0-2014-07-31.html" TargetMode="External"/><Relationship Id="rId415" Type="http://schemas.openxmlformats.org/officeDocument/2006/relationships/hyperlink" Target="http://reference.niem.gov/niem/specification/naming-and-design-rules/3.0/NIEM-NDR-3.0-2014-07-31.html" TargetMode="External"/><Relationship Id="rId622" Type="http://schemas.openxmlformats.org/officeDocument/2006/relationships/hyperlink" Target="http://reference.niem.gov/niem/specification/naming-and-design-rules/3.0/NIEM-NDR-3.0-2014-07-31.html" TargetMode="External"/><Relationship Id="rId261" Type="http://schemas.openxmlformats.org/officeDocument/2006/relationships/hyperlink" Target="http://reference.niem.gov/niem/specification/naming-and-design-rules/3.0/NIEM-NDR-3.0-2014-07-31.html" TargetMode="External"/><Relationship Id="rId499" Type="http://schemas.openxmlformats.org/officeDocument/2006/relationships/hyperlink" Target="http://reference.niem.gov/niem/specification/naming-and-design-rules/3.0/NIEM-NDR-3.0-2014-07-31.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E5044B-73BF-485B-9BE7-98E7058325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6681</TotalTime>
  <Pages>1</Pages>
  <Words>100072</Words>
  <Characters>570413</Characters>
  <Application>Microsoft Office Word</Application>
  <DocSecurity>0</DocSecurity>
  <Lines>4753</Lines>
  <Paragraphs>1338</Paragraphs>
  <ScaleCrop>false</ScaleCrop>
  <HeadingPairs>
    <vt:vector size="2" baseType="variant">
      <vt:variant>
        <vt:lpstr>Title</vt:lpstr>
      </vt:variant>
      <vt:variant>
        <vt:i4>1</vt:i4>
      </vt:variant>
    </vt:vector>
  </HeadingPairs>
  <TitlesOfParts>
    <vt:vector size="1" baseType="lpstr">
      <vt:lpstr>0</vt:lpstr>
    </vt:vector>
  </TitlesOfParts>
  <Manager>cory-c@modeldriven.com</Manager>
  <Company>Model Driven Solutions</Company>
  <LinksUpToDate>false</LinksUpToDate>
  <CharactersWithSpaces>669147</CharactersWithSpaces>
  <SharedDoc>false</SharedDoc>
  <HLinks>
    <vt:vector size="2016" baseType="variant">
      <vt:variant>
        <vt:i4>8257542</vt:i4>
      </vt:variant>
      <vt:variant>
        <vt:i4>2964</vt:i4>
      </vt:variant>
      <vt:variant>
        <vt:i4>0</vt:i4>
      </vt:variant>
      <vt:variant>
        <vt:i4>5</vt:i4>
      </vt:variant>
      <vt:variant>
        <vt:lpwstr>http://www.omg.org/spec/NIEM_UML_Profile/20120301/XMIPrimitiveTypes.xmi</vt:lpwstr>
      </vt:variant>
      <vt:variant>
        <vt:lpwstr/>
      </vt:variant>
      <vt:variant>
        <vt:i4>1572984</vt:i4>
      </vt:variant>
      <vt:variant>
        <vt:i4>2961</vt:i4>
      </vt:variant>
      <vt:variant>
        <vt:i4>0</vt:i4>
      </vt:variant>
      <vt:variant>
        <vt:i4>5</vt:i4>
      </vt:variant>
      <vt:variant>
        <vt:lpwstr>http://www.omg.org/spec/NIEM_UML_Profile/20120301/NIEMReferenceVocabulary.xmi</vt:lpwstr>
      </vt:variant>
      <vt:variant>
        <vt:lpwstr/>
      </vt:variant>
      <vt:variant>
        <vt:i4>3080241</vt:i4>
      </vt:variant>
      <vt:variant>
        <vt:i4>2958</vt:i4>
      </vt:variant>
      <vt:variant>
        <vt:i4>0</vt:i4>
      </vt:variant>
      <vt:variant>
        <vt:i4>5</vt:i4>
      </vt:variant>
      <vt:variant>
        <vt:lpwstr>http://www.omg.org/spec/NIEM_UML_Profile/20120301/NIEM_UML_Profile.xmi</vt:lpwstr>
      </vt:variant>
      <vt:variant>
        <vt:lpwstr/>
      </vt:variant>
      <vt:variant>
        <vt:i4>7012442</vt:i4>
      </vt:variant>
      <vt:variant>
        <vt:i4>2652</vt:i4>
      </vt:variant>
      <vt:variant>
        <vt:i4>0</vt:i4>
      </vt:variant>
      <vt:variant>
        <vt:i4>5</vt:i4>
      </vt:variant>
      <vt:variant>
        <vt:lpwstr/>
      </vt:variant>
      <vt:variant>
        <vt:lpwstr>a170324a013113286276782456987142878</vt:lpwstr>
      </vt:variant>
      <vt:variant>
        <vt:i4>7012442</vt:i4>
      </vt:variant>
      <vt:variant>
        <vt:i4>2649</vt:i4>
      </vt:variant>
      <vt:variant>
        <vt:i4>0</vt:i4>
      </vt:variant>
      <vt:variant>
        <vt:i4>5</vt:i4>
      </vt:variant>
      <vt:variant>
        <vt:lpwstr/>
      </vt:variant>
      <vt:variant>
        <vt:lpwstr>a170324a013113286276782456987142878</vt:lpwstr>
      </vt:variant>
      <vt:variant>
        <vt:i4>7209041</vt:i4>
      </vt:variant>
      <vt:variant>
        <vt:i4>2646</vt:i4>
      </vt:variant>
      <vt:variant>
        <vt:i4>0</vt:i4>
      </vt:variant>
      <vt:variant>
        <vt:i4>5</vt:i4>
      </vt:variant>
      <vt:variant>
        <vt:lpwstr/>
      </vt:variant>
      <vt:variant>
        <vt:lpwstr>a170324a013113286276778212272512846</vt:lpwstr>
      </vt:variant>
      <vt:variant>
        <vt:i4>8323186</vt:i4>
      </vt:variant>
      <vt:variant>
        <vt:i4>2643</vt:i4>
      </vt:variant>
      <vt:variant>
        <vt:i4>0</vt:i4>
      </vt:variant>
      <vt:variant>
        <vt:i4>5</vt:i4>
      </vt:variant>
      <vt:variant>
        <vt:lpwstr/>
      </vt:variant>
      <vt:variant>
        <vt:lpwstr>aNIEMNamespace</vt:lpwstr>
      </vt:variant>
      <vt:variant>
        <vt:i4>8323186</vt:i4>
      </vt:variant>
      <vt:variant>
        <vt:i4>2640</vt:i4>
      </vt:variant>
      <vt:variant>
        <vt:i4>0</vt:i4>
      </vt:variant>
      <vt:variant>
        <vt:i4>5</vt:i4>
      </vt:variant>
      <vt:variant>
        <vt:lpwstr/>
      </vt:variant>
      <vt:variant>
        <vt:lpwstr>aNIEMNamespace</vt:lpwstr>
      </vt:variant>
      <vt:variant>
        <vt:i4>7077973</vt:i4>
      </vt:variant>
      <vt:variant>
        <vt:i4>2637</vt:i4>
      </vt:variant>
      <vt:variant>
        <vt:i4>0</vt:i4>
      </vt:variant>
      <vt:variant>
        <vt:i4>5</vt:i4>
      </vt:variant>
      <vt:variant>
        <vt:lpwstr/>
      </vt:variant>
      <vt:variant>
        <vt:lpwstr>a170324a013113190231416404370531650</vt:lpwstr>
      </vt:variant>
      <vt:variant>
        <vt:i4>6750290</vt:i4>
      </vt:variant>
      <vt:variant>
        <vt:i4>2634</vt:i4>
      </vt:variant>
      <vt:variant>
        <vt:i4>0</vt:i4>
      </vt:variant>
      <vt:variant>
        <vt:i4>5</vt:i4>
      </vt:variant>
      <vt:variant>
        <vt:lpwstr/>
      </vt:variant>
      <vt:variant>
        <vt:lpwstr>a170324a013113286276760238739572728</vt:lpwstr>
      </vt:variant>
      <vt:variant>
        <vt:i4>11</vt:i4>
      </vt:variant>
      <vt:variant>
        <vt:i4>2631</vt:i4>
      </vt:variant>
      <vt:variant>
        <vt:i4>0</vt:i4>
      </vt:variant>
      <vt:variant>
        <vt:i4>5</vt:i4>
      </vt:variant>
      <vt:variant>
        <vt:lpwstr/>
      </vt:variant>
      <vt:variant>
        <vt:lpwstr>a17031a90048213275947907812226916148</vt:lpwstr>
      </vt:variant>
      <vt:variant>
        <vt:i4>6422619</vt:i4>
      </vt:variant>
      <vt:variant>
        <vt:i4>2628</vt:i4>
      </vt:variant>
      <vt:variant>
        <vt:i4>0</vt:i4>
      </vt:variant>
      <vt:variant>
        <vt:i4>5</vt:i4>
      </vt:variant>
      <vt:variant>
        <vt:lpwstr/>
      </vt:variant>
      <vt:variant>
        <vt:lpwstr>a170324a013113197380041261940122399</vt:lpwstr>
      </vt:variant>
      <vt:variant>
        <vt:i4>6422619</vt:i4>
      </vt:variant>
      <vt:variant>
        <vt:i4>2625</vt:i4>
      </vt:variant>
      <vt:variant>
        <vt:i4>0</vt:i4>
      </vt:variant>
      <vt:variant>
        <vt:i4>5</vt:i4>
      </vt:variant>
      <vt:variant>
        <vt:lpwstr/>
      </vt:variant>
      <vt:variant>
        <vt:lpwstr>a170324a013113197380041261940122399</vt:lpwstr>
      </vt:variant>
      <vt:variant>
        <vt:i4>327788</vt:i4>
      </vt:variant>
      <vt:variant>
        <vt:i4>2622</vt:i4>
      </vt:variant>
      <vt:variant>
        <vt:i4>0</vt:i4>
      </vt:variant>
      <vt:variant>
        <vt:i4>5</vt:i4>
      </vt:variant>
      <vt:variant>
        <vt:lpwstr/>
      </vt:variant>
      <vt:variant>
        <vt:lpwstr>aNIEMProperty</vt:lpwstr>
      </vt:variant>
      <vt:variant>
        <vt:i4>6422619</vt:i4>
      </vt:variant>
      <vt:variant>
        <vt:i4>2619</vt:i4>
      </vt:variant>
      <vt:variant>
        <vt:i4>0</vt:i4>
      </vt:variant>
      <vt:variant>
        <vt:i4>5</vt:i4>
      </vt:variant>
      <vt:variant>
        <vt:lpwstr/>
      </vt:variant>
      <vt:variant>
        <vt:lpwstr>a170324a013113197380041261940122399</vt:lpwstr>
      </vt:variant>
      <vt:variant>
        <vt:i4>327788</vt:i4>
      </vt:variant>
      <vt:variant>
        <vt:i4>2616</vt:i4>
      </vt:variant>
      <vt:variant>
        <vt:i4>0</vt:i4>
      </vt:variant>
      <vt:variant>
        <vt:i4>5</vt:i4>
      </vt:variant>
      <vt:variant>
        <vt:lpwstr/>
      </vt:variant>
      <vt:variant>
        <vt:lpwstr>aNIEMProperty</vt:lpwstr>
      </vt:variant>
      <vt:variant>
        <vt:i4>6422619</vt:i4>
      </vt:variant>
      <vt:variant>
        <vt:i4>2613</vt:i4>
      </vt:variant>
      <vt:variant>
        <vt:i4>0</vt:i4>
      </vt:variant>
      <vt:variant>
        <vt:i4>5</vt:i4>
      </vt:variant>
      <vt:variant>
        <vt:lpwstr/>
      </vt:variant>
      <vt:variant>
        <vt:lpwstr>a170324a013113197380041261940122399</vt:lpwstr>
      </vt:variant>
      <vt:variant>
        <vt:i4>327788</vt:i4>
      </vt:variant>
      <vt:variant>
        <vt:i4>2610</vt:i4>
      </vt:variant>
      <vt:variant>
        <vt:i4>0</vt:i4>
      </vt:variant>
      <vt:variant>
        <vt:i4>5</vt:i4>
      </vt:variant>
      <vt:variant>
        <vt:lpwstr/>
      </vt:variant>
      <vt:variant>
        <vt:lpwstr>aNIEMProperty</vt:lpwstr>
      </vt:variant>
      <vt:variant>
        <vt:i4>1703945</vt:i4>
      </vt:variant>
      <vt:variant>
        <vt:i4>2607</vt:i4>
      </vt:variant>
      <vt:variant>
        <vt:i4>0</vt:i4>
      </vt:variant>
      <vt:variant>
        <vt:i4>5</vt:i4>
      </vt:variant>
      <vt:variant>
        <vt:lpwstr/>
      </vt:variant>
      <vt:variant>
        <vt:lpwstr>a17027b3022e13126659919571833502567Q</vt:lpwstr>
      </vt:variant>
      <vt:variant>
        <vt:i4>262144</vt:i4>
      </vt:variant>
      <vt:variant>
        <vt:i4>2604</vt:i4>
      </vt:variant>
      <vt:variant>
        <vt:i4>0</vt:i4>
      </vt:variant>
      <vt:variant>
        <vt:i4>5</vt:i4>
      </vt:variant>
      <vt:variant>
        <vt:lpwstr/>
      </vt:variant>
      <vt:variant>
        <vt:lpwstr>a17031a90048213275929947182377252462</vt:lpwstr>
      </vt:variant>
      <vt:variant>
        <vt:i4>327788</vt:i4>
      </vt:variant>
      <vt:variant>
        <vt:i4>2601</vt:i4>
      </vt:variant>
      <vt:variant>
        <vt:i4>0</vt:i4>
      </vt:variant>
      <vt:variant>
        <vt:i4>5</vt:i4>
      </vt:variant>
      <vt:variant>
        <vt:lpwstr/>
      </vt:variant>
      <vt:variant>
        <vt:lpwstr>aNIEMProperty</vt:lpwstr>
      </vt:variant>
      <vt:variant>
        <vt:i4>393223</vt:i4>
      </vt:variant>
      <vt:variant>
        <vt:i4>2598</vt:i4>
      </vt:variant>
      <vt:variant>
        <vt:i4>0</vt:i4>
      </vt:variant>
      <vt:variant>
        <vt:i4>5</vt:i4>
      </vt:variant>
      <vt:variant>
        <vt:lpwstr/>
      </vt:variant>
      <vt:variant>
        <vt:lpwstr>a17031a90048213275933443281016732981</vt:lpwstr>
      </vt:variant>
      <vt:variant>
        <vt:i4>1835133</vt:i4>
      </vt:variant>
      <vt:variant>
        <vt:i4>2595</vt:i4>
      </vt:variant>
      <vt:variant>
        <vt:i4>0</vt:i4>
      </vt:variant>
      <vt:variant>
        <vt:i4>5</vt:i4>
      </vt:variant>
      <vt:variant>
        <vt:lpwstr/>
      </vt:variant>
      <vt:variant>
        <vt:lpwstr>aNIEMListItemType</vt:lpwstr>
      </vt:variant>
      <vt:variant>
        <vt:i4>1835014</vt:i4>
      </vt:variant>
      <vt:variant>
        <vt:i4>2592</vt:i4>
      </vt:variant>
      <vt:variant>
        <vt:i4>0</vt:i4>
      </vt:variant>
      <vt:variant>
        <vt:i4>5</vt:i4>
      </vt:variant>
      <vt:variant>
        <vt:lpwstr/>
      </vt:variant>
      <vt:variant>
        <vt:lpwstr>aNIEMRestriction</vt:lpwstr>
      </vt:variant>
      <vt:variant>
        <vt:i4>6619244</vt:i4>
      </vt:variant>
      <vt:variant>
        <vt:i4>2589</vt:i4>
      </vt:variant>
      <vt:variant>
        <vt:i4>0</vt:i4>
      </vt:variant>
      <vt:variant>
        <vt:i4>5</vt:i4>
      </vt:variant>
      <vt:variant>
        <vt:lpwstr/>
      </vt:variant>
      <vt:variant>
        <vt:lpwstr>aNIEMSimpleContent</vt:lpwstr>
      </vt:variant>
      <vt:variant>
        <vt:i4>8192005</vt:i4>
      </vt:variant>
      <vt:variant>
        <vt:i4>2586</vt:i4>
      </vt:variant>
      <vt:variant>
        <vt:i4>0</vt:i4>
      </vt:variant>
      <vt:variant>
        <vt:i4>5</vt:i4>
      </vt:variant>
      <vt:variant>
        <vt:lpwstr/>
      </vt:variant>
      <vt:variant>
        <vt:lpwstr>aNIEMSimpleType</vt:lpwstr>
      </vt:variant>
      <vt:variant>
        <vt:i4>131084</vt:i4>
      </vt:variant>
      <vt:variant>
        <vt:i4>2583</vt:i4>
      </vt:variant>
      <vt:variant>
        <vt:i4>0</vt:i4>
      </vt:variant>
      <vt:variant>
        <vt:i4>5</vt:i4>
      </vt:variant>
      <vt:variant>
        <vt:lpwstr/>
      </vt:variant>
      <vt:variant>
        <vt:lpwstr>anml</vt:lpwstr>
      </vt:variant>
      <vt:variant>
        <vt:i4>131084</vt:i4>
      </vt:variant>
      <vt:variant>
        <vt:i4>2580</vt:i4>
      </vt:variant>
      <vt:variant>
        <vt:i4>0</vt:i4>
      </vt:variant>
      <vt:variant>
        <vt:i4>5</vt:i4>
      </vt:variant>
      <vt:variant>
        <vt:lpwstr/>
      </vt:variant>
      <vt:variant>
        <vt:lpwstr>anml</vt:lpwstr>
      </vt:variant>
      <vt:variant>
        <vt:i4>6881360</vt:i4>
      </vt:variant>
      <vt:variant>
        <vt:i4>2577</vt:i4>
      </vt:variant>
      <vt:variant>
        <vt:i4>0</vt:i4>
      </vt:variant>
      <vt:variant>
        <vt:i4>5</vt:i4>
      </vt:variant>
      <vt:variant>
        <vt:lpwstr/>
      </vt:variant>
      <vt:variant>
        <vt:lpwstr>a170324a013113286276770729240222792</vt:lpwstr>
      </vt:variant>
      <vt:variant>
        <vt:i4>6422619</vt:i4>
      </vt:variant>
      <vt:variant>
        <vt:i4>2574</vt:i4>
      </vt:variant>
      <vt:variant>
        <vt:i4>0</vt:i4>
      </vt:variant>
      <vt:variant>
        <vt:i4>5</vt:i4>
      </vt:variant>
      <vt:variant>
        <vt:lpwstr/>
      </vt:variant>
      <vt:variant>
        <vt:lpwstr>a170324a013113197380041261940122399</vt:lpwstr>
      </vt:variant>
      <vt:variant>
        <vt:i4>6422619</vt:i4>
      </vt:variant>
      <vt:variant>
        <vt:i4>2571</vt:i4>
      </vt:variant>
      <vt:variant>
        <vt:i4>0</vt:i4>
      </vt:variant>
      <vt:variant>
        <vt:i4>5</vt:i4>
      </vt:variant>
      <vt:variant>
        <vt:lpwstr/>
      </vt:variant>
      <vt:variant>
        <vt:lpwstr>a170324a013113197380041261940122399</vt:lpwstr>
      </vt:variant>
      <vt:variant>
        <vt:i4>6422619</vt:i4>
      </vt:variant>
      <vt:variant>
        <vt:i4>2568</vt:i4>
      </vt:variant>
      <vt:variant>
        <vt:i4>0</vt:i4>
      </vt:variant>
      <vt:variant>
        <vt:i4>5</vt:i4>
      </vt:variant>
      <vt:variant>
        <vt:lpwstr/>
      </vt:variant>
      <vt:variant>
        <vt:lpwstr>a170324a013113197380041261940122399</vt:lpwstr>
      </vt:variant>
      <vt:variant>
        <vt:i4>327788</vt:i4>
      </vt:variant>
      <vt:variant>
        <vt:i4>2565</vt:i4>
      </vt:variant>
      <vt:variant>
        <vt:i4>0</vt:i4>
      </vt:variant>
      <vt:variant>
        <vt:i4>5</vt:i4>
      </vt:variant>
      <vt:variant>
        <vt:lpwstr/>
      </vt:variant>
      <vt:variant>
        <vt:lpwstr>aNIEMProperty</vt:lpwstr>
      </vt:variant>
      <vt:variant>
        <vt:i4>6422619</vt:i4>
      </vt:variant>
      <vt:variant>
        <vt:i4>2562</vt:i4>
      </vt:variant>
      <vt:variant>
        <vt:i4>0</vt:i4>
      </vt:variant>
      <vt:variant>
        <vt:i4>5</vt:i4>
      </vt:variant>
      <vt:variant>
        <vt:lpwstr/>
      </vt:variant>
      <vt:variant>
        <vt:lpwstr>a170324a013113197380041261940122399</vt:lpwstr>
      </vt:variant>
      <vt:variant>
        <vt:i4>327788</vt:i4>
      </vt:variant>
      <vt:variant>
        <vt:i4>2559</vt:i4>
      </vt:variant>
      <vt:variant>
        <vt:i4>0</vt:i4>
      </vt:variant>
      <vt:variant>
        <vt:i4>5</vt:i4>
      </vt:variant>
      <vt:variant>
        <vt:lpwstr/>
      </vt:variant>
      <vt:variant>
        <vt:lpwstr>aNIEMProperty</vt:lpwstr>
      </vt:variant>
      <vt:variant>
        <vt:i4>6422619</vt:i4>
      </vt:variant>
      <vt:variant>
        <vt:i4>2556</vt:i4>
      </vt:variant>
      <vt:variant>
        <vt:i4>0</vt:i4>
      </vt:variant>
      <vt:variant>
        <vt:i4>5</vt:i4>
      </vt:variant>
      <vt:variant>
        <vt:lpwstr/>
      </vt:variant>
      <vt:variant>
        <vt:lpwstr>a170324a013113197380041261940122399</vt:lpwstr>
      </vt:variant>
      <vt:variant>
        <vt:i4>327788</vt:i4>
      </vt:variant>
      <vt:variant>
        <vt:i4>2553</vt:i4>
      </vt:variant>
      <vt:variant>
        <vt:i4>0</vt:i4>
      </vt:variant>
      <vt:variant>
        <vt:i4>5</vt:i4>
      </vt:variant>
      <vt:variant>
        <vt:lpwstr/>
      </vt:variant>
      <vt:variant>
        <vt:lpwstr>aNIEMProperty</vt:lpwstr>
      </vt:variant>
      <vt:variant>
        <vt:i4>262144</vt:i4>
      </vt:variant>
      <vt:variant>
        <vt:i4>2550</vt:i4>
      </vt:variant>
      <vt:variant>
        <vt:i4>0</vt:i4>
      </vt:variant>
      <vt:variant>
        <vt:i4>5</vt:i4>
      </vt:variant>
      <vt:variant>
        <vt:lpwstr/>
      </vt:variant>
      <vt:variant>
        <vt:lpwstr>a17031a90048213275929947182377252462</vt:lpwstr>
      </vt:variant>
      <vt:variant>
        <vt:i4>327788</vt:i4>
      </vt:variant>
      <vt:variant>
        <vt:i4>2547</vt:i4>
      </vt:variant>
      <vt:variant>
        <vt:i4>0</vt:i4>
      </vt:variant>
      <vt:variant>
        <vt:i4>5</vt:i4>
      </vt:variant>
      <vt:variant>
        <vt:lpwstr/>
      </vt:variant>
      <vt:variant>
        <vt:lpwstr>aNIEMProperty</vt:lpwstr>
      </vt:variant>
      <vt:variant>
        <vt:i4>1703945</vt:i4>
      </vt:variant>
      <vt:variant>
        <vt:i4>2544</vt:i4>
      </vt:variant>
      <vt:variant>
        <vt:i4>0</vt:i4>
      </vt:variant>
      <vt:variant>
        <vt:i4>5</vt:i4>
      </vt:variant>
      <vt:variant>
        <vt:lpwstr/>
      </vt:variant>
      <vt:variant>
        <vt:lpwstr>a17027b3022e13126659919571833502567Q</vt:lpwstr>
      </vt:variant>
      <vt:variant>
        <vt:i4>327788</vt:i4>
      </vt:variant>
      <vt:variant>
        <vt:i4>2541</vt:i4>
      </vt:variant>
      <vt:variant>
        <vt:i4>0</vt:i4>
      </vt:variant>
      <vt:variant>
        <vt:i4>5</vt:i4>
      </vt:variant>
      <vt:variant>
        <vt:lpwstr/>
      </vt:variant>
      <vt:variant>
        <vt:lpwstr>aNIEMProperty</vt:lpwstr>
      </vt:variant>
      <vt:variant>
        <vt:i4>393223</vt:i4>
      </vt:variant>
      <vt:variant>
        <vt:i4>2538</vt:i4>
      </vt:variant>
      <vt:variant>
        <vt:i4>0</vt:i4>
      </vt:variant>
      <vt:variant>
        <vt:i4>5</vt:i4>
      </vt:variant>
      <vt:variant>
        <vt:lpwstr/>
      </vt:variant>
      <vt:variant>
        <vt:lpwstr>a17031a90048213275933443281016732981</vt:lpwstr>
      </vt:variant>
      <vt:variant>
        <vt:i4>1835133</vt:i4>
      </vt:variant>
      <vt:variant>
        <vt:i4>2535</vt:i4>
      </vt:variant>
      <vt:variant>
        <vt:i4>0</vt:i4>
      </vt:variant>
      <vt:variant>
        <vt:i4>5</vt:i4>
      </vt:variant>
      <vt:variant>
        <vt:lpwstr/>
      </vt:variant>
      <vt:variant>
        <vt:lpwstr>aNIEMListItemType</vt:lpwstr>
      </vt:variant>
      <vt:variant>
        <vt:i4>131084</vt:i4>
      </vt:variant>
      <vt:variant>
        <vt:i4>2532</vt:i4>
      </vt:variant>
      <vt:variant>
        <vt:i4>0</vt:i4>
      </vt:variant>
      <vt:variant>
        <vt:i4>5</vt:i4>
      </vt:variant>
      <vt:variant>
        <vt:lpwstr/>
      </vt:variant>
      <vt:variant>
        <vt:lpwstr>anml</vt:lpwstr>
      </vt:variant>
      <vt:variant>
        <vt:i4>6684783</vt:i4>
      </vt:variant>
      <vt:variant>
        <vt:i4>2529</vt:i4>
      </vt:variant>
      <vt:variant>
        <vt:i4>0</vt:i4>
      </vt:variant>
      <vt:variant>
        <vt:i4>5</vt:i4>
      </vt:variant>
      <vt:variant>
        <vt:lpwstr/>
      </vt:variant>
      <vt:variant>
        <vt:lpwstr>a170324a01311328719846727189188557</vt:lpwstr>
      </vt:variant>
      <vt:variant>
        <vt:i4>8192005</vt:i4>
      </vt:variant>
      <vt:variant>
        <vt:i4>2526</vt:i4>
      </vt:variant>
      <vt:variant>
        <vt:i4>0</vt:i4>
      </vt:variant>
      <vt:variant>
        <vt:i4>5</vt:i4>
      </vt:variant>
      <vt:variant>
        <vt:lpwstr/>
      </vt:variant>
      <vt:variant>
        <vt:lpwstr>aNIEMSimpleType</vt:lpwstr>
      </vt:variant>
      <vt:variant>
        <vt:i4>8192005</vt:i4>
      </vt:variant>
      <vt:variant>
        <vt:i4>2523</vt:i4>
      </vt:variant>
      <vt:variant>
        <vt:i4>0</vt:i4>
      </vt:variant>
      <vt:variant>
        <vt:i4>5</vt:i4>
      </vt:variant>
      <vt:variant>
        <vt:lpwstr/>
      </vt:variant>
      <vt:variant>
        <vt:lpwstr>aNIEMSimpleType</vt:lpwstr>
      </vt:variant>
      <vt:variant>
        <vt:i4>6488156</vt:i4>
      </vt:variant>
      <vt:variant>
        <vt:i4>2520</vt:i4>
      </vt:variant>
      <vt:variant>
        <vt:i4>0</vt:i4>
      </vt:variant>
      <vt:variant>
        <vt:i4>5</vt:i4>
      </vt:variant>
      <vt:variant>
        <vt:lpwstr/>
      </vt:variant>
      <vt:variant>
        <vt:lpwstr>a170324a013113286276777907300732824</vt:lpwstr>
      </vt:variant>
      <vt:variant>
        <vt:i4>262144</vt:i4>
      </vt:variant>
      <vt:variant>
        <vt:i4>2517</vt:i4>
      </vt:variant>
      <vt:variant>
        <vt:i4>0</vt:i4>
      </vt:variant>
      <vt:variant>
        <vt:i4>5</vt:i4>
      </vt:variant>
      <vt:variant>
        <vt:lpwstr/>
      </vt:variant>
      <vt:variant>
        <vt:lpwstr>a17031a90048213275929947182377252462</vt:lpwstr>
      </vt:variant>
      <vt:variant>
        <vt:i4>327788</vt:i4>
      </vt:variant>
      <vt:variant>
        <vt:i4>2514</vt:i4>
      </vt:variant>
      <vt:variant>
        <vt:i4>0</vt:i4>
      </vt:variant>
      <vt:variant>
        <vt:i4>5</vt:i4>
      </vt:variant>
      <vt:variant>
        <vt:lpwstr/>
      </vt:variant>
      <vt:variant>
        <vt:lpwstr>aNIEMProperty</vt:lpwstr>
      </vt:variant>
      <vt:variant>
        <vt:i4>1638417</vt:i4>
      </vt:variant>
      <vt:variant>
        <vt:i4>2511</vt:i4>
      </vt:variant>
      <vt:variant>
        <vt:i4>0</vt:i4>
      </vt:variant>
      <vt:variant>
        <vt:i4>5</vt:i4>
      </vt:variant>
      <vt:variant>
        <vt:lpwstr/>
      </vt:variant>
      <vt:variant>
        <vt:lpwstr>aNIEMAugmentationApplication</vt:lpwstr>
      </vt:variant>
      <vt:variant>
        <vt:i4>1179657</vt:i4>
      </vt:variant>
      <vt:variant>
        <vt:i4>2508</vt:i4>
      </vt:variant>
      <vt:variant>
        <vt:i4>0</vt:i4>
      </vt:variant>
      <vt:variant>
        <vt:i4>5</vt:i4>
      </vt:variant>
      <vt:variant>
        <vt:lpwstr/>
      </vt:variant>
      <vt:variant>
        <vt:lpwstr>a17027b3022e13126659919571833502567y</vt:lpwstr>
      </vt:variant>
      <vt:variant>
        <vt:i4>327788</vt:i4>
      </vt:variant>
      <vt:variant>
        <vt:i4>2505</vt:i4>
      </vt:variant>
      <vt:variant>
        <vt:i4>0</vt:i4>
      </vt:variant>
      <vt:variant>
        <vt:i4>5</vt:i4>
      </vt:variant>
      <vt:variant>
        <vt:lpwstr/>
      </vt:variant>
      <vt:variant>
        <vt:lpwstr>aNIEMProperty</vt:lpwstr>
      </vt:variant>
      <vt:variant>
        <vt:i4>1179657</vt:i4>
      </vt:variant>
      <vt:variant>
        <vt:i4>2502</vt:i4>
      </vt:variant>
      <vt:variant>
        <vt:i4>0</vt:i4>
      </vt:variant>
      <vt:variant>
        <vt:i4>5</vt:i4>
      </vt:variant>
      <vt:variant>
        <vt:lpwstr/>
      </vt:variant>
      <vt:variant>
        <vt:lpwstr>a17027b3022e13126659919571833502567y</vt:lpwstr>
      </vt:variant>
      <vt:variant>
        <vt:i4>7209059</vt:i4>
      </vt:variant>
      <vt:variant>
        <vt:i4>2499</vt:i4>
      </vt:variant>
      <vt:variant>
        <vt:i4>0</vt:i4>
      </vt:variant>
      <vt:variant>
        <vt:i4>5</vt:i4>
      </vt:variant>
      <vt:variant>
        <vt:lpwstr/>
      </vt:variant>
      <vt:variant>
        <vt:lpwstr>a170324a01311328713664613510438182</vt:lpwstr>
      </vt:variant>
      <vt:variant>
        <vt:i4>1835013</vt:i4>
      </vt:variant>
      <vt:variant>
        <vt:i4>2496</vt:i4>
      </vt:variant>
      <vt:variant>
        <vt:i4>0</vt:i4>
      </vt:variant>
      <vt:variant>
        <vt:i4>5</vt:i4>
      </vt:variant>
      <vt:variant>
        <vt:lpwstr/>
      </vt:variant>
      <vt:variant>
        <vt:lpwstr>aNIEMMetadataApplication</vt:lpwstr>
      </vt:variant>
      <vt:variant>
        <vt:i4>1114121</vt:i4>
      </vt:variant>
      <vt:variant>
        <vt:i4>2493</vt:i4>
      </vt:variant>
      <vt:variant>
        <vt:i4>0</vt:i4>
      </vt:variant>
      <vt:variant>
        <vt:i4>5</vt:i4>
      </vt:variant>
      <vt:variant>
        <vt:lpwstr/>
      </vt:variant>
      <vt:variant>
        <vt:lpwstr>a17027b3022e13126659919571833502567z</vt:lpwstr>
      </vt:variant>
      <vt:variant>
        <vt:i4>262144</vt:i4>
      </vt:variant>
      <vt:variant>
        <vt:i4>2490</vt:i4>
      </vt:variant>
      <vt:variant>
        <vt:i4>0</vt:i4>
      </vt:variant>
      <vt:variant>
        <vt:i4>5</vt:i4>
      </vt:variant>
      <vt:variant>
        <vt:lpwstr/>
      </vt:variant>
      <vt:variant>
        <vt:lpwstr>a17031a90048213275929947182377252462</vt:lpwstr>
      </vt:variant>
      <vt:variant>
        <vt:i4>1114121</vt:i4>
      </vt:variant>
      <vt:variant>
        <vt:i4>2487</vt:i4>
      </vt:variant>
      <vt:variant>
        <vt:i4>0</vt:i4>
      </vt:variant>
      <vt:variant>
        <vt:i4>5</vt:i4>
      </vt:variant>
      <vt:variant>
        <vt:lpwstr/>
      </vt:variant>
      <vt:variant>
        <vt:lpwstr>a17027b3022e13126659919571833502567z</vt:lpwstr>
      </vt:variant>
      <vt:variant>
        <vt:i4>655372</vt:i4>
      </vt:variant>
      <vt:variant>
        <vt:i4>2484</vt:i4>
      </vt:variant>
      <vt:variant>
        <vt:i4>0</vt:i4>
      </vt:variant>
      <vt:variant>
        <vt:i4>5</vt:i4>
      </vt:variant>
      <vt:variant>
        <vt:lpwstr/>
      </vt:variant>
      <vt:variant>
        <vt:lpwstr>a17031a90048213275934614211862173111</vt:lpwstr>
      </vt:variant>
      <vt:variant>
        <vt:i4>262144</vt:i4>
      </vt:variant>
      <vt:variant>
        <vt:i4>2481</vt:i4>
      </vt:variant>
      <vt:variant>
        <vt:i4>0</vt:i4>
      </vt:variant>
      <vt:variant>
        <vt:i4>5</vt:i4>
      </vt:variant>
      <vt:variant>
        <vt:lpwstr/>
      </vt:variant>
      <vt:variant>
        <vt:lpwstr>a17031a90048213275929947182377252462</vt:lpwstr>
      </vt:variant>
      <vt:variant>
        <vt:i4>6815838</vt:i4>
      </vt:variant>
      <vt:variant>
        <vt:i4>2478</vt:i4>
      </vt:variant>
      <vt:variant>
        <vt:i4>0</vt:i4>
      </vt:variant>
      <vt:variant>
        <vt:i4>5</vt:i4>
      </vt:variant>
      <vt:variant>
        <vt:lpwstr/>
      </vt:variant>
      <vt:variant>
        <vt:lpwstr>a170324a013113287136647191536968204</vt:lpwstr>
      </vt:variant>
      <vt:variant>
        <vt:i4>131084</vt:i4>
      </vt:variant>
      <vt:variant>
        <vt:i4>2475</vt:i4>
      </vt:variant>
      <vt:variant>
        <vt:i4>0</vt:i4>
      </vt:variant>
      <vt:variant>
        <vt:i4>5</vt:i4>
      </vt:variant>
      <vt:variant>
        <vt:lpwstr/>
      </vt:variant>
      <vt:variant>
        <vt:lpwstr>anml</vt:lpwstr>
      </vt:variant>
      <vt:variant>
        <vt:i4>8323186</vt:i4>
      </vt:variant>
      <vt:variant>
        <vt:i4>2472</vt:i4>
      </vt:variant>
      <vt:variant>
        <vt:i4>0</vt:i4>
      </vt:variant>
      <vt:variant>
        <vt:i4>5</vt:i4>
      </vt:variant>
      <vt:variant>
        <vt:lpwstr/>
      </vt:variant>
      <vt:variant>
        <vt:lpwstr>aNIEMNamespace</vt:lpwstr>
      </vt:variant>
      <vt:variant>
        <vt:i4>8323186</vt:i4>
      </vt:variant>
      <vt:variant>
        <vt:i4>2469</vt:i4>
      </vt:variant>
      <vt:variant>
        <vt:i4>0</vt:i4>
      </vt:variant>
      <vt:variant>
        <vt:i4>5</vt:i4>
      </vt:variant>
      <vt:variant>
        <vt:lpwstr/>
      </vt:variant>
      <vt:variant>
        <vt:lpwstr>aNIEMNamespace</vt:lpwstr>
      </vt:variant>
      <vt:variant>
        <vt:i4>7077973</vt:i4>
      </vt:variant>
      <vt:variant>
        <vt:i4>2466</vt:i4>
      </vt:variant>
      <vt:variant>
        <vt:i4>0</vt:i4>
      </vt:variant>
      <vt:variant>
        <vt:i4>5</vt:i4>
      </vt:variant>
      <vt:variant>
        <vt:lpwstr/>
      </vt:variant>
      <vt:variant>
        <vt:lpwstr>a170324a013113190231416404370531650</vt:lpwstr>
      </vt:variant>
      <vt:variant>
        <vt:i4>6815836</vt:i4>
      </vt:variant>
      <vt:variant>
        <vt:i4>2463</vt:i4>
      </vt:variant>
      <vt:variant>
        <vt:i4>0</vt:i4>
      </vt:variant>
      <vt:variant>
        <vt:i4>5</vt:i4>
      </vt:variant>
      <vt:variant>
        <vt:lpwstr/>
      </vt:variant>
      <vt:variant>
        <vt:lpwstr>a170324a013113282045081786080273742</vt:lpwstr>
      </vt:variant>
      <vt:variant>
        <vt:i4>6881375</vt:i4>
      </vt:variant>
      <vt:variant>
        <vt:i4>2460</vt:i4>
      </vt:variant>
      <vt:variant>
        <vt:i4>0</vt:i4>
      </vt:variant>
      <vt:variant>
        <vt:i4>5</vt:i4>
      </vt:variant>
      <vt:variant>
        <vt:lpwstr/>
      </vt:variant>
      <vt:variant>
        <vt:lpwstr>a170324a013113281220453434252231913</vt:lpwstr>
      </vt:variant>
      <vt:variant>
        <vt:i4>6357086</vt:i4>
      </vt:variant>
      <vt:variant>
        <vt:i4>2457</vt:i4>
      </vt:variant>
      <vt:variant>
        <vt:i4>0</vt:i4>
      </vt:variant>
      <vt:variant>
        <vt:i4>5</vt:i4>
      </vt:variant>
      <vt:variant>
        <vt:lpwstr/>
      </vt:variant>
      <vt:variant>
        <vt:lpwstr>a170324a013113281220451453094811881</vt:lpwstr>
      </vt:variant>
      <vt:variant>
        <vt:i4>6946911</vt:i4>
      </vt:variant>
      <vt:variant>
        <vt:i4>2454</vt:i4>
      </vt:variant>
      <vt:variant>
        <vt:i4>0</vt:i4>
      </vt:variant>
      <vt:variant>
        <vt:i4>5</vt:i4>
      </vt:variant>
      <vt:variant>
        <vt:lpwstr/>
      </vt:variant>
      <vt:variant>
        <vt:lpwstr>a170324a013113281220445578192491849</vt:lpwstr>
      </vt:variant>
      <vt:variant>
        <vt:i4>6422619</vt:i4>
      </vt:variant>
      <vt:variant>
        <vt:i4>2451</vt:i4>
      </vt:variant>
      <vt:variant>
        <vt:i4>0</vt:i4>
      </vt:variant>
      <vt:variant>
        <vt:i4>5</vt:i4>
      </vt:variant>
      <vt:variant>
        <vt:lpwstr/>
      </vt:variant>
      <vt:variant>
        <vt:lpwstr>a170324a013113197380041261940122399</vt:lpwstr>
      </vt:variant>
      <vt:variant>
        <vt:i4>6422619</vt:i4>
      </vt:variant>
      <vt:variant>
        <vt:i4>2448</vt:i4>
      </vt:variant>
      <vt:variant>
        <vt:i4>0</vt:i4>
      </vt:variant>
      <vt:variant>
        <vt:i4>5</vt:i4>
      </vt:variant>
      <vt:variant>
        <vt:lpwstr/>
      </vt:variant>
      <vt:variant>
        <vt:lpwstr>a170324a013113197380041261940122399</vt:lpwstr>
      </vt:variant>
      <vt:variant>
        <vt:i4>327788</vt:i4>
      </vt:variant>
      <vt:variant>
        <vt:i4>2445</vt:i4>
      </vt:variant>
      <vt:variant>
        <vt:i4>0</vt:i4>
      </vt:variant>
      <vt:variant>
        <vt:i4>5</vt:i4>
      </vt:variant>
      <vt:variant>
        <vt:lpwstr/>
      </vt:variant>
      <vt:variant>
        <vt:lpwstr>aNIEMProperty</vt:lpwstr>
      </vt:variant>
      <vt:variant>
        <vt:i4>6422619</vt:i4>
      </vt:variant>
      <vt:variant>
        <vt:i4>2442</vt:i4>
      </vt:variant>
      <vt:variant>
        <vt:i4>0</vt:i4>
      </vt:variant>
      <vt:variant>
        <vt:i4>5</vt:i4>
      </vt:variant>
      <vt:variant>
        <vt:lpwstr/>
      </vt:variant>
      <vt:variant>
        <vt:lpwstr>a170324a013113197380041261940122399</vt:lpwstr>
      </vt:variant>
      <vt:variant>
        <vt:i4>327788</vt:i4>
      </vt:variant>
      <vt:variant>
        <vt:i4>2439</vt:i4>
      </vt:variant>
      <vt:variant>
        <vt:i4>0</vt:i4>
      </vt:variant>
      <vt:variant>
        <vt:i4>5</vt:i4>
      </vt:variant>
      <vt:variant>
        <vt:lpwstr/>
      </vt:variant>
      <vt:variant>
        <vt:lpwstr>aNIEMProperty</vt:lpwstr>
      </vt:variant>
      <vt:variant>
        <vt:i4>262144</vt:i4>
      </vt:variant>
      <vt:variant>
        <vt:i4>2436</vt:i4>
      </vt:variant>
      <vt:variant>
        <vt:i4>0</vt:i4>
      </vt:variant>
      <vt:variant>
        <vt:i4>5</vt:i4>
      </vt:variant>
      <vt:variant>
        <vt:lpwstr/>
      </vt:variant>
      <vt:variant>
        <vt:lpwstr>a17031a90048213275929947182377252462</vt:lpwstr>
      </vt:variant>
      <vt:variant>
        <vt:i4>327788</vt:i4>
      </vt:variant>
      <vt:variant>
        <vt:i4>2433</vt:i4>
      </vt:variant>
      <vt:variant>
        <vt:i4>0</vt:i4>
      </vt:variant>
      <vt:variant>
        <vt:i4>5</vt:i4>
      </vt:variant>
      <vt:variant>
        <vt:lpwstr/>
      </vt:variant>
      <vt:variant>
        <vt:lpwstr>aNIEMProperty</vt:lpwstr>
      </vt:variant>
      <vt:variant>
        <vt:i4>262144</vt:i4>
      </vt:variant>
      <vt:variant>
        <vt:i4>2430</vt:i4>
      </vt:variant>
      <vt:variant>
        <vt:i4>0</vt:i4>
      </vt:variant>
      <vt:variant>
        <vt:i4>5</vt:i4>
      </vt:variant>
      <vt:variant>
        <vt:lpwstr/>
      </vt:variant>
      <vt:variant>
        <vt:lpwstr>a17031a90048213275929947182377252462</vt:lpwstr>
      </vt:variant>
      <vt:variant>
        <vt:i4>1835014</vt:i4>
      </vt:variant>
      <vt:variant>
        <vt:i4>2427</vt:i4>
      </vt:variant>
      <vt:variant>
        <vt:i4>0</vt:i4>
      </vt:variant>
      <vt:variant>
        <vt:i4>5</vt:i4>
      </vt:variant>
      <vt:variant>
        <vt:lpwstr/>
      </vt:variant>
      <vt:variant>
        <vt:lpwstr>aNIEMRestriction</vt:lpwstr>
      </vt:variant>
      <vt:variant>
        <vt:i4>8192005</vt:i4>
      </vt:variant>
      <vt:variant>
        <vt:i4>2424</vt:i4>
      </vt:variant>
      <vt:variant>
        <vt:i4>0</vt:i4>
      </vt:variant>
      <vt:variant>
        <vt:i4>5</vt:i4>
      </vt:variant>
      <vt:variant>
        <vt:lpwstr/>
      </vt:variant>
      <vt:variant>
        <vt:lpwstr>aNIEMSimpleType</vt:lpwstr>
      </vt:variant>
      <vt:variant>
        <vt:i4>6881290</vt:i4>
      </vt:variant>
      <vt:variant>
        <vt:i4>2421</vt:i4>
      </vt:variant>
      <vt:variant>
        <vt:i4>0</vt:i4>
      </vt:variant>
      <vt:variant>
        <vt:i4>5</vt:i4>
      </vt:variant>
      <vt:variant>
        <vt:lpwstr/>
      </vt:variant>
      <vt:variant>
        <vt:lpwstr>aNIEMObjectType</vt:lpwstr>
      </vt:variant>
      <vt:variant>
        <vt:i4>6619244</vt:i4>
      </vt:variant>
      <vt:variant>
        <vt:i4>2418</vt:i4>
      </vt:variant>
      <vt:variant>
        <vt:i4>0</vt:i4>
      </vt:variant>
      <vt:variant>
        <vt:i4>5</vt:i4>
      </vt:variant>
      <vt:variant>
        <vt:lpwstr/>
      </vt:variant>
      <vt:variant>
        <vt:lpwstr>aNIEMSimpleContent</vt:lpwstr>
      </vt:variant>
      <vt:variant>
        <vt:i4>8192005</vt:i4>
      </vt:variant>
      <vt:variant>
        <vt:i4>2415</vt:i4>
      </vt:variant>
      <vt:variant>
        <vt:i4>0</vt:i4>
      </vt:variant>
      <vt:variant>
        <vt:i4>5</vt:i4>
      </vt:variant>
      <vt:variant>
        <vt:lpwstr/>
      </vt:variant>
      <vt:variant>
        <vt:lpwstr>aNIEMSimpleType</vt:lpwstr>
      </vt:variant>
      <vt:variant>
        <vt:i4>131084</vt:i4>
      </vt:variant>
      <vt:variant>
        <vt:i4>2412</vt:i4>
      </vt:variant>
      <vt:variant>
        <vt:i4>0</vt:i4>
      </vt:variant>
      <vt:variant>
        <vt:i4>5</vt:i4>
      </vt:variant>
      <vt:variant>
        <vt:lpwstr/>
      </vt:variant>
      <vt:variant>
        <vt:lpwstr>anml</vt:lpwstr>
      </vt:variant>
      <vt:variant>
        <vt:i4>131084</vt:i4>
      </vt:variant>
      <vt:variant>
        <vt:i4>2409</vt:i4>
      </vt:variant>
      <vt:variant>
        <vt:i4>0</vt:i4>
      </vt:variant>
      <vt:variant>
        <vt:i4>5</vt:i4>
      </vt:variant>
      <vt:variant>
        <vt:lpwstr/>
      </vt:variant>
      <vt:variant>
        <vt:lpwstr>anml</vt:lpwstr>
      </vt:variant>
      <vt:variant>
        <vt:i4>6815832</vt:i4>
      </vt:variant>
      <vt:variant>
        <vt:i4>2406</vt:i4>
      </vt:variant>
      <vt:variant>
        <vt:i4>0</vt:i4>
      </vt:variant>
      <vt:variant>
        <vt:i4>5</vt:i4>
      </vt:variant>
      <vt:variant>
        <vt:lpwstr/>
      </vt:variant>
      <vt:variant>
        <vt:lpwstr>a170324a013113282698000083710962269</vt:lpwstr>
      </vt:variant>
      <vt:variant>
        <vt:i4>6422619</vt:i4>
      </vt:variant>
      <vt:variant>
        <vt:i4>2403</vt:i4>
      </vt:variant>
      <vt:variant>
        <vt:i4>0</vt:i4>
      </vt:variant>
      <vt:variant>
        <vt:i4>5</vt:i4>
      </vt:variant>
      <vt:variant>
        <vt:lpwstr/>
      </vt:variant>
      <vt:variant>
        <vt:lpwstr>a170324a013113197380041261940122399</vt:lpwstr>
      </vt:variant>
      <vt:variant>
        <vt:i4>6422619</vt:i4>
      </vt:variant>
      <vt:variant>
        <vt:i4>2400</vt:i4>
      </vt:variant>
      <vt:variant>
        <vt:i4>0</vt:i4>
      </vt:variant>
      <vt:variant>
        <vt:i4>5</vt:i4>
      </vt:variant>
      <vt:variant>
        <vt:lpwstr/>
      </vt:variant>
      <vt:variant>
        <vt:lpwstr>a170324a013113197380041261940122399</vt:lpwstr>
      </vt:variant>
      <vt:variant>
        <vt:i4>6422619</vt:i4>
      </vt:variant>
      <vt:variant>
        <vt:i4>2397</vt:i4>
      </vt:variant>
      <vt:variant>
        <vt:i4>0</vt:i4>
      </vt:variant>
      <vt:variant>
        <vt:i4>5</vt:i4>
      </vt:variant>
      <vt:variant>
        <vt:lpwstr/>
      </vt:variant>
      <vt:variant>
        <vt:lpwstr>a170324a013113197380041261940122399</vt:lpwstr>
      </vt:variant>
      <vt:variant>
        <vt:i4>327788</vt:i4>
      </vt:variant>
      <vt:variant>
        <vt:i4>2394</vt:i4>
      </vt:variant>
      <vt:variant>
        <vt:i4>0</vt:i4>
      </vt:variant>
      <vt:variant>
        <vt:i4>5</vt:i4>
      </vt:variant>
      <vt:variant>
        <vt:lpwstr/>
      </vt:variant>
      <vt:variant>
        <vt:lpwstr>aNIEMProperty</vt:lpwstr>
      </vt:variant>
      <vt:variant>
        <vt:i4>6422619</vt:i4>
      </vt:variant>
      <vt:variant>
        <vt:i4>2391</vt:i4>
      </vt:variant>
      <vt:variant>
        <vt:i4>0</vt:i4>
      </vt:variant>
      <vt:variant>
        <vt:i4>5</vt:i4>
      </vt:variant>
      <vt:variant>
        <vt:lpwstr/>
      </vt:variant>
      <vt:variant>
        <vt:lpwstr>a170324a013113197380041261940122399</vt:lpwstr>
      </vt:variant>
      <vt:variant>
        <vt:i4>327788</vt:i4>
      </vt:variant>
      <vt:variant>
        <vt:i4>2388</vt:i4>
      </vt:variant>
      <vt:variant>
        <vt:i4>0</vt:i4>
      </vt:variant>
      <vt:variant>
        <vt:i4>5</vt:i4>
      </vt:variant>
      <vt:variant>
        <vt:lpwstr/>
      </vt:variant>
      <vt:variant>
        <vt:lpwstr>aNIEMProperty</vt:lpwstr>
      </vt:variant>
      <vt:variant>
        <vt:i4>6422619</vt:i4>
      </vt:variant>
      <vt:variant>
        <vt:i4>2385</vt:i4>
      </vt:variant>
      <vt:variant>
        <vt:i4>0</vt:i4>
      </vt:variant>
      <vt:variant>
        <vt:i4>5</vt:i4>
      </vt:variant>
      <vt:variant>
        <vt:lpwstr/>
      </vt:variant>
      <vt:variant>
        <vt:lpwstr>a170324a013113197380041261940122399</vt:lpwstr>
      </vt:variant>
      <vt:variant>
        <vt:i4>327788</vt:i4>
      </vt:variant>
      <vt:variant>
        <vt:i4>2382</vt:i4>
      </vt:variant>
      <vt:variant>
        <vt:i4>0</vt:i4>
      </vt:variant>
      <vt:variant>
        <vt:i4>5</vt:i4>
      </vt:variant>
      <vt:variant>
        <vt:lpwstr/>
      </vt:variant>
      <vt:variant>
        <vt:lpwstr>aNIEMProperty</vt:lpwstr>
      </vt:variant>
      <vt:variant>
        <vt:i4>262144</vt:i4>
      </vt:variant>
      <vt:variant>
        <vt:i4>2379</vt:i4>
      </vt:variant>
      <vt:variant>
        <vt:i4>0</vt:i4>
      </vt:variant>
      <vt:variant>
        <vt:i4>5</vt:i4>
      </vt:variant>
      <vt:variant>
        <vt:lpwstr/>
      </vt:variant>
      <vt:variant>
        <vt:lpwstr>a17031a90048213275929947182377252462</vt:lpwstr>
      </vt:variant>
      <vt:variant>
        <vt:i4>327788</vt:i4>
      </vt:variant>
      <vt:variant>
        <vt:i4>2376</vt:i4>
      </vt:variant>
      <vt:variant>
        <vt:i4>0</vt:i4>
      </vt:variant>
      <vt:variant>
        <vt:i4>5</vt:i4>
      </vt:variant>
      <vt:variant>
        <vt:lpwstr/>
      </vt:variant>
      <vt:variant>
        <vt:lpwstr>aNIEMProperty</vt:lpwstr>
      </vt:variant>
      <vt:variant>
        <vt:i4>1703945</vt:i4>
      </vt:variant>
      <vt:variant>
        <vt:i4>2373</vt:i4>
      </vt:variant>
      <vt:variant>
        <vt:i4>0</vt:i4>
      </vt:variant>
      <vt:variant>
        <vt:i4>5</vt:i4>
      </vt:variant>
      <vt:variant>
        <vt:lpwstr/>
      </vt:variant>
      <vt:variant>
        <vt:lpwstr>a17027b3022e13126659919571833502567Q</vt:lpwstr>
      </vt:variant>
      <vt:variant>
        <vt:i4>327788</vt:i4>
      </vt:variant>
      <vt:variant>
        <vt:i4>2370</vt:i4>
      </vt:variant>
      <vt:variant>
        <vt:i4>0</vt:i4>
      </vt:variant>
      <vt:variant>
        <vt:i4>5</vt:i4>
      </vt:variant>
      <vt:variant>
        <vt:lpwstr/>
      </vt:variant>
      <vt:variant>
        <vt:lpwstr>aNIEMProperty</vt:lpwstr>
      </vt:variant>
      <vt:variant>
        <vt:i4>393223</vt:i4>
      </vt:variant>
      <vt:variant>
        <vt:i4>2367</vt:i4>
      </vt:variant>
      <vt:variant>
        <vt:i4>0</vt:i4>
      </vt:variant>
      <vt:variant>
        <vt:i4>5</vt:i4>
      </vt:variant>
      <vt:variant>
        <vt:lpwstr/>
      </vt:variant>
      <vt:variant>
        <vt:lpwstr>a17031a90048213275933443281016732981</vt:lpwstr>
      </vt:variant>
      <vt:variant>
        <vt:i4>1835133</vt:i4>
      </vt:variant>
      <vt:variant>
        <vt:i4>2364</vt:i4>
      </vt:variant>
      <vt:variant>
        <vt:i4>0</vt:i4>
      </vt:variant>
      <vt:variant>
        <vt:i4>5</vt:i4>
      </vt:variant>
      <vt:variant>
        <vt:lpwstr/>
      </vt:variant>
      <vt:variant>
        <vt:lpwstr>aNIEMListItemType</vt:lpwstr>
      </vt:variant>
      <vt:variant>
        <vt:i4>131084</vt:i4>
      </vt:variant>
      <vt:variant>
        <vt:i4>2361</vt:i4>
      </vt:variant>
      <vt:variant>
        <vt:i4>0</vt:i4>
      </vt:variant>
      <vt:variant>
        <vt:i4>5</vt:i4>
      </vt:variant>
      <vt:variant>
        <vt:lpwstr/>
      </vt:variant>
      <vt:variant>
        <vt:lpwstr>anml</vt:lpwstr>
      </vt:variant>
      <vt:variant>
        <vt:i4>7274585</vt:i4>
      </vt:variant>
      <vt:variant>
        <vt:i4>2358</vt:i4>
      </vt:variant>
      <vt:variant>
        <vt:i4>0</vt:i4>
      </vt:variant>
      <vt:variant>
        <vt:i4>5</vt:i4>
      </vt:variant>
      <vt:variant>
        <vt:lpwstr/>
      </vt:variant>
      <vt:variant>
        <vt:lpwstr>a170324a013113287075207767227717916</vt:lpwstr>
      </vt:variant>
      <vt:variant>
        <vt:i4>8192005</vt:i4>
      </vt:variant>
      <vt:variant>
        <vt:i4>2355</vt:i4>
      </vt:variant>
      <vt:variant>
        <vt:i4>0</vt:i4>
      </vt:variant>
      <vt:variant>
        <vt:i4>5</vt:i4>
      </vt:variant>
      <vt:variant>
        <vt:lpwstr/>
      </vt:variant>
      <vt:variant>
        <vt:lpwstr>aNIEMSimpleType</vt:lpwstr>
      </vt:variant>
      <vt:variant>
        <vt:i4>8192005</vt:i4>
      </vt:variant>
      <vt:variant>
        <vt:i4>2352</vt:i4>
      </vt:variant>
      <vt:variant>
        <vt:i4>0</vt:i4>
      </vt:variant>
      <vt:variant>
        <vt:i4>5</vt:i4>
      </vt:variant>
      <vt:variant>
        <vt:lpwstr/>
      </vt:variant>
      <vt:variant>
        <vt:lpwstr>aNIEMSimpleType</vt:lpwstr>
      </vt:variant>
      <vt:variant>
        <vt:i4>131084</vt:i4>
      </vt:variant>
      <vt:variant>
        <vt:i4>2349</vt:i4>
      </vt:variant>
      <vt:variant>
        <vt:i4>0</vt:i4>
      </vt:variant>
      <vt:variant>
        <vt:i4>5</vt:i4>
      </vt:variant>
      <vt:variant>
        <vt:lpwstr/>
      </vt:variant>
      <vt:variant>
        <vt:lpwstr>anml</vt:lpwstr>
      </vt:variant>
      <vt:variant>
        <vt:i4>6291562</vt:i4>
      </vt:variant>
      <vt:variant>
        <vt:i4>2346</vt:i4>
      </vt:variant>
      <vt:variant>
        <vt:i4>0</vt:i4>
      </vt:variant>
      <vt:variant>
        <vt:i4>5</vt:i4>
      </vt:variant>
      <vt:variant>
        <vt:lpwstr/>
      </vt:variant>
      <vt:variant>
        <vt:lpwstr>a170324a01311328302407984306294618</vt:lpwstr>
      </vt:variant>
      <vt:variant>
        <vt:i4>262144</vt:i4>
      </vt:variant>
      <vt:variant>
        <vt:i4>2343</vt:i4>
      </vt:variant>
      <vt:variant>
        <vt:i4>0</vt:i4>
      </vt:variant>
      <vt:variant>
        <vt:i4>5</vt:i4>
      </vt:variant>
      <vt:variant>
        <vt:lpwstr/>
      </vt:variant>
      <vt:variant>
        <vt:lpwstr>a17031a90048213275929947182377252462</vt:lpwstr>
      </vt:variant>
      <vt:variant>
        <vt:i4>262144</vt:i4>
      </vt:variant>
      <vt:variant>
        <vt:i4>2340</vt:i4>
      </vt:variant>
      <vt:variant>
        <vt:i4>0</vt:i4>
      </vt:variant>
      <vt:variant>
        <vt:i4>5</vt:i4>
      </vt:variant>
      <vt:variant>
        <vt:lpwstr/>
      </vt:variant>
      <vt:variant>
        <vt:lpwstr>a17031a90048213275929947182377252462</vt:lpwstr>
      </vt:variant>
      <vt:variant>
        <vt:i4>1638417</vt:i4>
      </vt:variant>
      <vt:variant>
        <vt:i4>2337</vt:i4>
      </vt:variant>
      <vt:variant>
        <vt:i4>0</vt:i4>
      </vt:variant>
      <vt:variant>
        <vt:i4>5</vt:i4>
      </vt:variant>
      <vt:variant>
        <vt:lpwstr/>
      </vt:variant>
      <vt:variant>
        <vt:lpwstr>aNIEMAugmentationApplication</vt:lpwstr>
      </vt:variant>
      <vt:variant>
        <vt:i4>1179657</vt:i4>
      </vt:variant>
      <vt:variant>
        <vt:i4>2334</vt:i4>
      </vt:variant>
      <vt:variant>
        <vt:i4>0</vt:i4>
      </vt:variant>
      <vt:variant>
        <vt:i4>5</vt:i4>
      </vt:variant>
      <vt:variant>
        <vt:lpwstr/>
      </vt:variant>
      <vt:variant>
        <vt:lpwstr>a17027b3022e13126659919571833502567y</vt:lpwstr>
      </vt:variant>
      <vt:variant>
        <vt:i4>1179657</vt:i4>
      </vt:variant>
      <vt:variant>
        <vt:i4>2331</vt:i4>
      </vt:variant>
      <vt:variant>
        <vt:i4>0</vt:i4>
      </vt:variant>
      <vt:variant>
        <vt:i4>5</vt:i4>
      </vt:variant>
      <vt:variant>
        <vt:lpwstr/>
      </vt:variant>
      <vt:variant>
        <vt:lpwstr>a17027b3022e13126659919571833502567y</vt:lpwstr>
      </vt:variant>
      <vt:variant>
        <vt:i4>7274590</vt:i4>
      </vt:variant>
      <vt:variant>
        <vt:i4>2328</vt:i4>
      </vt:variant>
      <vt:variant>
        <vt:i4>0</vt:i4>
      </vt:variant>
      <vt:variant>
        <vt:i4>5</vt:i4>
      </vt:variant>
      <vt:variant>
        <vt:lpwstr/>
      </vt:variant>
      <vt:variant>
        <vt:lpwstr>a170324a013113286276763693934692760</vt:lpwstr>
      </vt:variant>
      <vt:variant>
        <vt:i4>1835013</vt:i4>
      </vt:variant>
      <vt:variant>
        <vt:i4>2325</vt:i4>
      </vt:variant>
      <vt:variant>
        <vt:i4>0</vt:i4>
      </vt:variant>
      <vt:variant>
        <vt:i4>5</vt:i4>
      </vt:variant>
      <vt:variant>
        <vt:lpwstr/>
      </vt:variant>
      <vt:variant>
        <vt:lpwstr>aNIEMMetadataApplication</vt:lpwstr>
      </vt:variant>
      <vt:variant>
        <vt:i4>1114121</vt:i4>
      </vt:variant>
      <vt:variant>
        <vt:i4>2322</vt:i4>
      </vt:variant>
      <vt:variant>
        <vt:i4>0</vt:i4>
      </vt:variant>
      <vt:variant>
        <vt:i4>5</vt:i4>
      </vt:variant>
      <vt:variant>
        <vt:lpwstr/>
      </vt:variant>
      <vt:variant>
        <vt:lpwstr>a17027b3022e13126659919571833502567z</vt:lpwstr>
      </vt:variant>
      <vt:variant>
        <vt:i4>262144</vt:i4>
      </vt:variant>
      <vt:variant>
        <vt:i4>2319</vt:i4>
      </vt:variant>
      <vt:variant>
        <vt:i4>0</vt:i4>
      </vt:variant>
      <vt:variant>
        <vt:i4>5</vt:i4>
      </vt:variant>
      <vt:variant>
        <vt:lpwstr/>
      </vt:variant>
      <vt:variant>
        <vt:lpwstr>a17031a90048213275929947182377252462</vt:lpwstr>
      </vt:variant>
      <vt:variant>
        <vt:i4>1114121</vt:i4>
      </vt:variant>
      <vt:variant>
        <vt:i4>2316</vt:i4>
      </vt:variant>
      <vt:variant>
        <vt:i4>0</vt:i4>
      </vt:variant>
      <vt:variant>
        <vt:i4>5</vt:i4>
      </vt:variant>
      <vt:variant>
        <vt:lpwstr/>
      </vt:variant>
      <vt:variant>
        <vt:lpwstr>a17027b3022e13126659919571833502567z</vt:lpwstr>
      </vt:variant>
      <vt:variant>
        <vt:i4>7012438</vt:i4>
      </vt:variant>
      <vt:variant>
        <vt:i4>2313</vt:i4>
      </vt:variant>
      <vt:variant>
        <vt:i4>0</vt:i4>
      </vt:variant>
      <vt:variant>
        <vt:i4>5</vt:i4>
      </vt:variant>
      <vt:variant>
        <vt:lpwstr/>
      </vt:variant>
      <vt:variant>
        <vt:lpwstr>a170324a013113287002244245765234635</vt:lpwstr>
      </vt:variant>
      <vt:variant>
        <vt:i4>262144</vt:i4>
      </vt:variant>
      <vt:variant>
        <vt:i4>2310</vt:i4>
      </vt:variant>
      <vt:variant>
        <vt:i4>0</vt:i4>
      </vt:variant>
      <vt:variant>
        <vt:i4>5</vt:i4>
      </vt:variant>
      <vt:variant>
        <vt:lpwstr/>
      </vt:variant>
      <vt:variant>
        <vt:lpwstr>a17031a90048213275929947182377252462</vt:lpwstr>
      </vt:variant>
      <vt:variant>
        <vt:i4>262144</vt:i4>
      </vt:variant>
      <vt:variant>
        <vt:i4>2307</vt:i4>
      </vt:variant>
      <vt:variant>
        <vt:i4>0</vt:i4>
      </vt:variant>
      <vt:variant>
        <vt:i4>5</vt:i4>
      </vt:variant>
      <vt:variant>
        <vt:lpwstr/>
      </vt:variant>
      <vt:variant>
        <vt:lpwstr>a17031a90048213275929947182377252462</vt:lpwstr>
      </vt:variant>
      <vt:variant>
        <vt:i4>262144</vt:i4>
      </vt:variant>
      <vt:variant>
        <vt:i4>2304</vt:i4>
      </vt:variant>
      <vt:variant>
        <vt:i4>0</vt:i4>
      </vt:variant>
      <vt:variant>
        <vt:i4>5</vt:i4>
      </vt:variant>
      <vt:variant>
        <vt:lpwstr/>
      </vt:variant>
      <vt:variant>
        <vt:lpwstr>a17031a90048213275929947182377252462</vt:lpwstr>
      </vt:variant>
      <vt:variant>
        <vt:i4>6357072</vt:i4>
      </vt:variant>
      <vt:variant>
        <vt:i4>2301</vt:i4>
      </vt:variant>
      <vt:variant>
        <vt:i4>0</vt:i4>
      </vt:variant>
      <vt:variant>
        <vt:i4>5</vt:i4>
      </vt:variant>
      <vt:variant>
        <vt:lpwstr/>
      </vt:variant>
      <vt:variant>
        <vt:lpwstr>a170324a013113286935533043432564264</vt:lpwstr>
      </vt:variant>
      <vt:variant>
        <vt:i4>131084</vt:i4>
      </vt:variant>
      <vt:variant>
        <vt:i4>2298</vt:i4>
      </vt:variant>
      <vt:variant>
        <vt:i4>0</vt:i4>
      </vt:variant>
      <vt:variant>
        <vt:i4>5</vt:i4>
      </vt:variant>
      <vt:variant>
        <vt:lpwstr/>
      </vt:variant>
      <vt:variant>
        <vt:lpwstr>anml</vt:lpwstr>
      </vt:variant>
      <vt:variant>
        <vt:i4>5963873</vt:i4>
      </vt:variant>
      <vt:variant>
        <vt:i4>2295</vt:i4>
      </vt:variant>
      <vt:variant>
        <vt:i4>0</vt:i4>
      </vt:variant>
      <vt:variant>
        <vt:i4>5</vt:i4>
      </vt:variant>
      <vt:variant>
        <vt:lpwstr/>
      </vt:variant>
      <vt:variant>
        <vt:lpwstr>a170324a01311327329250394340359301107</vt:lpwstr>
      </vt:variant>
      <vt:variant>
        <vt:i4>5570668</vt:i4>
      </vt:variant>
      <vt:variant>
        <vt:i4>2292</vt:i4>
      </vt:variant>
      <vt:variant>
        <vt:i4>0</vt:i4>
      </vt:variant>
      <vt:variant>
        <vt:i4>5</vt:i4>
      </vt:variant>
      <vt:variant>
        <vt:lpwstr/>
      </vt:variant>
      <vt:variant>
        <vt:lpwstr>a170324a01311327239192215210666304118</vt:lpwstr>
      </vt:variant>
      <vt:variant>
        <vt:i4>6226022</vt:i4>
      </vt:variant>
      <vt:variant>
        <vt:i4>2289</vt:i4>
      </vt:variant>
      <vt:variant>
        <vt:i4>0</vt:i4>
      </vt:variant>
      <vt:variant>
        <vt:i4>5</vt:i4>
      </vt:variant>
      <vt:variant>
        <vt:lpwstr/>
      </vt:variant>
      <vt:variant>
        <vt:lpwstr>a170324a01311327236296004609268300145</vt:lpwstr>
      </vt:variant>
      <vt:variant>
        <vt:i4>8192005</vt:i4>
      </vt:variant>
      <vt:variant>
        <vt:i4>2286</vt:i4>
      </vt:variant>
      <vt:variant>
        <vt:i4>0</vt:i4>
      </vt:variant>
      <vt:variant>
        <vt:i4>5</vt:i4>
      </vt:variant>
      <vt:variant>
        <vt:lpwstr/>
      </vt:variant>
      <vt:variant>
        <vt:lpwstr>aNIEMSimpleType</vt:lpwstr>
      </vt:variant>
      <vt:variant>
        <vt:i4>6881290</vt:i4>
      </vt:variant>
      <vt:variant>
        <vt:i4>2283</vt:i4>
      </vt:variant>
      <vt:variant>
        <vt:i4>0</vt:i4>
      </vt:variant>
      <vt:variant>
        <vt:i4>5</vt:i4>
      </vt:variant>
      <vt:variant>
        <vt:lpwstr/>
      </vt:variant>
      <vt:variant>
        <vt:lpwstr>aNIEMObjectType</vt:lpwstr>
      </vt:variant>
      <vt:variant>
        <vt:i4>6881397</vt:i4>
      </vt:variant>
      <vt:variant>
        <vt:i4>2280</vt:i4>
      </vt:variant>
      <vt:variant>
        <vt:i4>0</vt:i4>
      </vt:variant>
      <vt:variant>
        <vt:i4>5</vt:i4>
      </vt:variant>
      <vt:variant>
        <vt:lpwstr/>
      </vt:variant>
      <vt:variant>
        <vt:lpwstr>aNIEMDocumentation</vt:lpwstr>
      </vt:variant>
      <vt:variant>
        <vt:i4>7209047</vt:i4>
      </vt:variant>
      <vt:variant>
        <vt:i4>2277</vt:i4>
      </vt:variant>
      <vt:variant>
        <vt:i4>0</vt:i4>
      </vt:variant>
      <vt:variant>
        <vt:i4>5</vt:i4>
      </vt:variant>
      <vt:variant>
        <vt:lpwstr/>
      </vt:variant>
      <vt:variant>
        <vt:lpwstr>a170324a013113192841369047789442205</vt:lpwstr>
      </vt:variant>
      <vt:variant>
        <vt:i4>458765</vt:i4>
      </vt:variant>
      <vt:variant>
        <vt:i4>2274</vt:i4>
      </vt:variant>
      <vt:variant>
        <vt:i4>0</vt:i4>
      </vt:variant>
      <vt:variant>
        <vt:i4>5</vt:i4>
      </vt:variant>
      <vt:variant>
        <vt:lpwstr/>
      </vt:variant>
      <vt:variant>
        <vt:lpwstr>a17031a90048213275116015316402941601</vt:lpwstr>
      </vt:variant>
      <vt:variant>
        <vt:i4>6881284</vt:i4>
      </vt:variant>
      <vt:variant>
        <vt:i4>2271</vt:i4>
      </vt:variant>
      <vt:variant>
        <vt:i4>0</vt:i4>
      </vt:variant>
      <vt:variant>
        <vt:i4>5</vt:i4>
      </vt:variant>
      <vt:variant>
        <vt:lpwstr/>
      </vt:variant>
      <vt:variant>
        <vt:lpwstr>a17027b3022e13126655522531211552392</vt:lpwstr>
      </vt:variant>
      <vt:variant>
        <vt:i4>6881284</vt:i4>
      </vt:variant>
      <vt:variant>
        <vt:i4>2268</vt:i4>
      </vt:variant>
      <vt:variant>
        <vt:i4>0</vt:i4>
      </vt:variant>
      <vt:variant>
        <vt:i4>5</vt:i4>
      </vt:variant>
      <vt:variant>
        <vt:lpwstr/>
      </vt:variant>
      <vt:variant>
        <vt:lpwstr>a17027b3022e13126655522531211552392</vt:lpwstr>
      </vt:variant>
      <vt:variant>
        <vt:i4>131084</vt:i4>
      </vt:variant>
      <vt:variant>
        <vt:i4>2265</vt:i4>
      </vt:variant>
      <vt:variant>
        <vt:i4>0</vt:i4>
      </vt:variant>
      <vt:variant>
        <vt:i4>5</vt:i4>
      </vt:variant>
      <vt:variant>
        <vt:lpwstr/>
      </vt:variant>
      <vt:variant>
        <vt:lpwstr>anml</vt:lpwstr>
      </vt:variant>
      <vt:variant>
        <vt:i4>7012440</vt:i4>
      </vt:variant>
      <vt:variant>
        <vt:i4>2262</vt:i4>
      </vt:variant>
      <vt:variant>
        <vt:i4>0</vt:i4>
      </vt:variant>
      <vt:variant>
        <vt:i4>5</vt:i4>
      </vt:variant>
      <vt:variant>
        <vt:lpwstr/>
      </vt:variant>
      <vt:variant>
        <vt:lpwstr>a170324a013113286511828703278633621</vt:lpwstr>
      </vt:variant>
      <vt:variant>
        <vt:i4>6619244</vt:i4>
      </vt:variant>
      <vt:variant>
        <vt:i4>2259</vt:i4>
      </vt:variant>
      <vt:variant>
        <vt:i4>0</vt:i4>
      </vt:variant>
      <vt:variant>
        <vt:i4>5</vt:i4>
      </vt:variant>
      <vt:variant>
        <vt:lpwstr/>
      </vt:variant>
      <vt:variant>
        <vt:lpwstr>aNIEMSimpleContent</vt:lpwstr>
      </vt:variant>
      <vt:variant>
        <vt:i4>131084</vt:i4>
      </vt:variant>
      <vt:variant>
        <vt:i4>2256</vt:i4>
      </vt:variant>
      <vt:variant>
        <vt:i4>0</vt:i4>
      </vt:variant>
      <vt:variant>
        <vt:i4>5</vt:i4>
      </vt:variant>
      <vt:variant>
        <vt:lpwstr/>
      </vt:variant>
      <vt:variant>
        <vt:lpwstr>anml</vt:lpwstr>
      </vt:variant>
      <vt:variant>
        <vt:i4>131084</vt:i4>
      </vt:variant>
      <vt:variant>
        <vt:i4>2253</vt:i4>
      </vt:variant>
      <vt:variant>
        <vt:i4>0</vt:i4>
      </vt:variant>
      <vt:variant>
        <vt:i4>5</vt:i4>
      </vt:variant>
      <vt:variant>
        <vt:lpwstr/>
      </vt:variant>
      <vt:variant>
        <vt:lpwstr>anml</vt:lpwstr>
      </vt:variant>
      <vt:variant>
        <vt:i4>5308519</vt:i4>
      </vt:variant>
      <vt:variant>
        <vt:i4>2250</vt:i4>
      </vt:variant>
      <vt:variant>
        <vt:i4>0</vt:i4>
      </vt:variant>
      <vt:variant>
        <vt:i4>5</vt:i4>
      </vt:variant>
      <vt:variant>
        <vt:lpwstr/>
      </vt:variant>
      <vt:variant>
        <vt:lpwstr>a170324a01311327329909890723697301334</vt:lpwstr>
      </vt:variant>
      <vt:variant>
        <vt:i4>8323186</vt:i4>
      </vt:variant>
      <vt:variant>
        <vt:i4>2247</vt:i4>
      </vt:variant>
      <vt:variant>
        <vt:i4>0</vt:i4>
      </vt:variant>
      <vt:variant>
        <vt:i4>5</vt:i4>
      </vt:variant>
      <vt:variant>
        <vt:lpwstr/>
      </vt:variant>
      <vt:variant>
        <vt:lpwstr>aNIEMNamespace</vt:lpwstr>
      </vt:variant>
      <vt:variant>
        <vt:i4>7077973</vt:i4>
      </vt:variant>
      <vt:variant>
        <vt:i4>2244</vt:i4>
      </vt:variant>
      <vt:variant>
        <vt:i4>0</vt:i4>
      </vt:variant>
      <vt:variant>
        <vt:i4>5</vt:i4>
      </vt:variant>
      <vt:variant>
        <vt:lpwstr/>
      </vt:variant>
      <vt:variant>
        <vt:lpwstr>a170324a013113190231416404370531650</vt:lpwstr>
      </vt:variant>
      <vt:variant>
        <vt:i4>7077982</vt:i4>
      </vt:variant>
      <vt:variant>
        <vt:i4>2241</vt:i4>
      </vt:variant>
      <vt:variant>
        <vt:i4>0</vt:i4>
      </vt:variant>
      <vt:variant>
        <vt:i4>5</vt:i4>
      </vt:variant>
      <vt:variant>
        <vt:lpwstr/>
      </vt:variant>
      <vt:variant>
        <vt:lpwstr>a170324a013113192326953418989261534</vt:lpwstr>
      </vt:variant>
      <vt:variant>
        <vt:i4>8323186</vt:i4>
      </vt:variant>
      <vt:variant>
        <vt:i4>2238</vt:i4>
      </vt:variant>
      <vt:variant>
        <vt:i4>0</vt:i4>
      </vt:variant>
      <vt:variant>
        <vt:i4>5</vt:i4>
      </vt:variant>
      <vt:variant>
        <vt:lpwstr/>
      </vt:variant>
      <vt:variant>
        <vt:lpwstr>aNIEMNamespace</vt:lpwstr>
      </vt:variant>
      <vt:variant>
        <vt:i4>7077973</vt:i4>
      </vt:variant>
      <vt:variant>
        <vt:i4>2235</vt:i4>
      </vt:variant>
      <vt:variant>
        <vt:i4>0</vt:i4>
      </vt:variant>
      <vt:variant>
        <vt:i4>5</vt:i4>
      </vt:variant>
      <vt:variant>
        <vt:lpwstr/>
      </vt:variant>
      <vt:variant>
        <vt:lpwstr>a170324a013113190231416404370531650</vt:lpwstr>
      </vt:variant>
      <vt:variant>
        <vt:i4>7077973</vt:i4>
      </vt:variant>
      <vt:variant>
        <vt:i4>2232</vt:i4>
      </vt:variant>
      <vt:variant>
        <vt:i4>0</vt:i4>
      </vt:variant>
      <vt:variant>
        <vt:i4>5</vt:i4>
      </vt:variant>
      <vt:variant>
        <vt:lpwstr/>
      </vt:variant>
      <vt:variant>
        <vt:lpwstr>a170324a013113190231416404370531650</vt:lpwstr>
      </vt:variant>
      <vt:variant>
        <vt:i4>7209046</vt:i4>
      </vt:variant>
      <vt:variant>
        <vt:i4>2229</vt:i4>
      </vt:variant>
      <vt:variant>
        <vt:i4>0</vt:i4>
      </vt:variant>
      <vt:variant>
        <vt:i4>5</vt:i4>
      </vt:variant>
      <vt:variant>
        <vt:lpwstr/>
      </vt:variant>
      <vt:variant>
        <vt:lpwstr>a170324a013113190231416407966491645</vt:lpwstr>
      </vt:variant>
      <vt:variant>
        <vt:i4>5570658</vt:i4>
      </vt:variant>
      <vt:variant>
        <vt:i4>2226</vt:i4>
      </vt:variant>
      <vt:variant>
        <vt:i4>0</vt:i4>
      </vt:variant>
      <vt:variant>
        <vt:i4>5</vt:i4>
      </vt:variant>
      <vt:variant>
        <vt:lpwstr/>
      </vt:variant>
      <vt:variant>
        <vt:lpwstr>a170324a01311327245125343155714306373</vt:lpwstr>
      </vt:variant>
      <vt:variant>
        <vt:i4>6291541</vt:i4>
      </vt:variant>
      <vt:variant>
        <vt:i4>2223</vt:i4>
      </vt:variant>
      <vt:variant>
        <vt:i4>0</vt:i4>
      </vt:variant>
      <vt:variant>
        <vt:i4>5</vt:i4>
      </vt:variant>
      <vt:variant>
        <vt:lpwstr/>
      </vt:variant>
      <vt:variant>
        <vt:lpwstr>a170324a013113291523573893743826886</vt:lpwstr>
      </vt:variant>
      <vt:variant>
        <vt:i4>7077981</vt:i4>
      </vt:variant>
      <vt:variant>
        <vt:i4>2220</vt:i4>
      </vt:variant>
      <vt:variant>
        <vt:i4>0</vt:i4>
      </vt:variant>
      <vt:variant>
        <vt:i4>5</vt:i4>
      </vt:variant>
      <vt:variant>
        <vt:lpwstr/>
      </vt:variant>
      <vt:variant>
        <vt:lpwstr>a170324a013113290568561369935507246</vt:lpwstr>
      </vt:variant>
      <vt:variant>
        <vt:i4>7077984</vt:i4>
      </vt:variant>
      <vt:variant>
        <vt:i4>2217</vt:i4>
      </vt:variant>
      <vt:variant>
        <vt:i4>0</vt:i4>
      </vt:variant>
      <vt:variant>
        <vt:i4>5</vt:i4>
      </vt:variant>
      <vt:variant>
        <vt:lpwstr/>
      </vt:variant>
      <vt:variant>
        <vt:lpwstr>a170324a01311329053532592771036973</vt:lpwstr>
      </vt:variant>
      <vt:variant>
        <vt:i4>262144</vt:i4>
      </vt:variant>
      <vt:variant>
        <vt:i4>2214</vt:i4>
      </vt:variant>
      <vt:variant>
        <vt:i4>0</vt:i4>
      </vt:variant>
      <vt:variant>
        <vt:i4>5</vt:i4>
      </vt:variant>
      <vt:variant>
        <vt:lpwstr/>
      </vt:variant>
      <vt:variant>
        <vt:lpwstr>a17031a90048213275929947182377252462</vt:lpwstr>
      </vt:variant>
      <vt:variant>
        <vt:i4>1114121</vt:i4>
      </vt:variant>
      <vt:variant>
        <vt:i4>2211</vt:i4>
      </vt:variant>
      <vt:variant>
        <vt:i4>0</vt:i4>
      </vt:variant>
      <vt:variant>
        <vt:i4>5</vt:i4>
      </vt:variant>
      <vt:variant>
        <vt:lpwstr/>
      </vt:variant>
      <vt:variant>
        <vt:lpwstr>a17027b3022e13126659919571833502567z</vt:lpwstr>
      </vt:variant>
      <vt:variant>
        <vt:i4>7209041</vt:i4>
      </vt:variant>
      <vt:variant>
        <vt:i4>2208</vt:i4>
      </vt:variant>
      <vt:variant>
        <vt:i4>0</vt:i4>
      </vt:variant>
      <vt:variant>
        <vt:i4>5</vt:i4>
      </vt:variant>
      <vt:variant>
        <vt:lpwstr/>
      </vt:variant>
      <vt:variant>
        <vt:lpwstr>a170324a013113290469731923655026714</vt:lpwstr>
      </vt:variant>
      <vt:variant>
        <vt:i4>6422623</vt:i4>
      </vt:variant>
      <vt:variant>
        <vt:i4>2205</vt:i4>
      </vt:variant>
      <vt:variant>
        <vt:i4>0</vt:i4>
      </vt:variant>
      <vt:variant>
        <vt:i4>5</vt:i4>
      </vt:variant>
      <vt:variant>
        <vt:lpwstr/>
      </vt:variant>
      <vt:variant>
        <vt:lpwstr>a170324a013113290399239744507626008</vt:lpwstr>
      </vt:variant>
      <vt:variant>
        <vt:i4>6946919</vt:i4>
      </vt:variant>
      <vt:variant>
        <vt:i4>2202</vt:i4>
      </vt:variant>
      <vt:variant>
        <vt:i4>0</vt:i4>
      </vt:variant>
      <vt:variant>
        <vt:i4>5</vt:i4>
      </vt:variant>
      <vt:variant>
        <vt:lpwstr/>
      </vt:variant>
      <vt:variant>
        <vt:lpwstr>a170324a01311319023141640721321646</vt:lpwstr>
      </vt:variant>
      <vt:variant>
        <vt:i4>7209046</vt:i4>
      </vt:variant>
      <vt:variant>
        <vt:i4>2199</vt:i4>
      </vt:variant>
      <vt:variant>
        <vt:i4>0</vt:i4>
      </vt:variant>
      <vt:variant>
        <vt:i4>5</vt:i4>
      </vt:variant>
      <vt:variant>
        <vt:lpwstr/>
      </vt:variant>
      <vt:variant>
        <vt:lpwstr>a170324a013113190231416407966491645</vt:lpwstr>
      </vt:variant>
      <vt:variant>
        <vt:i4>6553695</vt:i4>
      </vt:variant>
      <vt:variant>
        <vt:i4>2196</vt:i4>
      </vt:variant>
      <vt:variant>
        <vt:i4>0</vt:i4>
      </vt:variant>
      <vt:variant>
        <vt:i4>5</vt:i4>
      </vt:variant>
      <vt:variant>
        <vt:lpwstr/>
      </vt:variant>
      <vt:variant>
        <vt:lpwstr>a170324a013113190231416408145361648</vt:lpwstr>
      </vt:variant>
      <vt:variant>
        <vt:i4>7209046</vt:i4>
      </vt:variant>
      <vt:variant>
        <vt:i4>2193</vt:i4>
      </vt:variant>
      <vt:variant>
        <vt:i4>0</vt:i4>
      </vt:variant>
      <vt:variant>
        <vt:i4>5</vt:i4>
      </vt:variant>
      <vt:variant>
        <vt:lpwstr/>
      </vt:variant>
      <vt:variant>
        <vt:lpwstr>a170324a013113190231416407966491645</vt:lpwstr>
      </vt:variant>
      <vt:variant>
        <vt:i4>7077983</vt:i4>
      </vt:variant>
      <vt:variant>
        <vt:i4>2190</vt:i4>
      </vt:variant>
      <vt:variant>
        <vt:i4>0</vt:i4>
      </vt:variant>
      <vt:variant>
        <vt:i4>5</vt:i4>
      </vt:variant>
      <vt:variant>
        <vt:lpwstr/>
      </vt:variant>
      <vt:variant>
        <vt:lpwstr>a170324a013113190231416407854471651</vt:lpwstr>
      </vt:variant>
      <vt:variant>
        <vt:i4>7209046</vt:i4>
      </vt:variant>
      <vt:variant>
        <vt:i4>2187</vt:i4>
      </vt:variant>
      <vt:variant>
        <vt:i4>0</vt:i4>
      </vt:variant>
      <vt:variant>
        <vt:i4>5</vt:i4>
      </vt:variant>
      <vt:variant>
        <vt:lpwstr/>
      </vt:variant>
      <vt:variant>
        <vt:lpwstr>a170324a013113190231416407966491645</vt:lpwstr>
      </vt:variant>
      <vt:variant>
        <vt:i4>3080293</vt:i4>
      </vt:variant>
      <vt:variant>
        <vt:i4>2169</vt:i4>
      </vt:variant>
      <vt:variant>
        <vt:i4>0</vt:i4>
      </vt:variant>
      <vt:variant>
        <vt:i4>5</vt:i4>
      </vt:variant>
      <vt:variant>
        <vt:lpwstr>http://www.w3.org/TR/2004/REC-xmlschema-2-20041028</vt:lpwstr>
      </vt:variant>
      <vt:variant>
        <vt:lpwstr/>
      </vt:variant>
      <vt:variant>
        <vt:i4>5832763</vt:i4>
      </vt:variant>
      <vt:variant>
        <vt:i4>2166</vt:i4>
      </vt:variant>
      <vt:variant>
        <vt:i4>0</vt:i4>
      </vt:variant>
      <vt:variant>
        <vt:i4>5</vt:i4>
      </vt:variant>
      <vt:variant>
        <vt:lpwstr>http://reference.niem.gov/niem/specification/naming-and-design-rules/1.3/</vt:lpwstr>
      </vt:variant>
      <vt:variant>
        <vt:lpwstr/>
      </vt:variant>
      <vt:variant>
        <vt:i4>3080265</vt:i4>
      </vt:variant>
      <vt:variant>
        <vt:i4>2163</vt:i4>
      </vt:variant>
      <vt:variant>
        <vt:i4>0</vt:i4>
      </vt:variant>
      <vt:variant>
        <vt:i4>5</vt:i4>
      </vt:variant>
      <vt:variant>
        <vt:lpwstr>http://www.w3.org/TR/2004/REC-xmlschema-1-20041028/</vt:lpwstr>
      </vt:variant>
      <vt:variant>
        <vt:lpwstr/>
      </vt:variant>
      <vt:variant>
        <vt:i4>5832763</vt:i4>
      </vt:variant>
      <vt:variant>
        <vt:i4>2160</vt:i4>
      </vt:variant>
      <vt:variant>
        <vt:i4>0</vt:i4>
      </vt:variant>
      <vt:variant>
        <vt:i4>5</vt:i4>
      </vt:variant>
      <vt:variant>
        <vt:lpwstr>http://reference.niem.gov/niem/specification/naming-and-design-rules/1.3/</vt:lpwstr>
      </vt:variant>
      <vt:variant>
        <vt:lpwstr/>
      </vt:variant>
      <vt:variant>
        <vt:i4>3080265</vt:i4>
      </vt:variant>
      <vt:variant>
        <vt:i4>2157</vt:i4>
      </vt:variant>
      <vt:variant>
        <vt:i4>0</vt:i4>
      </vt:variant>
      <vt:variant>
        <vt:i4>5</vt:i4>
      </vt:variant>
      <vt:variant>
        <vt:lpwstr>http://www.w3.org/TR/2004/REC-xmlschema-1-20041028/</vt:lpwstr>
      </vt:variant>
      <vt:variant>
        <vt:lpwstr/>
      </vt:variant>
      <vt:variant>
        <vt:i4>1179748</vt:i4>
      </vt:variant>
      <vt:variant>
        <vt:i4>2154</vt:i4>
      </vt:variant>
      <vt:variant>
        <vt:i4>0</vt:i4>
      </vt:variant>
      <vt:variant>
        <vt:i4>5</vt:i4>
      </vt:variant>
      <vt:variant>
        <vt:lpwstr/>
      </vt:variant>
      <vt:variant>
        <vt:lpwstr>aNIEMWhiteSpaceCodeSimpleType</vt:lpwstr>
      </vt:variant>
      <vt:variant>
        <vt:i4>131084</vt:i4>
      </vt:variant>
      <vt:variant>
        <vt:i4>2151</vt:i4>
      </vt:variant>
      <vt:variant>
        <vt:i4>0</vt:i4>
      </vt:variant>
      <vt:variant>
        <vt:i4>5</vt:i4>
      </vt:variant>
      <vt:variant>
        <vt:lpwstr/>
      </vt:variant>
      <vt:variant>
        <vt:lpwstr>anml</vt:lpwstr>
      </vt:variant>
      <vt:variant>
        <vt:i4>7405579</vt:i4>
      </vt:variant>
      <vt:variant>
        <vt:i4>2148</vt:i4>
      </vt:variant>
      <vt:variant>
        <vt:i4>0</vt:i4>
      </vt:variant>
      <vt:variant>
        <vt:i4>5</vt:i4>
      </vt:variant>
      <vt:variant>
        <vt:lpwstr/>
      </vt:variant>
      <vt:variant>
        <vt:lpwstr>aNIEMPropertyKindCodeSimpleType</vt:lpwstr>
      </vt:variant>
      <vt:variant>
        <vt:i4>131084</vt:i4>
      </vt:variant>
      <vt:variant>
        <vt:i4>2145</vt:i4>
      </vt:variant>
      <vt:variant>
        <vt:i4>0</vt:i4>
      </vt:variant>
      <vt:variant>
        <vt:i4>5</vt:i4>
      </vt:variant>
      <vt:variant>
        <vt:lpwstr/>
      </vt:variant>
      <vt:variant>
        <vt:lpwstr>anml</vt:lpwstr>
      </vt:variant>
      <vt:variant>
        <vt:i4>5832763</vt:i4>
      </vt:variant>
      <vt:variant>
        <vt:i4>2142</vt:i4>
      </vt:variant>
      <vt:variant>
        <vt:i4>0</vt:i4>
      </vt:variant>
      <vt:variant>
        <vt:i4>5</vt:i4>
      </vt:variant>
      <vt:variant>
        <vt:lpwstr>http://reference.niem.gov/niem/specification/naming-and-design-rules/1.3/</vt:lpwstr>
      </vt:variant>
      <vt:variant>
        <vt:lpwstr/>
      </vt:variant>
      <vt:variant>
        <vt:i4>3080265</vt:i4>
      </vt:variant>
      <vt:variant>
        <vt:i4>2139</vt:i4>
      </vt:variant>
      <vt:variant>
        <vt:i4>0</vt:i4>
      </vt:variant>
      <vt:variant>
        <vt:i4>5</vt:i4>
      </vt:variant>
      <vt:variant>
        <vt:lpwstr>http://www.w3.org/TR/2004/REC-xmlschema-1-20041028/</vt:lpwstr>
      </vt:variant>
      <vt:variant>
        <vt:lpwstr/>
      </vt:variant>
      <vt:variant>
        <vt:i4>7209066</vt:i4>
      </vt:variant>
      <vt:variant>
        <vt:i4>2136</vt:i4>
      </vt:variant>
      <vt:variant>
        <vt:i4>0</vt:i4>
      </vt:variant>
      <vt:variant>
        <vt:i4>5</vt:i4>
      </vt:variant>
      <vt:variant>
        <vt:lpwstr/>
      </vt:variant>
      <vt:variant>
        <vt:lpwstr>aNIEMProcessContentsCodeSimpleType</vt:lpwstr>
      </vt:variant>
      <vt:variant>
        <vt:i4>131084</vt:i4>
      </vt:variant>
      <vt:variant>
        <vt:i4>2133</vt:i4>
      </vt:variant>
      <vt:variant>
        <vt:i4>0</vt:i4>
      </vt:variant>
      <vt:variant>
        <vt:i4>5</vt:i4>
      </vt:variant>
      <vt:variant>
        <vt:lpwstr/>
      </vt:variant>
      <vt:variant>
        <vt:lpwstr>anml</vt:lpwstr>
      </vt:variant>
      <vt:variant>
        <vt:i4>5832763</vt:i4>
      </vt:variant>
      <vt:variant>
        <vt:i4>2100</vt:i4>
      </vt:variant>
      <vt:variant>
        <vt:i4>0</vt:i4>
      </vt:variant>
      <vt:variant>
        <vt:i4>5</vt:i4>
      </vt:variant>
      <vt:variant>
        <vt:lpwstr>http://reference.niem.gov/niem/specification/naming-and-design-rules/1.3/</vt:lpwstr>
      </vt:variant>
      <vt:variant>
        <vt:lpwstr/>
      </vt:variant>
      <vt:variant>
        <vt:i4>3080265</vt:i4>
      </vt:variant>
      <vt:variant>
        <vt:i4>2097</vt:i4>
      </vt:variant>
      <vt:variant>
        <vt:i4>0</vt:i4>
      </vt:variant>
      <vt:variant>
        <vt:i4>5</vt:i4>
      </vt:variant>
      <vt:variant>
        <vt:lpwstr>http://www.w3.org/TR/2004/REC-xmlschema-1-20041028/</vt:lpwstr>
      </vt:variant>
      <vt:variant>
        <vt:lpwstr/>
      </vt:variant>
      <vt:variant>
        <vt:i4>3080265</vt:i4>
      </vt:variant>
      <vt:variant>
        <vt:i4>2094</vt:i4>
      </vt:variant>
      <vt:variant>
        <vt:i4>0</vt:i4>
      </vt:variant>
      <vt:variant>
        <vt:i4>5</vt:i4>
      </vt:variant>
      <vt:variant>
        <vt:lpwstr>http://www.w3.org/TR/2004/REC-xmlschema-1-20041028/</vt:lpwstr>
      </vt:variant>
      <vt:variant>
        <vt:lpwstr/>
      </vt:variant>
      <vt:variant>
        <vt:i4>5832763</vt:i4>
      </vt:variant>
      <vt:variant>
        <vt:i4>2091</vt:i4>
      </vt:variant>
      <vt:variant>
        <vt:i4>0</vt:i4>
      </vt:variant>
      <vt:variant>
        <vt:i4>5</vt:i4>
      </vt:variant>
      <vt:variant>
        <vt:lpwstr>http://reference.niem.gov/niem/specification/naming-and-design-rules/1.3/</vt:lpwstr>
      </vt:variant>
      <vt:variant>
        <vt:lpwstr/>
      </vt:variant>
      <vt:variant>
        <vt:i4>5832763</vt:i4>
      </vt:variant>
      <vt:variant>
        <vt:i4>2088</vt:i4>
      </vt:variant>
      <vt:variant>
        <vt:i4>0</vt:i4>
      </vt:variant>
      <vt:variant>
        <vt:i4>5</vt:i4>
      </vt:variant>
      <vt:variant>
        <vt:lpwstr>http://reference.niem.gov/niem/specification/naming-and-design-rules/1.3/</vt:lpwstr>
      </vt:variant>
      <vt:variant>
        <vt:lpwstr/>
      </vt:variant>
      <vt:variant>
        <vt:i4>3080265</vt:i4>
      </vt:variant>
      <vt:variant>
        <vt:i4>2085</vt:i4>
      </vt:variant>
      <vt:variant>
        <vt:i4>0</vt:i4>
      </vt:variant>
      <vt:variant>
        <vt:i4>5</vt:i4>
      </vt:variant>
      <vt:variant>
        <vt:lpwstr>http://www.w3.org/TR/2004/REC-xmlschema-1-20041028/</vt:lpwstr>
      </vt:variant>
      <vt:variant>
        <vt:lpwstr/>
      </vt:variant>
      <vt:variant>
        <vt:i4>5832763</vt:i4>
      </vt:variant>
      <vt:variant>
        <vt:i4>2082</vt:i4>
      </vt:variant>
      <vt:variant>
        <vt:i4>0</vt:i4>
      </vt:variant>
      <vt:variant>
        <vt:i4>5</vt:i4>
      </vt:variant>
      <vt:variant>
        <vt:lpwstr>http://reference.niem.gov/niem/specification/naming-and-design-rules/1.3/</vt:lpwstr>
      </vt:variant>
      <vt:variant>
        <vt:lpwstr/>
      </vt:variant>
      <vt:variant>
        <vt:i4>5832763</vt:i4>
      </vt:variant>
      <vt:variant>
        <vt:i4>2079</vt:i4>
      </vt:variant>
      <vt:variant>
        <vt:i4>0</vt:i4>
      </vt:variant>
      <vt:variant>
        <vt:i4>5</vt:i4>
      </vt:variant>
      <vt:variant>
        <vt:lpwstr>http://reference.niem.gov/niem/specification/naming-and-design-rules/1.3/</vt:lpwstr>
      </vt:variant>
      <vt:variant>
        <vt:lpwstr/>
      </vt:variant>
      <vt:variant>
        <vt:i4>5832763</vt:i4>
      </vt:variant>
      <vt:variant>
        <vt:i4>2076</vt:i4>
      </vt:variant>
      <vt:variant>
        <vt:i4>0</vt:i4>
      </vt:variant>
      <vt:variant>
        <vt:i4>5</vt:i4>
      </vt:variant>
      <vt:variant>
        <vt:lpwstr>http://reference.niem.gov/niem/specification/naming-and-design-rules/1.3/</vt:lpwstr>
      </vt:variant>
      <vt:variant>
        <vt:lpwstr/>
      </vt:variant>
      <vt:variant>
        <vt:i4>5832763</vt:i4>
      </vt:variant>
      <vt:variant>
        <vt:i4>2073</vt:i4>
      </vt:variant>
      <vt:variant>
        <vt:i4>0</vt:i4>
      </vt:variant>
      <vt:variant>
        <vt:i4>5</vt:i4>
      </vt:variant>
      <vt:variant>
        <vt:lpwstr>http://reference.niem.gov/niem/specification/naming-and-design-rules/1.3/</vt:lpwstr>
      </vt:variant>
      <vt:variant>
        <vt:lpwstr/>
      </vt:variant>
      <vt:variant>
        <vt:i4>3080265</vt:i4>
      </vt:variant>
      <vt:variant>
        <vt:i4>2070</vt:i4>
      </vt:variant>
      <vt:variant>
        <vt:i4>0</vt:i4>
      </vt:variant>
      <vt:variant>
        <vt:i4>5</vt:i4>
      </vt:variant>
      <vt:variant>
        <vt:lpwstr>http://www.w3.org/TR/2004/REC-xmlschema-1-20041028/</vt:lpwstr>
      </vt:variant>
      <vt:variant>
        <vt:lpwstr/>
      </vt:variant>
      <vt:variant>
        <vt:i4>5832763</vt:i4>
      </vt:variant>
      <vt:variant>
        <vt:i4>2067</vt:i4>
      </vt:variant>
      <vt:variant>
        <vt:i4>0</vt:i4>
      </vt:variant>
      <vt:variant>
        <vt:i4>5</vt:i4>
      </vt:variant>
      <vt:variant>
        <vt:lpwstr>http://reference.niem.gov/niem/specification/naming-and-design-rules/1.3/</vt:lpwstr>
      </vt:variant>
      <vt:variant>
        <vt:lpwstr/>
      </vt:variant>
      <vt:variant>
        <vt:i4>3080265</vt:i4>
      </vt:variant>
      <vt:variant>
        <vt:i4>2064</vt:i4>
      </vt:variant>
      <vt:variant>
        <vt:i4>0</vt:i4>
      </vt:variant>
      <vt:variant>
        <vt:i4>5</vt:i4>
      </vt:variant>
      <vt:variant>
        <vt:lpwstr>http://www.w3.org/TR/2004/REC-xmlschema-1-20041028/</vt:lpwstr>
      </vt:variant>
      <vt:variant>
        <vt:lpwstr/>
      </vt:variant>
      <vt:variant>
        <vt:i4>5832763</vt:i4>
      </vt:variant>
      <vt:variant>
        <vt:i4>2061</vt:i4>
      </vt:variant>
      <vt:variant>
        <vt:i4>0</vt:i4>
      </vt:variant>
      <vt:variant>
        <vt:i4>5</vt:i4>
      </vt:variant>
      <vt:variant>
        <vt:lpwstr>http://reference.niem.gov/niem/specification/naming-and-design-rules/1.3/</vt:lpwstr>
      </vt:variant>
      <vt:variant>
        <vt:lpwstr/>
      </vt:variant>
      <vt:variant>
        <vt:i4>3080265</vt:i4>
      </vt:variant>
      <vt:variant>
        <vt:i4>2058</vt:i4>
      </vt:variant>
      <vt:variant>
        <vt:i4>0</vt:i4>
      </vt:variant>
      <vt:variant>
        <vt:i4>5</vt:i4>
      </vt:variant>
      <vt:variant>
        <vt:lpwstr>http://www.w3.org/TR/2004/REC-xmlschema-1-20041028/</vt:lpwstr>
      </vt:variant>
      <vt:variant>
        <vt:lpwstr/>
      </vt:variant>
      <vt:variant>
        <vt:i4>5832763</vt:i4>
      </vt:variant>
      <vt:variant>
        <vt:i4>2055</vt:i4>
      </vt:variant>
      <vt:variant>
        <vt:i4>0</vt:i4>
      </vt:variant>
      <vt:variant>
        <vt:i4>5</vt:i4>
      </vt:variant>
      <vt:variant>
        <vt:lpwstr>http://reference.niem.gov/niem/specification/naming-and-design-rules/1.3/</vt:lpwstr>
      </vt:variant>
      <vt:variant>
        <vt:lpwstr/>
      </vt:variant>
      <vt:variant>
        <vt:i4>3080265</vt:i4>
      </vt:variant>
      <vt:variant>
        <vt:i4>2052</vt:i4>
      </vt:variant>
      <vt:variant>
        <vt:i4>0</vt:i4>
      </vt:variant>
      <vt:variant>
        <vt:i4>5</vt:i4>
      </vt:variant>
      <vt:variant>
        <vt:lpwstr>http://www.w3.org/TR/2004/REC-xmlschema-1-20041028/</vt:lpwstr>
      </vt:variant>
      <vt:variant>
        <vt:lpwstr/>
      </vt:variant>
      <vt:variant>
        <vt:i4>5832763</vt:i4>
      </vt:variant>
      <vt:variant>
        <vt:i4>2049</vt:i4>
      </vt:variant>
      <vt:variant>
        <vt:i4>0</vt:i4>
      </vt:variant>
      <vt:variant>
        <vt:i4>5</vt:i4>
      </vt:variant>
      <vt:variant>
        <vt:lpwstr>http://reference.niem.gov/niem/specification/naming-and-design-rules/1.3/</vt:lpwstr>
      </vt:variant>
      <vt:variant>
        <vt:lpwstr/>
      </vt:variant>
      <vt:variant>
        <vt:i4>3080265</vt:i4>
      </vt:variant>
      <vt:variant>
        <vt:i4>2046</vt:i4>
      </vt:variant>
      <vt:variant>
        <vt:i4>0</vt:i4>
      </vt:variant>
      <vt:variant>
        <vt:i4>5</vt:i4>
      </vt:variant>
      <vt:variant>
        <vt:lpwstr>http://www.w3.org/TR/2004/REC-xmlschema-1-20041028/</vt:lpwstr>
      </vt:variant>
      <vt:variant>
        <vt:lpwstr/>
      </vt:variant>
      <vt:variant>
        <vt:i4>5832763</vt:i4>
      </vt:variant>
      <vt:variant>
        <vt:i4>2043</vt:i4>
      </vt:variant>
      <vt:variant>
        <vt:i4>0</vt:i4>
      </vt:variant>
      <vt:variant>
        <vt:i4>5</vt:i4>
      </vt:variant>
      <vt:variant>
        <vt:lpwstr>http://reference.niem.gov/niem/specification/naming-and-design-rules/1.3/</vt:lpwstr>
      </vt:variant>
      <vt:variant>
        <vt:lpwstr/>
      </vt:variant>
      <vt:variant>
        <vt:i4>3080265</vt:i4>
      </vt:variant>
      <vt:variant>
        <vt:i4>2040</vt:i4>
      </vt:variant>
      <vt:variant>
        <vt:i4>0</vt:i4>
      </vt:variant>
      <vt:variant>
        <vt:i4>5</vt:i4>
      </vt:variant>
      <vt:variant>
        <vt:lpwstr>http://www.w3.org/TR/2004/REC-xmlschema-1-20041028/</vt:lpwstr>
      </vt:variant>
      <vt:variant>
        <vt:lpwstr/>
      </vt:variant>
      <vt:variant>
        <vt:i4>3539042</vt:i4>
      </vt:variant>
      <vt:variant>
        <vt:i4>822</vt:i4>
      </vt:variant>
      <vt:variant>
        <vt:i4>0</vt:i4>
      </vt:variant>
      <vt:variant>
        <vt:i4>5</vt:i4>
      </vt:variant>
      <vt:variant>
        <vt:lpwstr>http://www.ise.gov</vt:lpwstr>
      </vt:variant>
      <vt:variant>
        <vt:lpwstr/>
      </vt:variant>
      <vt:variant>
        <vt:i4>2031657</vt:i4>
      </vt:variant>
      <vt:variant>
        <vt:i4>819</vt:i4>
      </vt:variant>
      <vt:variant>
        <vt:i4>0</vt:i4>
      </vt:variant>
      <vt:variant>
        <vt:i4>5</vt:i4>
      </vt:variant>
      <vt:variant>
        <vt:lpwstr>http://www.w3.org/TR/xmlschema-1/</vt:lpwstr>
      </vt:variant>
      <vt:variant>
        <vt:lpwstr/>
      </vt:variant>
      <vt:variant>
        <vt:i4>1835049</vt:i4>
      </vt:variant>
      <vt:variant>
        <vt:i4>816</vt:i4>
      </vt:variant>
      <vt:variant>
        <vt:i4>0</vt:i4>
      </vt:variant>
      <vt:variant>
        <vt:i4>5</vt:i4>
      </vt:variant>
      <vt:variant>
        <vt:lpwstr>http://www.w3.org/TR/xmlschema-2/</vt:lpwstr>
      </vt:variant>
      <vt:variant>
        <vt:lpwstr/>
      </vt:variant>
      <vt:variant>
        <vt:i4>6422605</vt:i4>
      </vt:variant>
      <vt:variant>
        <vt:i4>813</vt:i4>
      </vt:variant>
      <vt:variant>
        <vt:i4>0</vt:i4>
      </vt:variant>
      <vt:variant>
        <vt:i4>5</vt:i4>
      </vt:variant>
      <vt:variant>
        <vt:lpwstr>http://www.w3.org/XML/xml-names-19990114-errata</vt:lpwstr>
      </vt:variant>
      <vt:variant>
        <vt:lpwstr/>
      </vt:variant>
      <vt:variant>
        <vt:i4>5832768</vt:i4>
      </vt:variant>
      <vt:variant>
        <vt:i4>810</vt:i4>
      </vt:variant>
      <vt:variant>
        <vt:i4>0</vt:i4>
      </vt:variant>
      <vt:variant>
        <vt:i4>5</vt:i4>
      </vt:variant>
      <vt:variant>
        <vt:lpwstr>http://www.w3.org/TR/2006/REC-xml-names-20060816</vt:lpwstr>
      </vt:variant>
      <vt:variant>
        <vt:lpwstr/>
      </vt:variant>
      <vt:variant>
        <vt:i4>1769581</vt:i4>
      </vt:variant>
      <vt:variant>
        <vt:i4>807</vt:i4>
      </vt:variant>
      <vt:variant>
        <vt:i4>0</vt:i4>
      </vt:variant>
      <vt:variant>
        <vt:i4>5</vt:i4>
      </vt:variant>
      <vt:variant>
        <vt:lpwstr>http://www.omg.org/spec/XMI/2.4.1/PDF</vt:lpwstr>
      </vt:variant>
      <vt:variant>
        <vt:lpwstr/>
      </vt:variant>
      <vt:variant>
        <vt:i4>720974</vt:i4>
      </vt:variant>
      <vt:variant>
        <vt:i4>804</vt:i4>
      </vt:variant>
      <vt:variant>
        <vt:i4>0</vt:i4>
      </vt:variant>
      <vt:variant>
        <vt:i4>5</vt:i4>
      </vt:variant>
      <vt:variant>
        <vt:lpwstr>http://www.omg.org/spec/UML/2.4.1/Superstructure/PDF</vt:lpwstr>
      </vt:variant>
      <vt:variant>
        <vt:lpwstr/>
      </vt:variant>
      <vt:variant>
        <vt:i4>4128851</vt:i4>
      </vt:variant>
      <vt:variant>
        <vt:i4>801</vt:i4>
      </vt:variant>
      <vt:variant>
        <vt:i4>0</vt:i4>
      </vt:variant>
      <vt:variant>
        <vt:i4>5</vt:i4>
      </vt:variant>
      <vt:variant>
        <vt:lpwstr>http://www.ietf.org/rfc/rfc2119.txt</vt:lpwstr>
      </vt:variant>
      <vt:variant>
        <vt:lpwstr/>
      </vt:variant>
      <vt:variant>
        <vt:i4>3014734</vt:i4>
      </vt:variant>
      <vt:variant>
        <vt:i4>798</vt:i4>
      </vt:variant>
      <vt:variant>
        <vt:i4>0</vt:i4>
      </vt:variant>
      <vt:variant>
        <vt:i4>5</vt:i4>
      </vt:variant>
      <vt:variant>
        <vt:lpwstr>http://www.omg.org/spec/QVT/1.1/PDF</vt:lpwstr>
      </vt:variant>
      <vt:variant>
        <vt:lpwstr/>
      </vt:variant>
      <vt:variant>
        <vt:i4>1376376</vt:i4>
      </vt:variant>
      <vt:variant>
        <vt:i4>795</vt:i4>
      </vt:variant>
      <vt:variant>
        <vt:i4>0</vt:i4>
      </vt:variant>
      <vt:variant>
        <vt:i4>5</vt:i4>
      </vt:variant>
      <vt:variant>
        <vt:lpwstr>http://www.omg.org/spec/OCL/2.3.1/PDF</vt:lpwstr>
      </vt:variant>
      <vt:variant>
        <vt:lpwstr/>
      </vt:variant>
      <vt:variant>
        <vt:i4>1835055</vt:i4>
      </vt:variant>
      <vt:variant>
        <vt:i4>792</vt:i4>
      </vt:variant>
      <vt:variant>
        <vt:i4>0</vt:i4>
      </vt:variant>
      <vt:variant>
        <vt:i4>5</vt:i4>
      </vt:variant>
      <vt:variant>
        <vt:lpwstr>http://reference.niem.gov/niem/specification/naming-and-design-rules/1.3/type-augmentation/niem-type-augmentation.pdf</vt:lpwstr>
      </vt:variant>
      <vt:variant>
        <vt:lpwstr/>
      </vt:variant>
      <vt:variant>
        <vt:i4>5374007</vt:i4>
      </vt:variant>
      <vt:variant>
        <vt:i4>789</vt:i4>
      </vt:variant>
      <vt:variant>
        <vt:i4>0</vt:i4>
      </vt:variant>
      <vt:variant>
        <vt:i4>5</vt:i4>
      </vt:variant>
      <vt:variant>
        <vt:lpwstr>http://reference.niem.gov/niem/specification/naming-and-design-rules/1.3/niem-ndr-1.3.pdf</vt:lpwstr>
      </vt:variant>
      <vt:variant>
        <vt:lpwstr/>
      </vt:variant>
      <vt:variant>
        <vt:i4>4259925</vt:i4>
      </vt:variant>
      <vt:variant>
        <vt:i4>786</vt:i4>
      </vt:variant>
      <vt:variant>
        <vt:i4>0</vt:i4>
      </vt:variant>
      <vt:variant>
        <vt:i4>5</vt:i4>
      </vt:variant>
      <vt:variant>
        <vt:lpwstr>http://reference.niem.gov/niem/specification/model-package-description/1.0/model-package-description-1.0.pdf</vt:lpwstr>
      </vt:variant>
      <vt:variant>
        <vt:lpwstr/>
      </vt:variant>
      <vt:variant>
        <vt:i4>4259925</vt:i4>
      </vt:variant>
      <vt:variant>
        <vt:i4>783</vt:i4>
      </vt:variant>
      <vt:variant>
        <vt:i4>0</vt:i4>
      </vt:variant>
      <vt:variant>
        <vt:i4>5</vt:i4>
      </vt:variant>
      <vt:variant>
        <vt:lpwstr>http://reference.niem.gov/niem/specification/conformance/1.0/conformance-1.0.pdf</vt:lpwstr>
      </vt:variant>
      <vt:variant>
        <vt:lpwstr/>
      </vt:variant>
      <vt:variant>
        <vt:i4>5439588</vt:i4>
      </vt:variant>
      <vt:variant>
        <vt:i4>780</vt:i4>
      </vt:variant>
      <vt:variant>
        <vt:i4>0</vt:i4>
      </vt:variant>
      <vt:variant>
        <vt:i4>5</vt:i4>
      </vt:variant>
      <vt:variant>
        <vt:lpwstr>http://release.niem.gov/niem/2.1/</vt:lpwstr>
      </vt:variant>
      <vt:variant>
        <vt:lpwstr/>
      </vt:variant>
      <vt:variant>
        <vt:i4>3539063</vt:i4>
      </vt:variant>
      <vt:variant>
        <vt:i4>777</vt:i4>
      </vt:variant>
      <vt:variant>
        <vt:i4>0</vt:i4>
      </vt:variant>
      <vt:variant>
        <vt:i4>5</vt:i4>
      </vt:variant>
      <vt:variant>
        <vt:lpwstr>http://www.omg.org/spec/MOF/2.4.1/PDF/</vt:lpwstr>
      </vt:variant>
      <vt:variant>
        <vt:lpwstr/>
      </vt:variant>
      <vt:variant>
        <vt:i4>2555909</vt:i4>
      </vt:variant>
      <vt:variant>
        <vt:i4>750</vt:i4>
      </vt:variant>
      <vt:variant>
        <vt:i4>0</vt:i4>
      </vt:variant>
      <vt:variant>
        <vt:i4>5</vt:i4>
      </vt:variant>
      <vt:variant>
        <vt:lpwstr>http://www.omg.org/mda/</vt:lpwstr>
      </vt:variant>
      <vt:variant>
        <vt:lpwstr/>
      </vt:variant>
      <vt:variant>
        <vt:i4>6094885</vt:i4>
      </vt:variant>
      <vt:variant>
        <vt:i4>747</vt:i4>
      </vt:variant>
      <vt:variant>
        <vt:i4>0</vt:i4>
      </vt:variant>
      <vt:variant>
        <vt:i4>5</vt:i4>
      </vt:variant>
      <vt:variant>
        <vt:lpwstr>https://www.niem.gov/</vt:lpwstr>
      </vt:variant>
      <vt:variant>
        <vt:lpwstr/>
      </vt:variant>
      <vt:variant>
        <vt:i4>5832821</vt:i4>
      </vt:variant>
      <vt:variant>
        <vt:i4>741</vt:i4>
      </vt:variant>
      <vt:variant>
        <vt:i4>0</vt:i4>
      </vt:variant>
      <vt:variant>
        <vt:i4>5</vt:i4>
      </vt:variant>
      <vt:variant>
        <vt:lpwstr>http://www.w3.org/standards/techs/rdf</vt:lpwstr>
      </vt:variant>
      <vt:variant>
        <vt:lpwstr>w3c_all</vt:lpwstr>
      </vt:variant>
      <vt:variant>
        <vt:i4>4063340</vt:i4>
      </vt:variant>
      <vt:variant>
        <vt:i4>738</vt:i4>
      </vt:variant>
      <vt:variant>
        <vt:i4>0</vt:i4>
      </vt:variant>
      <vt:variant>
        <vt:i4>5</vt:i4>
      </vt:variant>
      <vt:variant>
        <vt:lpwstr>http://gov.omg.org/gov-rfp-niemuml.htm</vt:lpwstr>
      </vt:variant>
      <vt:variant>
        <vt:lpwstr/>
      </vt:variant>
      <vt:variant>
        <vt:i4>1835023</vt:i4>
      </vt:variant>
      <vt:variant>
        <vt:i4>728</vt:i4>
      </vt:variant>
      <vt:variant>
        <vt:i4>0</vt:i4>
      </vt:variant>
      <vt:variant>
        <vt:i4>5</vt:i4>
      </vt:variant>
      <vt:variant>
        <vt:lpwstr/>
      </vt:variant>
      <vt:variant>
        <vt:lpwstr>_Toc317536890</vt:lpwstr>
      </vt:variant>
      <vt:variant>
        <vt:i4>1900550</vt:i4>
      </vt:variant>
      <vt:variant>
        <vt:i4>722</vt:i4>
      </vt:variant>
      <vt:variant>
        <vt:i4>0</vt:i4>
      </vt:variant>
      <vt:variant>
        <vt:i4>5</vt:i4>
      </vt:variant>
      <vt:variant>
        <vt:lpwstr/>
      </vt:variant>
      <vt:variant>
        <vt:lpwstr>_Toc317536889</vt:lpwstr>
      </vt:variant>
      <vt:variant>
        <vt:i4>1900551</vt:i4>
      </vt:variant>
      <vt:variant>
        <vt:i4>716</vt:i4>
      </vt:variant>
      <vt:variant>
        <vt:i4>0</vt:i4>
      </vt:variant>
      <vt:variant>
        <vt:i4>5</vt:i4>
      </vt:variant>
      <vt:variant>
        <vt:lpwstr/>
      </vt:variant>
      <vt:variant>
        <vt:lpwstr>_Toc317536888</vt:lpwstr>
      </vt:variant>
      <vt:variant>
        <vt:i4>1900552</vt:i4>
      </vt:variant>
      <vt:variant>
        <vt:i4>710</vt:i4>
      </vt:variant>
      <vt:variant>
        <vt:i4>0</vt:i4>
      </vt:variant>
      <vt:variant>
        <vt:i4>5</vt:i4>
      </vt:variant>
      <vt:variant>
        <vt:lpwstr/>
      </vt:variant>
      <vt:variant>
        <vt:lpwstr>_Toc317536887</vt:lpwstr>
      </vt:variant>
      <vt:variant>
        <vt:i4>1900553</vt:i4>
      </vt:variant>
      <vt:variant>
        <vt:i4>704</vt:i4>
      </vt:variant>
      <vt:variant>
        <vt:i4>0</vt:i4>
      </vt:variant>
      <vt:variant>
        <vt:i4>5</vt:i4>
      </vt:variant>
      <vt:variant>
        <vt:lpwstr/>
      </vt:variant>
      <vt:variant>
        <vt:lpwstr>_Toc317536886</vt:lpwstr>
      </vt:variant>
      <vt:variant>
        <vt:i4>1900554</vt:i4>
      </vt:variant>
      <vt:variant>
        <vt:i4>698</vt:i4>
      </vt:variant>
      <vt:variant>
        <vt:i4>0</vt:i4>
      </vt:variant>
      <vt:variant>
        <vt:i4>5</vt:i4>
      </vt:variant>
      <vt:variant>
        <vt:lpwstr/>
      </vt:variant>
      <vt:variant>
        <vt:lpwstr>_Toc317536885</vt:lpwstr>
      </vt:variant>
      <vt:variant>
        <vt:i4>1900555</vt:i4>
      </vt:variant>
      <vt:variant>
        <vt:i4>692</vt:i4>
      </vt:variant>
      <vt:variant>
        <vt:i4>0</vt:i4>
      </vt:variant>
      <vt:variant>
        <vt:i4>5</vt:i4>
      </vt:variant>
      <vt:variant>
        <vt:lpwstr/>
      </vt:variant>
      <vt:variant>
        <vt:lpwstr>_Toc317536884</vt:lpwstr>
      </vt:variant>
      <vt:variant>
        <vt:i4>1900556</vt:i4>
      </vt:variant>
      <vt:variant>
        <vt:i4>686</vt:i4>
      </vt:variant>
      <vt:variant>
        <vt:i4>0</vt:i4>
      </vt:variant>
      <vt:variant>
        <vt:i4>5</vt:i4>
      </vt:variant>
      <vt:variant>
        <vt:lpwstr/>
      </vt:variant>
      <vt:variant>
        <vt:lpwstr>_Toc317536883</vt:lpwstr>
      </vt:variant>
      <vt:variant>
        <vt:i4>1900557</vt:i4>
      </vt:variant>
      <vt:variant>
        <vt:i4>680</vt:i4>
      </vt:variant>
      <vt:variant>
        <vt:i4>0</vt:i4>
      </vt:variant>
      <vt:variant>
        <vt:i4>5</vt:i4>
      </vt:variant>
      <vt:variant>
        <vt:lpwstr/>
      </vt:variant>
      <vt:variant>
        <vt:lpwstr>_Toc317536882</vt:lpwstr>
      </vt:variant>
      <vt:variant>
        <vt:i4>1900558</vt:i4>
      </vt:variant>
      <vt:variant>
        <vt:i4>674</vt:i4>
      </vt:variant>
      <vt:variant>
        <vt:i4>0</vt:i4>
      </vt:variant>
      <vt:variant>
        <vt:i4>5</vt:i4>
      </vt:variant>
      <vt:variant>
        <vt:lpwstr/>
      </vt:variant>
      <vt:variant>
        <vt:lpwstr>_Toc317536881</vt:lpwstr>
      </vt:variant>
      <vt:variant>
        <vt:i4>1900559</vt:i4>
      </vt:variant>
      <vt:variant>
        <vt:i4>668</vt:i4>
      </vt:variant>
      <vt:variant>
        <vt:i4>0</vt:i4>
      </vt:variant>
      <vt:variant>
        <vt:i4>5</vt:i4>
      </vt:variant>
      <vt:variant>
        <vt:lpwstr/>
      </vt:variant>
      <vt:variant>
        <vt:lpwstr>_Toc317536880</vt:lpwstr>
      </vt:variant>
      <vt:variant>
        <vt:i4>1179654</vt:i4>
      </vt:variant>
      <vt:variant>
        <vt:i4>662</vt:i4>
      </vt:variant>
      <vt:variant>
        <vt:i4>0</vt:i4>
      </vt:variant>
      <vt:variant>
        <vt:i4>5</vt:i4>
      </vt:variant>
      <vt:variant>
        <vt:lpwstr/>
      </vt:variant>
      <vt:variant>
        <vt:lpwstr>_Toc317536879</vt:lpwstr>
      </vt:variant>
      <vt:variant>
        <vt:i4>1179655</vt:i4>
      </vt:variant>
      <vt:variant>
        <vt:i4>656</vt:i4>
      </vt:variant>
      <vt:variant>
        <vt:i4>0</vt:i4>
      </vt:variant>
      <vt:variant>
        <vt:i4>5</vt:i4>
      </vt:variant>
      <vt:variant>
        <vt:lpwstr/>
      </vt:variant>
      <vt:variant>
        <vt:lpwstr>_Toc317536878</vt:lpwstr>
      </vt:variant>
      <vt:variant>
        <vt:i4>1179656</vt:i4>
      </vt:variant>
      <vt:variant>
        <vt:i4>650</vt:i4>
      </vt:variant>
      <vt:variant>
        <vt:i4>0</vt:i4>
      </vt:variant>
      <vt:variant>
        <vt:i4>5</vt:i4>
      </vt:variant>
      <vt:variant>
        <vt:lpwstr/>
      </vt:variant>
      <vt:variant>
        <vt:lpwstr>_Toc317536877</vt:lpwstr>
      </vt:variant>
      <vt:variant>
        <vt:i4>1179657</vt:i4>
      </vt:variant>
      <vt:variant>
        <vt:i4>644</vt:i4>
      </vt:variant>
      <vt:variant>
        <vt:i4>0</vt:i4>
      </vt:variant>
      <vt:variant>
        <vt:i4>5</vt:i4>
      </vt:variant>
      <vt:variant>
        <vt:lpwstr/>
      </vt:variant>
      <vt:variant>
        <vt:lpwstr>_Toc317536876</vt:lpwstr>
      </vt:variant>
      <vt:variant>
        <vt:i4>1179658</vt:i4>
      </vt:variant>
      <vt:variant>
        <vt:i4>638</vt:i4>
      </vt:variant>
      <vt:variant>
        <vt:i4>0</vt:i4>
      </vt:variant>
      <vt:variant>
        <vt:i4>5</vt:i4>
      </vt:variant>
      <vt:variant>
        <vt:lpwstr/>
      </vt:variant>
      <vt:variant>
        <vt:lpwstr>_Toc317536875</vt:lpwstr>
      </vt:variant>
      <vt:variant>
        <vt:i4>1179659</vt:i4>
      </vt:variant>
      <vt:variant>
        <vt:i4>632</vt:i4>
      </vt:variant>
      <vt:variant>
        <vt:i4>0</vt:i4>
      </vt:variant>
      <vt:variant>
        <vt:i4>5</vt:i4>
      </vt:variant>
      <vt:variant>
        <vt:lpwstr/>
      </vt:variant>
      <vt:variant>
        <vt:lpwstr>_Toc317536874</vt:lpwstr>
      </vt:variant>
      <vt:variant>
        <vt:i4>1179660</vt:i4>
      </vt:variant>
      <vt:variant>
        <vt:i4>626</vt:i4>
      </vt:variant>
      <vt:variant>
        <vt:i4>0</vt:i4>
      </vt:variant>
      <vt:variant>
        <vt:i4>5</vt:i4>
      </vt:variant>
      <vt:variant>
        <vt:lpwstr/>
      </vt:variant>
      <vt:variant>
        <vt:lpwstr>_Toc317536873</vt:lpwstr>
      </vt:variant>
      <vt:variant>
        <vt:i4>1179661</vt:i4>
      </vt:variant>
      <vt:variant>
        <vt:i4>620</vt:i4>
      </vt:variant>
      <vt:variant>
        <vt:i4>0</vt:i4>
      </vt:variant>
      <vt:variant>
        <vt:i4>5</vt:i4>
      </vt:variant>
      <vt:variant>
        <vt:lpwstr/>
      </vt:variant>
      <vt:variant>
        <vt:lpwstr>_Toc317536872</vt:lpwstr>
      </vt:variant>
      <vt:variant>
        <vt:i4>1179662</vt:i4>
      </vt:variant>
      <vt:variant>
        <vt:i4>614</vt:i4>
      </vt:variant>
      <vt:variant>
        <vt:i4>0</vt:i4>
      </vt:variant>
      <vt:variant>
        <vt:i4>5</vt:i4>
      </vt:variant>
      <vt:variant>
        <vt:lpwstr/>
      </vt:variant>
      <vt:variant>
        <vt:lpwstr>_Toc317536871</vt:lpwstr>
      </vt:variant>
      <vt:variant>
        <vt:i4>1179663</vt:i4>
      </vt:variant>
      <vt:variant>
        <vt:i4>608</vt:i4>
      </vt:variant>
      <vt:variant>
        <vt:i4>0</vt:i4>
      </vt:variant>
      <vt:variant>
        <vt:i4>5</vt:i4>
      </vt:variant>
      <vt:variant>
        <vt:lpwstr/>
      </vt:variant>
      <vt:variant>
        <vt:lpwstr>_Toc317536870</vt:lpwstr>
      </vt:variant>
      <vt:variant>
        <vt:i4>1245190</vt:i4>
      </vt:variant>
      <vt:variant>
        <vt:i4>602</vt:i4>
      </vt:variant>
      <vt:variant>
        <vt:i4>0</vt:i4>
      </vt:variant>
      <vt:variant>
        <vt:i4>5</vt:i4>
      </vt:variant>
      <vt:variant>
        <vt:lpwstr/>
      </vt:variant>
      <vt:variant>
        <vt:lpwstr>_Toc317536869</vt:lpwstr>
      </vt:variant>
      <vt:variant>
        <vt:i4>1245191</vt:i4>
      </vt:variant>
      <vt:variant>
        <vt:i4>596</vt:i4>
      </vt:variant>
      <vt:variant>
        <vt:i4>0</vt:i4>
      </vt:variant>
      <vt:variant>
        <vt:i4>5</vt:i4>
      </vt:variant>
      <vt:variant>
        <vt:lpwstr/>
      </vt:variant>
      <vt:variant>
        <vt:lpwstr>_Toc317536868</vt:lpwstr>
      </vt:variant>
      <vt:variant>
        <vt:i4>1245192</vt:i4>
      </vt:variant>
      <vt:variant>
        <vt:i4>590</vt:i4>
      </vt:variant>
      <vt:variant>
        <vt:i4>0</vt:i4>
      </vt:variant>
      <vt:variant>
        <vt:i4>5</vt:i4>
      </vt:variant>
      <vt:variant>
        <vt:lpwstr/>
      </vt:variant>
      <vt:variant>
        <vt:lpwstr>_Toc317536867</vt:lpwstr>
      </vt:variant>
      <vt:variant>
        <vt:i4>1245193</vt:i4>
      </vt:variant>
      <vt:variant>
        <vt:i4>584</vt:i4>
      </vt:variant>
      <vt:variant>
        <vt:i4>0</vt:i4>
      </vt:variant>
      <vt:variant>
        <vt:i4>5</vt:i4>
      </vt:variant>
      <vt:variant>
        <vt:lpwstr/>
      </vt:variant>
      <vt:variant>
        <vt:lpwstr>_Toc317536866</vt:lpwstr>
      </vt:variant>
      <vt:variant>
        <vt:i4>1245194</vt:i4>
      </vt:variant>
      <vt:variant>
        <vt:i4>578</vt:i4>
      </vt:variant>
      <vt:variant>
        <vt:i4>0</vt:i4>
      </vt:variant>
      <vt:variant>
        <vt:i4>5</vt:i4>
      </vt:variant>
      <vt:variant>
        <vt:lpwstr/>
      </vt:variant>
      <vt:variant>
        <vt:lpwstr>_Toc317536865</vt:lpwstr>
      </vt:variant>
      <vt:variant>
        <vt:i4>1245195</vt:i4>
      </vt:variant>
      <vt:variant>
        <vt:i4>572</vt:i4>
      </vt:variant>
      <vt:variant>
        <vt:i4>0</vt:i4>
      </vt:variant>
      <vt:variant>
        <vt:i4>5</vt:i4>
      </vt:variant>
      <vt:variant>
        <vt:lpwstr/>
      </vt:variant>
      <vt:variant>
        <vt:lpwstr>_Toc317536864</vt:lpwstr>
      </vt:variant>
      <vt:variant>
        <vt:i4>1245196</vt:i4>
      </vt:variant>
      <vt:variant>
        <vt:i4>566</vt:i4>
      </vt:variant>
      <vt:variant>
        <vt:i4>0</vt:i4>
      </vt:variant>
      <vt:variant>
        <vt:i4>5</vt:i4>
      </vt:variant>
      <vt:variant>
        <vt:lpwstr/>
      </vt:variant>
      <vt:variant>
        <vt:lpwstr>_Toc317536863</vt:lpwstr>
      </vt:variant>
      <vt:variant>
        <vt:i4>1245197</vt:i4>
      </vt:variant>
      <vt:variant>
        <vt:i4>560</vt:i4>
      </vt:variant>
      <vt:variant>
        <vt:i4>0</vt:i4>
      </vt:variant>
      <vt:variant>
        <vt:i4>5</vt:i4>
      </vt:variant>
      <vt:variant>
        <vt:lpwstr/>
      </vt:variant>
      <vt:variant>
        <vt:lpwstr>_Toc317536862</vt:lpwstr>
      </vt:variant>
      <vt:variant>
        <vt:i4>1245198</vt:i4>
      </vt:variant>
      <vt:variant>
        <vt:i4>554</vt:i4>
      </vt:variant>
      <vt:variant>
        <vt:i4>0</vt:i4>
      </vt:variant>
      <vt:variant>
        <vt:i4>5</vt:i4>
      </vt:variant>
      <vt:variant>
        <vt:lpwstr/>
      </vt:variant>
      <vt:variant>
        <vt:lpwstr>_Toc317536861</vt:lpwstr>
      </vt:variant>
      <vt:variant>
        <vt:i4>1245199</vt:i4>
      </vt:variant>
      <vt:variant>
        <vt:i4>548</vt:i4>
      </vt:variant>
      <vt:variant>
        <vt:i4>0</vt:i4>
      </vt:variant>
      <vt:variant>
        <vt:i4>5</vt:i4>
      </vt:variant>
      <vt:variant>
        <vt:lpwstr/>
      </vt:variant>
      <vt:variant>
        <vt:lpwstr>_Toc317536860</vt:lpwstr>
      </vt:variant>
      <vt:variant>
        <vt:i4>1048582</vt:i4>
      </vt:variant>
      <vt:variant>
        <vt:i4>542</vt:i4>
      </vt:variant>
      <vt:variant>
        <vt:i4>0</vt:i4>
      </vt:variant>
      <vt:variant>
        <vt:i4>5</vt:i4>
      </vt:variant>
      <vt:variant>
        <vt:lpwstr/>
      </vt:variant>
      <vt:variant>
        <vt:lpwstr>_Toc317536859</vt:lpwstr>
      </vt:variant>
      <vt:variant>
        <vt:i4>1048583</vt:i4>
      </vt:variant>
      <vt:variant>
        <vt:i4>536</vt:i4>
      </vt:variant>
      <vt:variant>
        <vt:i4>0</vt:i4>
      </vt:variant>
      <vt:variant>
        <vt:i4>5</vt:i4>
      </vt:variant>
      <vt:variant>
        <vt:lpwstr/>
      </vt:variant>
      <vt:variant>
        <vt:lpwstr>_Toc317536858</vt:lpwstr>
      </vt:variant>
      <vt:variant>
        <vt:i4>1048584</vt:i4>
      </vt:variant>
      <vt:variant>
        <vt:i4>530</vt:i4>
      </vt:variant>
      <vt:variant>
        <vt:i4>0</vt:i4>
      </vt:variant>
      <vt:variant>
        <vt:i4>5</vt:i4>
      </vt:variant>
      <vt:variant>
        <vt:lpwstr/>
      </vt:variant>
      <vt:variant>
        <vt:lpwstr>_Toc317536857</vt:lpwstr>
      </vt:variant>
      <vt:variant>
        <vt:i4>1048585</vt:i4>
      </vt:variant>
      <vt:variant>
        <vt:i4>524</vt:i4>
      </vt:variant>
      <vt:variant>
        <vt:i4>0</vt:i4>
      </vt:variant>
      <vt:variant>
        <vt:i4>5</vt:i4>
      </vt:variant>
      <vt:variant>
        <vt:lpwstr/>
      </vt:variant>
      <vt:variant>
        <vt:lpwstr>_Toc317536856</vt:lpwstr>
      </vt:variant>
      <vt:variant>
        <vt:i4>1048586</vt:i4>
      </vt:variant>
      <vt:variant>
        <vt:i4>518</vt:i4>
      </vt:variant>
      <vt:variant>
        <vt:i4>0</vt:i4>
      </vt:variant>
      <vt:variant>
        <vt:i4>5</vt:i4>
      </vt:variant>
      <vt:variant>
        <vt:lpwstr/>
      </vt:variant>
      <vt:variant>
        <vt:lpwstr>_Toc317536855</vt:lpwstr>
      </vt:variant>
      <vt:variant>
        <vt:i4>1048587</vt:i4>
      </vt:variant>
      <vt:variant>
        <vt:i4>512</vt:i4>
      </vt:variant>
      <vt:variant>
        <vt:i4>0</vt:i4>
      </vt:variant>
      <vt:variant>
        <vt:i4>5</vt:i4>
      </vt:variant>
      <vt:variant>
        <vt:lpwstr/>
      </vt:variant>
      <vt:variant>
        <vt:lpwstr>_Toc317536854</vt:lpwstr>
      </vt:variant>
      <vt:variant>
        <vt:i4>1048588</vt:i4>
      </vt:variant>
      <vt:variant>
        <vt:i4>506</vt:i4>
      </vt:variant>
      <vt:variant>
        <vt:i4>0</vt:i4>
      </vt:variant>
      <vt:variant>
        <vt:i4>5</vt:i4>
      </vt:variant>
      <vt:variant>
        <vt:lpwstr/>
      </vt:variant>
      <vt:variant>
        <vt:lpwstr>_Toc317536853</vt:lpwstr>
      </vt:variant>
      <vt:variant>
        <vt:i4>1048589</vt:i4>
      </vt:variant>
      <vt:variant>
        <vt:i4>500</vt:i4>
      </vt:variant>
      <vt:variant>
        <vt:i4>0</vt:i4>
      </vt:variant>
      <vt:variant>
        <vt:i4>5</vt:i4>
      </vt:variant>
      <vt:variant>
        <vt:lpwstr/>
      </vt:variant>
      <vt:variant>
        <vt:lpwstr>_Toc317536852</vt:lpwstr>
      </vt:variant>
      <vt:variant>
        <vt:i4>1048590</vt:i4>
      </vt:variant>
      <vt:variant>
        <vt:i4>494</vt:i4>
      </vt:variant>
      <vt:variant>
        <vt:i4>0</vt:i4>
      </vt:variant>
      <vt:variant>
        <vt:i4>5</vt:i4>
      </vt:variant>
      <vt:variant>
        <vt:lpwstr/>
      </vt:variant>
      <vt:variant>
        <vt:lpwstr>_Toc317536851</vt:lpwstr>
      </vt:variant>
      <vt:variant>
        <vt:i4>1048591</vt:i4>
      </vt:variant>
      <vt:variant>
        <vt:i4>488</vt:i4>
      </vt:variant>
      <vt:variant>
        <vt:i4>0</vt:i4>
      </vt:variant>
      <vt:variant>
        <vt:i4>5</vt:i4>
      </vt:variant>
      <vt:variant>
        <vt:lpwstr/>
      </vt:variant>
      <vt:variant>
        <vt:lpwstr>_Toc317536850</vt:lpwstr>
      </vt:variant>
      <vt:variant>
        <vt:i4>1114118</vt:i4>
      </vt:variant>
      <vt:variant>
        <vt:i4>482</vt:i4>
      </vt:variant>
      <vt:variant>
        <vt:i4>0</vt:i4>
      </vt:variant>
      <vt:variant>
        <vt:i4>5</vt:i4>
      </vt:variant>
      <vt:variant>
        <vt:lpwstr/>
      </vt:variant>
      <vt:variant>
        <vt:lpwstr>_Toc317536849</vt:lpwstr>
      </vt:variant>
      <vt:variant>
        <vt:i4>1114119</vt:i4>
      </vt:variant>
      <vt:variant>
        <vt:i4>476</vt:i4>
      </vt:variant>
      <vt:variant>
        <vt:i4>0</vt:i4>
      </vt:variant>
      <vt:variant>
        <vt:i4>5</vt:i4>
      </vt:variant>
      <vt:variant>
        <vt:lpwstr/>
      </vt:variant>
      <vt:variant>
        <vt:lpwstr>_Toc317536848</vt:lpwstr>
      </vt:variant>
      <vt:variant>
        <vt:i4>1114120</vt:i4>
      </vt:variant>
      <vt:variant>
        <vt:i4>470</vt:i4>
      </vt:variant>
      <vt:variant>
        <vt:i4>0</vt:i4>
      </vt:variant>
      <vt:variant>
        <vt:i4>5</vt:i4>
      </vt:variant>
      <vt:variant>
        <vt:lpwstr/>
      </vt:variant>
      <vt:variant>
        <vt:lpwstr>_Toc317536847</vt:lpwstr>
      </vt:variant>
      <vt:variant>
        <vt:i4>1114121</vt:i4>
      </vt:variant>
      <vt:variant>
        <vt:i4>464</vt:i4>
      </vt:variant>
      <vt:variant>
        <vt:i4>0</vt:i4>
      </vt:variant>
      <vt:variant>
        <vt:i4>5</vt:i4>
      </vt:variant>
      <vt:variant>
        <vt:lpwstr/>
      </vt:variant>
      <vt:variant>
        <vt:lpwstr>_Toc317536846</vt:lpwstr>
      </vt:variant>
      <vt:variant>
        <vt:i4>1114122</vt:i4>
      </vt:variant>
      <vt:variant>
        <vt:i4>458</vt:i4>
      </vt:variant>
      <vt:variant>
        <vt:i4>0</vt:i4>
      </vt:variant>
      <vt:variant>
        <vt:i4>5</vt:i4>
      </vt:variant>
      <vt:variant>
        <vt:lpwstr/>
      </vt:variant>
      <vt:variant>
        <vt:lpwstr>_Toc317536845</vt:lpwstr>
      </vt:variant>
      <vt:variant>
        <vt:i4>1114123</vt:i4>
      </vt:variant>
      <vt:variant>
        <vt:i4>452</vt:i4>
      </vt:variant>
      <vt:variant>
        <vt:i4>0</vt:i4>
      </vt:variant>
      <vt:variant>
        <vt:i4>5</vt:i4>
      </vt:variant>
      <vt:variant>
        <vt:lpwstr/>
      </vt:variant>
      <vt:variant>
        <vt:lpwstr>_Toc317536844</vt:lpwstr>
      </vt:variant>
      <vt:variant>
        <vt:i4>1114124</vt:i4>
      </vt:variant>
      <vt:variant>
        <vt:i4>446</vt:i4>
      </vt:variant>
      <vt:variant>
        <vt:i4>0</vt:i4>
      </vt:variant>
      <vt:variant>
        <vt:i4>5</vt:i4>
      </vt:variant>
      <vt:variant>
        <vt:lpwstr/>
      </vt:variant>
      <vt:variant>
        <vt:lpwstr>_Toc317536843</vt:lpwstr>
      </vt:variant>
      <vt:variant>
        <vt:i4>1114125</vt:i4>
      </vt:variant>
      <vt:variant>
        <vt:i4>440</vt:i4>
      </vt:variant>
      <vt:variant>
        <vt:i4>0</vt:i4>
      </vt:variant>
      <vt:variant>
        <vt:i4>5</vt:i4>
      </vt:variant>
      <vt:variant>
        <vt:lpwstr/>
      </vt:variant>
      <vt:variant>
        <vt:lpwstr>_Toc317536842</vt:lpwstr>
      </vt:variant>
      <vt:variant>
        <vt:i4>1114126</vt:i4>
      </vt:variant>
      <vt:variant>
        <vt:i4>434</vt:i4>
      </vt:variant>
      <vt:variant>
        <vt:i4>0</vt:i4>
      </vt:variant>
      <vt:variant>
        <vt:i4>5</vt:i4>
      </vt:variant>
      <vt:variant>
        <vt:lpwstr/>
      </vt:variant>
      <vt:variant>
        <vt:lpwstr>_Toc317536841</vt:lpwstr>
      </vt:variant>
      <vt:variant>
        <vt:i4>1114127</vt:i4>
      </vt:variant>
      <vt:variant>
        <vt:i4>428</vt:i4>
      </vt:variant>
      <vt:variant>
        <vt:i4>0</vt:i4>
      </vt:variant>
      <vt:variant>
        <vt:i4>5</vt:i4>
      </vt:variant>
      <vt:variant>
        <vt:lpwstr/>
      </vt:variant>
      <vt:variant>
        <vt:lpwstr>_Toc317536840</vt:lpwstr>
      </vt:variant>
      <vt:variant>
        <vt:i4>1441798</vt:i4>
      </vt:variant>
      <vt:variant>
        <vt:i4>422</vt:i4>
      </vt:variant>
      <vt:variant>
        <vt:i4>0</vt:i4>
      </vt:variant>
      <vt:variant>
        <vt:i4>5</vt:i4>
      </vt:variant>
      <vt:variant>
        <vt:lpwstr/>
      </vt:variant>
      <vt:variant>
        <vt:lpwstr>_Toc317536839</vt:lpwstr>
      </vt:variant>
      <vt:variant>
        <vt:i4>1441799</vt:i4>
      </vt:variant>
      <vt:variant>
        <vt:i4>416</vt:i4>
      </vt:variant>
      <vt:variant>
        <vt:i4>0</vt:i4>
      </vt:variant>
      <vt:variant>
        <vt:i4>5</vt:i4>
      </vt:variant>
      <vt:variant>
        <vt:lpwstr/>
      </vt:variant>
      <vt:variant>
        <vt:lpwstr>_Toc317536838</vt:lpwstr>
      </vt:variant>
      <vt:variant>
        <vt:i4>1441800</vt:i4>
      </vt:variant>
      <vt:variant>
        <vt:i4>410</vt:i4>
      </vt:variant>
      <vt:variant>
        <vt:i4>0</vt:i4>
      </vt:variant>
      <vt:variant>
        <vt:i4>5</vt:i4>
      </vt:variant>
      <vt:variant>
        <vt:lpwstr/>
      </vt:variant>
      <vt:variant>
        <vt:lpwstr>_Toc317536837</vt:lpwstr>
      </vt:variant>
      <vt:variant>
        <vt:i4>1441801</vt:i4>
      </vt:variant>
      <vt:variant>
        <vt:i4>404</vt:i4>
      </vt:variant>
      <vt:variant>
        <vt:i4>0</vt:i4>
      </vt:variant>
      <vt:variant>
        <vt:i4>5</vt:i4>
      </vt:variant>
      <vt:variant>
        <vt:lpwstr/>
      </vt:variant>
      <vt:variant>
        <vt:lpwstr>_Toc317536836</vt:lpwstr>
      </vt:variant>
      <vt:variant>
        <vt:i4>1441802</vt:i4>
      </vt:variant>
      <vt:variant>
        <vt:i4>398</vt:i4>
      </vt:variant>
      <vt:variant>
        <vt:i4>0</vt:i4>
      </vt:variant>
      <vt:variant>
        <vt:i4>5</vt:i4>
      </vt:variant>
      <vt:variant>
        <vt:lpwstr/>
      </vt:variant>
      <vt:variant>
        <vt:lpwstr>_Toc317536835</vt:lpwstr>
      </vt:variant>
      <vt:variant>
        <vt:i4>1441803</vt:i4>
      </vt:variant>
      <vt:variant>
        <vt:i4>392</vt:i4>
      </vt:variant>
      <vt:variant>
        <vt:i4>0</vt:i4>
      </vt:variant>
      <vt:variant>
        <vt:i4>5</vt:i4>
      </vt:variant>
      <vt:variant>
        <vt:lpwstr/>
      </vt:variant>
      <vt:variant>
        <vt:lpwstr>_Toc317536834</vt:lpwstr>
      </vt:variant>
      <vt:variant>
        <vt:i4>1441804</vt:i4>
      </vt:variant>
      <vt:variant>
        <vt:i4>386</vt:i4>
      </vt:variant>
      <vt:variant>
        <vt:i4>0</vt:i4>
      </vt:variant>
      <vt:variant>
        <vt:i4>5</vt:i4>
      </vt:variant>
      <vt:variant>
        <vt:lpwstr/>
      </vt:variant>
      <vt:variant>
        <vt:lpwstr>_Toc317536833</vt:lpwstr>
      </vt:variant>
      <vt:variant>
        <vt:i4>1441805</vt:i4>
      </vt:variant>
      <vt:variant>
        <vt:i4>380</vt:i4>
      </vt:variant>
      <vt:variant>
        <vt:i4>0</vt:i4>
      </vt:variant>
      <vt:variant>
        <vt:i4>5</vt:i4>
      </vt:variant>
      <vt:variant>
        <vt:lpwstr/>
      </vt:variant>
      <vt:variant>
        <vt:lpwstr>_Toc317536832</vt:lpwstr>
      </vt:variant>
      <vt:variant>
        <vt:i4>1441806</vt:i4>
      </vt:variant>
      <vt:variant>
        <vt:i4>374</vt:i4>
      </vt:variant>
      <vt:variant>
        <vt:i4>0</vt:i4>
      </vt:variant>
      <vt:variant>
        <vt:i4>5</vt:i4>
      </vt:variant>
      <vt:variant>
        <vt:lpwstr/>
      </vt:variant>
      <vt:variant>
        <vt:lpwstr>_Toc317536831</vt:lpwstr>
      </vt:variant>
      <vt:variant>
        <vt:i4>1441807</vt:i4>
      </vt:variant>
      <vt:variant>
        <vt:i4>368</vt:i4>
      </vt:variant>
      <vt:variant>
        <vt:i4>0</vt:i4>
      </vt:variant>
      <vt:variant>
        <vt:i4>5</vt:i4>
      </vt:variant>
      <vt:variant>
        <vt:lpwstr/>
      </vt:variant>
      <vt:variant>
        <vt:lpwstr>_Toc317536830</vt:lpwstr>
      </vt:variant>
      <vt:variant>
        <vt:i4>1507334</vt:i4>
      </vt:variant>
      <vt:variant>
        <vt:i4>362</vt:i4>
      </vt:variant>
      <vt:variant>
        <vt:i4>0</vt:i4>
      </vt:variant>
      <vt:variant>
        <vt:i4>5</vt:i4>
      </vt:variant>
      <vt:variant>
        <vt:lpwstr/>
      </vt:variant>
      <vt:variant>
        <vt:lpwstr>_Toc317536829</vt:lpwstr>
      </vt:variant>
      <vt:variant>
        <vt:i4>1507335</vt:i4>
      </vt:variant>
      <vt:variant>
        <vt:i4>356</vt:i4>
      </vt:variant>
      <vt:variant>
        <vt:i4>0</vt:i4>
      </vt:variant>
      <vt:variant>
        <vt:i4>5</vt:i4>
      </vt:variant>
      <vt:variant>
        <vt:lpwstr/>
      </vt:variant>
      <vt:variant>
        <vt:lpwstr>_Toc317536828</vt:lpwstr>
      </vt:variant>
      <vt:variant>
        <vt:i4>1507336</vt:i4>
      </vt:variant>
      <vt:variant>
        <vt:i4>350</vt:i4>
      </vt:variant>
      <vt:variant>
        <vt:i4>0</vt:i4>
      </vt:variant>
      <vt:variant>
        <vt:i4>5</vt:i4>
      </vt:variant>
      <vt:variant>
        <vt:lpwstr/>
      </vt:variant>
      <vt:variant>
        <vt:lpwstr>_Toc317536827</vt:lpwstr>
      </vt:variant>
      <vt:variant>
        <vt:i4>1507337</vt:i4>
      </vt:variant>
      <vt:variant>
        <vt:i4>344</vt:i4>
      </vt:variant>
      <vt:variant>
        <vt:i4>0</vt:i4>
      </vt:variant>
      <vt:variant>
        <vt:i4>5</vt:i4>
      </vt:variant>
      <vt:variant>
        <vt:lpwstr/>
      </vt:variant>
      <vt:variant>
        <vt:lpwstr>_Toc317536826</vt:lpwstr>
      </vt:variant>
      <vt:variant>
        <vt:i4>1507338</vt:i4>
      </vt:variant>
      <vt:variant>
        <vt:i4>338</vt:i4>
      </vt:variant>
      <vt:variant>
        <vt:i4>0</vt:i4>
      </vt:variant>
      <vt:variant>
        <vt:i4>5</vt:i4>
      </vt:variant>
      <vt:variant>
        <vt:lpwstr/>
      </vt:variant>
      <vt:variant>
        <vt:lpwstr>_Toc317536825</vt:lpwstr>
      </vt:variant>
      <vt:variant>
        <vt:i4>1507339</vt:i4>
      </vt:variant>
      <vt:variant>
        <vt:i4>332</vt:i4>
      </vt:variant>
      <vt:variant>
        <vt:i4>0</vt:i4>
      </vt:variant>
      <vt:variant>
        <vt:i4>5</vt:i4>
      </vt:variant>
      <vt:variant>
        <vt:lpwstr/>
      </vt:variant>
      <vt:variant>
        <vt:lpwstr>_Toc317536824</vt:lpwstr>
      </vt:variant>
      <vt:variant>
        <vt:i4>1507340</vt:i4>
      </vt:variant>
      <vt:variant>
        <vt:i4>326</vt:i4>
      </vt:variant>
      <vt:variant>
        <vt:i4>0</vt:i4>
      </vt:variant>
      <vt:variant>
        <vt:i4>5</vt:i4>
      </vt:variant>
      <vt:variant>
        <vt:lpwstr/>
      </vt:variant>
      <vt:variant>
        <vt:lpwstr>_Toc317536823</vt:lpwstr>
      </vt:variant>
      <vt:variant>
        <vt:i4>1507341</vt:i4>
      </vt:variant>
      <vt:variant>
        <vt:i4>320</vt:i4>
      </vt:variant>
      <vt:variant>
        <vt:i4>0</vt:i4>
      </vt:variant>
      <vt:variant>
        <vt:i4>5</vt:i4>
      </vt:variant>
      <vt:variant>
        <vt:lpwstr/>
      </vt:variant>
      <vt:variant>
        <vt:lpwstr>_Toc317536822</vt:lpwstr>
      </vt:variant>
      <vt:variant>
        <vt:i4>1507342</vt:i4>
      </vt:variant>
      <vt:variant>
        <vt:i4>314</vt:i4>
      </vt:variant>
      <vt:variant>
        <vt:i4>0</vt:i4>
      </vt:variant>
      <vt:variant>
        <vt:i4>5</vt:i4>
      </vt:variant>
      <vt:variant>
        <vt:lpwstr/>
      </vt:variant>
      <vt:variant>
        <vt:lpwstr>_Toc317536821</vt:lpwstr>
      </vt:variant>
      <vt:variant>
        <vt:i4>1507343</vt:i4>
      </vt:variant>
      <vt:variant>
        <vt:i4>308</vt:i4>
      </vt:variant>
      <vt:variant>
        <vt:i4>0</vt:i4>
      </vt:variant>
      <vt:variant>
        <vt:i4>5</vt:i4>
      </vt:variant>
      <vt:variant>
        <vt:lpwstr/>
      </vt:variant>
      <vt:variant>
        <vt:lpwstr>_Toc317536820</vt:lpwstr>
      </vt:variant>
      <vt:variant>
        <vt:i4>1310726</vt:i4>
      </vt:variant>
      <vt:variant>
        <vt:i4>302</vt:i4>
      </vt:variant>
      <vt:variant>
        <vt:i4>0</vt:i4>
      </vt:variant>
      <vt:variant>
        <vt:i4>5</vt:i4>
      </vt:variant>
      <vt:variant>
        <vt:lpwstr/>
      </vt:variant>
      <vt:variant>
        <vt:lpwstr>_Toc317536819</vt:lpwstr>
      </vt:variant>
      <vt:variant>
        <vt:i4>1310727</vt:i4>
      </vt:variant>
      <vt:variant>
        <vt:i4>296</vt:i4>
      </vt:variant>
      <vt:variant>
        <vt:i4>0</vt:i4>
      </vt:variant>
      <vt:variant>
        <vt:i4>5</vt:i4>
      </vt:variant>
      <vt:variant>
        <vt:lpwstr/>
      </vt:variant>
      <vt:variant>
        <vt:lpwstr>_Toc317536818</vt:lpwstr>
      </vt:variant>
      <vt:variant>
        <vt:i4>1310728</vt:i4>
      </vt:variant>
      <vt:variant>
        <vt:i4>290</vt:i4>
      </vt:variant>
      <vt:variant>
        <vt:i4>0</vt:i4>
      </vt:variant>
      <vt:variant>
        <vt:i4>5</vt:i4>
      </vt:variant>
      <vt:variant>
        <vt:lpwstr/>
      </vt:variant>
      <vt:variant>
        <vt:lpwstr>_Toc317536817</vt:lpwstr>
      </vt:variant>
      <vt:variant>
        <vt:i4>1310729</vt:i4>
      </vt:variant>
      <vt:variant>
        <vt:i4>284</vt:i4>
      </vt:variant>
      <vt:variant>
        <vt:i4>0</vt:i4>
      </vt:variant>
      <vt:variant>
        <vt:i4>5</vt:i4>
      </vt:variant>
      <vt:variant>
        <vt:lpwstr/>
      </vt:variant>
      <vt:variant>
        <vt:lpwstr>_Toc317536816</vt:lpwstr>
      </vt:variant>
      <vt:variant>
        <vt:i4>1310730</vt:i4>
      </vt:variant>
      <vt:variant>
        <vt:i4>278</vt:i4>
      </vt:variant>
      <vt:variant>
        <vt:i4>0</vt:i4>
      </vt:variant>
      <vt:variant>
        <vt:i4>5</vt:i4>
      </vt:variant>
      <vt:variant>
        <vt:lpwstr/>
      </vt:variant>
      <vt:variant>
        <vt:lpwstr>_Toc317536815</vt:lpwstr>
      </vt:variant>
      <vt:variant>
        <vt:i4>1310731</vt:i4>
      </vt:variant>
      <vt:variant>
        <vt:i4>272</vt:i4>
      </vt:variant>
      <vt:variant>
        <vt:i4>0</vt:i4>
      </vt:variant>
      <vt:variant>
        <vt:i4>5</vt:i4>
      </vt:variant>
      <vt:variant>
        <vt:lpwstr/>
      </vt:variant>
      <vt:variant>
        <vt:lpwstr>_Toc317536814</vt:lpwstr>
      </vt:variant>
      <vt:variant>
        <vt:i4>1310732</vt:i4>
      </vt:variant>
      <vt:variant>
        <vt:i4>266</vt:i4>
      </vt:variant>
      <vt:variant>
        <vt:i4>0</vt:i4>
      </vt:variant>
      <vt:variant>
        <vt:i4>5</vt:i4>
      </vt:variant>
      <vt:variant>
        <vt:lpwstr/>
      </vt:variant>
      <vt:variant>
        <vt:lpwstr>_Toc317536813</vt:lpwstr>
      </vt:variant>
      <vt:variant>
        <vt:i4>1310733</vt:i4>
      </vt:variant>
      <vt:variant>
        <vt:i4>260</vt:i4>
      </vt:variant>
      <vt:variant>
        <vt:i4>0</vt:i4>
      </vt:variant>
      <vt:variant>
        <vt:i4>5</vt:i4>
      </vt:variant>
      <vt:variant>
        <vt:lpwstr/>
      </vt:variant>
      <vt:variant>
        <vt:lpwstr>_Toc317536812</vt:lpwstr>
      </vt:variant>
      <vt:variant>
        <vt:i4>1310734</vt:i4>
      </vt:variant>
      <vt:variant>
        <vt:i4>254</vt:i4>
      </vt:variant>
      <vt:variant>
        <vt:i4>0</vt:i4>
      </vt:variant>
      <vt:variant>
        <vt:i4>5</vt:i4>
      </vt:variant>
      <vt:variant>
        <vt:lpwstr/>
      </vt:variant>
      <vt:variant>
        <vt:lpwstr>_Toc317536811</vt:lpwstr>
      </vt:variant>
      <vt:variant>
        <vt:i4>1310735</vt:i4>
      </vt:variant>
      <vt:variant>
        <vt:i4>248</vt:i4>
      </vt:variant>
      <vt:variant>
        <vt:i4>0</vt:i4>
      </vt:variant>
      <vt:variant>
        <vt:i4>5</vt:i4>
      </vt:variant>
      <vt:variant>
        <vt:lpwstr/>
      </vt:variant>
      <vt:variant>
        <vt:lpwstr>_Toc317536810</vt:lpwstr>
      </vt:variant>
      <vt:variant>
        <vt:i4>1376262</vt:i4>
      </vt:variant>
      <vt:variant>
        <vt:i4>242</vt:i4>
      </vt:variant>
      <vt:variant>
        <vt:i4>0</vt:i4>
      </vt:variant>
      <vt:variant>
        <vt:i4>5</vt:i4>
      </vt:variant>
      <vt:variant>
        <vt:lpwstr/>
      </vt:variant>
      <vt:variant>
        <vt:lpwstr>_Toc317536809</vt:lpwstr>
      </vt:variant>
      <vt:variant>
        <vt:i4>1376263</vt:i4>
      </vt:variant>
      <vt:variant>
        <vt:i4>236</vt:i4>
      </vt:variant>
      <vt:variant>
        <vt:i4>0</vt:i4>
      </vt:variant>
      <vt:variant>
        <vt:i4>5</vt:i4>
      </vt:variant>
      <vt:variant>
        <vt:lpwstr/>
      </vt:variant>
      <vt:variant>
        <vt:lpwstr>_Toc317536808</vt:lpwstr>
      </vt:variant>
      <vt:variant>
        <vt:i4>1376264</vt:i4>
      </vt:variant>
      <vt:variant>
        <vt:i4>230</vt:i4>
      </vt:variant>
      <vt:variant>
        <vt:i4>0</vt:i4>
      </vt:variant>
      <vt:variant>
        <vt:i4>5</vt:i4>
      </vt:variant>
      <vt:variant>
        <vt:lpwstr/>
      </vt:variant>
      <vt:variant>
        <vt:lpwstr>_Toc317536807</vt:lpwstr>
      </vt:variant>
      <vt:variant>
        <vt:i4>1376265</vt:i4>
      </vt:variant>
      <vt:variant>
        <vt:i4>224</vt:i4>
      </vt:variant>
      <vt:variant>
        <vt:i4>0</vt:i4>
      </vt:variant>
      <vt:variant>
        <vt:i4>5</vt:i4>
      </vt:variant>
      <vt:variant>
        <vt:lpwstr/>
      </vt:variant>
      <vt:variant>
        <vt:lpwstr>_Toc317536806</vt:lpwstr>
      </vt:variant>
      <vt:variant>
        <vt:i4>1376266</vt:i4>
      </vt:variant>
      <vt:variant>
        <vt:i4>218</vt:i4>
      </vt:variant>
      <vt:variant>
        <vt:i4>0</vt:i4>
      </vt:variant>
      <vt:variant>
        <vt:i4>5</vt:i4>
      </vt:variant>
      <vt:variant>
        <vt:lpwstr/>
      </vt:variant>
      <vt:variant>
        <vt:lpwstr>_Toc317536805</vt:lpwstr>
      </vt:variant>
      <vt:variant>
        <vt:i4>1376267</vt:i4>
      </vt:variant>
      <vt:variant>
        <vt:i4>212</vt:i4>
      </vt:variant>
      <vt:variant>
        <vt:i4>0</vt:i4>
      </vt:variant>
      <vt:variant>
        <vt:i4>5</vt:i4>
      </vt:variant>
      <vt:variant>
        <vt:lpwstr/>
      </vt:variant>
      <vt:variant>
        <vt:lpwstr>_Toc317536804</vt:lpwstr>
      </vt:variant>
      <vt:variant>
        <vt:i4>1376268</vt:i4>
      </vt:variant>
      <vt:variant>
        <vt:i4>206</vt:i4>
      </vt:variant>
      <vt:variant>
        <vt:i4>0</vt:i4>
      </vt:variant>
      <vt:variant>
        <vt:i4>5</vt:i4>
      </vt:variant>
      <vt:variant>
        <vt:lpwstr/>
      </vt:variant>
      <vt:variant>
        <vt:lpwstr>_Toc317536803</vt:lpwstr>
      </vt:variant>
      <vt:variant>
        <vt:i4>1376269</vt:i4>
      </vt:variant>
      <vt:variant>
        <vt:i4>200</vt:i4>
      </vt:variant>
      <vt:variant>
        <vt:i4>0</vt:i4>
      </vt:variant>
      <vt:variant>
        <vt:i4>5</vt:i4>
      </vt:variant>
      <vt:variant>
        <vt:lpwstr/>
      </vt:variant>
      <vt:variant>
        <vt:lpwstr>_Toc317536802</vt:lpwstr>
      </vt:variant>
      <vt:variant>
        <vt:i4>1376270</vt:i4>
      </vt:variant>
      <vt:variant>
        <vt:i4>194</vt:i4>
      </vt:variant>
      <vt:variant>
        <vt:i4>0</vt:i4>
      </vt:variant>
      <vt:variant>
        <vt:i4>5</vt:i4>
      </vt:variant>
      <vt:variant>
        <vt:lpwstr/>
      </vt:variant>
      <vt:variant>
        <vt:lpwstr>_Toc317536801</vt:lpwstr>
      </vt:variant>
      <vt:variant>
        <vt:i4>1376271</vt:i4>
      </vt:variant>
      <vt:variant>
        <vt:i4>188</vt:i4>
      </vt:variant>
      <vt:variant>
        <vt:i4>0</vt:i4>
      </vt:variant>
      <vt:variant>
        <vt:i4>5</vt:i4>
      </vt:variant>
      <vt:variant>
        <vt:lpwstr/>
      </vt:variant>
      <vt:variant>
        <vt:lpwstr>_Toc317536800</vt:lpwstr>
      </vt:variant>
      <vt:variant>
        <vt:i4>1835017</vt:i4>
      </vt:variant>
      <vt:variant>
        <vt:i4>182</vt:i4>
      </vt:variant>
      <vt:variant>
        <vt:i4>0</vt:i4>
      </vt:variant>
      <vt:variant>
        <vt:i4>5</vt:i4>
      </vt:variant>
      <vt:variant>
        <vt:lpwstr/>
      </vt:variant>
      <vt:variant>
        <vt:lpwstr>_Toc317536799</vt:lpwstr>
      </vt:variant>
      <vt:variant>
        <vt:i4>1835016</vt:i4>
      </vt:variant>
      <vt:variant>
        <vt:i4>176</vt:i4>
      </vt:variant>
      <vt:variant>
        <vt:i4>0</vt:i4>
      </vt:variant>
      <vt:variant>
        <vt:i4>5</vt:i4>
      </vt:variant>
      <vt:variant>
        <vt:lpwstr/>
      </vt:variant>
      <vt:variant>
        <vt:lpwstr>_Toc317536798</vt:lpwstr>
      </vt:variant>
      <vt:variant>
        <vt:i4>1835015</vt:i4>
      </vt:variant>
      <vt:variant>
        <vt:i4>170</vt:i4>
      </vt:variant>
      <vt:variant>
        <vt:i4>0</vt:i4>
      </vt:variant>
      <vt:variant>
        <vt:i4>5</vt:i4>
      </vt:variant>
      <vt:variant>
        <vt:lpwstr/>
      </vt:variant>
      <vt:variant>
        <vt:lpwstr>_Toc317536797</vt:lpwstr>
      </vt:variant>
      <vt:variant>
        <vt:i4>1835014</vt:i4>
      </vt:variant>
      <vt:variant>
        <vt:i4>164</vt:i4>
      </vt:variant>
      <vt:variant>
        <vt:i4>0</vt:i4>
      </vt:variant>
      <vt:variant>
        <vt:i4>5</vt:i4>
      </vt:variant>
      <vt:variant>
        <vt:lpwstr/>
      </vt:variant>
      <vt:variant>
        <vt:lpwstr>_Toc317536796</vt:lpwstr>
      </vt:variant>
      <vt:variant>
        <vt:i4>1835013</vt:i4>
      </vt:variant>
      <vt:variant>
        <vt:i4>158</vt:i4>
      </vt:variant>
      <vt:variant>
        <vt:i4>0</vt:i4>
      </vt:variant>
      <vt:variant>
        <vt:i4>5</vt:i4>
      </vt:variant>
      <vt:variant>
        <vt:lpwstr/>
      </vt:variant>
      <vt:variant>
        <vt:lpwstr>_Toc317536795</vt:lpwstr>
      </vt:variant>
      <vt:variant>
        <vt:i4>1835012</vt:i4>
      </vt:variant>
      <vt:variant>
        <vt:i4>152</vt:i4>
      </vt:variant>
      <vt:variant>
        <vt:i4>0</vt:i4>
      </vt:variant>
      <vt:variant>
        <vt:i4>5</vt:i4>
      </vt:variant>
      <vt:variant>
        <vt:lpwstr/>
      </vt:variant>
      <vt:variant>
        <vt:lpwstr>_Toc317536794</vt:lpwstr>
      </vt:variant>
      <vt:variant>
        <vt:i4>1835011</vt:i4>
      </vt:variant>
      <vt:variant>
        <vt:i4>146</vt:i4>
      </vt:variant>
      <vt:variant>
        <vt:i4>0</vt:i4>
      </vt:variant>
      <vt:variant>
        <vt:i4>5</vt:i4>
      </vt:variant>
      <vt:variant>
        <vt:lpwstr/>
      </vt:variant>
      <vt:variant>
        <vt:lpwstr>_Toc317536793</vt:lpwstr>
      </vt:variant>
      <vt:variant>
        <vt:i4>1835010</vt:i4>
      </vt:variant>
      <vt:variant>
        <vt:i4>140</vt:i4>
      </vt:variant>
      <vt:variant>
        <vt:i4>0</vt:i4>
      </vt:variant>
      <vt:variant>
        <vt:i4>5</vt:i4>
      </vt:variant>
      <vt:variant>
        <vt:lpwstr/>
      </vt:variant>
      <vt:variant>
        <vt:lpwstr>_Toc317536792</vt:lpwstr>
      </vt:variant>
      <vt:variant>
        <vt:i4>1835009</vt:i4>
      </vt:variant>
      <vt:variant>
        <vt:i4>134</vt:i4>
      </vt:variant>
      <vt:variant>
        <vt:i4>0</vt:i4>
      </vt:variant>
      <vt:variant>
        <vt:i4>5</vt:i4>
      </vt:variant>
      <vt:variant>
        <vt:lpwstr/>
      </vt:variant>
      <vt:variant>
        <vt:lpwstr>_Toc317536791</vt:lpwstr>
      </vt:variant>
      <vt:variant>
        <vt:i4>1835008</vt:i4>
      </vt:variant>
      <vt:variant>
        <vt:i4>128</vt:i4>
      </vt:variant>
      <vt:variant>
        <vt:i4>0</vt:i4>
      </vt:variant>
      <vt:variant>
        <vt:i4>5</vt:i4>
      </vt:variant>
      <vt:variant>
        <vt:lpwstr/>
      </vt:variant>
      <vt:variant>
        <vt:lpwstr>_Toc317536790</vt:lpwstr>
      </vt:variant>
      <vt:variant>
        <vt:i4>1900553</vt:i4>
      </vt:variant>
      <vt:variant>
        <vt:i4>122</vt:i4>
      </vt:variant>
      <vt:variant>
        <vt:i4>0</vt:i4>
      </vt:variant>
      <vt:variant>
        <vt:i4>5</vt:i4>
      </vt:variant>
      <vt:variant>
        <vt:lpwstr/>
      </vt:variant>
      <vt:variant>
        <vt:lpwstr>_Toc317536789</vt:lpwstr>
      </vt:variant>
      <vt:variant>
        <vt:i4>1900552</vt:i4>
      </vt:variant>
      <vt:variant>
        <vt:i4>116</vt:i4>
      </vt:variant>
      <vt:variant>
        <vt:i4>0</vt:i4>
      </vt:variant>
      <vt:variant>
        <vt:i4>5</vt:i4>
      </vt:variant>
      <vt:variant>
        <vt:lpwstr/>
      </vt:variant>
      <vt:variant>
        <vt:lpwstr>_Toc317536788</vt:lpwstr>
      </vt:variant>
      <vt:variant>
        <vt:i4>1900551</vt:i4>
      </vt:variant>
      <vt:variant>
        <vt:i4>110</vt:i4>
      </vt:variant>
      <vt:variant>
        <vt:i4>0</vt:i4>
      </vt:variant>
      <vt:variant>
        <vt:i4>5</vt:i4>
      </vt:variant>
      <vt:variant>
        <vt:lpwstr/>
      </vt:variant>
      <vt:variant>
        <vt:lpwstr>_Toc317536787</vt:lpwstr>
      </vt:variant>
      <vt:variant>
        <vt:i4>1900550</vt:i4>
      </vt:variant>
      <vt:variant>
        <vt:i4>104</vt:i4>
      </vt:variant>
      <vt:variant>
        <vt:i4>0</vt:i4>
      </vt:variant>
      <vt:variant>
        <vt:i4>5</vt:i4>
      </vt:variant>
      <vt:variant>
        <vt:lpwstr/>
      </vt:variant>
      <vt:variant>
        <vt:lpwstr>_Toc317536786</vt:lpwstr>
      </vt:variant>
      <vt:variant>
        <vt:i4>1900549</vt:i4>
      </vt:variant>
      <vt:variant>
        <vt:i4>98</vt:i4>
      </vt:variant>
      <vt:variant>
        <vt:i4>0</vt:i4>
      </vt:variant>
      <vt:variant>
        <vt:i4>5</vt:i4>
      </vt:variant>
      <vt:variant>
        <vt:lpwstr/>
      </vt:variant>
      <vt:variant>
        <vt:lpwstr>_Toc317536785</vt:lpwstr>
      </vt:variant>
      <vt:variant>
        <vt:i4>1900548</vt:i4>
      </vt:variant>
      <vt:variant>
        <vt:i4>92</vt:i4>
      </vt:variant>
      <vt:variant>
        <vt:i4>0</vt:i4>
      </vt:variant>
      <vt:variant>
        <vt:i4>5</vt:i4>
      </vt:variant>
      <vt:variant>
        <vt:lpwstr/>
      </vt:variant>
      <vt:variant>
        <vt:lpwstr>_Toc317536784</vt:lpwstr>
      </vt:variant>
      <vt:variant>
        <vt:i4>1900547</vt:i4>
      </vt:variant>
      <vt:variant>
        <vt:i4>86</vt:i4>
      </vt:variant>
      <vt:variant>
        <vt:i4>0</vt:i4>
      </vt:variant>
      <vt:variant>
        <vt:i4>5</vt:i4>
      </vt:variant>
      <vt:variant>
        <vt:lpwstr/>
      </vt:variant>
      <vt:variant>
        <vt:lpwstr>_Toc317536783</vt:lpwstr>
      </vt:variant>
      <vt:variant>
        <vt:i4>1900546</vt:i4>
      </vt:variant>
      <vt:variant>
        <vt:i4>80</vt:i4>
      </vt:variant>
      <vt:variant>
        <vt:i4>0</vt:i4>
      </vt:variant>
      <vt:variant>
        <vt:i4>5</vt:i4>
      </vt:variant>
      <vt:variant>
        <vt:lpwstr/>
      </vt:variant>
      <vt:variant>
        <vt:lpwstr>_Toc317536782</vt:lpwstr>
      </vt:variant>
      <vt:variant>
        <vt:i4>1900545</vt:i4>
      </vt:variant>
      <vt:variant>
        <vt:i4>74</vt:i4>
      </vt:variant>
      <vt:variant>
        <vt:i4>0</vt:i4>
      </vt:variant>
      <vt:variant>
        <vt:i4>5</vt:i4>
      </vt:variant>
      <vt:variant>
        <vt:lpwstr/>
      </vt:variant>
      <vt:variant>
        <vt:lpwstr>_Toc317536781</vt:lpwstr>
      </vt:variant>
      <vt:variant>
        <vt:i4>1900544</vt:i4>
      </vt:variant>
      <vt:variant>
        <vt:i4>68</vt:i4>
      </vt:variant>
      <vt:variant>
        <vt:i4>0</vt:i4>
      </vt:variant>
      <vt:variant>
        <vt:i4>5</vt:i4>
      </vt:variant>
      <vt:variant>
        <vt:lpwstr/>
      </vt:variant>
      <vt:variant>
        <vt:lpwstr>_Toc317536780</vt:lpwstr>
      </vt:variant>
      <vt:variant>
        <vt:i4>1179657</vt:i4>
      </vt:variant>
      <vt:variant>
        <vt:i4>62</vt:i4>
      </vt:variant>
      <vt:variant>
        <vt:i4>0</vt:i4>
      </vt:variant>
      <vt:variant>
        <vt:i4>5</vt:i4>
      </vt:variant>
      <vt:variant>
        <vt:lpwstr/>
      </vt:variant>
      <vt:variant>
        <vt:lpwstr>_Toc317536779</vt:lpwstr>
      </vt:variant>
      <vt:variant>
        <vt:i4>1179656</vt:i4>
      </vt:variant>
      <vt:variant>
        <vt:i4>56</vt:i4>
      </vt:variant>
      <vt:variant>
        <vt:i4>0</vt:i4>
      </vt:variant>
      <vt:variant>
        <vt:i4>5</vt:i4>
      </vt:variant>
      <vt:variant>
        <vt:lpwstr/>
      </vt:variant>
      <vt:variant>
        <vt:lpwstr>_Toc317536778</vt:lpwstr>
      </vt:variant>
      <vt:variant>
        <vt:i4>1179655</vt:i4>
      </vt:variant>
      <vt:variant>
        <vt:i4>50</vt:i4>
      </vt:variant>
      <vt:variant>
        <vt:i4>0</vt:i4>
      </vt:variant>
      <vt:variant>
        <vt:i4>5</vt:i4>
      </vt:variant>
      <vt:variant>
        <vt:lpwstr/>
      </vt:variant>
      <vt:variant>
        <vt:lpwstr>_Toc317536777</vt:lpwstr>
      </vt:variant>
      <vt:variant>
        <vt:i4>1179654</vt:i4>
      </vt:variant>
      <vt:variant>
        <vt:i4>44</vt:i4>
      </vt:variant>
      <vt:variant>
        <vt:i4>0</vt:i4>
      </vt:variant>
      <vt:variant>
        <vt:i4>5</vt:i4>
      </vt:variant>
      <vt:variant>
        <vt:lpwstr/>
      </vt:variant>
      <vt:variant>
        <vt:lpwstr>_Toc317536776</vt:lpwstr>
      </vt:variant>
      <vt:variant>
        <vt:i4>1179653</vt:i4>
      </vt:variant>
      <vt:variant>
        <vt:i4>38</vt:i4>
      </vt:variant>
      <vt:variant>
        <vt:i4>0</vt:i4>
      </vt:variant>
      <vt:variant>
        <vt:i4>5</vt:i4>
      </vt:variant>
      <vt:variant>
        <vt:lpwstr/>
      </vt:variant>
      <vt:variant>
        <vt:lpwstr>_Toc317536775</vt:lpwstr>
      </vt:variant>
      <vt:variant>
        <vt:i4>1179652</vt:i4>
      </vt:variant>
      <vt:variant>
        <vt:i4>32</vt:i4>
      </vt:variant>
      <vt:variant>
        <vt:i4>0</vt:i4>
      </vt:variant>
      <vt:variant>
        <vt:i4>5</vt:i4>
      </vt:variant>
      <vt:variant>
        <vt:lpwstr/>
      </vt:variant>
      <vt:variant>
        <vt:lpwstr>_Toc317536774</vt:lpwstr>
      </vt:variant>
      <vt:variant>
        <vt:i4>1179651</vt:i4>
      </vt:variant>
      <vt:variant>
        <vt:i4>26</vt:i4>
      </vt:variant>
      <vt:variant>
        <vt:i4>0</vt:i4>
      </vt:variant>
      <vt:variant>
        <vt:i4>5</vt:i4>
      </vt:variant>
      <vt:variant>
        <vt:lpwstr/>
      </vt:variant>
      <vt:variant>
        <vt:lpwstr>_Toc317536773</vt:lpwstr>
      </vt:variant>
      <vt:variant>
        <vt:i4>1179650</vt:i4>
      </vt:variant>
      <vt:variant>
        <vt:i4>20</vt:i4>
      </vt:variant>
      <vt:variant>
        <vt:i4>0</vt:i4>
      </vt:variant>
      <vt:variant>
        <vt:i4>5</vt:i4>
      </vt:variant>
      <vt:variant>
        <vt:lpwstr/>
      </vt:variant>
      <vt:variant>
        <vt:lpwstr>_Toc317536772</vt:lpwstr>
      </vt:variant>
      <vt:variant>
        <vt:i4>1179649</vt:i4>
      </vt:variant>
      <vt:variant>
        <vt:i4>14</vt:i4>
      </vt:variant>
      <vt:variant>
        <vt:i4>0</vt:i4>
      </vt:variant>
      <vt:variant>
        <vt:i4>5</vt:i4>
      </vt:variant>
      <vt:variant>
        <vt:lpwstr/>
      </vt:variant>
      <vt:variant>
        <vt:lpwstr>_Toc317536771</vt:lpwstr>
      </vt:variant>
      <vt:variant>
        <vt:i4>1179648</vt:i4>
      </vt:variant>
      <vt:variant>
        <vt:i4>8</vt:i4>
      </vt:variant>
      <vt:variant>
        <vt:i4>0</vt:i4>
      </vt:variant>
      <vt:variant>
        <vt:i4>5</vt:i4>
      </vt:variant>
      <vt:variant>
        <vt:lpwstr/>
      </vt:variant>
      <vt:variant>
        <vt:lpwstr>_Toc317536770</vt:lpwstr>
      </vt:variant>
      <vt:variant>
        <vt:i4>1245193</vt:i4>
      </vt:variant>
      <vt:variant>
        <vt:i4>2</vt:i4>
      </vt:variant>
      <vt:variant>
        <vt:i4>0</vt:i4>
      </vt:variant>
      <vt:variant>
        <vt:i4>5</vt:i4>
      </vt:variant>
      <vt:variant>
        <vt:lpwstr/>
      </vt:variant>
      <vt:variant>
        <vt:lpwstr>_Toc317536769</vt:lpwstr>
      </vt:variant>
      <vt:variant>
        <vt:i4>7340041</vt:i4>
      </vt:variant>
      <vt:variant>
        <vt:i4>213039</vt:i4>
      </vt:variant>
      <vt:variant>
        <vt:i4>1060</vt:i4>
      </vt:variant>
      <vt:variant>
        <vt:i4>1</vt:i4>
      </vt:variant>
      <vt:variant>
        <vt:lpwstr>mpd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dc:title>
  <dc:creator>stevecook@hotmail.co.uk</dc:creator>
  <cp:lastModifiedBy>Steve Cook</cp:lastModifiedBy>
  <cp:revision>191</cp:revision>
  <cp:lastPrinted>2015-08-04T13:07:00Z</cp:lastPrinted>
  <dcterms:created xsi:type="dcterms:W3CDTF">2014-05-27T11:13:00Z</dcterms:created>
  <dcterms:modified xsi:type="dcterms:W3CDTF">2016-06-09T10:58:00Z</dcterms:modified>
</cp:coreProperties>
</file>