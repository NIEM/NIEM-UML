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4F24E4B7" w:rsidR="00000F87" w:rsidRPr="005F61CB" w:rsidRDefault="005F61CB" w:rsidP="005F61CB">
      <w:pPr>
        <w:rPr>
          <w:rFonts w:ascii="Arial" w:hAnsi="Arial" w:cs="Arial"/>
          <w:i/>
          <w:sz w:val="28"/>
          <w:szCs w:val="28"/>
        </w:rPr>
      </w:pPr>
      <w:r w:rsidRPr="005F61CB">
        <w:rPr>
          <w:rFonts w:ascii="Arial" w:hAnsi="Arial" w:cs="Arial"/>
          <w:i/>
          <w:sz w:val="28"/>
          <w:szCs w:val="28"/>
        </w:rPr>
        <w:t xml:space="preserve">FTF Beta </w:t>
      </w:r>
      <w:bookmarkStart w:id="0" w:name="_GoBack"/>
      <w:ins w:id="1" w:author="Steve Cook" w:date="2016-05-16T12:27:00Z">
        <w:r w:rsidR="00503AF4">
          <w:rPr>
            <w:rFonts w:ascii="Arial" w:hAnsi="Arial" w:cs="Arial"/>
            <w:i/>
            <w:sz w:val="28"/>
            <w:szCs w:val="28"/>
          </w:rPr>
          <w:t>2 with change bars</w:t>
        </w:r>
      </w:ins>
      <w:bookmarkEnd w:id="0"/>
      <w:del w:id="2" w:author="Steve Cook" w:date="2016-05-16T12:27:00Z">
        <w:r w:rsidRPr="005F61CB" w:rsidDel="00503AF4">
          <w:rPr>
            <w:rFonts w:ascii="Arial" w:hAnsi="Arial" w:cs="Arial"/>
            <w:i/>
            <w:sz w:val="28"/>
            <w:szCs w:val="28"/>
          </w:rPr>
          <w:delText>1</w:delText>
        </w:r>
      </w:del>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5B1A47EE"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del w:id="3" w:author="Steve Cook" w:date="2016-05-16T12:27:00Z">
        <w:r w:rsidR="00413CF3" w:rsidRPr="000755A7" w:rsidDel="00503AF4">
          <w:rPr>
            <w:rFonts w:ascii="Arial" w:hAnsi="Arial" w:cs="Arial"/>
            <w:sz w:val="28"/>
            <w:szCs w:val="28"/>
          </w:rPr>
          <w:delText>2015</w:delText>
        </w:r>
      </w:del>
      <w:ins w:id="4" w:author="Steve Cook" w:date="2016-05-16T12:27:00Z">
        <w:r w:rsidR="00503AF4" w:rsidRPr="000755A7">
          <w:rPr>
            <w:rFonts w:ascii="Arial" w:hAnsi="Arial" w:cs="Arial"/>
            <w:sz w:val="28"/>
            <w:szCs w:val="28"/>
          </w:rPr>
          <w:t>201</w:t>
        </w:r>
        <w:r w:rsidR="00503AF4">
          <w:rPr>
            <w:rFonts w:ascii="Arial" w:hAnsi="Arial" w:cs="Arial"/>
            <w:sz w:val="28"/>
            <w:szCs w:val="28"/>
          </w:rPr>
          <w:t>6</w:t>
        </w:r>
      </w:ins>
      <w:r w:rsidR="00413CF3" w:rsidRPr="000755A7">
        <w:rPr>
          <w:rFonts w:ascii="Arial" w:hAnsi="Arial" w:cs="Arial"/>
          <w:sz w:val="28"/>
          <w:szCs w:val="28"/>
        </w:rPr>
        <w:t>-</w:t>
      </w:r>
      <w:del w:id="5" w:author="Steve Cook" w:date="2016-05-16T12:27:00Z">
        <w:r w:rsidR="004C16EA" w:rsidDel="00503AF4">
          <w:rPr>
            <w:rFonts w:ascii="Arial" w:hAnsi="Arial" w:cs="Arial"/>
            <w:sz w:val="28"/>
            <w:szCs w:val="28"/>
          </w:rPr>
          <w:delText>08</w:delText>
        </w:r>
      </w:del>
      <w:ins w:id="6" w:author="Steve Cook" w:date="2016-05-16T12:27:00Z">
        <w:r w:rsidR="00503AF4">
          <w:rPr>
            <w:rFonts w:ascii="Arial" w:hAnsi="Arial" w:cs="Arial"/>
            <w:sz w:val="28"/>
            <w:szCs w:val="28"/>
          </w:rPr>
          <w:t>0</w:t>
        </w:r>
      </w:ins>
      <w:ins w:id="7" w:author="Steve Cook" w:date="2016-06-09T14:23:00Z">
        <w:r w:rsidR="00A43E0F">
          <w:rPr>
            <w:rFonts w:ascii="Arial" w:hAnsi="Arial" w:cs="Arial"/>
            <w:sz w:val="28"/>
            <w:szCs w:val="28"/>
          </w:rPr>
          <w:t>6</w:t>
        </w:r>
      </w:ins>
      <w:r w:rsidR="004C16EA">
        <w:rPr>
          <w:rFonts w:ascii="Arial" w:hAnsi="Arial" w:cs="Arial"/>
          <w:sz w:val="28"/>
          <w:szCs w:val="28"/>
        </w:rPr>
        <w:t>-</w:t>
      </w:r>
      <w:del w:id="8" w:author="Steve Cook" w:date="2016-05-16T12:27:00Z">
        <w:r w:rsidR="004C16EA" w:rsidDel="00503AF4">
          <w:rPr>
            <w:rFonts w:ascii="Arial" w:hAnsi="Arial" w:cs="Arial"/>
            <w:sz w:val="28"/>
            <w:szCs w:val="28"/>
          </w:rPr>
          <w:delText>01</w:delText>
        </w:r>
      </w:del>
      <w:ins w:id="9" w:author="Steve Cook" w:date="2016-05-16T12:27:00Z">
        <w:r w:rsidR="00503AF4">
          <w:rPr>
            <w:rFonts w:ascii="Arial" w:hAnsi="Arial" w:cs="Arial"/>
            <w:sz w:val="28"/>
            <w:szCs w:val="28"/>
          </w:rPr>
          <w:t>0</w:t>
        </w:r>
      </w:ins>
      <w:ins w:id="10" w:author="Steve Cook" w:date="2016-06-09T14:23:00Z">
        <w:r w:rsidR="00A43E0F">
          <w:rPr>
            <w:rFonts w:ascii="Arial" w:hAnsi="Arial" w:cs="Arial"/>
            <w:sz w:val="28"/>
            <w:szCs w:val="28"/>
          </w:rPr>
          <w:t>4</w:t>
        </w:r>
      </w:ins>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831E6C"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831E6C"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831E6C"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831E6C"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831E6C"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831E6C"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831E6C"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831E6C"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831E6C"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831E6C"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831E6C"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831E6C"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831E6C"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831E6C"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831E6C"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831E6C"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831E6C"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831E6C"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831E6C"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831E6C"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831E6C"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831E6C"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831E6C"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831E6C"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831E6C"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831E6C"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831E6C"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831E6C"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831E6C"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831E6C"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831E6C"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831E6C"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831E6C"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831E6C"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831E6C"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831E6C"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831E6C"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831E6C"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831E6C"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831E6C"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831E6C"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831E6C"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831E6C"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831E6C"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831E6C"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831E6C"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831E6C"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831E6C"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831E6C"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831E6C"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831E6C"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831E6C"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831E6C"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831E6C"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831E6C"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831E6C"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831E6C"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4DD6C50" w14:textId="20D0FFD8" w:rsidR="005F61CB" w:rsidDel="00503AF4" w:rsidRDefault="005F61CB" w:rsidP="005F61CB">
      <w:pPr>
        <w:pStyle w:val="Body"/>
        <w:rPr>
          <w:del w:id="11" w:author="Steve Cook" w:date="2016-05-16T12:29:00Z"/>
          <w:spacing w:val="2"/>
          <w:w w:val="100"/>
        </w:rPr>
      </w:pPr>
      <w:del w:id="12" w:author="Steve Cook" w:date="2016-05-16T12:29:00Z">
        <w:r w:rsidDel="00503AF4">
          <w:rPr>
            <w:spacing w:val="2"/>
            <w:w w:val="100"/>
          </w:rPr>
          <w:delText xml:space="preserve">This OMG document replaces the submission document (gov/2015-02-01, Alpha).  It is an OMG Adopted Beta Specification and is currently in the finalization phase. Comments on the content of this document are welcome, and should be directed to </w:delText>
        </w:r>
        <w:r w:rsidR="00503AF4" w:rsidDel="00503AF4">
          <w:fldChar w:fldCharType="begin"/>
        </w:r>
        <w:r w:rsidR="00503AF4" w:rsidDel="00503AF4">
          <w:delInstrText xml:space="preserve"> HYPERLINK "mailto:issues@omg.org" </w:delInstrText>
        </w:r>
        <w:r w:rsidR="00503AF4" w:rsidDel="00503AF4">
          <w:fldChar w:fldCharType="separate"/>
        </w:r>
        <w:r w:rsidDel="00503AF4">
          <w:rPr>
            <w:rStyle w:val="Hyperlink"/>
            <w:spacing w:val="2"/>
            <w:w w:val="100"/>
          </w:rPr>
          <w:delText>issues@omg.org</w:delText>
        </w:r>
        <w:r w:rsidR="00503AF4" w:rsidDel="00503AF4">
          <w:rPr>
            <w:rStyle w:val="Hyperlink"/>
            <w:spacing w:val="2"/>
          </w:rPr>
          <w:fldChar w:fldCharType="end"/>
        </w:r>
        <w:r w:rsidDel="00503AF4">
          <w:rPr>
            <w:spacing w:val="2"/>
            <w:w w:val="100"/>
          </w:rPr>
          <w:delText xml:space="preserve"> by March 3, 2016.</w:delText>
        </w:r>
      </w:del>
    </w:p>
    <w:p w14:paraId="1D911381" w14:textId="4FEDC206" w:rsidR="005F61CB" w:rsidDel="00503AF4" w:rsidRDefault="005F61CB" w:rsidP="005F61CB">
      <w:pPr>
        <w:pStyle w:val="Body"/>
        <w:rPr>
          <w:del w:id="13" w:author="Steve Cook" w:date="2016-05-16T12:29:00Z"/>
          <w:spacing w:val="2"/>
          <w:w w:val="100"/>
        </w:rPr>
      </w:pPr>
      <w:del w:id="14" w:author="Steve Cook" w:date="2016-05-16T12:29:00Z">
        <w:r w:rsidDel="00503AF4">
          <w:rPr>
            <w:spacing w:val="2"/>
            <w:w w:val="100"/>
          </w:rPr>
          <w:delText xml:space="preserve">You may view the pending issues for this specification from the OMG revision issues web page </w:delText>
        </w:r>
        <w:r w:rsidR="00503AF4" w:rsidDel="00503AF4">
          <w:fldChar w:fldCharType="begin"/>
        </w:r>
        <w:r w:rsidR="00503AF4" w:rsidDel="00503AF4">
          <w:delInstrText xml:space="preserve"> HYPERLINK "http://www.omg.org/issues/" </w:delInstrText>
        </w:r>
        <w:r w:rsidR="00503AF4" w:rsidDel="00503AF4">
          <w:fldChar w:fldCharType="separate"/>
        </w:r>
        <w:r w:rsidDel="00503AF4">
          <w:rPr>
            <w:rStyle w:val="Hyperlink"/>
            <w:spacing w:val="2"/>
            <w:w w:val="100"/>
          </w:rPr>
          <w:delText>http://www.omg.org/issues/</w:delText>
        </w:r>
        <w:r w:rsidR="00503AF4" w:rsidDel="00503AF4">
          <w:rPr>
            <w:rStyle w:val="Hyperlink"/>
            <w:spacing w:val="2"/>
          </w:rPr>
          <w:fldChar w:fldCharType="end"/>
        </w:r>
        <w:r w:rsidDel="00503AF4">
          <w:rPr>
            <w:spacing w:val="2"/>
            <w:w w:val="100"/>
          </w:rPr>
          <w:delText>.</w:delText>
        </w:r>
      </w:del>
    </w:p>
    <w:p w14:paraId="61A5F88E" w14:textId="6F395152" w:rsidR="005F61CB" w:rsidRDefault="005F61CB" w:rsidP="005F61CB">
      <w:pPr>
        <w:pStyle w:val="Body"/>
        <w:rPr>
          <w:spacing w:val="2"/>
          <w:w w:val="100"/>
        </w:rPr>
      </w:pPr>
      <w:del w:id="15" w:author="Steve Cook" w:date="2016-05-16T12:29:00Z">
        <w:r w:rsidDel="00503AF4">
          <w:rPr>
            <w:spacing w:val="2"/>
            <w:w w:val="100"/>
          </w:rPr>
          <w:delText>The FTF Recommendation and Report for this specification will be published on July 1, 2016. If you are reading this after that date, please download the available specification from the OMG Specifications Catalog.</w:delText>
        </w:r>
      </w:del>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5"/>
          <w:footerReference w:type="default" r:id="rId66"/>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072D667A" w14:textId="77777777" w:rsidR="00831E6C"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53659471" w:history="1">
        <w:r w:rsidR="00831E6C" w:rsidRPr="005472B6">
          <w:rPr>
            <w:rStyle w:val="Hyperlink"/>
          </w:rPr>
          <w:t>Preface</w:t>
        </w:r>
        <w:r w:rsidR="00831E6C">
          <w:rPr>
            <w:webHidden/>
          </w:rPr>
          <w:tab/>
        </w:r>
        <w:r w:rsidR="00831E6C">
          <w:rPr>
            <w:webHidden/>
          </w:rPr>
          <w:fldChar w:fldCharType="begin"/>
        </w:r>
        <w:r w:rsidR="00831E6C">
          <w:rPr>
            <w:webHidden/>
          </w:rPr>
          <w:instrText xml:space="preserve"> PAGEREF _Toc453659471 \h </w:instrText>
        </w:r>
        <w:r w:rsidR="00831E6C">
          <w:rPr>
            <w:webHidden/>
          </w:rPr>
        </w:r>
        <w:r w:rsidR="00831E6C">
          <w:rPr>
            <w:webHidden/>
          </w:rPr>
          <w:fldChar w:fldCharType="separate"/>
        </w:r>
        <w:r w:rsidR="008821D9">
          <w:rPr>
            <w:webHidden/>
          </w:rPr>
          <w:t>1</w:t>
        </w:r>
        <w:r w:rsidR="00831E6C">
          <w:rPr>
            <w:webHidden/>
          </w:rPr>
          <w:fldChar w:fldCharType="end"/>
        </w:r>
      </w:hyperlink>
    </w:p>
    <w:p w14:paraId="73C11794"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472" w:history="1">
        <w:r w:rsidRPr="005472B6">
          <w:rPr>
            <w:rStyle w:val="Hyperlink"/>
          </w:rPr>
          <w:t>1</w:t>
        </w:r>
        <w:r>
          <w:rPr>
            <w:rFonts w:asciiTheme="minorHAnsi" w:eastAsiaTheme="minorEastAsia" w:hAnsiTheme="minorHAnsi" w:cstheme="minorBidi"/>
            <w:b w:val="0"/>
            <w:sz w:val="22"/>
            <w:szCs w:val="22"/>
            <w:lang w:val="en-GB" w:eastAsia="en-GB"/>
          </w:rPr>
          <w:tab/>
        </w:r>
        <w:r w:rsidRPr="005472B6">
          <w:rPr>
            <w:rStyle w:val="Hyperlink"/>
          </w:rPr>
          <w:t>Scope</w:t>
        </w:r>
        <w:r>
          <w:rPr>
            <w:webHidden/>
          </w:rPr>
          <w:tab/>
        </w:r>
        <w:r>
          <w:rPr>
            <w:webHidden/>
          </w:rPr>
          <w:fldChar w:fldCharType="begin"/>
        </w:r>
        <w:r>
          <w:rPr>
            <w:webHidden/>
          </w:rPr>
          <w:instrText xml:space="preserve"> PAGEREF _Toc453659472 \h </w:instrText>
        </w:r>
        <w:r>
          <w:rPr>
            <w:webHidden/>
          </w:rPr>
        </w:r>
        <w:r>
          <w:rPr>
            <w:webHidden/>
          </w:rPr>
          <w:fldChar w:fldCharType="separate"/>
        </w:r>
        <w:r w:rsidR="008821D9">
          <w:rPr>
            <w:webHidden/>
          </w:rPr>
          <w:t>3</w:t>
        </w:r>
        <w:r>
          <w:rPr>
            <w:webHidden/>
          </w:rPr>
          <w:fldChar w:fldCharType="end"/>
        </w:r>
      </w:hyperlink>
    </w:p>
    <w:p w14:paraId="51B290FC"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73" w:history="1">
        <w:r w:rsidRPr="005472B6">
          <w:rPr>
            <w:rStyle w:val="Hyperlink"/>
            <w:noProof/>
          </w:rPr>
          <w:t>1.1</w:t>
        </w:r>
        <w:r>
          <w:rPr>
            <w:rFonts w:asciiTheme="minorHAnsi" w:eastAsiaTheme="minorEastAsia" w:hAnsiTheme="minorHAnsi" w:cstheme="minorBidi"/>
            <w:noProof/>
            <w:sz w:val="22"/>
            <w:szCs w:val="22"/>
            <w:lang w:val="en-GB" w:eastAsia="en-GB"/>
          </w:rPr>
          <w:tab/>
        </w:r>
        <w:r w:rsidRPr="005472B6">
          <w:rPr>
            <w:rStyle w:val="Hyperlink"/>
            <w:noProof/>
          </w:rPr>
          <w:t>NIEM-UML Background</w:t>
        </w:r>
        <w:r>
          <w:rPr>
            <w:noProof/>
            <w:webHidden/>
          </w:rPr>
          <w:tab/>
        </w:r>
        <w:r>
          <w:rPr>
            <w:noProof/>
            <w:webHidden/>
          </w:rPr>
          <w:fldChar w:fldCharType="begin"/>
        </w:r>
        <w:r>
          <w:rPr>
            <w:noProof/>
            <w:webHidden/>
          </w:rPr>
          <w:instrText xml:space="preserve"> PAGEREF _Toc453659473 \h </w:instrText>
        </w:r>
        <w:r>
          <w:rPr>
            <w:noProof/>
            <w:webHidden/>
          </w:rPr>
        </w:r>
        <w:r>
          <w:rPr>
            <w:noProof/>
            <w:webHidden/>
          </w:rPr>
          <w:fldChar w:fldCharType="separate"/>
        </w:r>
        <w:r w:rsidR="008821D9">
          <w:rPr>
            <w:noProof/>
            <w:webHidden/>
          </w:rPr>
          <w:t>3</w:t>
        </w:r>
        <w:r>
          <w:rPr>
            <w:noProof/>
            <w:webHidden/>
          </w:rPr>
          <w:fldChar w:fldCharType="end"/>
        </w:r>
      </w:hyperlink>
    </w:p>
    <w:p w14:paraId="4A70F614"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74" w:history="1">
        <w:r w:rsidRPr="005472B6">
          <w:rPr>
            <w:rStyle w:val="Hyperlink"/>
            <w:noProof/>
          </w:rPr>
          <w:t>1.2</w:t>
        </w:r>
        <w:r>
          <w:rPr>
            <w:rFonts w:asciiTheme="minorHAnsi" w:eastAsiaTheme="minorEastAsia" w:hAnsiTheme="minorHAnsi" w:cstheme="minorBidi"/>
            <w:noProof/>
            <w:sz w:val="22"/>
            <w:szCs w:val="22"/>
            <w:lang w:val="en-GB" w:eastAsia="en-GB"/>
          </w:rPr>
          <w:tab/>
        </w:r>
        <w:r w:rsidRPr="005472B6">
          <w:rPr>
            <w:rStyle w:val="Hyperlink"/>
            <w:noProof/>
          </w:rPr>
          <w:t>Intended Users of NIEM-UML</w:t>
        </w:r>
        <w:r>
          <w:rPr>
            <w:noProof/>
            <w:webHidden/>
          </w:rPr>
          <w:tab/>
        </w:r>
        <w:r>
          <w:rPr>
            <w:noProof/>
            <w:webHidden/>
          </w:rPr>
          <w:fldChar w:fldCharType="begin"/>
        </w:r>
        <w:r>
          <w:rPr>
            <w:noProof/>
            <w:webHidden/>
          </w:rPr>
          <w:instrText xml:space="preserve"> PAGEREF _Toc453659474 \h </w:instrText>
        </w:r>
        <w:r>
          <w:rPr>
            <w:noProof/>
            <w:webHidden/>
          </w:rPr>
        </w:r>
        <w:r>
          <w:rPr>
            <w:noProof/>
            <w:webHidden/>
          </w:rPr>
          <w:fldChar w:fldCharType="separate"/>
        </w:r>
        <w:r w:rsidR="008821D9">
          <w:rPr>
            <w:noProof/>
            <w:webHidden/>
          </w:rPr>
          <w:t>3</w:t>
        </w:r>
        <w:r>
          <w:rPr>
            <w:noProof/>
            <w:webHidden/>
          </w:rPr>
          <w:fldChar w:fldCharType="end"/>
        </w:r>
      </w:hyperlink>
    </w:p>
    <w:p w14:paraId="6A9D31A2"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75" w:history="1">
        <w:r w:rsidRPr="005472B6">
          <w:rPr>
            <w:rStyle w:val="Hyperlink"/>
            <w:noProof/>
          </w:rPr>
          <w:t>1.3</w:t>
        </w:r>
        <w:r>
          <w:rPr>
            <w:rFonts w:asciiTheme="minorHAnsi" w:eastAsiaTheme="minorEastAsia" w:hAnsiTheme="minorHAnsi" w:cstheme="minorBidi"/>
            <w:noProof/>
            <w:sz w:val="22"/>
            <w:szCs w:val="22"/>
            <w:lang w:val="en-GB" w:eastAsia="en-GB"/>
          </w:rPr>
          <w:tab/>
        </w:r>
        <w:r w:rsidRPr="005472B6">
          <w:rPr>
            <w:rStyle w:val="Hyperlink"/>
            <w:noProof/>
          </w:rPr>
          <w:t>NIEM-UML Profiles</w:t>
        </w:r>
        <w:r>
          <w:rPr>
            <w:noProof/>
            <w:webHidden/>
          </w:rPr>
          <w:tab/>
        </w:r>
        <w:r>
          <w:rPr>
            <w:noProof/>
            <w:webHidden/>
          </w:rPr>
          <w:fldChar w:fldCharType="begin"/>
        </w:r>
        <w:r>
          <w:rPr>
            <w:noProof/>
            <w:webHidden/>
          </w:rPr>
          <w:instrText xml:space="preserve"> PAGEREF _Toc453659475 \h </w:instrText>
        </w:r>
        <w:r>
          <w:rPr>
            <w:noProof/>
            <w:webHidden/>
          </w:rPr>
        </w:r>
        <w:r>
          <w:rPr>
            <w:noProof/>
            <w:webHidden/>
          </w:rPr>
          <w:fldChar w:fldCharType="separate"/>
        </w:r>
        <w:r w:rsidR="008821D9">
          <w:rPr>
            <w:noProof/>
            <w:webHidden/>
          </w:rPr>
          <w:t>4</w:t>
        </w:r>
        <w:r>
          <w:rPr>
            <w:noProof/>
            <w:webHidden/>
          </w:rPr>
          <w:fldChar w:fldCharType="end"/>
        </w:r>
      </w:hyperlink>
    </w:p>
    <w:p w14:paraId="2B8601EC"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76" w:history="1">
        <w:r w:rsidRPr="005472B6">
          <w:rPr>
            <w:rStyle w:val="Hyperlink"/>
            <w:noProof/>
          </w:rPr>
          <w:t>1.4</w:t>
        </w:r>
        <w:r>
          <w:rPr>
            <w:rFonts w:asciiTheme="minorHAnsi" w:eastAsiaTheme="minorEastAsia" w:hAnsiTheme="minorHAnsi" w:cstheme="minorBidi"/>
            <w:noProof/>
            <w:sz w:val="22"/>
            <w:szCs w:val="22"/>
            <w:lang w:val="en-GB" w:eastAsia="en-GB"/>
          </w:rPr>
          <w:tab/>
        </w:r>
        <w:r w:rsidRPr="005472B6">
          <w:rPr>
            <w:rStyle w:val="Hyperlink"/>
            <w:noProof/>
          </w:rPr>
          <w:t>NIEM-UML Transformations</w:t>
        </w:r>
        <w:r>
          <w:rPr>
            <w:noProof/>
            <w:webHidden/>
          </w:rPr>
          <w:tab/>
        </w:r>
        <w:r>
          <w:rPr>
            <w:noProof/>
            <w:webHidden/>
          </w:rPr>
          <w:fldChar w:fldCharType="begin"/>
        </w:r>
        <w:r>
          <w:rPr>
            <w:noProof/>
            <w:webHidden/>
          </w:rPr>
          <w:instrText xml:space="preserve"> PAGEREF _Toc453659476 \h </w:instrText>
        </w:r>
        <w:r>
          <w:rPr>
            <w:noProof/>
            <w:webHidden/>
          </w:rPr>
        </w:r>
        <w:r>
          <w:rPr>
            <w:noProof/>
            <w:webHidden/>
          </w:rPr>
          <w:fldChar w:fldCharType="separate"/>
        </w:r>
        <w:r w:rsidR="008821D9">
          <w:rPr>
            <w:noProof/>
            <w:webHidden/>
          </w:rPr>
          <w:t>5</w:t>
        </w:r>
        <w:r>
          <w:rPr>
            <w:noProof/>
            <w:webHidden/>
          </w:rPr>
          <w:fldChar w:fldCharType="end"/>
        </w:r>
      </w:hyperlink>
    </w:p>
    <w:p w14:paraId="4F048E0E"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77" w:history="1">
        <w:r w:rsidRPr="005472B6">
          <w:rPr>
            <w:rStyle w:val="Hyperlink"/>
            <w:noProof/>
          </w:rPr>
          <w:t>1.5</w:t>
        </w:r>
        <w:r>
          <w:rPr>
            <w:rFonts w:asciiTheme="minorHAnsi" w:eastAsiaTheme="minorEastAsia" w:hAnsiTheme="minorHAnsi" w:cstheme="minorBidi"/>
            <w:noProof/>
            <w:sz w:val="22"/>
            <w:szCs w:val="22"/>
            <w:lang w:val="en-GB" w:eastAsia="en-GB"/>
          </w:rPr>
          <w:tab/>
        </w:r>
        <w:r w:rsidRPr="005472B6">
          <w:rPr>
            <w:rStyle w:val="Hyperlink"/>
            <w:noProof/>
          </w:rPr>
          <w:t>NIEM-UML Libraries</w:t>
        </w:r>
        <w:r>
          <w:rPr>
            <w:noProof/>
            <w:webHidden/>
          </w:rPr>
          <w:tab/>
        </w:r>
        <w:r>
          <w:rPr>
            <w:noProof/>
            <w:webHidden/>
          </w:rPr>
          <w:fldChar w:fldCharType="begin"/>
        </w:r>
        <w:r>
          <w:rPr>
            <w:noProof/>
            <w:webHidden/>
          </w:rPr>
          <w:instrText xml:space="preserve"> PAGEREF _Toc453659477 \h </w:instrText>
        </w:r>
        <w:r>
          <w:rPr>
            <w:noProof/>
            <w:webHidden/>
          </w:rPr>
        </w:r>
        <w:r>
          <w:rPr>
            <w:noProof/>
            <w:webHidden/>
          </w:rPr>
          <w:fldChar w:fldCharType="separate"/>
        </w:r>
        <w:r w:rsidR="008821D9">
          <w:rPr>
            <w:noProof/>
            <w:webHidden/>
          </w:rPr>
          <w:t>5</w:t>
        </w:r>
        <w:r>
          <w:rPr>
            <w:noProof/>
            <w:webHidden/>
          </w:rPr>
          <w:fldChar w:fldCharType="end"/>
        </w:r>
      </w:hyperlink>
    </w:p>
    <w:p w14:paraId="7CCA8852"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478" w:history="1">
        <w:r w:rsidRPr="005472B6">
          <w:rPr>
            <w:rStyle w:val="Hyperlink"/>
          </w:rPr>
          <w:t>2</w:t>
        </w:r>
        <w:r>
          <w:rPr>
            <w:rFonts w:asciiTheme="minorHAnsi" w:eastAsiaTheme="minorEastAsia" w:hAnsiTheme="minorHAnsi" w:cstheme="minorBidi"/>
            <w:b w:val="0"/>
            <w:sz w:val="22"/>
            <w:szCs w:val="22"/>
            <w:lang w:val="en-GB" w:eastAsia="en-GB"/>
          </w:rPr>
          <w:tab/>
        </w:r>
        <w:r w:rsidRPr="005472B6">
          <w:rPr>
            <w:rStyle w:val="Hyperlink"/>
          </w:rPr>
          <w:t>Conformance</w:t>
        </w:r>
        <w:r>
          <w:rPr>
            <w:webHidden/>
          </w:rPr>
          <w:tab/>
        </w:r>
        <w:r>
          <w:rPr>
            <w:webHidden/>
          </w:rPr>
          <w:fldChar w:fldCharType="begin"/>
        </w:r>
        <w:r>
          <w:rPr>
            <w:webHidden/>
          </w:rPr>
          <w:instrText xml:space="preserve"> PAGEREF _Toc453659478 \h </w:instrText>
        </w:r>
        <w:r>
          <w:rPr>
            <w:webHidden/>
          </w:rPr>
        </w:r>
        <w:r>
          <w:rPr>
            <w:webHidden/>
          </w:rPr>
          <w:fldChar w:fldCharType="separate"/>
        </w:r>
        <w:r w:rsidR="008821D9">
          <w:rPr>
            <w:webHidden/>
          </w:rPr>
          <w:t>6</w:t>
        </w:r>
        <w:r>
          <w:rPr>
            <w:webHidden/>
          </w:rPr>
          <w:fldChar w:fldCharType="end"/>
        </w:r>
      </w:hyperlink>
    </w:p>
    <w:p w14:paraId="00DCBECF"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79" w:history="1">
        <w:r w:rsidRPr="005472B6">
          <w:rPr>
            <w:rStyle w:val="Hyperlink"/>
            <w:noProof/>
          </w:rPr>
          <w:t>2.1</w:t>
        </w:r>
        <w:r>
          <w:rPr>
            <w:rFonts w:asciiTheme="minorHAnsi" w:eastAsiaTheme="minorEastAsia" w:hAnsiTheme="minorHAnsi" w:cstheme="minorBidi"/>
            <w:noProof/>
            <w:sz w:val="22"/>
            <w:szCs w:val="22"/>
            <w:lang w:val="en-GB" w:eastAsia="en-GB"/>
          </w:rPr>
          <w:tab/>
        </w:r>
        <w:r w:rsidRPr="005472B6">
          <w:rPr>
            <w:rStyle w:val="Hyperlink"/>
            <w:noProof/>
          </w:rPr>
          <w:t>Conformance Points</w:t>
        </w:r>
        <w:r>
          <w:rPr>
            <w:noProof/>
            <w:webHidden/>
          </w:rPr>
          <w:tab/>
        </w:r>
        <w:r>
          <w:rPr>
            <w:noProof/>
            <w:webHidden/>
          </w:rPr>
          <w:fldChar w:fldCharType="begin"/>
        </w:r>
        <w:r>
          <w:rPr>
            <w:noProof/>
            <w:webHidden/>
          </w:rPr>
          <w:instrText xml:space="preserve"> PAGEREF _Toc453659479 \h </w:instrText>
        </w:r>
        <w:r>
          <w:rPr>
            <w:noProof/>
            <w:webHidden/>
          </w:rPr>
        </w:r>
        <w:r>
          <w:rPr>
            <w:noProof/>
            <w:webHidden/>
          </w:rPr>
          <w:fldChar w:fldCharType="separate"/>
        </w:r>
        <w:r w:rsidR="008821D9">
          <w:rPr>
            <w:noProof/>
            <w:webHidden/>
          </w:rPr>
          <w:t>6</w:t>
        </w:r>
        <w:r>
          <w:rPr>
            <w:noProof/>
            <w:webHidden/>
          </w:rPr>
          <w:fldChar w:fldCharType="end"/>
        </w:r>
      </w:hyperlink>
    </w:p>
    <w:p w14:paraId="2F90B8FB"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80" w:history="1">
        <w:r w:rsidRPr="005472B6">
          <w:rPr>
            <w:rStyle w:val="Hyperlink"/>
            <w:noProof/>
          </w:rPr>
          <w:t>2.2</w:t>
        </w:r>
        <w:r>
          <w:rPr>
            <w:rFonts w:asciiTheme="minorHAnsi" w:eastAsiaTheme="minorEastAsia" w:hAnsiTheme="minorHAnsi" w:cstheme="minorBidi"/>
            <w:noProof/>
            <w:sz w:val="22"/>
            <w:szCs w:val="22"/>
            <w:lang w:val="en-GB" w:eastAsia="en-GB"/>
          </w:rPr>
          <w:tab/>
        </w:r>
        <w:r w:rsidRPr="005472B6">
          <w:rPr>
            <w:rStyle w:val="Hyperlink"/>
            <w:noProof/>
          </w:rPr>
          <w:t>NIEM Platform Independent Model (PIM)</w:t>
        </w:r>
        <w:r>
          <w:rPr>
            <w:noProof/>
            <w:webHidden/>
          </w:rPr>
          <w:tab/>
        </w:r>
        <w:r>
          <w:rPr>
            <w:noProof/>
            <w:webHidden/>
          </w:rPr>
          <w:fldChar w:fldCharType="begin"/>
        </w:r>
        <w:r>
          <w:rPr>
            <w:noProof/>
            <w:webHidden/>
          </w:rPr>
          <w:instrText xml:space="preserve"> PAGEREF _Toc453659480 \h </w:instrText>
        </w:r>
        <w:r>
          <w:rPr>
            <w:noProof/>
            <w:webHidden/>
          </w:rPr>
        </w:r>
        <w:r>
          <w:rPr>
            <w:noProof/>
            <w:webHidden/>
          </w:rPr>
          <w:fldChar w:fldCharType="separate"/>
        </w:r>
        <w:r w:rsidR="008821D9">
          <w:rPr>
            <w:noProof/>
            <w:webHidden/>
          </w:rPr>
          <w:t>6</w:t>
        </w:r>
        <w:r>
          <w:rPr>
            <w:noProof/>
            <w:webHidden/>
          </w:rPr>
          <w:fldChar w:fldCharType="end"/>
        </w:r>
      </w:hyperlink>
    </w:p>
    <w:p w14:paraId="5E154E59"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81" w:history="1">
        <w:r w:rsidRPr="005472B6">
          <w:rPr>
            <w:rStyle w:val="Hyperlink"/>
            <w:noProof/>
          </w:rPr>
          <w:t>2.3</w:t>
        </w:r>
        <w:r>
          <w:rPr>
            <w:rFonts w:asciiTheme="minorHAnsi" w:eastAsiaTheme="minorEastAsia" w:hAnsiTheme="minorHAnsi" w:cstheme="minorBidi"/>
            <w:noProof/>
            <w:sz w:val="22"/>
            <w:szCs w:val="22"/>
            <w:lang w:val="en-GB" w:eastAsia="en-GB"/>
          </w:rPr>
          <w:tab/>
        </w:r>
        <w:r w:rsidRPr="005472B6">
          <w:rPr>
            <w:rStyle w:val="Hyperlink"/>
            <w:noProof/>
          </w:rPr>
          <w:t>NIEM Platform Specific Model (PSM)</w:t>
        </w:r>
        <w:r>
          <w:rPr>
            <w:noProof/>
            <w:webHidden/>
          </w:rPr>
          <w:tab/>
        </w:r>
        <w:r>
          <w:rPr>
            <w:noProof/>
            <w:webHidden/>
          </w:rPr>
          <w:fldChar w:fldCharType="begin"/>
        </w:r>
        <w:r>
          <w:rPr>
            <w:noProof/>
            <w:webHidden/>
          </w:rPr>
          <w:instrText xml:space="preserve"> PAGEREF _Toc453659481 \h </w:instrText>
        </w:r>
        <w:r>
          <w:rPr>
            <w:noProof/>
            <w:webHidden/>
          </w:rPr>
        </w:r>
        <w:r>
          <w:rPr>
            <w:noProof/>
            <w:webHidden/>
          </w:rPr>
          <w:fldChar w:fldCharType="separate"/>
        </w:r>
        <w:r w:rsidR="008821D9">
          <w:rPr>
            <w:noProof/>
            <w:webHidden/>
          </w:rPr>
          <w:t>6</w:t>
        </w:r>
        <w:r>
          <w:rPr>
            <w:noProof/>
            <w:webHidden/>
          </w:rPr>
          <w:fldChar w:fldCharType="end"/>
        </w:r>
      </w:hyperlink>
    </w:p>
    <w:p w14:paraId="726B9784"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82" w:history="1">
        <w:r w:rsidRPr="005472B6">
          <w:rPr>
            <w:rStyle w:val="Hyperlink"/>
            <w:noProof/>
          </w:rPr>
          <w:t>2.4</w:t>
        </w:r>
        <w:r>
          <w:rPr>
            <w:rFonts w:asciiTheme="minorHAnsi" w:eastAsiaTheme="minorEastAsia" w:hAnsiTheme="minorHAnsi" w:cstheme="minorBidi"/>
            <w:noProof/>
            <w:sz w:val="22"/>
            <w:szCs w:val="22"/>
            <w:lang w:val="en-GB" w:eastAsia="en-GB"/>
          </w:rPr>
          <w:tab/>
        </w:r>
        <w:r w:rsidRPr="005472B6">
          <w:rPr>
            <w:rStyle w:val="Hyperlink"/>
            <w:noProof/>
          </w:rPr>
          <w:t>NIEM Model Package Description (MPD) Model</w:t>
        </w:r>
        <w:r>
          <w:rPr>
            <w:noProof/>
            <w:webHidden/>
          </w:rPr>
          <w:tab/>
        </w:r>
        <w:r>
          <w:rPr>
            <w:noProof/>
            <w:webHidden/>
          </w:rPr>
          <w:fldChar w:fldCharType="begin"/>
        </w:r>
        <w:r>
          <w:rPr>
            <w:noProof/>
            <w:webHidden/>
          </w:rPr>
          <w:instrText xml:space="preserve"> PAGEREF _Toc453659482 \h </w:instrText>
        </w:r>
        <w:r>
          <w:rPr>
            <w:noProof/>
            <w:webHidden/>
          </w:rPr>
        </w:r>
        <w:r>
          <w:rPr>
            <w:noProof/>
            <w:webHidden/>
          </w:rPr>
          <w:fldChar w:fldCharType="separate"/>
        </w:r>
        <w:r w:rsidR="008821D9">
          <w:rPr>
            <w:noProof/>
            <w:webHidden/>
          </w:rPr>
          <w:t>7</w:t>
        </w:r>
        <w:r>
          <w:rPr>
            <w:noProof/>
            <w:webHidden/>
          </w:rPr>
          <w:fldChar w:fldCharType="end"/>
        </w:r>
      </w:hyperlink>
    </w:p>
    <w:p w14:paraId="24A089C2"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83" w:history="1">
        <w:r w:rsidRPr="005472B6">
          <w:rPr>
            <w:rStyle w:val="Hyperlink"/>
            <w:noProof/>
          </w:rPr>
          <w:t>2.5</w:t>
        </w:r>
        <w:r>
          <w:rPr>
            <w:rFonts w:asciiTheme="minorHAnsi" w:eastAsiaTheme="minorEastAsia" w:hAnsiTheme="minorHAnsi" w:cstheme="minorBidi"/>
            <w:noProof/>
            <w:sz w:val="22"/>
            <w:szCs w:val="22"/>
            <w:lang w:val="en-GB" w:eastAsia="en-GB"/>
          </w:rPr>
          <w:tab/>
        </w:r>
        <w:r w:rsidRPr="005472B6">
          <w:rPr>
            <w:rStyle w:val="Hyperlink"/>
            <w:noProof/>
          </w:rPr>
          <w:t>NIEM PIM to NIEM PSM Transform</w:t>
        </w:r>
        <w:r>
          <w:rPr>
            <w:noProof/>
            <w:webHidden/>
          </w:rPr>
          <w:tab/>
        </w:r>
        <w:r>
          <w:rPr>
            <w:noProof/>
            <w:webHidden/>
          </w:rPr>
          <w:fldChar w:fldCharType="begin"/>
        </w:r>
        <w:r>
          <w:rPr>
            <w:noProof/>
            <w:webHidden/>
          </w:rPr>
          <w:instrText xml:space="preserve"> PAGEREF _Toc453659483 \h </w:instrText>
        </w:r>
        <w:r>
          <w:rPr>
            <w:noProof/>
            <w:webHidden/>
          </w:rPr>
        </w:r>
        <w:r>
          <w:rPr>
            <w:noProof/>
            <w:webHidden/>
          </w:rPr>
          <w:fldChar w:fldCharType="separate"/>
        </w:r>
        <w:r w:rsidR="008821D9">
          <w:rPr>
            <w:noProof/>
            <w:webHidden/>
          </w:rPr>
          <w:t>7</w:t>
        </w:r>
        <w:r>
          <w:rPr>
            <w:noProof/>
            <w:webHidden/>
          </w:rPr>
          <w:fldChar w:fldCharType="end"/>
        </w:r>
      </w:hyperlink>
    </w:p>
    <w:p w14:paraId="3DD1930C"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84" w:history="1">
        <w:r w:rsidRPr="005472B6">
          <w:rPr>
            <w:rStyle w:val="Hyperlink"/>
            <w:noProof/>
          </w:rPr>
          <w:t>2.6</w:t>
        </w:r>
        <w:r>
          <w:rPr>
            <w:rFonts w:asciiTheme="minorHAnsi" w:eastAsiaTheme="minorEastAsia" w:hAnsiTheme="minorHAnsi" w:cstheme="minorBidi"/>
            <w:noProof/>
            <w:sz w:val="22"/>
            <w:szCs w:val="22"/>
            <w:lang w:val="en-GB" w:eastAsia="en-GB"/>
          </w:rPr>
          <w:tab/>
        </w:r>
        <w:r w:rsidRPr="005472B6">
          <w:rPr>
            <w:rStyle w:val="Hyperlink"/>
            <w:noProof/>
          </w:rPr>
          <w:t>NIEM PSM to NIEM-Conforming XML Schema Transform</w:t>
        </w:r>
        <w:r>
          <w:rPr>
            <w:noProof/>
            <w:webHidden/>
          </w:rPr>
          <w:tab/>
        </w:r>
        <w:r>
          <w:rPr>
            <w:noProof/>
            <w:webHidden/>
          </w:rPr>
          <w:fldChar w:fldCharType="begin"/>
        </w:r>
        <w:r>
          <w:rPr>
            <w:noProof/>
            <w:webHidden/>
          </w:rPr>
          <w:instrText xml:space="preserve"> PAGEREF _Toc453659484 \h </w:instrText>
        </w:r>
        <w:r>
          <w:rPr>
            <w:noProof/>
            <w:webHidden/>
          </w:rPr>
        </w:r>
        <w:r>
          <w:rPr>
            <w:noProof/>
            <w:webHidden/>
          </w:rPr>
          <w:fldChar w:fldCharType="separate"/>
        </w:r>
        <w:r w:rsidR="008821D9">
          <w:rPr>
            <w:noProof/>
            <w:webHidden/>
          </w:rPr>
          <w:t>7</w:t>
        </w:r>
        <w:r>
          <w:rPr>
            <w:noProof/>
            <w:webHidden/>
          </w:rPr>
          <w:fldChar w:fldCharType="end"/>
        </w:r>
      </w:hyperlink>
    </w:p>
    <w:p w14:paraId="2C02F659"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85" w:history="1">
        <w:r w:rsidRPr="005472B6">
          <w:rPr>
            <w:rStyle w:val="Hyperlink"/>
            <w:noProof/>
          </w:rPr>
          <w:t>2.7</w:t>
        </w:r>
        <w:r>
          <w:rPr>
            <w:rFonts w:asciiTheme="minorHAnsi" w:eastAsiaTheme="minorEastAsia" w:hAnsiTheme="minorHAnsi" w:cstheme="minorBidi"/>
            <w:noProof/>
            <w:sz w:val="22"/>
            <w:szCs w:val="22"/>
            <w:lang w:val="en-GB" w:eastAsia="en-GB"/>
          </w:rPr>
          <w:tab/>
        </w:r>
        <w:r w:rsidRPr="005472B6">
          <w:rPr>
            <w:rStyle w:val="Hyperlink"/>
            <w:noProof/>
          </w:rPr>
          <w:t>NIEM MPD Model to NIEM MPD Artifact Transform</w:t>
        </w:r>
        <w:r>
          <w:rPr>
            <w:noProof/>
            <w:webHidden/>
          </w:rPr>
          <w:tab/>
        </w:r>
        <w:r>
          <w:rPr>
            <w:noProof/>
            <w:webHidden/>
          </w:rPr>
          <w:fldChar w:fldCharType="begin"/>
        </w:r>
        <w:r>
          <w:rPr>
            <w:noProof/>
            <w:webHidden/>
          </w:rPr>
          <w:instrText xml:space="preserve"> PAGEREF _Toc453659485 \h </w:instrText>
        </w:r>
        <w:r>
          <w:rPr>
            <w:noProof/>
            <w:webHidden/>
          </w:rPr>
        </w:r>
        <w:r>
          <w:rPr>
            <w:noProof/>
            <w:webHidden/>
          </w:rPr>
          <w:fldChar w:fldCharType="separate"/>
        </w:r>
        <w:r w:rsidR="008821D9">
          <w:rPr>
            <w:noProof/>
            <w:webHidden/>
          </w:rPr>
          <w:t>7</w:t>
        </w:r>
        <w:r>
          <w:rPr>
            <w:noProof/>
            <w:webHidden/>
          </w:rPr>
          <w:fldChar w:fldCharType="end"/>
        </w:r>
      </w:hyperlink>
    </w:p>
    <w:p w14:paraId="08B176A6"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86" w:history="1">
        <w:r w:rsidRPr="005472B6">
          <w:rPr>
            <w:rStyle w:val="Hyperlink"/>
            <w:noProof/>
          </w:rPr>
          <w:t>2.8</w:t>
        </w:r>
        <w:r>
          <w:rPr>
            <w:rFonts w:asciiTheme="minorHAnsi" w:eastAsiaTheme="minorEastAsia" w:hAnsiTheme="minorHAnsi" w:cstheme="minorBidi"/>
            <w:noProof/>
            <w:sz w:val="22"/>
            <w:szCs w:val="22"/>
            <w:lang w:val="en-GB" w:eastAsia="en-GB"/>
          </w:rPr>
          <w:tab/>
        </w:r>
        <w:r w:rsidRPr="005472B6">
          <w:rPr>
            <w:rStyle w:val="Hyperlink"/>
            <w:noProof/>
          </w:rPr>
          <w:t>NIEM MPD Artifact to NIEM MPD Model Transform</w:t>
        </w:r>
        <w:r>
          <w:rPr>
            <w:noProof/>
            <w:webHidden/>
          </w:rPr>
          <w:tab/>
        </w:r>
        <w:r>
          <w:rPr>
            <w:noProof/>
            <w:webHidden/>
          </w:rPr>
          <w:fldChar w:fldCharType="begin"/>
        </w:r>
        <w:r>
          <w:rPr>
            <w:noProof/>
            <w:webHidden/>
          </w:rPr>
          <w:instrText xml:space="preserve"> PAGEREF _Toc453659486 \h </w:instrText>
        </w:r>
        <w:r>
          <w:rPr>
            <w:noProof/>
            <w:webHidden/>
          </w:rPr>
        </w:r>
        <w:r>
          <w:rPr>
            <w:noProof/>
            <w:webHidden/>
          </w:rPr>
          <w:fldChar w:fldCharType="separate"/>
        </w:r>
        <w:r w:rsidR="008821D9">
          <w:rPr>
            <w:noProof/>
            <w:webHidden/>
          </w:rPr>
          <w:t>7</w:t>
        </w:r>
        <w:r>
          <w:rPr>
            <w:noProof/>
            <w:webHidden/>
          </w:rPr>
          <w:fldChar w:fldCharType="end"/>
        </w:r>
      </w:hyperlink>
    </w:p>
    <w:p w14:paraId="1B216844"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87" w:history="1">
        <w:r w:rsidRPr="005472B6">
          <w:rPr>
            <w:rStyle w:val="Hyperlink"/>
            <w:noProof/>
          </w:rPr>
          <w:t>2.9</w:t>
        </w:r>
        <w:r>
          <w:rPr>
            <w:rFonts w:asciiTheme="minorHAnsi" w:eastAsiaTheme="minorEastAsia" w:hAnsiTheme="minorHAnsi" w:cstheme="minorBidi"/>
            <w:noProof/>
            <w:sz w:val="22"/>
            <w:szCs w:val="22"/>
            <w:lang w:val="en-GB" w:eastAsia="en-GB"/>
          </w:rPr>
          <w:tab/>
        </w:r>
        <w:r w:rsidRPr="005472B6">
          <w:rPr>
            <w:rStyle w:val="Hyperlink"/>
            <w:noProof/>
          </w:rPr>
          <w:t>Tool Conformance</w:t>
        </w:r>
        <w:r>
          <w:rPr>
            <w:noProof/>
            <w:webHidden/>
          </w:rPr>
          <w:tab/>
        </w:r>
        <w:r>
          <w:rPr>
            <w:noProof/>
            <w:webHidden/>
          </w:rPr>
          <w:fldChar w:fldCharType="begin"/>
        </w:r>
        <w:r>
          <w:rPr>
            <w:noProof/>
            <w:webHidden/>
          </w:rPr>
          <w:instrText xml:space="preserve"> PAGEREF _Toc453659487 \h </w:instrText>
        </w:r>
        <w:r>
          <w:rPr>
            <w:noProof/>
            <w:webHidden/>
          </w:rPr>
        </w:r>
        <w:r>
          <w:rPr>
            <w:noProof/>
            <w:webHidden/>
          </w:rPr>
          <w:fldChar w:fldCharType="separate"/>
        </w:r>
        <w:r w:rsidR="008821D9">
          <w:rPr>
            <w:noProof/>
            <w:webHidden/>
          </w:rPr>
          <w:t>7</w:t>
        </w:r>
        <w:r>
          <w:rPr>
            <w:noProof/>
            <w:webHidden/>
          </w:rPr>
          <w:fldChar w:fldCharType="end"/>
        </w:r>
      </w:hyperlink>
    </w:p>
    <w:p w14:paraId="6BA9C7C0"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488" w:history="1">
        <w:r w:rsidRPr="005472B6">
          <w:rPr>
            <w:rStyle w:val="Hyperlink"/>
          </w:rPr>
          <w:t>3</w:t>
        </w:r>
        <w:r>
          <w:rPr>
            <w:rFonts w:asciiTheme="minorHAnsi" w:eastAsiaTheme="minorEastAsia" w:hAnsiTheme="minorHAnsi" w:cstheme="minorBidi"/>
            <w:b w:val="0"/>
            <w:sz w:val="22"/>
            <w:szCs w:val="22"/>
            <w:lang w:val="en-GB" w:eastAsia="en-GB"/>
          </w:rPr>
          <w:tab/>
        </w:r>
        <w:r w:rsidRPr="005472B6">
          <w:rPr>
            <w:rStyle w:val="Hyperlink"/>
          </w:rPr>
          <w:t>Normative References</w:t>
        </w:r>
        <w:r>
          <w:rPr>
            <w:webHidden/>
          </w:rPr>
          <w:tab/>
        </w:r>
        <w:r>
          <w:rPr>
            <w:webHidden/>
          </w:rPr>
          <w:fldChar w:fldCharType="begin"/>
        </w:r>
        <w:r>
          <w:rPr>
            <w:webHidden/>
          </w:rPr>
          <w:instrText xml:space="preserve"> PAGEREF _Toc453659488 \h </w:instrText>
        </w:r>
        <w:r>
          <w:rPr>
            <w:webHidden/>
          </w:rPr>
        </w:r>
        <w:r>
          <w:rPr>
            <w:webHidden/>
          </w:rPr>
          <w:fldChar w:fldCharType="separate"/>
        </w:r>
        <w:r w:rsidR="008821D9">
          <w:rPr>
            <w:webHidden/>
          </w:rPr>
          <w:t>9</w:t>
        </w:r>
        <w:r>
          <w:rPr>
            <w:webHidden/>
          </w:rPr>
          <w:fldChar w:fldCharType="end"/>
        </w:r>
      </w:hyperlink>
    </w:p>
    <w:p w14:paraId="6B6102CA"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489" w:history="1">
        <w:r w:rsidRPr="005472B6">
          <w:rPr>
            <w:rStyle w:val="Hyperlink"/>
          </w:rPr>
          <w:t>4</w:t>
        </w:r>
        <w:r>
          <w:rPr>
            <w:rFonts w:asciiTheme="minorHAnsi" w:eastAsiaTheme="minorEastAsia" w:hAnsiTheme="minorHAnsi" w:cstheme="minorBidi"/>
            <w:b w:val="0"/>
            <w:sz w:val="22"/>
            <w:szCs w:val="22"/>
            <w:lang w:val="en-GB" w:eastAsia="en-GB"/>
          </w:rPr>
          <w:tab/>
        </w:r>
        <w:r w:rsidRPr="005472B6">
          <w:rPr>
            <w:rStyle w:val="Hyperlink"/>
          </w:rPr>
          <w:t>Terms and Definitions</w:t>
        </w:r>
        <w:r>
          <w:rPr>
            <w:webHidden/>
          </w:rPr>
          <w:tab/>
        </w:r>
        <w:r>
          <w:rPr>
            <w:webHidden/>
          </w:rPr>
          <w:fldChar w:fldCharType="begin"/>
        </w:r>
        <w:r>
          <w:rPr>
            <w:webHidden/>
          </w:rPr>
          <w:instrText xml:space="preserve"> PAGEREF _Toc453659489 \h </w:instrText>
        </w:r>
        <w:r>
          <w:rPr>
            <w:webHidden/>
          </w:rPr>
        </w:r>
        <w:r>
          <w:rPr>
            <w:webHidden/>
          </w:rPr>
          <w:fldChar w:fldCharType="separate"/>
        </w:r>
        <w:r w:rsidR="008821D9">
          <w:rPr>
            <w:webHidden/>
          </w:rPr>
          <w:t>10</w:t>
        </w:r>
        <w:r>
          <w:rPr>
            <w:webHidden/>
          </w:rPr>
          <w:fldChar w:fldCharType="end"/>
        </w:r>
      </w:hyperlink>
    </w:p>
    <w:p w14:paraId="03B4EAE9"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90" w:history="1">
        <w:r w:rsidRPr="005472B6">
          <w:rPr>
            <w:rStyle w:val="Hyperlink"/>
            <w:noProof/>
          </w:rPr>
          <w:t>4.1</w:t>
        </w:r>
        <w:r>
          <w:rPr>
            <w:rFonts w:asciiTheme="minorHAnsi" w:eastAsiaTheme="minorEastAsia" w:hAnsiTheme="minorHAnsi" w:cstheme="minorBidi"/>
            <w:noProof/>
            <w:sz w:val="22"/>
            <w:szCs w:val="22"/>
            <w:lang w:val="en-GB" w:eastAsia="en-GB"/>
          </w:rPr>
          <w:tab/>
        </w:r>
        <w:r w:rsidRPr="005472B6">
          <w:rPr>
            <w:rStyle w:val="Hyperlink"/>
            <w:noProof/>
          </w:rPr>
          <w:t>Definitions</w:t>
        </w:r>
        <w:r>
          <w:rPr>
            <w:noProof/>
            <w:webHidden/>
          </w:rPr>
          <w:tab/>
        </w:r>
        <w:r>
          <w:rPr>
            <w:noProof/>
            <w:webHidden/>
          </w:rPr>
          <w:fldChar w:fldCharType="begin"/>
        </w:r>
        <w:r>
          <w:rPr>
            <w:noProof/>
            <w:webHidden/>
          </w:rPr>
          <w:instrText xml:space="preserve"> PAGEREF _Toc453659490 \h </w:instrText>
        </w:r>
        <w:r>
          <w:rPr>
            <w:noProof/>
            <w:webHidden/>
          </w:rPr>
        </w:r>
        <w:r>
          <w:rPr>
            <w:noProof/>
            <w:webHidden/>
          </w:rPr>
          <w:fldChar w:fldCharType="separate"/>
        </w:r>
        <w:r w:rsidR="008821D9">
          <w:rPr>
            <w:noProof/>
            <w:webHidden/>
          </w:rPr>
          <w:t>10</w:t>
        </w:r>
        <w:r>
          <w:rPr>
            <w:noProof/>
            <w:webHidden/>
          </w:rPr>
          <w:fldChar w:fldCharType="end"/>
        </w:r>
      </w:hyperlink>
    </w:p>
    <w:p w14:paraId="4EA492EF"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91" w:history="1">
        <w:r w:rsidRPr="005472B6">
          <w:rPr>
            <w:rStyle w:val="Hyperlink"/>
            <w:noProof/>
          </w:rPr>
          <w:t>4.2</w:t>
        </w:r>
        <w:r>
          <w:rPr>
            <w:rFonts w:asciiTheme="minorHAnsi" w:eastAsiaTheme="minorEastAsia" w:hAnsiTheme="minorHAnsi" w:cstheme="minorBidi"/>
            <w:noProof/>
            <w:sz w:val="22"/>
            <w:szCs w:val="22"/>
            <w:lang w:val="en-GB" w:eastAsia="en-GB"/>
          </w:rPr>
          <w:tab/>
        </w:r>
        <w:r w:rsidRPr="005472B6">
          <w:rPr>
            <w:rStyle w:val="Hyperlink"/>
            <w:noProof/>
          </w:rPr>
          <w:t>Acronyms</w:t>
        </w:r>
        <w:r>
          <w:rPr>
            <w:noProof/>
            <w:webHidden/>
          </w:rPr>
          <w:tab/>
        </w:r>
        <w:r>
          <w:rPr>
            <w:noProof/>
            <w:webHidden/>
          </w:rPr>
          <w:fldChar w:fldCharType="begin"/>
        </w:r>
        <w:r>
          <w:rPr>
            <w:noProof/>
            <w:webHidden/>
          </w:rPr>
          <w:instrText xml:space="preserve"> PAGEREF _Toc453659491 \h </w:instrText>
        </w:r>
        <w:r>
          <w:rPr>
            <w:noProof/>
            <w:webHidden/>
          </w:rPr>
        </w:r>
        <w:r>
          <w:rPr>
            <w:noProof/>
            <w:webHidden/>
          </w:rPr>
          <w:fldChar w:fldCharType="separate"/>
        </w:r>
        <w:r w:rsidR="008821D9">
          <w:rPr>
            <w:noProof/>
            <w:webHidden/>
          </w:rPr>
          <w:t>14</w:t>
        </w:r>
        <w:r>
          <w:rPr>
            <w:noProof/>
            <w:webHidden/>
          </w:rPr>
          <w:fldChar w:fldCharType="end"/>
        </w:r>
      </w:hyperlink>
    </w:p>
    <w:p w14:paraId="1AA5ADB3"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492" w:history="1">
        <w:r w:rsidRPr="005472B6">
          <w:rPr>
            <w:rStyle w:val="Hyperlink"/>
          </w:rPr>
          <w:t>5</w:t>
        </w:r>
        <w:r>
          <w:rPr>
            <w:rFonts w:asciiTheme="minorHAnsi" w:eastAsiaTheme="minorEastAsia" w:hAnsiTheme="minorHAnsi" w:cstheme="minorBidi"/>
            <w:b w:val="0"/>
            <w:sz w:val="22"/>
            <w:szCs w:val="22"/>
            <w:lang w:val="en-GB" w:eastAsia="en-GB"/>
          </w:rPr>
          <w:tab/>
        </w:r>
        <w:r w:rsidRPr="005472B6">
          <w:rPr>
            <w:rStyle w:val="Hyperlink"/>
          </w:rPr>
          <w:t>Symbols</w:t>
        </w:r>
        <w:r>
          <w:rPr>
            <w:webHidden/>
          </w:rPr>
          <w:tab/>
        </w:r>
        <w:r>
          <w:rPr>
            <w:webHidden/>
          </w:rPr>
          <w:fldChar w:fldCharType="begin"/>
        </w:r>
        <w:r>
          <w:rPr>
            <w:webHidden/>
          </w:rPr>
          <w:instrText xml:space="preserve"> PAGEREF _Toc453659492 \h </w:instrText>
        </w:r>
        <w:r>
          <w:rPr>
            <w:webHidden/>
          </w:rPr>
        </w:r>
        <w:r>
          <w:rPr>
            <w:webHidden/>
          </w:rPr>
          <w:fldChar w:fldCharType="separate"/>
        </w:r>
        <w:r w:rsidR="008821D9">
          <w:rPr>
            <w:webHidden/>
          </w:rPr>
          <w:t>15</w:t>
        </w:r>
        <w:r>
          <w:rPr>
            <w:webHidden/>
          </w:rPr>
          <w:fldChar w:fldCharType="end"/>
        </w:r>
      </w:hyperlink>
    </w:p>
    <w:p w14:paraId="61055B75"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493" w:history="1">
        <w:r w:rsidRPr="005472B6">
          <w:rPr>
            <w:rStyle w:val="Hyperlink"/>
          </w:rPr>
          <w:t>6</w:t>
        </w:r>
        <w:r>
          <w:rPr>
            <w:rFonts w:asciiTheme="minorHAnsi" w:eastAsiaTheme="minorEastAsia" w:hAnsiTheme="minorHAnsi" w:cstheme="minorBidi"/>
            <w:b w:val="0"/>
            <w:sz w:val="22"/>
            <w:szCs w:val="22"/>
            <w:lang w:val="en-GB" w:eastAsia="en-GB"/>
          </w:rPr>
          <w:tab/>
        </w:r>
        <w:r w:rsidRPr="005472B6">
          <w:rPr>
            <w:rStyle w:val="Hyperlink"/>
          </w:rPr>
          <w:t>Additional Information</w:t>
        </w:r>
        <w:r>
          <w:rPr>
            <w:webHidden/>
          </w:rPr>
          <w:tab/>
        </w:r>
        <w:r>
          <w:rPr>
            <w:webHidden/>
          </w:rPr>
          <w:fldChar w:fldCharType="begin"/>
        </w:r>
        <w:r>
          <w:rPr>
            <w:webHidden/>
          </w:rPr>
          <w:instrText xml:space="preserve"> PAGEREF _Toc453659493 \h </w:instrText>
        </w:r>
        <w:r>
          <w:rPr>
            <w:webHidden/>
          </w:rPr>
        </w:r>
        <w:r>
          <w:rPr>
            <w:webHidden/>
          </w:rPr>
          <w:fldChar w:fldCharType="separate"/>
        </w:r>
        <w:r w:rsidR="008821D9">
          <w:rPr>
            <w:webHidden/>
          </w:rPr>
          <w:t>16</w:t>
        </w:r>
        <w:r>
          <w:rPr>
            <w:webHidden/>
          </w:rPr>
          <w:fldChar w:fldCharType="end"/>
        </w:r>
      </w:hyperlink>
    </w:p>
    <w:p w14:paraId="25927085"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94" w:history="1">
        <w:r w:rsidRPr="005472B6">
          <w:rPr>
            <w:rStyle w:val="Hyperlink"/>
            <w:noProof/>
          </w:rPr>
          <w:t>6.1</w:t>
        </w:r>
        <w:r>
          <w:rPr>
            <w:rFonts w:asciiTheme="minorHAnsi" w:eastAsiaTheme="minorEastAsia" w:hAnsiTheme="minorHAnsi" w:cstheme="minorBidi"/>
            <w:noProof/>
            <w:sz w:val="22"/>
            <w:szCs w:val="22"/>
            <w:lang w:val="en-GB" w:eastAsia="en-GB"/>
          </w:rPr>
          <w:tab/>
        </w:r>
        <w:r w:rsidRPr="005472B6">
          <w:rPr>
            <w:rStyle w:val="Hyperlink"/>
            <w:noProof/>
          </w:rPr>
          <w:t>Acknowledgements</w:t>
        </w:r>
        <w:r>
          <w:rPr>
            <w:noProof/>
            <w:webHidden/>
          </w:rPr>
          <w:tab/>
        </w:r>
        <w:r>
          <w:rPr>
            <w:noProof/>
            <w:webHidden/>
          </w:rPr>
          <w:fldChar w:fldCharType="begin"/>
        </w:r>
        <w:r>
          <w:rPr>
            <w:noProof/>
            <w:webHidden/>
          </w:rPr>
          <w:instrText xml:space="preserve"> PAGEREF _Toc453659494 \h </w:instrText>
        </w:r>
        <w:r>
          <w:rPr>
            <w:noProof/>
            <w:webHidden/>
          </w:rPr>
        </w:r>
        <w:r>
          <w:rPr>
            <w:noProof/>
            <w:webHidden/>
          </w:rPr>
          <w:fldChar w:fldCharType="separate"/>
        </w:r>
        <w:r w:rsidR="008821D9">
          <w:rPr>
            <w:noProof/>
            <w:webHidden/>
          </w:rPr>
          <w:t>16</w:t>
        </w:r>
        <w:r>
          <w:rPr>
            <w:noProof/>
            <w:webHidden/>
          </w:rPr>
          <w:fldChar w:fldCharType="end"/>
        </w:r>
      </w:hyperlink>
    </w:p>
    <w:p w14:paraId="7DF3700F"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95" w:history="1">
        <w:r w:rsidRPr="005472B6">
          <w:rPr>
            <w:rStyle w:val="Hyperlink"/>
            <w:noProof/>
          </w:rPr>
          <w:t>6.2</w:t>
        </w:r>
        <w:r>
          <w:rPr>
            <w:rFonts w:asciiTheme="minorHAnsi" w:eastAsiaTheme="minorEastAsia" w:hAnsiTheme="minorHAnsi" w:cstheme="minorBidi"/>
            <w:noProof/>
            <w:sz w:val="22"/>
            <w:szCs w:val="22"/>
            <w:lang w:val="en-GB" w:eastAsia="en-GB"/>
          </w:rPr>
          <w:tab/>
        </w:r>
        <w:r w:rsidRPr="005472B6">
          <w:rPr>
            <w:rStyle w:val="Hyperlink"/>
            <w:noProof/>
          </w:rPr>
          <w:t>Proof of Concept</w:t>
        </w:r>
        <w:r>
          <w:rPr>
            <w:noProof/>
            <w:webHidden/>
          </w:rPr>
          <w:tab/>
        </w:r>
        <w:r>
          <w:rPr>
            <w:noProof/>
            <w:webHidden/>
          </w:rPr>
          <w:fldChar w:fldCharType="begin"/>
        </w:r>
        <w:r>
          <w:rPr>
            <w:noProof/>
            <w:webHidden/>
          </w:rPr>
          <w:instrText xml:space="preserve"> PAGEREF _Toc453659495 \h </w:instrText>
        </w:r>
        <w:r>
          <w:rPr>
            <w:noProof/>
            <w:webHidden/>
          </w:rPr>
        </w:r>
        <w:r>
          <w:rPr>
            <w:noProof/>
            <w:webHidden/>
          </w:rPr>
          <w:fldChar w:fldCharType="separate"/>
        </w:r>
        <w:r w:rsidR="008821D9">
          <w:rPr>
            <w:noProof/>
            <w:webHidden/>
          </w:rPr>
          <w:t>16</w:t>
        </w:r>
        <w:r>
          <w:rPr>
            <w:noProof/>
            <w:webHidden/>
          </w:rPr>
          <w:fldChar w:fldCharType="end"/>
        </w:r>
      </w:hyperlink>
    </w:p>
    <w:p w14:paraId="7F1EF62B"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496" w:history="1">
        <w:r w:rsidRPr="005472B6">
          <w:rPr>
            <w:rStyle w:val="Hyperlink"/>
            <w:noProof/>
          </w:rPr>
          <w:t>6.3</w:t>
        </w:r>
        <w:r>
          <w:rPr>
            <w:rFonts w:asciiTheme="minorHAnsi" w:eastAsiaTheme="minorEastAsia" w:hAnsiTheme="minorHAnsi" w:cstheme="minorBidi"/>
            <w:noProof/>
            <w:sz w:val="22"/>
            <w:szCs w:val="22"/>
            <w:lang w:val="en-GB" w:eastAsia="en-GB"/>
          </w:rPr>
          <w:tab/>
        </w:r>
        <w:r w:rsidRPr="005472B6">
          <w:rPr>
            <w:rStyle w:val="Hyperlink"/>
            <w:noProof/>
          </w:rPr>
          <w:t>NIEM-UML Introduction and Concepts</w:t>
        </w:r>
        <w:r>
          <w:rPr>
            <w:noProof/>
            <w:webHidden/>
          </w:rPr>
          <w:tab/>
        </w:r>
        <w:r>
          <w:rPr>
            <w:noProof/>
            <w:webHidden/>
          </w:rPr>
          <w:fldChar w:fldCharType="begin"/>
        </w:r>
        <w:r>
          <w:rPr>
            <w:noProof/>
            <w:webHidden/>
          </w:rPr>
          <w:instrText xml:space="preserve"> PAGEREF _Toc453659496 \h </w:instrText>
        </w:r>
        <w:r>
          <w:rPr>
            <w:noProof/>
            <w:webHidden/>
          </w:rPr>
        </w:r>
        <w:r>
          <w:rPr>
            <w:noProof/>
            <w:webHidden/>
          </w:rPr>
          <w:fldChar w:fldCharType="separate"/>
        </w:r>
        <w:r w:rsidR="008821D9">
          <w:rPr>
            <w:noProof/>
            <w:webHidden/>
          </w:rPr>
          <w:t>16</w:t>
        </w:r>
        <w:r>
          <w:rPr>
            <w:noProof/>
            <w:webHidden/>
          </w:rPr>
          <w:fldChar w:fldCharType="end"/>
        </w:r>
      </w:hyperlink>
    </w:p>
    <w:p w14:paraId="61D6C03D" w14:textId="77777777" w:rsidR="00831E6C" w:rsidRDefault="00831E6C">
      <w:pPr>
        <w:pStyle w:val="TOC3"/>
        <w:rPr>
          <w:rFonts w:asciiTheme="minorHAnsi" w:eastAsiaTheme="minorEastAsia" w:hAnsiTheme="minorHAnsi" w:cstheme="minorBidi"/>
          <w:sz w:val="22"/>
          <w:szCs w:val="22"/>
          <w:lang w:val="en-GB" w:eastAsia="en-GB"/>
        </w:rPr>
      </w:pPr>
      <w:hyperlink w:anchor="_Toc453659497" w:history="1">
        <w:r w:rsidRPr="005472B6">
          <w:rPr>
            <w:rStyle w:val="Hyperlink"/>
          </w:rPr>
          <w:t>6.3.1</w:t>
        </w:r>
        <w:r>
          <w:rPr>
            <w:rFonts w:asciiTheme="minorHAnsi" w:eastAsiaTheme="minorEastAsia" w:hAnsiTheme="minorHAnsi" w:cstheme="minorBidi"/>
            <w:sz w:val="22"/>
            <w:szCs w:val="22"/>
            <w:lang w:val="en-GB" w:eastAsia="en-GB"/>
          </w:rPr>
          <w:tab/>
        </w:r>
        <w:r w:rsidRPr="005472B6">
          <w:rPr>
            <w:rStyle w:val="Hyperlink"/>
          </w:rPr>
          <w:t>Background</w:t>
        </w:r>
        <w:r>
          <w:rPr>
            <w:webHidden/>
          </w:rPr>
          <w:tab/>
        </w:r>
        <w:r>
          <w:rPr>
            <w:webHidden/>
          </w:rPr>
          <w:fldChar w:fldCharType="begin"/>
        </w:r>
        <w:r>
          <w:rPr>
            <w:webHidden/>
          </w:rPr>
          <w:instrText xml:space="preserve"> PAGEREF _Toc453659497 \h </w:instrText>
        </w:r>
        <w:r>
          <w:rPr>
            <w:webHidden/>
          </w:rPr>
        </w:r>
        <w:r>
          <w:rPr>
            <w:webHidden/>
          </w:rPr>
          <w:fldChar w:fldCharType="separate"/>
        </w:r>
        <w:r w:rsidR="008821D9">
          <w:rPr>
            <w:webHidden/>
          </w:rPr>
          <w:t>16</w:t>
        </w:r>
        <w:r>
          <w:rPr>
            <w:webHidden/>
          </w:rPr>
          <w:fldChar w:fldCharType="end"/>
        </w:r>
      </w:hyperlink>
    </w:p>
    <w:p w14:paraId="0699BE4D" w14:textId="77777777" w:rsidR="00831E6C" w:rsidRDefault="00831E6C">
      <w:pPr>
        <w:pStyle w:val="TOC3"/>
        <w:rPr>
          <w:rFonts w:asciiTheme="minorHAnsi" w:eastAsiaTheme="minorEastAsia" w:hAnsiTheme="minorHAnsi" w:cstheme="minorBidi"/>
          <w:sz w:val="22"/>
          <w:szCs w:val="22"/>
          <w:lang w:val="en-GB" w:eastAsia="en-GB"/>
        </w:rPr>
      </w:pPr>
      <w:hyperlink w:anchor="_Toc453659498" w:history="1">
        <w:r w:rsidRPr="005472B6">
          <w:rPr>
            <w:rStyle w:val="Hyperlink"/>
          </w:rPr>
          <w:t>6.3.2</w:t>
        </w:r>
        <w:r>
          <w:rPr>
            <w:rFonts w:asciiTheme="minorHAnsi" w:eastAsiaTheme="minorEastAsia" w:hAnsiTheme="minorHAnsi" w:cstheme="minorBidi"/>
            <w:sz w:val="22"/>
            <w:szCs w:val="22"/>
            <w:lang w:val="en-GB" w:eastAsia="en-GB"/>
          </w:rPr>
          <w:tab/>
        </w:r>
        <w:r w:rsidRPr="005472B6">
          <w:rPr>
            <w:rStyle w:val="Hyperlink"/>
          </w:rPr>
          <w:t>NIEM-UML Goals</w:t>
        </w:r>
        <w:r>
          <w:rPr>
            <w:webHidden/>
          </w:rPr>
          <w:tab/>
        </w:r>
        <w:r>
          <w:rPr>
            <w:webHidden/>
          </w:rPr>
          <w:fldChar w:fldCharType="begin"/>
        </w:r>
        <w:r>
          <w:rPr>
            <w:webHidden/>
          </w:rPr>
          <w:instrText xml:space="preserve"> PAGEREF _Toc453659498 \h </w:instrText>
        </w:r>
        <w:r>
          <w:rPr>
            <w:webHidden/>
          </w:rPr>
        </w:r>
        <w:r>
          <w:rPr>
            <w:webHidden/>
          </w:rPr>
          <w:fldChar w:fldCharType="separate"/>
        </w:r>
        <w:r w:rsidR="008821D9">
          <w:rPr>
            <w:webHidden/>
          </w:rPr>
          <w:t>17</w:t>
        </w:r>
        <w:r>
          <w:rPr>
            <w:webHidden/>
          </w:rPr>
          <w:fldChar w:fldCharType="end"/>
        </w:r>
      </w:hyperlink>
    </w:p>
    <w:p w14:paraId="53265727" w14:textId="77777777" w:rsidR="00831E6C" w:rsidRDefault="00831E6C">
      <w:pPr>
        <w:pStyle w:val="TOC3"/>
        <w:rPr>
          <w:rFonts w:asciiTheme="minorHAnsi" w:eastAsiaTheme="minorEastAsia" w:hAnsiTheme="minorHAnsi" w:cstheme="minorBidi"/>
          <w:sz w:val="22"/>
          <w:szCs w:val="22"/>
          <w:lang w:val="en-GB" w:eastAsia="en-GB"/>
        </w:rPr>
      </w:pPr>
      <w:hyperlink w:anchor="_Toc453659499" w:history="1">
        <w:r w:rsidRPr="005472B6">
          <w:rPr>
            <w:rStyle w:val="Hyperlink"/>
          </w:rPr>
          <w:t>6.3.3</w:t>
        </w:r>
        <w:r>
          <w:rPr>
            <w:rFonts w:asciiTheme="minorHAnsi" w:eastAsiaTheme="minorEastAsia" w:hAnsiTheme="minorHAnsi" w:cstheme="minorBidi"/>
            <w:sz w:val="22"/>
            <w:szCs w:val="22"/>
            <w:lang w:val="en-GB" w:eastAsia="en-GB"/>
          </w:rPr>
          <w:tab/>
        </w:r>
        <w:r w:rsidRPr="005472B6">
          <w:rPr>
            <w:rStyle w:val="Hyperlink"/>
          </w:rPr>
          <w:t>Understanding NIEM-UML and Model Driven Architecture (MDA)®</w:t>
        </w:r>
        <w:r>
          <w:rPr>
            <w:webHidden/>
          </w:rPr>
          <w:tab/>
        </w:r>
        <w:r>
          <w:rPr>
            <w:webHidden/>
          </w:rPr>
          <w:fldChar w:fldCharType="begin"/>
        </w:r>
        <w:r>
          <w:rPr>
            <w:webHidden/>
          </w:rPr>
          <w:instrText xml:space="preserve"> PAGEREF _Toc453659499 \h </w:instrText>
        </w:r>
        <w:r>
          <w:rPr>
            <w:webHidden/>
          </w:rPr>
        </w:r>
        <w:r>
          <w:rPr>
            <w:webHidden/>
          </w:rPr>
          <w:fldChar w:fldCharType="separate"/>
        </w:r>
        <w:r w:rsidR="008821D9">
          <w:rPr>
            <w:webHidden/>
          </w:rPr>
          <w:t>17</w:t>
        </w:r>
        <w:r>
          <w:rPr>
            <w:webHidden/>
          </w:rPr>
          <w:fldChar w:fldCharType="end"/>
        </w:r>
      </w:hyperlink>
    </w:p>
    <w:p w14:paraId="00EA6271"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500" w:history="1">
        <w:r w:rsidRPr="005472B6">
          <w:rPr>
            <w:rStyle w:val="Hyperlink"/>
          </w:rPr>
          <w:t>7</w:t>
        </w:r>
        <w:r>
          <w:rPr>
            <w:rFonts w:asciiTheme="minorHAnsi" w:eastAsiaTheme="minorEastAsia" w:hAnsiTheme="minorHAnsi" w:cstheme="minorBidi"/>
            <w:b w:val="0"/>
            <w:sz w:val="22"/>
            <w:szCs w:val="22"/>
            <w:lang w:val="en-GB" w:eastAsia="en-GB"/>
          </w:rPr>
          <w:tab/>
        </w:r>
        <w:r w:rsidRPr="005472B6">
          <w:rPr>
            <w:rStyle w:val="Hyperlink"/>
          </w:rPr>
          <w:t>NIEM-UML Modeling Guide</w:t>
        </w:r>
        <w:r>
          <w:rPr>
            <w:webHidden/>
          </w:rPr>
          <w:tab/>
        </w:r>
        <w:r>
          <w:rPr>
            <w:webHidden/>
          </w:rPr>
          <w:fldChar w:fldCharType="begin"/>
        </w:r>
        <w:r>
          <w:rPr>
            <w:webHidden/>
          </w:rPr>
          <w:instrText xml:space="preserve"> PAGEREF _Toc453659500 \h </w:instrText>
        </w:r>
        <w:r>
          <w:rPr>
            <w:webHidden/>
          </w:rPr>
        </w:r>
        <w:r>
          <w:rPr>
            <w:webHidden/>
          </w:rPr>
          <w:fldChar w:fldCharType="separate"/>
        </w:r>
        <w:r w:rsidR="008821D9">
          <w:rPr>
            <w:webHidden/>
          </w:rPr>
          <w:t>20</w:t>
        </w:r>
        <w:r>
          <w:rPr>
            <w:webHidden/>
          </w:rPr>
          <w:fldChar w:fldCharType="end"/>
        </w:r>
      </w:hyperlink>
    </w:p>
    <w:p w14:paraId="3ACF3269"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01" w:history="1">
        <w:r w:rsidRPr="005472B6">
          <w:rPr>
            <w:rStyle w:val="Hyperlink"/>
            <w:noProof/>
          </w:rPr>
          <w:t>7.1</w:t>
        </w:r>
        <w:r>
          <w:rPr>
            <w:rFonts w:asciiTheme="minorHAnsi" w:eastAsiaTheme="minorEastAsia" w:hAnsiTheme="minorHAnsi" w:cstheme="minorBidi"/>
            <w:noProof/>
            <w:sz w:val="22"/>
            <w:szCs w:val="22"/>
            <w:lang w:val="en-GB" w:eastAsia="en-GB"/>
          </w:rPr>
          <w:tab/>
        </w:r>
        <w:r w:rsidRPr="005472B6">
          <w:rPr>
            <w:rStyle w:val="Hyperlink"/>
            <w:noProof/>
          </w:rPr>
          <w:t>Overview</w:t>
        </w:r>
        <w:r>
          <w:rPr>
            <w:noProof/>
            <w:webHidden/>
          </w:rPr>
          <w:tab/>
        </w:r>
        <w:r>
          <w:rPr>
            <w:noProof/>
            <w:webHidden/>
          </w:rPr>
          <w:fldChar w:fldCharType="begin"/>
        </w:r>
        <w:r>
          <w:rPr>
            <w:noProof/>
            <w:webHidden/>
          </w:rPr>
          <w:instrText xml:space="preserve"> PAGEREF _Toc453659501 \h </w:instrText>
        </w:r>
        <w:r>
          <w:rPr>
            <w:noProof/>
            <w:webHidden/>
          </w:rPr>
        </w:r>
        <w:r>
          <w:rPr>
            <w:noProof/>
            <w:webHidden/>
          </w:rPr>
          <w:fldChar w:fldCharType="separate"/>
        </w:r>
        <w:r w:rsidR="008821D9">
          <w:rPr>
            <w:noProof/>
            <w:webHidden/>
          </w:rPr>
          <w:t>20</w:t>
        </w:r>
        <w:r>
          <w:rPr>
            <w:noProof/>
            <w:webHidden/>
          </w:rPr>
          <w:fldChar w:fldCharType="end"/>
        </w:r>
      </w:hyperlink>
    </w:p>
    <w:p w14:paraId="39CDCA2D" w14:textId="77777777" w:rsidR="00831E6C" w:rsidRDefault="00831E6C">
      <w:pPr>
        <w:pStyle w:val="TOC3"/>
        <w:rPr>
          <w:rFonts w:asciiTheme="minorHAnsi" w:eastAsiaTheme="minorEastAsia" w:hAnsiTheme="minorHAnsi" w:cstheme="minorBidi"/>
          <w:sz w:val="22"/>
          <w:szCs w:val="22"/>
          <w:lang w:val="en-GB" w:eastAsia="en-GB"/>
        </w:rPr>
      </w:pPr>
      <w:hyperlink w:anchor="_Toc453659502" w:history="1">
        <w:r w:rsidRPr="005472B6">
          <w:rPr>
            <w:rStyle w:val="Hyperlink"/>
          </w:rPr>
          <w:t>7.1.1</w:t>
        </w:r>
        <w:r>
          <w:rPr>
            <w:rFonts w:asciiTheme="minorHAnsi" w:eastAsiaTheme="minorEastAsia" w:hAnsiTheme="minorHAnsi" w:cstheme="minorBidi"/>
            <w:sz w:val="22"/>
            <w:szCs w:val="22"/>
            <w:lang w:val="en-GB" w:eastAsia="en-GB"/>
          </w:rPr>
          <w:tab/>
        </w:r>
        <w:r w:rsidRPr="005472B6">
          <w:rPr>
            <w:rStyle w:val="Hyperlink"/>
          </w:rPr>
          <w:t>Introduction</w:t>
        </w:r>
        <w:r>
          <w:rPr>
            <w:webHidden/>
          </w:rPr>
          <w:tab/>
        </w:r>
        <w:r>
          <w:rPr>
            <w:webHidden/>
          </w:rPr>
          <w:fldChar w:fldCharType="begin"/>
        </w:r>
        <w:r>
          <w:rPr>
            <w:webHidden/>
          </w:rPr>
          <w:instrText xml:space="preserve"> PAGEREF _Toc453659502 \h </w:instrText>
        </w:r>
        <w:r>
          <w:rPr>
            <w:webHidden/>
          </w:rPr>
        </w:r>
        <w:r>
          <w:rPr>
            <w:webHidden/>
          </w:rPr>
          <w:fldChar w:fldCharType="separate"/>
        </w:r>
        <w:r w:rsidR="008821D9">
          <w:rPr>
            <w:webHidden/>
          </w:rPr>
          <w:t>20</w:t>
        </w:r>
        <w:r>
          <w:rPr>
            <w:webHidden/>
          </w:rPr>
          <w:fldChar w:fldCharType="end"/>
        </w:r>
      </w:hyperlink>
    </w:p>
    <w:p w14:paraId="26D1F219" w14:textId="77777777" w:rsidR="00831E6C" w:rsidRDefault="00831E6C">
      <w:pPr>
        <w:pStyle w:val="TOC3"/>
        <w:rPr>
          <w:rFonts w:asciiTheme="minorHAnsi" w:eastAsiaTheme="minorEastAsia" w:hAnsiTheme="minorHAnsi" w:cstheme="minorBidi"/>
          <w:sz w:val="22"/>
          <w:szCs w:val="22"/>
          <w:lang w:val="en-GB" w:eastAsia="en-GB"/>
        </w:rPr>
      </w:pPr>
      <w:hyperlink w:anchor="_Toc453659503" w:history="1">
        <w:r w:rsidRPr="005472B6">
          <w:rPr>
            <w:rStyle w:val="Hyperlink"/>
          </w:rPr>
          <w:t>7.1.2</w:t>
        </w:r>
        <w:r>
          <w:rPr>
            <w:rFonts w:asciiTheme="minorHAnsi" w:eastAsiaTheme="minorEastAsia" w:hAnsiTheme="minorHAnsi" w:cstheme="minorBidi"/>
            <w:sz w:val="22"/>
            <w:szCs w:val="22"/>
            <w:lang w:val="en-GB" w:eastAsia="en-GB"/>
          </w:rPr>
          <w:tab/>
        </w:r>
        <w:r w:rsidRPr="005472B6">
          <w:rPr>
            <w:rStyle w:val="Hyperlink"/>
          </w:rPr>
          <w:t>Platform Independent Perspective</w:t>
        </w:r>
        <w:r>
          <w:rPr>
            <w:webHidden/>
          </w:rPr>
          <w:tab/>
        </w:r>
        <w:r>
          <w:rPr>
            <w:webHidden/>
          </w:rPr>
          <w:fldChar w:fldCharType="begin"/>
        </w:r>
        <w:r>
          <w:rPr>
            <w:webHidden/>
          </w:rPr>
          <w:instrText xml:space="preserve"> PAGEREF _Toc453659503 \h </w:instrText>
        </w:r>
        <w:r>
          <w:rPr>
            <w:webHidden/>
          </w:rPr>
        </w:r>
        <w:r>
          <w:rPr>
            <w:webHidden/>
          </w:rPr>
          <w:fldChar w:fldCharType="separate"/>
        </w:r>
        <w:r w:rsidR="008821D9">
          <w:rPr>
            <w:webHidden/>
          </w:rPr>
          <w:t>21</w:t>
        </w:r>
        <w:r>
          <w:rPr>
            <w:webHidden/>
          </w:rPr>
          <w:fldChar w:fldCharType="end"/>
        </w:r>
      </w:hyperlink>
    </w:p>
    <w:p w14:paraId="5F416313" w14:textId="77777777" w:rsidR="00831E6C" w:rsidRDefault="00831E6C">
      <w:pPr>
        <w:pStyle w:val="TOC3"/>
        <w:rPr>
          <w:rFonts w:asciiTheme="minorHAnsi" w:eastAsiaTheme="minorEastAsia" w:hAnsiTheme="minorHAnsi" w:cstheme="minorBidi"/>
          <w:sz w:val="22"/>
          <w:szCs w:val="22"/>
          <w:lang w:val="en-GB" w:eastAsia="en-GB"/>
        </w:rPr>
      </w:pPr>
      <w:hyperlink w:anchor="_Toc453659504" w:history="1">
        <w:r w:rsidRPr="005472B6">
          <w:rPr>
            <w:rStyle w:val="Hyperlink"/>
          </w:rPr>
          <w:t>7.1.3</w:t>
        </w:r>
        <w:r>
          <w:rPr>
            <w:rFonts w:asciiTheme="minorHAnsi" w:eastAsiaTheme="minorEastAsia" w:hAnsiTheme="minorHAnsi" w:cstheme="minorBidi"/>
            <w:sz w:val="22"/>
            <w:szCs w:val="22"/>
            <w:lang w:val="en-GB" w:eastAsia="en-GB"/>
          </w:rPr>
          <w:tab/>
        </w:r>
        <w:r w:rsidRPr="005472B6">
          <w:rPr>
            <w:rStyle w:val="Hyperlink"/>
          </w:rPr>
          <w:t>Platform Specific Perspective</w:t>
        </w:r>
        <w:r>
          <w:rPr>
            <w:webHidden/>
          </w:rPr>
          <w:tab/>
        </w:r>
        <w:r>
          <w:rPr>
            <w:webHidden/>
          </w:rPr>
          <w:fldChar w:fldCharType="begin"/>
        </w:r>
        <w:r>
          <w:rPr>
            <w:webHidden/>
          </w:rPr>
          <w:instrText xml:space="preserve"> PAGEREF _Toc453659504 \h </w:instrText>
        </w:r>
        <w:r>
          <w:rPr>
            <w:webHidden/>
          </w:rPr>
        </w:r>
        <w:r>
          <w:rPr>
            <w:webHidden/>
          </w:rPr>
          <w:fldChar w:fldCharType="separate"/>
        </w:r>
        <w:r w:rsidR="008821D9">
          <w:rPr>
            <w:webHidden/>
          </w:rPr>
          <w:t>26</w:t>
        </w:r>
        <w:r>
          <w:rPr>
            <w:webHidden/>
          </w:rPr>
          <w:fldChar w:fldCharType="end"/>
        </w:r>
      </w:hyperlink>
    </w:p>
    <w:p w14:paraId="6A82C05E" w14:textId="77777777" w:rsidR="00831E6C" w:rsidRDefault="00831E6C">
      <w:pPr>
        <w:pStyle w:val="TOC3"/>
        <w:rPr>
          <w:rFonts w:asciiTheme="minorHAnsi" w:eastAsiaTheme="minorEastAsia" w:hAnsiTheme="minorHAnsi" w:cstheme="minorBidi"/>
          <w:sz w:val="22"/>
          <w:szCs w:val="22"/>
          <w:lang w:val="en-GB" w:eastAsia="en-GB"/>
        </w:rPr>
      </w:pPr>
      <w:hyperlink w:anchor="_Toc453659505" w:history="1">
        <w:r w:rsidRPr="005472B6">
          <w:rPr>
            <w:rStyle w:val="Hyperlink"/>
          </w:rPr>
          <w:t>7.1.4</w:t>
        </w:r>
        <w:r>
          <w:rPr>
            <w:rFonts w:asciiTheme="minorHAnsi" w:eastAsiaTheme="minorEastAsia" w:hAnsiTheme="minorHAnsi" w:cstheme="minorBidi"/>
            <w:sz w:val="22"/>
            <w:szCs w:val="22"/>
            <w:lang w:val="en-GB" w:eastAsia="en-GB"/>
          </w:rPr>
          <w:tab/>
        </w:r>
        <w:r w:rsidRPr="005472B6">
          <w:rPr>
            <w:rStyle w:val="Hyperlink"/>
          </w:rPr>
          <w:t>Model Packaging Perspective</w:t>
        </w:r>
        <w:r>
          <w:rPr>
            <w:webHidden/>
          </w:rPr>
          <w:tab/>
        </w:r>
        <w:r>
          <w:rPr>
            <w:webHidden/>
          </w:rPr>
          <w:fldChar w:fldCharType="begin"/>
        </w:r>
        <w:r>
          <w:rPr>
            <w:webHidden/>
          </w:rPr>
          <w:instrText xml:space="preserve"> PAGEREF _Toc453659505 \h </w:instrText>
        </w:r>
        <w:r>
          <w:rPr>
            <w:webHidden/>
          </w:rPr>
        </w:r>
        <w:r>
          <w:rPr>
            <w:webHidden/>
          </w:rPr>
          <w:fldChar w:fldCharType="separate"/>
        </w:r>
        <w:r w:rsidR="008821D9">
          <w:rPr>
            <w:webHidden/>
          </w:rPr>
          <w:t>30</w:t>
        </w:r>
        <w:r>
          <w:rPr>
            <w:webHidden/>
          </w:rPr>
          <w:fldChar w:fldCharType="end"/>
        </w:r>
      </w:hyperlink>
    </w:p>
    <w:p w14:paraId="351AC8A4"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06" w:history="1">
        <w:r w:rsidRPr="005472B6">
          <w:rPr>
            <w:rStyle w:val="Hyperlink"/>
            <w:noProof/>
          </w:rPr>
          <w:t>7.2</w:t>
        </w:r>
        <w:r>
          <w:rPr>
            <w:rFonts w:asciiTheme="minorHAnsi" w:eastAsiaTheme="minorEastAsia" w:hAnsiTheme="minorHAnsi" w:cstheme="minorBidi"/>
            <w:noProof/>
            <w:sz w:val="22"/>
            <w:szCs w:val="22"/>
            <w:lang w:val="en-GB" w:eastAsia="en-GB"/>
          </w:rPr>
          <w:tab/>
        </w:r>
        <w:r w:rsidRPr="005472B6">
          <w:rPr>
            <w:rStyle w:val="Hyperlink"/>
            <w:noProof/>
          </w:rPr>
          <w:t>Modeling Namespaces</w:t>
        </w:r>
        <w:r>
          <w:rPr>
            <w:noProof/>
            <w:webHidden/>
          </w:rPr>
          <w:tab/>
        </w:r>
        <w:r>
          <w:rPr>
            <w:noProof/>
            <w:webHidden/>
          </w:rPr>
          <w:fldChar w:fldCharType="begin"/>
        </w:r>
        <w:r>
          <w:rPr>
            <w:noProof/>
            <w:webHidden/>
          </w:rPr>
          <w:instrText xml:space="preserve"> PAGEREF _Toc453659506 \h </w:instrText>
        </w:r>
        <w:r>
          <w:rPr>
            <w:noProof/>
            <w:webHidden/>
          </w:rPr>
        </w:r>
        <w:r>
          <w:rPr>
            <w:noProof/>
            <w:webHidden/>
          </w:rPr>
          <w:fldChar w:fldCharType="separate"/>
        </w:r>
        <w:r w:rsidR="008821D9">
          <w:rPr>
            <w:noProof/>
            <w:webHidden/>
          </w:rPr>
          <w:t>35</w:t>
        </w:r>
        <w:r>
          <w:rPr>
            <w:noProof/>
            <w:webHidden/>
          </w:rPr>
          <w:fldChar w:fldCharType="end"/>
        </w:r>
      </w:hyperlink>
    </w:p>
    <w:p w14:paraId="5F900408" w14:textId="77777777" w:rsidR="00831E6C" w:rsidRDefault="00831E6C">
      <w:pPr>
        <w:pStyle w:val="TOC3"/>
        <w:rPr>
          <w:rFonts w:asciiTheme="minorHAnsi" w:eastAsiaTheme="minorEastAsia" w:hAnsiTheme="minorHAnsi" w:cstheme="minorBidi"/>
          <w:sz w:val="22"/>
          <w:szCs w:val="22"/>
          <w:lang w:val="en-GB" w:eastAsia="en-GB"/>
        </w:rPr>
      </w:pPr>
      <w:hyperlink w:anchor="_Toc453659507" w:history="1">
        <w:r w:rsidRPr="005472B6">
          <w:rPr>
            <w:rStyle w:val="Hyperlink"/>
          </w:rPr>
          <w:t>7.2.1</w:t>
        </w:r>
        <w:r>
          <w:rPr>
            <w:rFonts w:asciiTheme="minorHAnsi" w:eastAsiaTheme="minorEastAsia" w:hAnsiTheme="minorHAnsi" w:cstheme="minorBidi"/>
            <w:sz w:val="22"/>
            <w:szCs w:val="22"/>
            <w:lang w:val="en-GB" w:eastAsia="en-GB"/>
          </w:rPr>
          <w:tab/>
        </w:r>
        <w:r w:rsidRPr="005472B6">
          <w:rPr>
            <w:rStyle w:val="Hyperlink"/>
          </w:rPr>
          <w:t>Namespaces</w:t>
        </w:r>
        <w:r>
          <w:rPr>
            <w:webHidden/>
          </w:rPr>
          <w:tab/>
        </w:r>
        <w:r>
          <w:rPr>
            <w:webHidden/>
          </w:rPr>
          <w:fldChar w:fldCharType="begin"/>
        </w:r>
        <w:r>
          <w:rPr>
            <w:webHidden/>
          </w:rPr>
          <w:instrText xml:space="preserve"> PAGEREF _Toc453659507 \h </w:instrText>
        </w:r>
        <w:r>
          <w:rPr>
            <w:webHidden/>
          </w:rPr>
        </w:r>
        <w:r>
          <w:rPr>
            <w:webHidden/>
          </w:rPr>
          <w:fldChar w:fldCharType="separate"/>
        </w:r>
        <w:r w:rsidR="008821D9">
          <w:rPr>
            <w:webHidden/>
          </w:rPr>
          <w:t>35</w:t>
        </w:r>
        <w:r>
          <w:rPr>
            <w:webHidden/>
          </w:rPr>
          <w:fldChar w:fldCharType="end"/>
        </w:r>
      </w:hyperlink>
    </w:p>
    <w:p w14:paraId="32F7998C" w14:textId="77777777" w:rsidR="00831E6C" w:rsidRDefault="00831E6C">
      <w:pPr>
        <w:pStyle w:val="TOC3"/>
        <w:rPr>
          <w:rFonts w:asciiTheme="minorHAnsi" w:eastAsiaTheme="minorEastAsia" w:hAnsiTheme="minorHAnsi" w:cstheme="minorBidi"/>
          <w:sz w:val="22"/>
          <w:szCs w:val="22"/>
          <w:lang w:val="en-GB" w:eastAsia="en-GB"/>
        </w:rPr>
      </w:pPr>
      <w:hyperlink w:anchor="_Toc453659508" w:history="1">
        <w:r w:rsidRPr="005472B6">
          <w:rPr>
            <w:rStyle w:val="Hyperlink"/>
          </w:rPr>
          <w:t>7.2.2</w:t>
        </w:r>
        <w:r>
          <w:rPr>
            <w:rFonts w:asciiTheme="minorHAnsi" w:eastAsiaTheme="minorEastAsia" w:hAnsiTheme="minorHAnsi" w:cstheme="minorBidi"/>
            <w:sz w:val="22"/>
            <w:szCs w:val="22"/>
            <w:lang w:val="en-GB" w:eastAsia="en-GB"/>
          </w:rPr>
          <w:tab/>
        </w:r>
        <w:r w:rsidRPr="005472B6">
          <w:rPr>
            <w:rStyle w:val="Hyperlink"/>
          </w:rPr>
          <w:t>NIEM Names</w:t>
        </w:r>
        <w:r>
          <w:rPr>
            <w:webHidden/>
          </w:rPr>
          <w:tab/>
        </w:r>
        <w:r>
          <w:rPr>
            <w:webHidden/>
          </w:rPr>
          <w:fldChar w:fldCharType="begin"/>
        </w:r>
        <w:r>
          <w:rPr>
            <w:webHidden/>
          </w:rPr>
          <w:instrText xml:space="preserve"> PAGEREF _Toc453659508 \h </w:instrText>
        </w:r>
        <w:r>
          <w:rPr>
            <w:webHidden/>
          </w:rPr>
        </w:r>
        <w:r>
          <w:rPr>
            <w:webHidden/>
          </w:rPr>
          <w:fldChar w:fldCharType="separate"/>
        </w:r>
        <w:r w:rsidR="008821D9">
          <w:rPr>
            <w:webHidden/>
          </w:rPr>
          <w:t>38</w:t>
        </w:r>
        <w:r>
          <w:rPr>
            <w:webHidden/>
          </w:rPr>
          <w:fldChar w:fldCharType="end"/>
        </w:r>
      </w:hyperlink>
    </w:p>
    <w:p w14:paraId="5FCA6640" w14:textId="77777777" w:rsidR="00831E6C" w:rsidRDefault="00831E6C">
      <w:pPr>
        <w:pStyle w:val="TOC3"/>
        <w:rPr>
          <w:rFonts w:asciiTheme="minorHAnsi" w:eastAsiaTheme="minorEastAsia" w:hAnsiTheme="minorHAnsi" w:cstheme="minorBidi"/>
          <w:sz w:val="22"/>
          <w:szCs w:val="22"/>
          <w:lang w:val="en-GB" w:eastAsia="en-GB"/>
        </w:rPr>
      </w:pPr>
      <w:hyperlink w:anchor="_Toc453659509" w:history="1">
        <w:r w:rsidRPr="005472B6">
          <w:rPr>
            <w:rStyle w:val="Hyperlink"/>
          </w:rPr>
          <w:t>7.2.3</w:t>
        </w:r>
        <w:r>
          <w:rPr>
            <w:rFonts w:asciiTheme="minorHAnsi" w:eastAsiaTheme="minorEastAsia" w:hAnsiTheme="minorHAnsi" w:cstheme="minorBidi"/>
            <w:sz w:val="22"/>
            <w:szCs w:val="22"/>
            <w:lang w:val="en-GB" w:eastAsia="en-GB"/>
          </w:rPr>
          <w:tab/>
        </w:r>
        <w:r w:rsidRPr="005472B6">
          <w:rPr>
            <w:rStyle w:val="Hyperlink"/>
          </w:rPr>
          <w:t>Local Vocabularies</w:t>
        </w:r>
        <w:r>
          <w:rPr>
            <w:webHidden/>
          </w:rPr>
          <w:tab/>
        </w:r>
        <w:r>
          <w:rPr>
            <w:webHidden/>
          </w:rPr>
          <w:fldChar w:fldCharType="begin"/>
        </w:r>
        <w:r>
          <w:rPr>
            <w:webHidden/>
          </w:rPr>
          <w:instrText xml:space="preserve"> PAGEREF _Toc453659509 \h </w:instrText>
        </w:r>
        <w:r>
          <w:rPr>
            <w:webHidden/>
          </w:rPr>
        </w:r>
        <w:r>
          <w:rPr>
            <w:webHidden/>
          </w:rPr>
          <w:fldChar w:fldCharType="separate"/>
        </w:r>
        <w:r w:rsidR="008821D9">
          <w:rPr>
            <w:webHidden/>
          </w:rPr>
          <w:t>39</w:t>
        </w:r>
        <w:r>
          <w:rPr>
            <w:webHidden/>
          </w:rPr>
          <w:fldChar w:fldCharType="end"/>
        </w:r>
      </w:hyperlink>
    </w:p>
    <w:p w14:paraId="72C18FA5"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10" w:history="1">
        <w:r w:rsidRPr="005472B6">
          <w:rPr>
            <w:rStyle w:val="Hyperlink"/>
            <w:noProof/>
          </w:rPr>
          <w:t>7.3</w:t>
        </w:r>
        <w:r>
          <w:rPr>
            <w:rFonts w:asciiTheme="minorHAnsi" w:eastAsiaTheme="minorEastAsia" w:hAnsiTheme="minorHAnsi" w:cstheme="minorBidi"/>
            <w:noProof/>
            <w:sz w:val="22"/>
            <w:szCs w:val="22"/>
            <w:lang w:val="en-GB" w:eastAsia="en-GB"/>
          </w:rPr>
          <w:tab/>
        </w:r>
        <w:r w:rsidRPr="005472B6">
          <w:rPr>
            <w:rStyle w:val="Hyperlink"/>
            <w:noProof/>
          </w:rPr>
          <w:t>Modeling Complex Types</w:t>
        </w:r>
        <w:r>
          <w:rPr>
            <w:noProof/>
            <w:webHidden/>
          </w:rPr>
          <w:tab/>
        </w:r>
        <w:r>
          <w:rPr>
            <w:noProof/>
            <w:webHidden/>
          </w:rPr>
          <w:fldChar w:fldCharType="begin"/>
        </w:r>
        <w:r>
          <w:rPr>
            <w:noProof/>
            <w:webHidden/>
          </w:rPr>
          <w:instrText xml:space="preserve"> PAGEREF _Toc453659510 \h </w:instrText>
        </w:r>
        <w:r>
          <w:rPr>
            <w:noProof/>
            <w:webHidden/>
          </w:rPr>
        </w:r>
        <w:r>
          <w:rPr>
            <w:noProof/>
            <w:webHidden/>
          </w:rPr>
          <w:fldChar w:fldCharType="separate"/>
        </w:r>
        <w:r w:rsidR="008821D9">
          <w:rPr>
            <w:noProof/>
            <w:webHidden/>
          </w:rPr>
          <w:t>40</w:t>
        </w:r>
        <w:r>
          <w:rPr>
            <w:noProof/>
            <w:webHidden/>
          </w:rPr>
          <w:fldChar w:fldCharType="end"/>
        </w:r>
      </w:hyperlink>
    </w:p>
    <w:p w14:paraId="06B0AA73" w14:textId="77777777" w:rsidR="00831E6C" w:rsidRDefault="00831E6C">
      <w:pPr>
        <w:pStyle w:val="TOC3"/>
        <w:rPr>
          <w:rFonts w:asciiTheme="minorHAnsi" w:eastAsiaTheme="minorEastAsia" w:hAnsiTheme="minorHAnsi" w:cstheme="minorBidi"/>
          <w:sz w:val="22"/>
          <w:szCs w:val="22"/>
          <w:lang w:val="en-GB" w:eastAsia="en-GB"/>
        </w:rPr>
      </w:pPr>
      <w:hyperlink w:anchor="_Toc453659511" w:history="1">
        <w:r w:rsidRPr="005472B6">
          <w:rPr>
            <w:rStyle w:val="Hyperlink"/>
          </w:rPr>
          <w:t>7.3.1</w:t>
        </w:r>
        <w:r>
          <w:rPr>
            <w:rFonts w:asciiTheme="minorHAnsi" w:eastAsiaTheme="minorEastAsia" w:hAnsiTheme="minorHAnsi" w:cstheme="minorBidi"/>
            <w:sz w:val="22"/>
            <w:szCs w:val="22"/>
            <w:lang w:val="en-GB" w:eastAsia="en-GB"/>
          </w:rPr>
          <w:tab/>
        </w:r>
        <w:r w:rsidRPr="005472B6">
          <w:rPr>
            <w:rStyle w:val="Hyperlink"/>
          </w:rPr>
          <w:t>Complex Types</w:t>
        </w:r>
        <w:r>
          <w:rPr>
            <w:webHidden/>
          </w:rPr>
          <w:tab/>
        </w:r>
        <w:r>
          <w:rPr>
            <w:webHidden/>
          </w:rPr>
          <w:fldChar w:fldCharType="begin"/>
        </w:r>
        <w:r>
          <w:rPr>
            <w:webHidden/>
          </w:rPr>
          <w:instrText xml:space="preserve"> PAGEREF _Toc453659511 \h </w:instrText>
        </w:r>
        <w:r>
          <w:rPr>
            <w:webHidden/>
          </w:rPr>
        </w:r>
        <w:r>
          <w:rPr>
            <w:webHidden/>
          </w:rPr>
          <w:fldChar w:fldCharType="separate"/>
        </w:r>
        <w:r w:rsidR="008821D9">
          <w:rPr>
            <w:webHidden/>
          </w:rPr>
          <w:t>40</w:t>
        </w:r>
        <w:r>
          <w:rPr>
            <w:webHidden/>
          </w:rPr>
          <w:fldChar w:fldCharType="end"/>
        </w:r>
      </w:hyperlink>
    </w:p>
    <w:p w14:paraId="4287BAD8" w14:textId="77777777" w:rsidR="00831E6C" w:rsidRDefault="00831E6C">
      <w:pPr>
        <w:pStyle w:val="TOC3"/>
        <w:rPr>
          <w:rFonts w:asciiTheme="minorHAnsi" w:eastAsiaTheme="minorEastAsia" w:hAnsiTheme="minorHAnsi" w:cstheme="minorBidi"/>
          <w:sz w:val="22"/>
          <w:szCs w:val="22"/>
          <w:lang w:val="en-GB" w:eastAsia="en-GB"/>
        </w:rPr>
      </w:pPr>
      <w:hyperlink w:anchor="_Toc453659512" w:history="1">
        <w:r w:rsidRPr="005472B6">
          <w:rPr>
            <w:rStyle w:val="Hyperlink"/>
          </w:rPr>
          <w:t>7.3.2</w:t>
        </w:r>
        <w:r>
          <w:rPr>
            <w:rFonts w:asciiTheme="minorHAnsi" w:eastAsiaTheme="minorEastAsia" w:hAnsiTheme="minorHAnsi" w:cstheme="minorBidi"/>
            <w:sz w:val="22"/>
            <w:szCs w:val="22"/>
            <w:lang w:val="en-GB" w:eastAsia="en-GB"/>
          </w:rPr>
          <w:tab/>
        </w:r>
        <w:r w:rsidRPr="005472B6">
          <w:rPr>
            <w:rStyle w:val="Hyperlink"/>
          </w:rPr>
          <w:t>Object Types</w:t>
        </w:r>
        <w:r>
          <w:rPr>
            <w:webHidden/>
          </w:rPr>
          <w:tab/>
        </w:r>
        <w:r>
          <w:rPr>
            <w:webHidden/>
          </w:rPr>
          <w:fldChar w:fldCharType="begin"/>
        </w:r>
        <w:r>
          <w:rPr>
            <w:webHidden/>
          </w:rPr>
          <w:instrText xml:space="preserve"> PAGEREF _Toc453659512 \h </w:instrText>
        </w:r>
        <w:r>
          <w:rPr>
            <w:webHidden/>
          </w:rPr>
        </w:r>
        <w:r>
          <w:rPr>
            <w:webHidden/>
          </w:rPr>
          <w:fldChar w:fldCharType="separate"/>
        </w:r>
        <w:r w:rsidR="008821D9">
          <w:rPr>
            <w:webHidden/>
          </w:rPr>
          <w:t>43</w:t>
        </w:r>
        <w:r>
          <w:rPr>
            <w:webHidden/>
          </w:rPr>
          <w:fldChar w:fldCharType="end"/>
        </w:r>
      </w:hyperlink>
    </w:p>
    <w:p w14:paraId="6C17CBBB" w14:textId="77777777" w:rsidR="00831E6C" w:rsidRDefault="00831E6C">
      <w:pPr>
        <w:pStyle w:val="TOC3"/>
        <w:rPr>
          <w:rFonts w:asciiTheme="minorHAnsi" w:eastAsiaTheme="minorEastAsia" w:hAnsiTheme="minorHAnsi" w:cstheme="minorBidi"/>
          <w:sz w:val="22"/>
          <w:szCs w:val="22"/>
          <w:lang w:val="en-GB" w:eastAsia="en-GB"/>
        </w:rPr>
      </w:pPr>
      <w:hyperlink w:anchor="_Toc453659513" w:history="1">
        <w:r w:rsidRPr="005472B6">
          <w:rPr>
            <w:rStyle w:val="Hyperlink"/>
          </w:rPr>
          <w:t>7.3.3</w:t>
        </w:r>
        <w:r>
          <w:rPr>
            <w:rFonts w:asciiTheme="minorHAnsi" w:eastAsiaTheme="minorEastAsia" w:hAnsiTheme="minorHAnsi" w:cstheme="minorBidi"/>
            <w:sz w:val="22"/>
            <w:szCs w:val="22"/>
            <w:lang w:val="en-GB" w:eastAsia="en-GB"/>
          </w:rPr>
          <w:tab/>
        </w:r>
        <w:r w:rsidRPr="005472B6">
          <w:rPr>
            <w:rStyle w:val="Hyperlink"/>
          </w:rPr>
          <w:t>Role Types</w:t>
        </w:r>
        <w:r>
          <w:rPr>
            <w:webHidden/>
          </w:rPr>
          <w:tab/>
        </w:r>
        <w:r>
          <w:rPr>
            <w:webHidden/>
          </w:rPr>
          <w:fldChar w:fldCharType="begin"/>
        </w:r>
        <w:r>
          <w:rPr>
            <w:webHidden/>
          </w:rPr>
          <w:instrText xml:space="preserve"> PAGEREF _Toc453659513 \h </w:instrText>
        </w:r>
        <w:r>
          <w:rPr>
            <w:webHidden/>
          </w:rPr>
        </w:r>
        <w:r>
          <w:rPr>
            <w:webHidden/>
          </w:rPr>
          <w:fldChar w:fldCharType="separate"/>
        </w:r>
        <w:r w:rsidR="008821D9">
          <w:rPr>
            <w:webHidden/>
          </w:rPr>
          <w:t>45</w:t>
        </w:r>
        <w:r>
          <w:rPr>
            <w:webHidden/>
          </w:rPr>
          <w:fldChar w:fldCharType="end"/>
        </w:r>
      </w:hyperlink>
    </w:p>
    <w:p w14:paraId="67EFA7E9" w14:textId="77777777" w:rsidR="00831E6C" w:rsidRDefault="00831E6C">
      <w:pPr>
        <w:pStyle w:val="TOC3"/>
        <w:rPr>
          <w:rFonts w:asciiTheme="minorHAnsi" w:eastAsiaTheme="minorEastAsia" w:hAnsiTheme="minorHAnsi" w:cstheme="minorBidi"/>
          <w:sz w:val="22"/>
          <w:szCs w:val="22"/>
          <w:lang w:val="en-GB" w:eastAsia="en-GB"/>
        </w:rPr>
      </w:pPr>
      <w:hyperlink w:anchor="_Toc453659514" w:history="1">
        <w:r w:rsidRPr="005472B6">
          <w:rPr>
            <w:rStyle w:val="Hyperlink"/>
          </w:rPr>
          <w:t>7.3.4</w:t>
        </w:r>
        <w:r>
          <w:rPr>
            <w:rFonts w:asciiTheme="minorHAnsi" w:eastAsiaTheme="minorEastAsia" w:hAnsiTheme="minorHAnsi" w:cstheme="minorBidi"/>
            <w:sz w:val="22"/>
            <w:szCs w:val="22"/>
            <w:lang w:val="en-GB" w:eastAsia="en-GB"/>
          </w:rPr>
          <w:tab/>
        </w:r>
        <w:r w:rsidRPr="005472B6">
          <w:rPr>
            <w:rStyle w:val="Hyperlink"/>
          </w:rPr>
          <w:t>Association Types</w:t>
        </w:r>
        <w:r>
          <w:rPr>
            <w:webHidden/>
          </w:rPr>
          <w:tab/>
        </w:r>
        <w:r>
          <w:rPr>
            <w:webHidden/>
          </w:rPr>
          <w:fldChar w:fldCharType="begin"/>
        </w:r>
        <w:r>
          <w:rPr>
            <w:webHidden/>
          </w:rPr>
          <w:instrText xml:space="preserve"> PAGEREF _Toc453659514 \h </w:instrText>
        </w:r>
        <w:r>
          <w:rPr>
            <w:webHidden/>
          </w:rPr>
        </w:r>
        <w:r>
          <w:rPr>
            <w:webHidden/>
          </w:rPr>
          <w:fldChar w:fldCharType="separate"/>
        </w:r>
        <w:r w:rsidR="008821D9">
          <w:rPr>
            <w:webHidden/>
          </w:rPr>
          <w:t>49</w:t>
        </w:r>
        <w:r>
          <w:rPr>
            <w:webHidden/>
          </w:rPr>
          <w:fldChar w:fldCharType="end"/>
        </w:r>
      </w:hyperlink>
    </w:p>
    <w:p w14:paraId="700993E5" w14:textId="77777777" w:rsidR="00831E6C" w:rsidRDefault="00831E6C">
      <w:pPr>
        <w:pStyle w:val="TOC3"/>
        <w:rPr>
          <w:rFonts w:asciiTheme="minorHAnsi" w:eastAsiaTheme="minorEastAsia" w:hAnsiTheme="minorHAnsi" w:cstheme="minorBidi"/>
          <w:sz w:val="22"/>
          <w:szCs w:val="22"/>
          <w:lang w:val="en-GB" w:eastAsia="en-GB"/>
        </w:rPr>
      </w:pPr>
      <w:hyperlink w:anchor="_Toc453659515" w:history="1">
        <w:r w:rsidRPr="005472B6">
          <w:rPr>
            <w:rStyle w:val="Hyperlink"/>
          </w:rPr>
          <w:t>7.3.5</w:t>
        </w:r>
        <w:r>
          <w:rPr>
            <w:rFonts w:asciiTheme="minorHAnsi" w:eastAsiaTheme="minorEastAsia" w:hAnsiTheme="minorHAnsi" w:cstheme="minorBidi"/>
            <w:sz w:val="22"/>
            <w:szCs w:val="22"/>
            <w:lang w:val="en-GB" w:eastAsia="en-GB"/>
          </w:rPr>
          <w:tab/>
        </w:r>
        <w:r w:rsidRPr="005472B6">
          <w:rPr>
            <w:rStyle w:val="Hyperlink"/>
          </w:rPr>
          <w:t>Metadata Types</w:t>
        </w:r>
        <w:r>
          <w:rPr>
            <w:webHidden/>
          </w:rPr>
          <w:tab/>
        </w:r>
        <w:r>
          <w:rPr>
            <w:webHidden/>
          </w:rPr>
          <w:fldChar w:fldCharType="begin"/>
        </w:r>
        <w:r>
          <w:rPr>
            <w:webHidden/>
          </w:rPr>
          <w:instrText xml:space="preserve"> PAGEREF _Toc453659515 \h </w:instrText>
        </w:r>
        <w:r>
          <w:rPr>
            <w:webHidden/>
          </w:rPr>
        </w:r>
        <w:r>
          <w:rPr>
            <w:webHidden/>
          </w:rPr>
          <w:fldChar w:fldCharType="separate"/>
        </w:r>
        <w:r w:rsidR="008821D9">
          <w:rPr>
            <w:webHidden/>
          </w:rPr>
          <w:t>52</w:t>
        </w:r>
        <w:r>
          <w:rPr>
            <w:webHidden/>
          </w:rPr>
          <w:fldChar w:fldCharType="end"/>
        </w:r>
      </w:hyperlink>
    </w:p>
    <w:p w14:paraId="3A7BBADE" w14:textId="77777777" w:rsidR="00831E6C" w:rsidRDefault="00831E6C">
      <w:pPr>
        <w:pStyle w:val="TOC3"/>
        <w:rPr>
          <w:rFonts w:asciiTheme="minorHAnsi" w:eastAsiaTheme="minorEastAsia" w:hAnsiTheme="minorHAnsi" w:cstheme="minorBidi"/>
          <w:sz w:val="22"/>
          <w:szCs w:val="22"/>
          <w:lang w:val="en-GB" w:eastAsia="en-GB"/>
        </w:rPr>
      </w:pPr>
      <w:hyperlink w:anchor="_Toc453659516" w:history="1">
        <w:r w:rsidRPr="005472B6">
          <w:rPr>
            <w:rStyle w:val="Hyperlink"/>
          </w:rPr>
          <w:t>7.3.6</w:t>
        </w:r>
        <w:r>
          <w:rPr>
            <w:rFonts w:asciiTheme="minorHAnsi" w:eastAsiaTheme="minorEastAsia" w:hAnsiTheme="minorHAnsi" w:cstheme="minorBidi"/>
            <w:sz w:val="22"/>
            <w:szCs w:val="22"/>
            <w:lang w:val="en-GB" w:eastAsia="en-GB"/>
          </w:rPr>
          <w:tab/>
        </w:r>
        <w:r w:rsidRPr="005472B6">
          <w:rPr>
            <w:rStyle w:val="Hyperlink"/>
          </w:rPr>
          <w:t>Augmentation Types</w:t>
        </w:r>
        <w:r>
          <w:rPr>
            <w:webHidden/>
          </w:rPr>
          <w:tab/>
        </w:r>
        <w:r>
          <w:rPr>
            <w:webHidden/>
          </w:rPr>
          <w:fldChar w:fldCharType="begin"/>
        </w:r>
        <w:r>
          <w:rPr>
            <w:webHidden/>
          </w:rPr>
          <w:instrText xml:space="preserve"> PAGEREF _Toc453659516 \h </w:instrText>
        </w:r>
        <w:r>
          <w:rPr>
            <w:webHidden/>
          </w:rPr>
        </w:r>
        <w:r>
          <w:rPr>
            <w:webHidden/>
          </w:rPr>
          <w:fldChar w:fldCharType="separate"/>
        </w:r>
        <w:r w:rsidR="008821D9">
          <w:rPr>
            <w:webHidden/>
          </w:rPr>
          <w:t>55</w:t>
        </w:r>
        <w:r>
          <w:rPr>
            <w:webHidden/>
          </w:rPr>
          <w:fldChar w:fldCharType="end"/>
        </w:r>
      </w:hyperlink>
    </w:p>
    <w:p w14:paraId="37BCA819" w14:textId="77777777" w:rsidR="00831E6C" w:rsidRDefault="00831E6C">
      <w:pPr>
        <w:pStyle w:val="TOC3"/>
        <w:rPr>
          <w:rFonts w:asciiTheme="minorHAnsi" w:eastAsiaTheme="minorEastAsia" w:hAnsiTheme="minorHAnsi" w:cstheme="minorBidi"/>
          <w:sz w:val="22"/>
          <w:szCs w:val="22"/>
          <w:lang w:val="en-GB" w:eastAsia="en-GB"/>
        </w:rPr>
      </w:pPr>
      <w:hyperlink w:anchor="_Toc453659517" w:history="1">
        <w:r w:rsidRPr="005472B6">
          <w:rPr>
            <w:rStyle w:val="Hyperlink"/>
          </w:rPr>
          <w:t>7.3.7</w:t>
        </w:r>
        <w:r>
          <w:rPr>
            <w:rFonts w:asciiTheme="minorHAnsi" w:eastAsiaTheme="minorEastAsia" w:hAnsiTheme="minorHAnsi" w:cstheme="minorBidi"/>
            <w:sz w:val="22"/>
            <w:szCs w:val="22"/>
            <w:lang w:val="en-GB" w:eastAsia="en-GB"/>
          </w:rPr>
          <w:tab/>
        </w:r>
        <w:r w:rsidRPr="005472B6">
          <w:rPr>
            <w:rStyle w:val="Hyperlink"/>
          </w:rPr>
          <w:t>Adapter Types</w:t>
        </w:r>
        <w:r>
          <w:rPr>
            <w:webHidden/>
          </w:rPr>
          <w:tab/>
        </w:r>
        <w:r>
          <w:rPr>
            <w:webHidden/>
          </w:rPr>
          <w:fldChar w:fldCharType="begin"/>
        </w:r>
        <w:r>
          <w:rPr>
            <w:webHidden/>
          </w:rPr>
          <w:instrText xml:space="preserve"> PAGEREF _Toc453659517 \h </w:instrText>
        </w:r>
        <w:r>
          <w:rPr>
            <w:webHidden/>
          </w:rPr>
        </w:r>
        <w:r>
          <w:rPr>
            <w:webHidden/>
          </w:rPr>
          <w:fldChar w:fldCharType="separate"/>
        </w:r>
        <w:r w:rsidR="008821D9">
          <w:rPr>
            <w:webHidden/>
          </w:rPr>
          <w:t>58</w:t>
        </w:r>
        <w:r>
          <w:rPr>
            <w:webHidden/>
          </w:rPr>
          <w:fldChar w:fldCharType="end"/>
        </w:r>
      </w:hyperlink>
    </w:p>
    <w:p w14:paraId="5B898B91"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18" w:history="1">
        <w:r w:rsidRPr="005472B6">
          <w:rPr>
            <w:rStyle w:val="Hyperlink"/>
            <w:noProof/>
          </w:rPr>
          <w:t>7.4</w:t>
        </w:r>
        <w:r>
          <w:rPr>
            <w:rFonts w:asciiTheme="minorHAnsi" w:eastAsiaTheme="minorEastAsia" w:hAnsiTheme="minorHAnsi" w:cstheme="minorBidi"/>
            <w:noProof/>
            <w:sz w:val="22"/>
            <w:szCs w:val="22"/>
            <w:lang w:val="en-GB" w:eastAsia="en-GB"/>
          </w:rPr>
          <w:tab/>
        </w:r>
        <w:r w:rsidRPr="005472B6">
          <w:rPr>
            <w:rStyle w:val="Hyperlink"/>
            <w:noProof/>
          </w:rPr>
          <w:t>Modeling Simple Types</w:t>
        </w:r>
        <w:r>
          <w:rPr>
            <w:noProof/>
            <w:webHidden/>
          </w:rPr>
          <w:tab/>
        </w:r>
        <w:r>
          <w:rPr>
            <w:noProof/>
            <w:webHidden/>
          </w:rPr>
          <w:fldChar w:fldCharType="begin"/>
        </w:r>
        <w:r>
          <w:rPr>
            <w:noProof/>
            <w:webHidden/>
          </w:rPr>
          <w:instrText xml:space="preserve"> PAGEREF _Toc453659518 \h </w:instrText>
        </w:r>
        <w:r>
          <w:rPr>
            <w:noProof/>
            <w:webHidden/>
          </w:rPr>
        </w:r>
        <w:r>
          <w:rPr>
            <w:noProof/>
            <w:webHidden/>
          </w:rPr>
          <w:fldChar w:fldCharType="separate"/>
        </w:r>
        <w:r w:rsidR="008821D9">
          <w:rPr>
            <w:noProof/>
            <w:webHidden/>
          </w:rPr>
          <w:t>60</w:t>
        </w:r>
        <w:r>
          <w:rPr>
            <w:noProof/>
            <w:webHidden/>
          </w:rPr>
          <w:fldChar w:fldCharType="end"/>
        </w:r>
      </w:hyperlink>
    </w:p>
    <w:p w14:paraId="46BC1444" w14:textId="77777777" w:rsidR="00831E6C" w:rsidRDefault="00831E6C">
      <w:pPr>
        <w:pStyle w:val="TOC3"/>
        <w:rPr>
          <w:rFonts w:asciiTheme="minorHAnsi" w:eastAsiaTheme="minorEastAsia" w:hAnsiTheme="minorHAnsi" w:cstheme="minorBidi"/>
          <w:sz w:val="22"/>
          <w:szCs w:val="22"/>
          <w:lang w:val="en-GB" w:eastAsia="en-GB"/>
        </w:rPr>
      </w:pPr>
      <w:hyperlink w:anchor="_Toc453659519" w:history="1">
        <w:r w:rsidRPr="005472B6">
          <w:rPr>
            <w:rStyle w:val="Hyperlink"/>
          </w:rPr>
          <w:t>7.4.1</w:t>
        </w:r>
        <w:r>
          <w:rPr>
            <w:rFonts w:asciiTheme="minorHAnsi" w:eastAsiaTheme="minorEastAsia" w:hAnsiTheme="minorHAnsi" w:cstheme="minorBidi"/>
            <w:sz w:val="22"/>
            <w:szCs w:val="22"/>
            <w:lang w:val="en-GB" w:eastAsia="en-GB"/>
          </w:rPr>
          <w:tab/>
        </w:r>
        <w:r w:rsidRPr="005472B6">
          <w:rPr>
            <w:rStyle w:val="Hyperlink"/>
          </w:rPr>
          <w:t>Simple Types</w:t>
        </w:r>
        <w:r>
          <w:rPr>
            <w:webHidden/>
          </w:rPr>
          <w:tab/>
        </w:r>
        <w:r>
          <w:rPr>
            <w:webHidden/>
          </w:rPr>
          <w:fldChar w:fldCharType="begin"/>
        </w:r>
        <w:r>
          <w:rPr>
            <w:webHidden/>
          </w:rPr>
          <w:instrText xml:space="preserve"> PAGEREF _Toc453659519 \h </w:instrText>
        </w:r>
        <w:r>
          <w:rPr>
            <w:webHidden/>
          </w:rPr>
        </w:r>
        <w:r>
          <w:rPr>
            <w:webHidden/>
          </w:rPr>
          <w:fldChar w:fldCharType="separate"/>
        </w:r>
        <w:r w:rsidR="008821D9">
          <w:rPr>
            <w:webHidden/>
          </w:rPr>
          <w:t>60</w:t>
        </w:r>
        <w:r>
          <w:rPr>
            <w:webHidden/>
          </w:rPr>
          <w:fldChar w:fldCharType="end"/>
        </w:r>
      </w:hyperlink>
    </w:p>
    <w:p w14:paraId="38623F55" w14:textId="77777777" w:rsidR="00831E6C" w:rsidRDefault="00831E6C">
      <w:pPr>
        <w:pStyle w:val="TOC3"/>
        <w:rPr>
          <w:rFonts w:asciiTheme="minorHAnsi" w:eastAsiaTheme="minorEastAsia" w:hAnsiTheme="minorHAnsi" w:cstheme="minorBidi"/>
          <w:sz w:val="22"/>
          <w:szCs w:val="22"/>
          <w:lang w:val="en-GB" w:eastAsia="en-GB"/>
        </w:rPr>
      </w:pPr>
      <w:hyperlink w:anchor="_Toc453659520" w:history="1">
        <w:r w:rsidRPr="005472B6">
          <w:rPr>
            <w:rStyle w:val="Hyperlink"/>
          </w:rPr>
          <w:t>7.4.2</w:t>
        </w:r>
        <w:r>
          <w:rPr>
            <w:rFonts w:asciiTheme="minorHAnsi" w:eastAsiaTheme="minorEastAsia" w:hAnsiTheme="minorHAnsi" w:cstheme="minorBidi"/>
            <w:sz w:val="22"/>
            <w:szCs w:val="22"/>
            <w:lang w:val="en-GB" w:eastAsia="en-GB"/>
          </w:rPr>
          <w:tab/>
        </w:r>
        <w:r w:rsidRPr="005472B6">
          <w:rPr>
            <w:rStyle w:val="Hyperlink"/>
          </w:rPr>
          <w:t>Primitive Types</w:t>
        </w:r>
        <w:r>
          <w:rPr>
            <w:webHidden/>
          </w:rPr>
          <w:tab/>
        </w:r>
        <w:r>
          <w:rPr>
            <w:webHidden/>
          </w:rPr>
          <w:fldChar w:fldCharType="begin"/>
        </w:r>
        <w:r>
          <w:rPr>
            <w:webHidden/>
          </w:rPr>
          <w:instrText xml:space="preserve"> PAGEREF _Toc453659520 \h </w:instrText>
        </w:r>
        <w:r>
          <w:rPr>
            <w:webHidden/>
          </w:rPr>
        </w:r>
        <w:r>
          <w:rPr>
            <w:webHidden/>
          </w:rPr>
          <w:fldChar w:fldCharType="separate"/>
        </w:r>
        <w:r w:rsidR="008821D9">
          <w:rPr>
            <w:webHidden/>
          </w:rPr>
          <w:t>62</w:t>
        </w:r>
        <w:r>
          <w:rPr>
            <w:webHidden/>
          </w:rPr>
          <w:fldChar w:fldCharType="end"/>
        </w:r>
      </w:hyperlink>
    </w:p>
    <w:p w14:paraId="2C24766C" w14:textId="77777777" w:rsidR="00831E6C" w:rsidRDefault="00831E6C">
      <w:pPr>
        <w:pStyle w:val="TOC3"/>
        <w:rPr>
          <w:rFonts w:asciiTheme="minorHAnsi" w:eastAsiaTheme="minorEastAsia" w:hAnsiTheme="minorHAnsi" w:cstheme="minorBidi"/>
          <w:sz w:val="22"/>
          <w:szCs w:val="22"/>
          <w:lang w:val="en-GB" w:eastAsia="en-GB"/>
        </w:rPr>
      </w:pPr>
      <w:hyperlink w:anchor="_Toc453659521" w:history="1">
        <w:r w:rsidRPr="005472B6">
          <w:rPr>
            <w:rStyle w:val="Hyperlink"/>
          </w:rPr>
          <w:t>7.4.3</w:t>
        </w:r>
        <w:r>
          <w:rPr>
            <w:rFonts w:asciiTheme="minorHAnsi" w:eastAsiaTheme="minorEastAsia" w:hAnsiTheme="minorHAnsi" w:cstheme="minorBidi"/>
            <w:sz w:val="22"/>
            <w:szCs w:val="22"/>
            <w:lang w:val="en-GB" w:eastAsia="en-GB"/>
          </w:rPr>
          <w:tab/>
        </w:r>
        <w:r w:rsidRPr="005472B6">
          <w:rPr>
            <w:rStyle w:val="Hyperlink"/>
          </w:rPr>
          <w:t>Code Types</w:t>
        </w:r>
        <w:r>
          <w:rPr>
            <w:webHidden/>
          </w:rPr>
          <w:tab/>
        </w:r>
        <w:r>
          <w:rPr>
            <w:webHidden/>
          </w:rPr>
          <w:fldChar w:fldCharType="begin"/>
        </w:r>
        <w:r>
          <w:rPr>
            <w:webHidden/>
          </w:rPr>
          <w:instrText xml:space="preserve"> PAGEREF _Toc453659521 \h </w:instrText>
        </w:r>
        <w:r>
          <w:rPr>
            <w:webHidden/>
          </w:rPr>
        </w:r>
        <w:r>
          <w:rPr>
            <w:webHidden/>
          </w:rPr>
          <w:fldChar w:fldCharType="separate"/>
        </w:r>
        <w:r w:rsidR="008821D9">
          <w:rPr>
            <w:webHidden/>
          </w:rPr>
          <w:t>66</w:t>
        </w:r>
        <w:r>
          <w:rPr>
            <w:webHidden/>
          </w:rPr>
          <w:fldChar w:fldCharType="end"/>
        </w:r>
      </w:hyperlink>
    </w:p>
    <w:p w14:paraId="0DDFDF36" w14:textId="77777777" w:rsidR="00831E6C" w:rsidRDefault="00831E6C">
      <w:pPr>
        <w:pStyle w:val="TOC3"/>
        <w:rPr>
          <w:rFonts w:asciiTheme="minorHAnsi" w:eastAsiaTheme="minorEastAsia" w:hAnsiTheme="minorHAnsi" w:cstheme="minorBidi"/>
          <w:sz w:val="22"/>
          <w:szCs w:val="22"/>
          <w:lang w:val="en-GB" w:eastAsia="en-GB"/>
        </w:rPr>
      </w:pPr>
      <w:hyperlink w:anchor="_Toc453659522" w:history="1">
        <w:r w:rsidRPr="005472B6">
          <w:rPr>
            <w:rStyle w:val="Hyperlink"/>
          </w:rPr>
          <w:t>7.4.4</w:t>
        </w:r>
        <w:r>
          <w:rPr>
            <w:rFonts w:asciiTheme="minorHAnsi" w:eastAsiaTheme="minorEastAsia" w:hAnsiTheme="minorHAnsi" w:cstheme="minorBidi"/>
            <w:sz w:val="22"/>
            <w:szCs w:val="22"/>
            <w:lang w:val="en-GB" w:eastAsia="en-GB"/>
          </w:rPr>
          <w:tab/>
        </w:r>
        <w:r w:rsidRPr="005472B6">
          <w:rPr>
            <w:rStyle w:val="Hyperlink"/>
          </w:rPr>
          <w:t>Unions</w:t>
        </w:r>
        <w:r>
          <w:rPr>
            <w:webHidden/>
          </w:rPr>
          <w:tab/>
        </w:r>
        <w:r>
          <w:rPr>
            <w:webHidden/>
          </w:rPr>
          <w:fldChar w:fldCharType="begin"/>
        </w:r>
        <w:r>
          <w:rPr>
            <w:webHidden/>
          </w:rPr>
          <w:instrText xml:space="preserve"> PAGEREF _Toc453659522 \h </w:instrText>
        </w:r>
        <w:r>
          <w:rPr>
            <w:webHidden/>
          </w:rPr>
        </w:r>
        <w:r>
          <w:rPr>
            <w:webHidden/>
          </w:rPr>
          <w:fldChar w:fldCharType="separate"/>
        </w:r>
        <w:r w:rsidR="008821D9">
          <w:rPr>
            <w:webHidden/>
          </w:rPr>
          <w:t>69</w:t>
        </w:r>
        <w:r>
          <w:rPr>
            <w:webHidden/>
          </w:rPr>
          <w:fldChar w:fldCharType="end"/>
        </w:r>
      </w:hyperlink>
    </w:p>
    <w:p w14:paraId="6082C327" w14:textId="77777777" w:rsidR="00831E6C" w:rsidRDefault="00831E6C">
      <w:pPr>
        <w:pStyle w:val="TOC3"/>
        <w:rPr>
          <w:rFonts w:asciiTheme="minorHAnsi" w:eastAsiaTheme="minorEastAsia" w:hAnsiTheme="minorHAnsi" w:cstheme="minorBidi"/>
          <w:sz w:val="22"/>
          <w:szCs w:val="22"/>
          <w:lang w:val="en-GB" w:eastAsia="en-GB"/>
        </w:rPr>
      </w:pPr>
      <w:hyperlink w:anchor="_Toc453659523" w:history="1">
        <w:r w:rsidRPr="005472B6">
          <w:rPr>
            <w:rStyle w:val="Hyperlink"/>
          </w:rPr>
          <w:t>7.4.5</w:t>
        </w:r>
        <w:r>
          <w:rPr>
            <w:rFonts w:asciiTheme="minorHAnsi" w:eastAsiaTheme="minorEastAsia" w:hAnsiTheme="minorHAnsi" w:cstheme="minorBidi"/>
            <w:sz w:val="22"/>
            <w:szCs w:val="22"/>
            <w:lang w:val="en-GB" w:eastAsia="en-GB"/>
          </w:rPr>
          <w:tab/>
        </w:r>
        <w:r w:rsidRPr="005472B6">
          <w:rPr>
            <w:rStyle w:val="Hyperlink"/>
          </w:rPr>
          <w:t>Lists</w:t>
        </w:r>
        <w:r>
          <w:rPr>
            <w:webHidden/>
          </w:rPr>
          <w:tab/>
        </w:r>
        <w:r>
          <w:rPr>
            <w:webHidden/>
          </w:rPr>
          <w:fldChar w:fldCharType="begin"/>
        </w:r>
        <w:r>
          <w:rPr>
            <w:webHidden/>
          </w:rPr>
          <w:instrText xml:space="preserve"> PAGEREF _Toc453659523 \h </w:instrText>
        </w:r>
        <w:r>
          <w:rPr>
            <w:webHidden/>
          </w:rPr>
        </w:r>
        <w:r>
          <w:rPr>
            <w:webHidden/>
          </w:rPr>
          <w:fldChar w:fldCharType="separate"/>
        </w:r>
        <w:r w:rsidR="008821D9">
          <w:rPr>
            <w:webHidden/>
          </w:rPr>
          <w:t>71</w:t>
        </w:r>
        <w:r>
          <w:rPr>
            <w:webHidden/>
          </w:rPr>
          <w:fldChar w:fldCharType="end"/>
        </w:r>
      </w:hyperlink>
    </w:p>
    <w:p w14:paraId="13859346"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24" w:history="1">
        <w:r w:rsidRPr="005472B6">
          <w:rPr>
            <w:rStyle w:val="Hyperlink"/>
            <w:noProof/>
          </w:rPr>
          <w:t>7.5</w:t>
        </w:r>
        <w:r>
          <w:rPr>
            <w:rFonts w:asciiTheme="minorHAnsi" w:eastAsiaTheme="minorEastAsia" w:hAnsiTheme="minorHAnsi" w:cstheme="minorBidi"/>
            <w:noProof/>
            <w:sz w:val="22"/>
            <w:szCs w:val="22"/>
            <w:lang w:val="en-GB" w:eastAsia="en-GB"/>
          </w:rPr>
          <w:tab/>
        </w:r>
        <w:r w:rsidRPr="005472B6">
          <w:rPr>
            <w:rStyle w:val="Hyperlink"/>
            <w:noProof/>
          </w:rPr>
          <w:t>Modeling Properties</w:t>
        </w:r>
        <w:r>
          <w:rPr>
            <w:noProof/>
            <w:webHidden/>
          </w:rPr>
          <w:tab/>
        </w:r>
        <w:r>
          <w:rPr>
            <w:noProof/>
            <w:webHidden/>
          </w:rPr>
          <w:fldChar w:fldCharType="begin"/>
        </w:r>
        <w:r>
          <w:rPr>
            <w:noProof/>
            <w:webHidden/>
          </w:rPr>
          <w:instrText xml:space="preserve"> PAGEREF _Toc453659524 \h </w:instrText>
        </w:r>
        <w:r>
          <w:rPr>
            <w:noProof/>
            <w:webHidden/>
          </w:rPr>
        </w:r>
        <w:r>
          <w:rPr>
            <w:noProof/>
            <w:webHidden/>
          </w:rPr>
          <w:fldChar w:fldCharType="separate"/>
        </w:r>
        <w:r w:rsidR="008821D9">
          <w:rPr>
            <w:noProof/>
            <w:webHidden/>
          </w:rPr>
          <w:t>73</w:t>
        </w:r>
        <w:r>
          <w:rPr>
            <w:noProof/>
            <w:webHidden/>
          </w:rPr>
          <w:fldChar w:fldCharType="end"/>
        </w:r>
      </w:hyperlink>
    </w:p>
    <w:p w14:paraId="066FB1AF" w14:textId="77777777" w:rsidR="00831E6C" w:rsidRDefault="00831E6C">
      <w:pPr>
        <w:pStyle w:val="TOC3"/>
        <w:rPr>
          <w:rFonts w:asciiTheme="minorHAnsi" w:eastAsiaTheme="minorEastAsia" w:hAnsiTheme="minorHAnsi" w:cstheme="minorBidi"/>
          <w:sz w:val="22"/>
          <w:szCs w:val="22"/>
          <w:lang w:val="en-GB" w:eastAsia="en-GB"/>
        </w:rPr>
      </w:pPr>
      <w:hyperlink w:anchor="_Toc453659525" w:history="1">
        <w:r w:rsidRPr="005472B6">
          <w:rPr>
            <w:rStyle w:val="Hyperlink"/>
          </w:rPr>
          <w:t>7.5.1</w:t>
        </w:r>
        <w:r>
          <w:rPr>
            <w:rFonts w:asciiTheme="minorHAnsi" w:eastAsiaTheme="minorEastAsia" w:hAnsiTheme="minorHAnsi" w:cstheme="minorBidi"/>
            <w:sz w:val="22"/>
            <w:szCs w:val="22"/>
            <w:lang w:val="en-GB" w:eastAsia="en-GB"/>
          </w:rPr>
          <w:tab/>
        </w:r>
        <w:r w:rsidRPr="005472B6">
          <w:rPr>
            <w:rStyle w:val="Hyperlink"/>
          </w:rPr>
          <w:t>Properties</w:t>
        </w:r>
        <w:r>
          <w:rPr>
            <w:webHidden/>
          </w:rPr>
          <w:tab/>
        </w:r>
        <w:r>
          <w:rPr>
            <w:webHidden/>
          </w:rPr>
          <w:fldChar w:fldCharType="begin"/>
        </w:r>
        <w:r>
          <w:rPr>
            <w:webHidden/>
          </w:rPr>
          <w:instrText xml:space="preserve"> PAGEREF _Toc453659525 \h </w:instrText>
        </w:r>
        <w:r>
          <w:rPr>
            <w:webHidden/>
          </w:rPr>
        </w:r>
        <w:r>
          <w:rPr>
            <w:webHidden/>
          </w:rPr>
          <w:fldChar w:fldCharType="separate"/>
        </w:r>
        <w:r w:rsidR="008821D9">
          <w:rPr>
            <w:webHidden/>
          </w:rPr>
          <w:t>73</w:t>
        </w:r>
        <w:r>
          <w:rPr>
            <w:webHidden/>
          </w:rPr>
          <w:fldChar w:fldCharType="end"/>
        </w:r>
      </w:hyperlink>
    </w:p>
    <w:p w14:paraId="06004478" w14:textId="77777777" w:rsidR="00831E6C" w:rsidRDefault="00831E6C">
      <w:pPr>
        <w:pStyle w:val="TOC3"/>
        <w:rPr>
          <w:rFonts w:asciiTheme="minorHAnsi" w:eastAsiaTheme="minorEastAsia" w:hAnsiTheme="minorHAnsi" w:cstheme="minorBidi"/>
          <w:sz w:val="22"/>
          <w:szCs w:val="22"/>
          <w:lang w:val="en-GB" w:eastAsia="en-GB"/>
        </w:rPr>
      </w:pPr>
      <w:hyperlink w:anchor="_Toc453659526" w:history="1">
        <w:r w:rsidRPr="005472B6">
          <w:rPr>
            <w:rStyle w:val="Hyperlink"/>
          </w:rPr>
          <w:t>7.5.2</w:t>
        </w:r>
        <w:r>
          <w:rPr>
            <w:rFonts w:asciiTheme="minorHAnsi" w:eastAsiaTheme="minorEastAsia" w:hAnsiTheme="minorHAnsi" w:cstheme="minorBidi"/>
            <w:sz w:val="22"/>
            <w:szCs w:val="22"/>
            <w:lang w:val="en-GB" w:eastAsia="en-GB"/>
          </w:rPr>
          <w:tab/>
        </w:r>
        <w:r w:rsidRPr="005472B6">
          <w:rPr>
            <w:rStyle w:val="Hyperlink"/>
          </w:rPr>
          <w:t>Property Holders and Property References</w:t>
        </w:r>
        <w:r>
          <w:rPr>
            <w:webHidden/>
          </w:rPr>
          <w:tab/>
        </w:r>
        <w:r>
          <w:rPr>
            <w:webHidden/>
          </w:rPr>
          <w:fldChar w:fldCharType="begin"/>
        </w:r>
        <w:r>
          <w:rPr>
            <w:webHidden/>
          </w:rPr>
          <w:instrText xml:space="preserve"> PAGEREF _Toc453659526 \h </w:instrText>
        </w:r>
        <w:r>
          <w:rPr>
            <w:webHidden/>
          </w:rPr>
        </w:r>
        <w:r>
          <w:rPr>
            <w:webHidden/>
          </w:rPr>
          <w:fldChar w:fldCharType="separate"/>
        </w:r>
        <w:r w:rsidR="008821D9">
          <w:rPr>
            <w:webHidden/>
          </w:rPr>
          <w:t>77</w:t>
        </w:r>
        <w:r>
          <w:rPr>
            <w:webHidden/>
          </w:rPr>
          <w:fldChar w:fldCharType="end"/>
        </w:r>
      </w:hyperlink>
    </w:p>
    <w:p w14:paraId="534F646B" w14:textId="77777777" w:rsidR="00831E6C" w:rsidRDefault="00831E6C">
      <w:pPr>
        <w:pStyle w:val="TOC3"/>
        <w:rPr>
          <w:rFonts w:asciiTheme="minorHAnsi" w:eastAsiaTheme="minorEastAsia" w:hAnsiTheme="minorHAnsi" w:cstheme="minorBidi"/>
          <w:sz w:val="22"/>
          <w:szCs w:val="22"/>
          <w:lang w:val="en-GB" w:eastAsia="en-GB"/>
        </w:rPr>
      </w:pPr>
      <w:hyperlink w:anchor="_Toc453659527" w:history="1">
        <w:r w:rsidRPr="005472B6">
          <w:rPr>
            <w:rStyle w:val="Hyperlink"/>
          </w:rPr>
          <w:t>7.5.3</w:t>
        </w:r>
        <w:r>
          <w:rPr>
            <w:rFonts w:asciiTheme="minorHAnsi" w:eastAsiaTheme="minorEastAsia" w:hAnsiTheme="minorHAnsi" w:cstheme="minorBidi"/>
            <w:sz w:val="22"/>
            <w:szCs w:val="22"/>
            <w:lang w:val="en-GB" w:eastAsia="en-GB"/>
          </w:rPr>
          <w:tab/>
        </w:r>
        <w:r w:rsidRPr="005472B6">
          <w:rPr>
            <w:rStyle w:val="Hyperlink"/>
          </w:rPr>
          <w:t>Substitution Groups</w:t>
        </w:r>
        <w:r>
          <w:rPr>
            <w:webHidden/>
          </w:rPr>
          <w:tab/>
        </w:r>
        <w:r>
          <w:rPr>
            <w:webHidden/>
          </w:rPr>
          <w:fldChar w:fldCharType="begin"/>
        </w:r>
        <w:r>
          <w:rPr>
            <w:webHidden/>
          </w:rPr>
          <w:instrText xml:space="preserve"> PAGEREF _Toc453659527 \h </w:instrText>
        </w:r>
        <w:r>
          <w:rPr>
            <w:webHidden/>
          </w:rPr>
        </w:r>
        <w:r>
          <w:rPr>
            <w:webHidden/>
          </w:rPr>
          <w:fldChar w:fldCharType="separate"/>
        </w:r>
        <w:r w:rsidR="008821D9">
          <w:rPr>
            <w:webHidden/>
          </w:rPr>
          <w:t>81</w:t>
        </w:r>
        <w:r>
          <w:rPr>
            <w:webHidden/>
          </w:rPr>
          <w:fldChar w:fldCharType="end"/>
        </w:r>
      </w:hyperlink>
    </w:p>
    <w:p w14:paraId="27CC38E3" w14:textId="77777777" w:rsidR="00831E6C" w:rsidRDefault="00831E6C">
      <w:pPr>
        <w:pStyle w:val="TOC3"/>
        <w:rPr>
          <w:rFonts w:asciiTheme="minorHAnsi" w:eastAsiaTheme="minorEastAsia" w:hAnsiTheme="minorHAnsi" w:cstheme="minorBidi"/>
          <w:sz w:val="22"/>
          <w:szCs w:val="22"/>
          <w:lang w:val="en-GB" w:eastAsia="en-GB"/>
        </w:rPr>
      </w:pPr>
      <w:hyperlink w:anchor="_Toc453659528" w:history="1">
        <w:r w:rsidRPr="005472B6">
          <w:rPr>
            <w:rStyle w:val="Hyperlink"/>
          </w:rPr>
          <w:t>7.5.4</w:t>
        </w:r>
        <w:r>
          <w:rPr>
            <w:rFonts w:asciiTheme="minorHAnsi" w:eastAsiaTheme="minorEastAsia" w:hAnsiTheme="minorHAnsi" w:cstheme="minorBidi"/>
            <w:sz w:val="22"/>
            <w:szCs w:val="22"/>
            <w:lang w:val="en-GB" w:eastAsia="en-GB"/>
          </w:rPr>
          <w:tab/>
        </w:r>
        <w:r w:rsidRPr="005472B6">
          <w:rPr>
            <w:rStyle w:val="Hyperlink"/>
          </w:rPr>
          <w:t>Representations</w:t>
        </w:r>
        <w:r>
          <w:rPr>
            <w:webHidden/>
          </w:rPr>
          <w:tab/>
        </w:r>
        <w:r>
          <w:rPr>
            <w:webHidden/>
          </w:rPr>
          <w:fldChar w:fldCharType="begin"/>
        </w:r>
        <w:r>
          <w:rPr>
            <w:webHidden/>
          </w:rPr>
          <w:instrText xml:space="preserve"> PAGEREF _Toc453659528 \h </w:instrText>
        </w:r>
        <w:r>
          <w:rPr>
            <w:webHidden/>
          </w:rPr>
        </w:r>
        <w:r>
          <w:rPr>
            <w:webHidden/>
          </w:rPr>
          <w:fldChar w:fldCharType="separate"/>
        </w:r>
        <w:r w:rsidR="008821D9">
          <w:rPr>
            <w:webHidden/>
          </w:rPr>
          <w:t>83</w:t>
        </w:r>
        <w:r>
          <w:rPr>
            <w:webHidden/>
          </w:rPr>
          <w:fldChar w:fldCharType="end"/>
        </w:r>
      </w:hyperlink>
    </w:p>
    <w:p w14:paraId="60AF1209" w14:textId="77777777" w:rsidR="00831E6C" w:rsidRDefault="00831E6C">
      <w:pPr>
        <w:pStyle w:val="TOC3"/>
        <w:rPr>
          <w:rFonts w:asciiTheme="minorHAnsi" w:eastAsiaTheme="minorEastAsia" w:hAnsiTheme="minorHAnsi" w:cstheme="minorBidi"/>
          <w:sz w:val="22"/>
          <w:szCs w:val="22"/>
          <w:lang w:val="en-GB" w:eastAsia="en-GB"/>
        </w:rPr>
      </w:pPr>
      <w:hyperlink w:anchor="_Toc453659529" w:history="1">
        <w:r w:rsidRPr="005472B6">
          <w:rPr>
            <w:rStyle w:val="Hyperlink"/>
          </w:rPr>
          <w:t>7.5.5</w:t>
        </w:r>
        <w:r>
          <w:rPr>
            <w:rFonts w:asciiTheme="minorHAnsi" w:eastAsiaTheme="minorEastAsia" w:hAnsiTheme="minorHAnsi" w:cstheme="minorBidi"/>
            <w:sz w:val="22"/>
            <w:szCs w:val="22"/>
            <w:lang w:val="en-GB" w:eastAsia="en-GB"/>
          </w:rPr>
          <w:tab/>
        </w:r>
        <w:r w:rsidRPr="005472B6">
          <w:rPr>
            <w:rStyle w:val="Hyperlink"/>
          </w:rPr>
          <w:t>Choice Groups</w:t>
        </w:r>
        <w:r>
          <w:rPr>
            <w:webHidden/>
          </w:rPr>
          <w:tab/>
        </w:r>
        <w:r>
          <w:rPr>
            <w:webHidden/>
          </w:rPr>
          <w:fldChar w:fldCharType="begin"/>
        </w:r>
        <w:r>
          <w:rPr>
            <w:webHidden/>
          </w:rPr>
          <w:instrText xml:space="preserve"> PAGEREF _Toc453659529 \h </w:instrText>
        </w:r>
        <w:r>
          <w:rPr>
            <w:webHidden/>
          </w:rPr>
        </w:r>
        <w:r>
          <w:rPr>
            <w:webHidden/>
          </w:rPr>
          <w:fldChar w:fldCharType="separate"/>
        </w:r>
        <w:r w:rsidR="008821D9">
          <w:rPr>
            <w:webHidden/>
          </w:rPr>
          <w:t>85</w:t>
        </w:r>
        <w:r>
          <w:rPr>
            <w:webHidden/>
          </w:rPr>
          <w:fldChar w:fldCharType="end"/>
        </w:r>
      </w:hyperlink>
    </w:p>
    <w:p w14:paraId="3753DE9A"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30" w:history="1">
        <w:r w:rsidRPr="005472B6">
          <w:rPr>
            <w:rStyle w:val="Hyperlink"/>
            <w:noProof/>
          </w:rPr>
          <w:t>7.6</w:t>
        </w:r>
        <w:r>
          <w:rPr>
            <w:rFonts w:asciiTheme="minorHAnsi" w:eastAsiaTheme="minorEastAsia" w:hAnsiTheme="minorHAnsi" w:cstheme="minorBidi"/>
            <w:noProof/>
            <w:sz w:val="22"/>
            <w:szCs w:val="22"/>
            <w:lang w:val="en-GB" w:eastAsia="en-GB"/>
          </w:rPr>
          <w:tab/>
        </w:r>
        <w:r w:rsidRPr="005472B6">
          <w:rPr>
            <w:rStyle w:val="Hyperlink"/>
            <w:noProof/>
          </w:rPr>
          <w:t>Packaging Models</w:t>
        </w:r>
        <w:r>
          <w:rPr>
            <w:noProof/>
            <w:webHidden/>
          </w:rPr>
          <w:tab/>
        </w:r>
        <w:r>
          <w:rPr>
            <w:noProof/>
            <w:webHidden/>
          </w:rPr>
          <w:fldChar w:fldCharType="begin"/>
        </w:r>
        <w:r>
          <w:rPr>
            <w:noProof/>
            <w:webHidden/>
          </w:rPr>
          <w:instrText xml:space="preserve"> PAGEREF _Toc453659530 \h </w:instrText>
        </w:r>
        <w:r>
          <w:rPr>
            <w:noProof/>
            <w:webHidden/>
          </w:rPr>
        </w:r>
        <w:r>
          <w:rPr>
            <w:noProof/>
            <w:webHidden/>
          </w:rPr>
          <w:fldChar w:fldCharType="separate"/>
        </w:r>
        <w:r w:rsidR="008821D9">
          <w:rPr>
            <w:noProof/>
            <w:webHidden/>
          </w:rPr>
          <w:t>86</w:t>
        </w:r>
        <w:r>
          <w:rPr>
            <w:noProof/>
            <w:webHidden/>
          </w:rPr>
          <w:fldChar w:fldCharType="end"/>
        </w:r>
      </w:hyperlink>
    </w:p>
    <w:p w14:paraId="278F9309" w14:textId="77777777" w:rsidR="00831E6C" w:rsidRDefault="00831E6C">
      <w:pPr>
        <w:pStyle w:val="TOC3"/>
        <w:rPr>
          <w:rFonts w:asciiTheme="minorHAnsi" w:eastAsiaTheme="minorEastAsia" w:hAnsiTheme="minorHAnsi" w:cstheme="minorBidi"/>
          <w:sz w:val="22"/>
          <w:szCs w:val="22"/>
          <w:lang w:val="en-GB" w:eastAsia="en-GB"/>
        </w:rPr>
      </w:pPr>
      <w:hyperlink w:anchor="_Toc453659531" w:history="1">
        <w:r w:rsidRPr="005472B6">
          <w:rPr>
            <w:rStyle w:val="Hyperlink"/>
          </w:rPr>
          <w:t>7.6.1</w:t>
        </w:r>
        <w:r>
          <w:rPr>
            <w:rFonts w:asciiTheme="minorHAnsi" w:eastAsiaTheme="minorEastAsia" w:hAnsiTheme="minorHAnsi" w:cstheme="minorBidi"/>
            <w:sz w:val="22"/>
            <w:szCs w:val="22"/>
            <w:lang w:val="en-GB" w:eastAsia="en-GB"/>
          </w:rPr>
          <w:tab/>
        </w:r>
        <w:r w:rsidRPr="005472B6">
          <w:rPr>
            <w:rStyle w:val="Hyperlink"/>
          </w:rPr>
          <w:t>Reference and Subset Models</w:t>
        </w:r>
        <w:r>
          <w:rPr>
            <w:webHidden/>
          </w:rPr>
          <w:tab/>
        </w:r>
        <w:r>
          <w:rPr>
            <w:webHidden/>
          </w:rPr>
          <w:fldChar w:fldCharType="begin"/>
        </w:r>
        <w:r>
          <w:rPr>
            <w:webHidden/>
          </w:rPr>
          <w:instrText xml:space="preserve"> PAGEREF _Toc453659531 \h </w:instrText>
        </w:r>
        <w:r>
          <w:rPr>
            <w:webHidden/>
          </w:rPr>
        </w:r>
        <w:r>
          <w:rPr>
            <w:webHidden/>
          </w:rPr>
          <w:fldChar w:fldCharType="separate"/>
        </w:r>
        <w:r w:rsidR="008821D9">
          <w:rPr>
            <w:webHidden/>
          </w:rPr>
          <w:t>86</w:t>
        </w:r>
        <w:r>
          <w:rPr>
            <w:webHidden/>
          </w:rPr>
          <w:fldChar w:fldCharType="end"/>
        </w:r>
      </w:hyperlink>
    </w:p>
    <w:p w14:paraId="4A0898FC" w14:textId="77777777" w:rsidR="00831E6C" w:rsidRDefault="00831E6C">
      <w:pPr>
        <w:pStyle w:val="TOC3"/>
        <w:rPr>
          <w:rFonts w:asciiTheme="minorHAnsi" w:eastAsiaTheme="minorEastAsia" w:hAnsiTheme="minorHAnsi" w:cstheme="minorBidi"/>
          <w:sz w:val="22"/>
          <w:szCs w:val="22"/>
          <w:lang w:val="en-GB" w:eastAsia="en-GB"/>
        </w:rPr>
      </w:pPr>
      <w:hyperlink w:anchor="_Toc453659532" w:history="1">
        <w:r w:rsidRPr="005472B6">
          <w:rPr>
            <w:rStyle w:val="Hyperlink"/>
          </w:rPr>
          <w:t>7.6.2</w:t>
        </w:r>
        <w:r>
          <w:rPr>
            <w:rFonts w:asciiTheme="minorHAnsi" w:eastAsiaTheme="minorEastAsia" w:hAnsiTheme="minorHAnsi" w:cstheme="minorBidi"/>
            <w:sz w:val="22"/>
            <w:szCs w:val="22"/>
            <w:lang w:val="en-GB" w:eastAsia="en-GB"/>
          </w:rPr>
          <w:tab/>
        </w:r>
        <w:r w:rsidRPr="005472B6">
          <w:rPr>
            <w:rStyle w:val="Hyperlink"/>
          </w:rPr>
          <w:t>Model Package Descriptions</w:t>
        </w:r>
        <w:r>
          <w:rPr>
            <w:webHidden/>
          </w:rPr>
          <w:tab/>
        </w:r>
        <w:r>
          <w:rPr>
            <w:webHidden/>
          </w:rPr>
          <w:fldChar w:fldCharType="begin"/>
        </w:r>
        <w:r>
          <w:rPr>
            <w:webHidden/>
          </w:rPr>
          <w:instrText xml:space="preserve"> PAGEREF _Toc453659532 \h </w:instrText>
        </w:r>
        <w:r>
          <w:rPr>
            <w:webHidden/>
          </w:rPr>
        </w:r>
        <w:r>
          <w:rPr>
            <w:webHidden/>
          </w:rPr>
          <w:fldChar w:fldCharType="separate"/>
        </w:r>
        <w:r w:rsidR="008821D9">
          <w:rPr>
            <w:webHidden/>
          </w:rPr>
          <w:t>91</w:t>
        </w:r>
        <w:r>
          <w:rPr>
            <w:webHidden/>
          </w:rPr>
          <w:fldChar w:fldCharType="end"/>
        </w:r>
      </w:hyperlink>
    </w:p>
    <w:p w14:paraId="46E1D7C9"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33" w:history="1">
        <w:r w:rsidRPr="005472B6">
          <w:rPr>
            <w:rStyle w:val="Hyperlink"/>
            <w:noProof/>
          </w:rPr>
          <w:t>7.7</w:t>
        </w:r>
        <w:r>
          <w:rPr>
            <w:rFonts w:asciiTheme="minorHAnsi" w:eastAsiaTheme="minorEastAsia" w:hAnsiTheme="minorHAnsi" w:cstheme="minorBidi"/>
            <w:noProof/>
            <w:sz w:val="22"/>
            <w:szCs w:val="22"/>
            <w:lang w:val="en-GB" w:eastAsia="en-GB"/>
          </w:rPr>
          <w:tab/>
        </w:r>
        <w:r w:rsidRPr="005472B6">
          <w:rPr>
            <w:rStyle w:val="Hyperlink"/>
            <w:noProof/>
          </w:rPr>
          <w:t>Detailed Modeling Design Rules</w:t>
        </w:r>
        <w:r>
          <w:rPr>
            <w:noProof/>
            <w:webHidden/>
          </w:rPr>
          <w:tab/>
        </w:r>
        <w:r>
          <w:rPr>
            <w:noProof/>
            <w:webHidden/>
          </w:rPr>
          <w:fldChar w:fldCharType="begin"/>
        </w:r>
        <w:r>
          <w:rPr>
            <w:noProof/>
            <w:webHidden/>
          </w:rPr>
          <w:instrText xml:space="preserve"> PAGEREF _Toc453659533 \h </w:instrText>
        </w:r>
        <w:r>
          <w:rPr>
            <w:noProof/>
            <w:webHidden/>
          </w:rPr>
        </w:r>
        <w:r>
          <w:rPr>
            <w:noProof/>
            <w:webHidden/>
          </w:rPr>
          <w:fldChar w:fldCharType="separate"/>
        </w:r>
        <w:r w:rsidR="008821D9">
          <w:rPr>
            <w:noProof/>
            <w:webHidden/>
          </w:rPr>
          <w:t>93</w:t>
        </w:r>
        <w:r>
          <w:rPr>
            <w:noProof/>
            <w:webHidden/>
          </w:rPr>
          <w:fldChar w:fldCharType="end"/>
        </w:r>
      </w:hyperlink>
    </w:p>
    <w:p w14:paraId="6120047F" w14:textId="77777777" w:rsidR="00831E6C" w:rsidRDefault="00831E6C">
      <w:pPr>
        <w:pStyle w:val="TOC3"/>
        <w:rPr>
          <w:rFonts w:asciiTheme="minorHAnsi" w:eastAsiaTheme="minorEastAsia" w:hAnsiTheme="minorHAnsi" w:cstheme="minorBidi"/>
          <w:sz w:val="22"/>
          <w:szCs w:val="22"/>
          <w:lang w:val="en-GB" w:eastAsia="en-GB"/>
        </w:rPr>
      </w:pPr>
      <w:hyperlink w:anchor="_Toc453659534" w:history="1">
        <w:r w:rsidRPr="005472B6">
          <w:rPr>
            <w:rStyle w:val="Hyperlink"/>
          </w:rPr>
          <w:t>7.7.1</w:t>
        </w:r>
        <w:r>
          <w:rPr>
            <w:rFonts w:asciiTheme="minorHAnsi" w:eastAsiaTheme="minorEastAsia" w:hAnsiTheme="minorHAnsi" w:cstheme="minorBidi"/>
            <w:sz w:val="22"/>
            <w:szCs w:val="22"/>
            <w:lang w:val="en-GB" w:eastAsia="en-GB"/>
          </w:rPr>
          <w:tab/>
        </w:r>
        <w:r w:rsidRPr="005472B6">
          <w:rPr>
            <w:rStyle w:val="Hyperlink"/>
          </w:rPr>
          <w:t>Design Rules Rationale</w:t>
        </w:r>
        <w:r>
          <w:rPr>
            <w:webHidden/>
          </w:rPr>
          <w:tab/>
        </w:r>
        <w:r>
          <w:rPr>
            <w:webHidden/>
          </w:rPr>
          <w:fldChar w:fldCharType="begin"/>
        </w:r>
        <w:r>
          <w:rPr>
            <w:webHidden/>
          </w:rPr>
          <w:instrText xml:space="preserve"> PAGEREF _Toc453659534 \h </w:instrText>
        </w:r>
        <w:r>
          <w:rPr>
            <w:webHidden/>
          </w:rPr>
        </w:r>
        <w:r>
          <w:rPr>
            <w:webHidden/>
          </w:rPr>
          <w:fldChar w:fldCharType="separate"/>
        </w:r>
        <w:r w:rsidR="008821D9">
          <w:rPr>
            <w:webHidden/>
          </w:rPr>
          <w:t>93</w:t>
        </w:r>
        <w:r>
          <w:rPr>
            <w:webHidden/>
          </w:rPr>
          <w:fldChar w:fldCharType="end"/>
        </w:r>
      </w:hyperlink>
    </w:p>
    <w:p w14:paraId="24596B1C" w14:textId="77777777" w:rsidR="00831E6C" w:rsidRDefault="00831E6C">
      <w:pPr>
        <w:pStyle w:val="TOC3"/>
        <w:rPr>
          <w:rFonts w:asciiTheme="minorHAnsi" w:eastAsiaTheme="minorEastAsia" w:hAnsiTheme="minorHAnsi" w:cstheme="minorBidi"/>
          <w:sz w:val="22"/>
          <w:szCs w:val="22"/>
          <w:lang w:val="en-GB" w:eastAsia="en-GB"/>
        </w:rPr>
      </w:pPr>
      <w:hyperlink w:anchor="_Toc453659535" w:history="1">
        <w:r w:rsidRPr="005472B6">
          <w:rPr>
            <w:rStyle w:val="Hyperlink"/>
          </w:rPr>
          <w:t>7.7.2</w:t>
        </w:r>
        <w:r>
          <w:rPr>
            <w:rFonts w:asciiTheme="minorHAnsi" w:eastAsiaTheme="minorEastAsia" w:hAnsiTheme="minorHAnsi" w:cstheme="minorBidi"/>
            <w:sz w:val="22"/>
            <w:szCs w:val="22"/>
            <w:lang w:val="en-GB" w:eastAsia="en-GB"/>
          </w:rPr>
          <w:tab/>
        </w:r>
        <w:r w:rsidRPr="005472B6">
          <w:rPr>
            <w:rStyle w:val="Hyperlink"/>
          </w:rPr>
          <w:t>Simple Restrictions</w:t>
        </w:r>
        <w:r>
          <w:rPr>
            <w:webHidden/>
          </w:rPr>
          <w:tab/>
        </w:r>
        <w:r>
          <w:rPr>
            <w:webHidden/>
          </w:rPr>
          <w:fldChar w:fldCharType="begin"/>
        </w:r>
        <w:r>
          <w:rPr>
            <w:webHidden/>
          </w:rPr>
          <w:instrText xml:space="preserve"> PAGEREF _Toc453659535 \h </w:instrText>
        </w:r>
        <w:r>
          <w:rPr>
            <w:webHidden/>
          </w:rPr>
        </w:r>
        <w:r>
          <w:rPr>
            <w:webHidden/>
          </w:rPr>
          <w:fldChar w:fldCharType="separate"/>
        </w:r>
        <w:r w:rsidR="008821D9">
          <w:rPr>
            <w:webHidden/>
          </w:rPr>
          <w:t>93</w:t>
        </w:r>
        <w:r>
          <w:rPr>
            <w:webHidden/>
          </w:rPr>
          <w:fldChar w:fldCharType="end"/>
        </w:r>
      </w:hyperlink>
    </w:p>
    <w:p w14:paraId="156EC506" w14:textId="77777777" w:rsidR="00831E6C" w:rsidRDefault="00831E6C">
      <w:pPr>
        <w:pStyle w:val="TOC3"/>
        <w:rPr>
          <w:rFonts w:asciiTheme="minorHAnsi" w:eastAsiaTheme="minorEastAsia" w:hAnsiTheme="minorHAnsi" w:cstheme="minorBidi"/>
          <w:sz w:val="22"/>
          <w:szCs w:val="22"/>
          <w:lang w:val="en-GB" w:eastAsia="en-GB"/>
        </w:rPr>
      </w:pPr>
      <w:hyperlink w:anchor="_Toc453659536" w:history="1">
        <w:r w:rsidRPr="005472B6">
          <w:rPr>
            <w:rStyle w:val="Hyperlink"/>
            <w:rFonts w:eastAsiaTheme="majorEastAsia"/>
          </w:rPr>
          <w:t>7.7.3</w:t>
        </w:r>
        <w:r>
          <w:rPr>
            <w:rFonts w:asciiTheme="minorHAnsi" w:eastAsiaTheme="minorEastAsia" w:hAnsiTheme="minorHAnsi" w:cstheme="minorBidi"/>
            <w:sz w:val="22"/>
            <w:szCs w:val="22"/>
            <w:lang w:val="en-GB" w:eastAsia="en-GB"/>
          </w:rPr>
          <w:tab/>
        </w:r>
        <w:r w:rsidRPr="005472B6">
          <w:rPr>
            <w:rStyle w:val="Hyperlink"/>
          </w:rPr>
          <w:t>Complex Restrictions</w:t>
        </w:r>
        <w:r>
          <w:rPr>
            <w:webHidden/>
          </w:rPr>
          <w:tab/>
        </w:r>
        <w:r>
          <w:rPr>
            <w:webHidden/>
          </w:rPr>
          <w:fldChar w:fldCharType="begin"/>
        </w:r>
        <w:r>
          <w:rPr>
            <w:webHidden/>
          </w:rPr>
          <w:instrText xml:space="preserve"> PAGEREF _Toc453659536 \h </w:instrText>
        </w:r>
        <w:r>
          <w:rPr>
            <w:webHidden/>
          </w:rPr>
        </w:r>
        <w:r>
          <w:rPr>
            <w:webHidden/>
          </w:rPr>
          <w:fldChar w:fldCharType="separate"/>
        </w:r>
        <w:r w:rsidR="008821D9">
          <w:rPr>
            <w:webHidden/>
          </w:rPr>
          <w:t>94</w:t>
        </w:r>
        <w:r>
          <w:rPr>
            <w:webHidden/>
          </w:rPr>
          <w:fldChar w:fldCharType="end"/>
        </w:r>
      </w:hyperlink>
    </w:p>
    <w:p w14:paraId="55894554" w14:textId="77777777" w:rsidR="00831E6C" w:rsidRDefault="00831E6C">
      <w:pPr>
        <w:pStyle w:val="TOC3"/>
        <w:rPr>
          <w:rFonts w:asciiTheme="minorHAnsi" w:eastAsiaTheme="minorEastAsia" w:hAnsiTheme="minorHAnsi" w:cstheme="minorBidi"/>
          <w:sz w:val="22"/>
          <w:szCs w:val="22"/>
          <w:lang w:val="en-GB" w:eastAsia="en-GB"/>
        </w:rPr>
      </w:pPr>
      <w:hyperlink w:anchor="_Toc453659537" w:history="1">
        <w:r w:rsidRPr="005472B6">
          <w:rPr>
            <w:rStyle w:val="Hyperlink"/>
          </w:rPr>
          <w:t>7.7.4</w:t>
        </w:r>
        <w:r>
          <w:rPr>
            <w:rFonts w:asciiTheme="minorHAnsi" w:eastAsiaTheme="minorEastAsia" w:hAnsiTheme="minorHAnsi" w:cstheme="minorBidi"/>
            <w:sz w:val="22"/>
            <w:szCs w:val="22"/>
            <w:lang w:val="en-GB" w:eastAsia="en-GB"/>
          </w:rPr>
          <w:tab/>
        </w:r>
        <w:r w:rsidRPr="005472B6">
          <w:rPr>
            <w:rStyle w:val="Hyperlink"/>
          </w:rPr>
          <w:t>Business Rules</w:t>
        </w:r>
        <w:r>
          <w:rPr>
            <w:webHidden/>
          </w:rPr>
          <w:tab/>
        </w:r>
        <w:r>
          <w:rPr>
            <w:webHidden/>
          </w:rPr>
          <w:fldChar w:fldCharType="begin"/>
        </w:r>
        <w:r>
          <w:rPr>
            <w:webHidden/>
          </w:rPr>
          <w:instrText xml:space="preserve"> PAGEREF _Toc453659537 \h </w:instrText>
        </w:r>
        <w:r>
          <w:rPr>
            <w:webHidden/>
          </w:rPr>
        </w:r>
        <w:r>
          <w:rPr>
            <w:webHidden/>
          </w:rPr>
          <w:fldChar w:fldCharType="separate"/>
        </w:r>
        <w:r w:rsidR="008821D9">
          <w:rPr>
            <w:webHidden/>
          </w:rPr>
          <w:t>95</w:t>
        </w:r>
        <w:r>
          <w:rPr>
            <w:webHidden/>
          </w:rPr>
          <w:fldChar w:fldCharType="end"/>
        </w:r>
      </w:hyperlink>
    </w:p>
    <w:p w14:paraId="0E3592AB"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538" w:history="1">
        <w:r w:rsidRPr="005472B6">
          <w:rPr>
            <w:rStyle w:val="Hyperlink"/>
          </w:rPr>
          <w:t>8</w:t>
        </w:r>
        <w:r>
          <w:rPr>
            <w:rFonts w:asciiTheme="minorHAnsi" w:eastAsiaTheme="minorEastAsia" w:hAnsiTheme="minorHAnsi" w:cstheme="minorBidi"/>
            <w:b w:val="0"/>
            <w:sz w:val="22"/>
            <w:szCs w:val="22"/>
            <w:lang w:val="en-GB" w:eastAsia="en-GB"/>
          </w:rPr>
          <w:tab/>
        </w:r>
        <w:r w:rsidRPr="005472B6">
          <w:rPr>
            <w:rStyle w:val="Hyperlink"/>
          </w:rPr>
          <w:t>NIEM-UML Profile Reference</w:t>
        </w:r>
        <w:r>
          <w:rPr>
            <w:webHidden/>
          </w:rPr>
          <w:tab/>
        </w:r>
        <w:r>
          <w:rPr>
            <w:webHidden/>
          </w:rPr>
          <w:fldChar w:fldCharType="begin"/>
        </w:r>
        <w:r>
          <w:rPr>
            <w:webHidden/>
          </w:rPr>
          <w:instrText xml:space="preserve"> PAGEREF _Toc453659538 \h </w:instrText>
        </w:r>
        <w:r>
          <w:rPr>
            <w:webHidden/>
          </w:rPr>
        </w:r>
        <w:r>
          <w:rPr>
            <w:webHidden/>
          </w:rPr>
          <w:fldChar w:fldCharType="separate"/>
        </w:r>
        <w:r w:rsidR="008821D9">
          <w:rPr>
            <w:webHidden/>
          </w:rPr>
          <w:t>97</w:t>
        </w:r>
        <w:r>
          <w:rPr>
            <w:webHidden/>
          </w:rPr>
          <w:fldChar w:fldCharType="end"/>
        </w:r>
      </w:hyperlink>
    </w:p>
    <w:p w14:paraId="384853DB"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39" w:history="1">
        <w:r w:rsidRPr="005472B6">
          <w:rPr>
            <w:rStyle w:val="Hyperlink"/>
            <w:noProof/>
          </w:rPr>
          <w:t>8.1</w:t>
        </w:r>
        <w:r>
          <w:rPr>
            <w:rFonts w:asciiTheme="minorHAnsi" w:eastAsiaTheme="minorEastAsia" w:hAnsiTheme="minorHAnsi" w:cstheme="minorBidi"/>
            <w:noProof/>
            <w:sz w:val="22"/>
            <w:szCs w:val="22"/>
            <w:lang w:val="en-GB" w:eastAsia="en-GB"/>
          </w:rPr>
          <w:tab/>
        </w:r>
        <w:r w:rsidRPr="005472B6">
          <w:rPr>
            <w:rStyle w:val="Hyperlink"/>
            <w:noProof/>
          </w:rPr>
          <w:t>Overview</w:t>
        </w:r>
        <w:r>
          <w:rPr>
            <w:noProof/>
            <w:webHidden/>
          </w:rPr>
          <w:tab/>
        </w:r>
        <w:r>
          <w:rPr>
            <w:noProof/>
            <w:webHidden/>
          </w:rPr>
          <w:fldChar w:fldCharType="begin"/>
        </w:r>
        <w:r>
          <w:rPr>
            <w:noProof/>
            <w:webHidden/>
          </w:rPr>
          <w:instrText xml:space="preserve"> PAGEREF _Toc453659539 \h </w:instrText>
        </w:r>
        <w:r>
          <w:rPr>
            <w:noProof/>
            <w:webHidden/>
          </w:rPr>
        </w:r>
        <w:r>
          <w:rPr>
            <w:noProof/>
            <w:webHidden/>
          </w:rPr>
          <w:fldChar w:fldCharType="separate"/>
        </w:r>
        <w:r w:rsidR="008821D9">
          <w:rPr>
            <w:noProof/>
            <w:webHidden/>
          </w:rPr>
          <w:t>97</w:t>
        </w:r>
        <w:r>
          <w:rPr>
            <w:noProof/>
            <w:webHidden/>
          </w:rPr>
          <w:fldChar w:fldCharType="end"/>
        </w:r>
      </w:hyperlink>
    </w:p>
    <w:p w14:paraId="49C5D911"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40" w:history="1">
        <w:r w:rsidRPr="005472B6">
          <w:rPr>
            <w:rStyle w:val="Hyperlink"/>
            <w:noProof/>
          </w:rPr>
          <w:t>8.2</w:t>
        </w:r>
        <w:r>
          <w:rPr>
            <w:rFonts w:asciiTheme="minorHAnsi" w:eastAsiaTheme="minorEastAsia" w:hAnsiTheme="minorHAnsi" w:cstheme="minorBidi"/>
            <w:noProof/>
            <w:sz w:val="22"/>
            <w:szCs w:val="22"/>
            <w:lang w:val="en-GB" w:eastAsia="en-GB"/>
          </w:rPr>
          <w:tab/>
        </w:r>
        <w:r w:rsidRPr="005472B6">
          <w:rPr>
            <w:rStyle w:val="Hyperlink"/>
            <w:noProof/>
          </w:rPr>
          <w:t>Profile : NIEM_Common_Profile</w:t>
        </w:r>
        <w:r>
          <w:rPr>
            <w:noProof/>
            <w:webHidden/>
          </w:rPr>
          <w:tab/>
        </w:r>
        <w:r>
          <w:rPr>
            <w:noProof/>
            <w:webHidden/>
          </w:rPr>
          <w:fldChar w:fldCharType="begin"/>
        </w:r>
        <w:r>
          <w:rPr>
            <w:noProof/>
            <w:webHidden/>
          </w:rPr>
          <w:instrText xml:space="preserve"> PAGEREF _Toc453659540 \h </w:instrText>
        </w:r>
        <w:r>
          <w:rPr>
            <w:noProof/>
            <w:webHidden/>
          </w:rPr>
        </w:r>
        <w:r>
          <w:rPr>
            <w:noProof/>
            <w:webHidden/>
          </w:rPr>
          <w:fldChar w:fldCharType="separate"/>
        </w:r>
        <w:r w:rsidR="008821D9">
          <w:rPr>
            <w:noProof/>
            <w:webHidden/>
          </w:rPr>
          <w:t>98</w:t>
        </w:r>
        <w:r>
          <w:rPr>
            <w:noProof/>
            <w:webHidden/>
          </w:rPr>
          <w:fldChar w:fldCharType="end"/>
        </w:r>
      </w:hyperlink>
    </w:p>
    <w:p w14:paraId="46253937" w14:textId="77777777" w:rsidR="00831E6C" w:rsidRDefault="00831E6C">
      <w:pPr>
        <w:pStyle w:val="TOC3"/>
        <w:rPr>
          <w:rFonts w:asciiTheme="minorHAnsi" w:eastAsiaTheme="minorEastAsia" w:hAnsiTheme="minorHAnsi" w:cstheme="minorBidi"/>
          <w:sz w:val="22"/>
          <w:szCs w:val="22"/>
          <w:lang w:val="en-GB" w:eastAsia="en-GB"/>
        </w:rPr>
      </w:pPr>
      <w:hyperlink w:anchor="_Toc453659541" w:history="1">
        <w:r w:rsidRPr="005472B6">
          <w:rPr>
            <w:rStyle w:val="Hyperlink"/>
          </w:rPr>
          <w:t>8.2.1</w:t>
        </w:r>
        <w:r>
          <w:rPr>
            <w:rFonts w:asciiTheme="minorHAnsi" w:eastAsiaTheme="minorEastAsia" w:hAnsiTheme="minorHAnsi" w:cstheme="minorBidi"/>
            <w:sz w:val="22"/>
            <w:szCs w:val="22"/>
            <w:lang w:val="en-GB" w:eastAsia="en-GB"/>
          </w:rPr>
          <w:tab/>
        </w:r>
        <w:r w:rsidRPr="005472B6">
          <w:rPr>
            <w:rStyle w:val="Hyperlink"/>
          </w:rPr>
          <w:t>Overview</w:t>
        </w:r>
        <w:r>
          <w:rPr>
            <w:webHidden/>
          </w:rPr>
          <w:tab/>
        </w:r>
        <w:r>
          <w:rPr>
            <w:webHidden/>
          </w:rPr>
          <w:fldChar w:fldCharType="begin"/>
        </w:r>
        <w:r>
          <w:rPr>
            <w:webHidden/>
          </w:rPr>
          <w:instrText xml:space="preserve"> PAGEREF _Toc453659541 \h </w:instrText>
        </w:r>
        <w:r>
          <w:rPr>
            <w:webHidden/>
          </w:rPr>
        </w:r>
        <w:r>
          <w:rPr>
            <w:webHidden/>
          </w:rPr>
          <w:fldChar w:fldCharType="separate"/>
        </w:r>
        <w:r w:rsidR="008821D9">
          <w:rPr>
            <w:webHidden/>
          </w:rPr>
          <w:t>98</w:t>
        </w:r>
        <w:r>
          <w:rPr>
            <w:webHidden/>
          </w:rPr>
          <w:fldChar w:fldCharType="end"/>
        </w:r>
      </w:hyperlink>
    </w:p>
    <w:p w14:paraId="1D10DD3B" w14:textId="77777777" w:rsidR="00831E6C" w:rsidRDefault="00831E6C">
      <w:pPr>
        <w:pStyle w:val="TOC3"/>
        <w:rPr>
          <w:rFonts w:asciiTheme="minorHAnsi" w:eastAsiaTheme="minorEastAsia" w:hAnsiTheme="minorHAnsi" w:cstheme="minorBidi"/>
          <w:sz w:val="22"/>
          <w:szCs w:val="22"/>
          <w:lang w:val="en-GB" w:eastAsia="en-GB"/>
        </w:rPr>
      </w:pPr>
      <w:hyperlink w:anchor="_Toc453659542" w:history="1">
        <w:r w:rsidRPr="005472B6">
          <w:rPr>
            <w:rStyle w:val="Hyperlink"/>
          </w:rPr>
          <w:t>8.2.2</w:t>
        </w:r>
        <w:r>
          <w:rPr>
            <w:rFonts w:asciiTheme="minorHAnsi" w:eastAsiaTheme="minorEastAsia" w:hAnsiTheme="minorHAnsi" w:cstheme="minorBidi"/>
            <w:sz w:val="22"/>
            <w:szCs w:val="22"/>
            <w:lang w:val="en-GB" w:eastAsia="en-GB"/>
          </w:rPr>
          <w:tab/>
        </w:r>
        <w:r w:rsidRPr="005472B6">
          <w:rPr>
            <w:rStyle w:val="Hyperlink"/>
          </w:rPr>
          <w:t>&lt;Stereotype&gt; AdapterType</w:t>
        </w:r>
        <w:r>
          <w:rPr>
            <w:webHidden/>
          </w:rPr>
          <w:tab/>
        </w:r>
        <w:r>
          <w:rPr>
            <w:webHidden/>
          </w:rPr>
          <w:fldChar w:fldCharType="begin"/>
        </w:r>
        <w:r>
          <w:rPr>
            <w:webHidden/>
          </w:rPr>
          <w:instrText xml:space="preserve"> PAGEREF _Toc453659542 \h </w:instrText>
        </w:r>
        <w:r>
          <w:rPr>
            <w:webHidden/>
          </w:rPr>
        </w:r>
        <w:r>
          <w:rPr>
            <w:webHidden/>
          </w:rPr>
          <w:fldChar w:fldCharType="separate"/>
        </w:r>
        <w:r w:rsidR="008821D9">
          <w:rPr>
            <w:webHidden/>
          </w:rPr>
          <w:t>98</w:t>
        </w:r>
        <w:r>
          <w:rPr>
            <w:webHidden/>
          </w:rPr>
          <w:fldChar w:fldCharType="end"/>
        </w:r>
      </w:hyperlink>
    </w:p>
    <w:p w14:paraId="2B03E9A4" w14:textId="77777777" w:rsidR="00831E6C" w:rsidRDefault="00831E6C">
      <w:pPr>
        <w:pStyle w:val="TOC3"/>
        <w:rPr>
          <w:rFonts w:asciiTheme="minorHAnsi" w:eastAsiaTheme="minorEastAsia" w:hAnsiTheme="minorHAnsi" w:cstheme="minorBidi"/>
          <w:sz w:val="22"/>
          <w:szCs w:val="22"/>
          <w:lang w:val="en-GB" w:eastAsia="en-GB"/>
        </w:rPr>
      </w:pPr>
      <w:hyperlink w:anchor="_Toc453659543" w:history="1">
        <w:r w:rsidRPr="005472B6">
          <w:rPr>
            <w:rStyle w:val="Hyperlink"/>
          </w:rPr>
          <w:t>8.2.3</w:t>
        </w:r>
        <w:r>
          <w:rPr>
            <w:rFonts w:asciiTheme="minorHAnsi" w:eastAsiaTheme="minorEastAsia" w:hAnsiTheme="minorHAnsi" w:cstheme="minorBidi"/>
            <w:sz w:val="22"/>
            <w:szCs w:val="22"/>
            <w:lang w:val="en-GB" w:eastAsia="en-GB"/>
          </w:rPr>
          <w:tab/>
        </w:r>
        <w:r w:rsidRPr="005472B6">
          <w:rPr>
            <w:rStyle w:val="Hyperlink"/>
          </w:rPr>
          <w:t>&lt;Stereotype&gt; AssociationType</w:t>
        </w:r>
        <w:r>
          <w:rPr>
            <w:webHidden/>
          </w:rPr>
          <w:tab/>
        </w:r>
        <w:r>
          <w:rPr>
            <w:webHidden/>
          </w:rPr>
          <w:fldChar w:fldCharType="begin"/>
        </w:r>
        <w:r>
          <w:rPr>
            <w:webHidden/>
          </w:rPr>
          <w:instrText xml:space="preserve"> PAGEREF _Toc453659543 \h </w:instrText>
        </w:r>
        <w:r>
          <w:rPr>
            <w:webHidden/>
          </w:rPr>
        </w:r>
        <w:r>
          <w:rPr>
            <w:webHidden/>
          </w:rPr>
          <w:fldChar w:fldCharType="separate"/>
        </w:r>
        <w:r w:rsidR="008821D9">
          <w:rPr>
            <w:webHidden/>
          </w:rPr>
          <w:t>100</w:t>
        </w:r>
        <w:r>
          <w:rPr>
            <w:webHidden/>
          </w:rPr>
          <w:fldChar w:fldCharType="end"/>
        </w:r>
      </w:hyperlink>
    </w:p>
    <w:p w14:paraId="5026FDD0" w14:textId="77777777" w:rsidR="00831E6C" w:rsidRDefault="00831E6C">
      <w:pPr>
        <w:pStyle w:val="TOC3"/>
        <w:rPr>
          <w:rFonts w:asciiTheme="minorHAnsi" w:eastAsiaTheme="minorEastAsia" w:hAnsiTheme="minorHAnsi" w:cstheme="minorBidi"/>
          <w:sz w:val="22"/>
          <w:szCs w:val="22"/>
          <w:lang w:val="en-GB" w:eastAsia="en-GB"/>
        </w:rPr>
      </w:pPr>
      <w:hyperlink w:anchor="_Toc453659544" w:history="1">
        <w:r w:rsidRPr="005472B6">
          <w:rPr>
            <w:rStyle w:val="Hyperlink"/>
          </w:rPr>
          <w:t>8.2.4</w:t>
        </w:r>
        <w:r>
          <w:rPr>
            <w:rFonts w:asciiTheme="minorHAnsi" w:eastAsiaTheme="minorEastAsia" w:hAnsiTheme="minorHAnsi" w:cstheme="minorBidi"/>
            <w:sz w:val="22"/>
            <w:szCs w:val="22"/>
            <w:lang w:val="en-GB" w:eastAsia="en-GB"/>
          </w:rPr>
          <w:tab/>
        </w:r>
        <w:r w:rsidRPr="005472B6">
          <w:rPr>
            <w:rStyle w:val="Hyperlink"/>
          </w:rPr>
          <w:t>&lt;Stereotype&gt; AugmentationType</w:t>
        </w:r>
        <w:r>
          <w:rPr>
            <w:webHidden/>
          </w:rPr>
          <w:tab/>
        </w:r>
        <w:r>
          <w:rPr>
            <w:webHidden/>
          </w:rPr>
          <w:fldChar w:fldCharType="begin"/>
        </w:r>
        <w:r>
          <w:rPr>
            <w:webHidden/>
          </w:rPr>
          <w:instrText xml:space="preserve"> PAGEREF _Toc453659544 \h </w:instrText>
        </w:r>
        <w:r>
          <w:rPr>
            <w:webHidden/>
          </w:rPr>
        </w:r>
        <w:r>
          <w:rPr>
            <w:webHidden/>
          </w:rPr>
          <w:fldChar w:fldCharType="separate"/>
        </w:r>
        <w:r w:rsidR="008821D9">
          <w:rPr>
            <w:webHidden/>
          </w:rPr>
          <w:t>101</w:t>
        </w:r>
        <w:r>
          <w:rPr>
            <w:webHidden/>
          </w:rPr>
          <w:fldChar w:fldCharType="end"/>
        </w:r>
      </w:hyperlink>
    </w:p>
    <w:p w14:paraId="02E3E81D" w14:textId="77777777" w:rsidR="00831E6C" w:rsidRDefault="00831E6C">
      <w:pPr>
        <w:pStyle w:val="TOC3"/>
        <w:rPr>
          <w:rFonts w:asciiTheme="minorHAnsi" w:eastAsiaTheme="minorEastAsia" w:hAnsiTheme="minorHAnsi" w:cstheme="minorBidi"/>
          <w:sz w:val="22"/>
          <w:szCs w:val="22"/>
          <w:lang w:val="en-GB" w:eastAsia="en-GB"/>
        </w:rPr>
      </w:pPr>
      <w:hyperlink w:anchor="_Toc453659545" w:history="1">
        <w:r w:rsidRPr="005472B6">
          <w:rPr>
            <w:rStyle w:val="Hyperlink"/>
          </w:rPr>
          <w:t>8.2.5</w:t>
        </w:r>
        <w:r>
          <w:rPr>
            <w:rFonts w:asciiTheme="minorHAnsi" w:eastAsiaTheme="minorEastAsia" w:hAnsiTheme="minorHAnsi" w:cstheme="minorBidi"/>
            <w:sz w:val="22"/>
            <w:szCs w:val="22"/>
            <w:lang w:val="en-GB" w:eastAsia="en-GB"/>
          </w:rPr>
          <w:tab/>
        </w:r>
        <w:r w:rsidRPr="005472B6">
          <w:rPr>
            <w:rStyle w:val="Hyperlink"/>
          </w:rPr>
          <w:t>&lt;Stereotype&gt; Choice</w:t>
        </w:r>
        <w:r>
          <w:rPr>
            <w:webHidden/>
          </w:rPr>
          <w:tab/>
        </w:r>
        <w:r>
          <w:rPr>
            <w:webHidden/>
          </w:rPr>
          <w:fldChar w:fldCharType="begin"/>
        </w:r>
        <w:r>
          <w:rPr>
            <w:webHidden/>
          </w:rPr>
          <w:instrText xml:space="preserve"> PAGEREF _Toc453659545 \h </w:instrText>
        </w:r>
        <w:r>
          <w:rPr>
            <w:webHidden/>
          </w:rPr>
        </w:r>
        <w:r>
          <w:rPr>
            <w:webHidden/>
          </w:rPr>
          <w:fldChar w:fldCharType="separate"/>
        </w:r>
        <w:r w:rsidR="008821D9">
          <w:rPr>
            <w:webHidden/>
          </w:rPr>
          <w:t>102</w:t>
        </w:r>
        <w:r>
          <w:rPr>
            <w:webHidden/>
          </w:rPr>
          <w:fldChar w:fldCharType="end"/>
        </w:r>
      </w:hyperlink>
    </w:p>
    <w:p w14:paraId="7C4C41F3" w14:textId="77777777" w:rsidR="00831E6C" w:rsidRDefault="00831E6C">
      <w:pPr>
        <w:pStyle w:val="TOC3"/>
        <w:rPr>
          <w:rFonts w:asciiTheme="minorHAnsi" w:eastAsiaTheme="minorEastAsia" w:hAnsiTheme="minorHAnsi" w:cstheme="minorBidi"/>
          <w:sz w:val="22"/>
          <w:szCs w:val="22"/>
          <w:lang w:val="en-GB" w:eastAsia="en-GB"/>
        </w:rPr>
      </w:pPr>
      <w:hyperlink w:anchor="_Toc453659546" w:history="1">
        <w:r w:rsidRPr="005472B6">
          <w:rPr>
            <w:rStyle w:val="Hyperlink"/>
          </w:rPr>
          <w:t>8.2.6</w:t>
        </w:r>
        <w:r>
          <w:rPr>
            <w:rFonts w:asciiTheme="minorHAnsi" w:eastAsiaTheme="minorEastAsia" w:hAnsiTheme="minorHAnsi" w:cstheme="minorBidi"/>
            <w:sz w:val="22"/>
            <w:szCs w:val="22"/>
            <w:lang w:val="en-GB" w:eastAsia="en-GB"/>
          </w:rPr>
          <w:tab/>
        </w:r>
        <w:r w:rsidRPr="005472B6">
          <w:rPr>
            <w:rStyle w:val="Hyperlink"/>
          </w:rPr>
          <w:t>&lt;Stereotype&gt; Deprecated</w:t>
        </w:r>
        <w:r>
          <w:rPr>
            <w:webHidden/>
          </w:rPr>
          <w:tab/>
        </w:r>
        <w:r>
          <w:rPr>
            <w:webHidden/>
          </w:rPr>
          <w:fldChar w:fldCharType="begin"/>
        </w:r>
        <w:r>
          <w:rPr>
            <w:webHidden/>
          </w:rPr>
          <w:instrText xml:space="preserve"> PAGEREF _Toc453659546 \h </w:instrText>
        </w:r>
        <w:r>
          <w:rPr>
            <w:webHidden/>
          </w:rPr>
        </w:r>
        <w:r>
          <w:rPr>
            <w:webHidden/>
          </w:rPr>
          <w:fldChar w:fldCharType="separate"/>
        </w:r>
        <w:r w:rsidR="008821D9">
          <w:rPr>
            <w:webHidden/>
          </w:rPr>
          <w:t>103</w:t>
        </w:r>
        <w:r>
          <w:rPr>
            <w:webHidden/>
          </w:rPr>
          <w:fldChar w:fldCharType="end"/>
        </w:r>
      </w:hyperlink>
    </w:p>
    <w:p w14:paraId="148B07EF" w14:textId="77777777" w:rsidR="00831E6C" w:rsidRDefault="00831E6C">
      <w:pPr>
        <w:pStyle w:val="TOC3"/>
        <w:rPr>
          <w:rFonts w:asciiTheme="minorHAnsi" w:eastAsiaTheme="minorEastAsia" w:hAnsiTheme="minorHAnsi" w:cstheme="minorBidi"/>
          <w:sz w:val="22"/>
          <w:szCs w:val="22"/>
          <w:lang w:val="en-GB" w:eastAsia="en-GB"/>
        </w:rPr>
      </w:pPr>
      <w:hyperlink w:anchor="_Toc453659547" w:history="1">
        <w:r w:rsidRPr="005472B6">
          <w:rPr>
            <w:rStyle w:val="Hyperlink"/>
          </w:rPr>
          <w:t>8.2.7</w:t>
        </w:r>
        <w:r>
          <w:rPr>
            <w:rFonts w:asciiTheme="minorHAnsi" w:eastAsiaTheme="minorEastAsia" w:hAnsiTheme="minorHAnsi" w:cstheme="minorBidi"/>
            <w:sz w:val="22"/>
            <w:szCs w:val="22"/>
            <w:lang w:val="en-GB" w:eastAsia="en-GB"/>
          </w:rPr>
          <w:tab/>
        </w:r>
        <w:r w:rsidRPr="005472B6">
          <w:rPr>
            <w:rStyle w:val="Hyperlink"/>
          </w:rPr>
          <w:t>&lt;Stereotype&gt; Documentation</w:t>
        </w:r>
        <w:r>
          <w:rPr>
            <w:webHidden/>
          </w:rPr>
          <w:tab/>
        </w:r>
        <w:r>
          <w:rPr>
            <w:webHidden/>
          </w:rPr>
          <w:fldChar w:fldCharType="begin"/>
        </w:r>
        <w:r>
          <w:rPr>
            <w:webHidden/>
          </w:rPr>
          <w:instrText xml:space="preserve"> PAGEREF _Toc453659547 \h </w:instrText>
        </w:r>
        <w:r>
          <w:rPr>
            <w:webHidden/>
          </w:rPr>
        </w:r>
        <w:r>
          <w:rPr>
            <w:webHidden/>
          </w:rPr>
          <w:fldChar w:fldCharType="separate"/>
        </w:r>
        <w:r w:rsidR="008821D9">
          <w:rPr>
            <w:webHidden/>
          </w:rPr>
          <w:t>103</w:t>
        </w:r>
        <w:r>
          <w:rPr>
            <w:webHidden/>
          </w:rPr>
          <w:fldChar w:fldCharType="end"/>
        </w:r>
      </w:hyperlink>
    </w:p>
    <w:p w14:paraId="34BC2195" w14:textId="77777777" w:rsidR="00831E6C" w:rsidRDefault="00831E6C">
      <w:pPr>
        <w:pStyle w:val="TOC3"/>
        <w:rPr>
          <w:rFonts w:asciiTheme="minorHAnsi" w:eastAsiaTheme="minorEastAsia" w:hAnsiTheme="minorHAnsi" w:cstheme="minorBidi"/>
          <w:sz w:val="22"/>
          <w:szCs w:val="22"/>
          <w:lang w:val="en-GB" w:eastAsia="en-GB"/>
        </w:rPr>
      </w:pPr>
      <w:hyperlink w:anchor="_Toc453659548" w:history="1">
        <w:r w:rsidRPr="005472B6">
          <w:rPr>
            <w:rStyle w:val="Hyperlink"/>
          </w:rPr>
          <w:t>8.2.8</w:t>
        </w:r>
        <w:r>
          <w:rPr>
            <w:rFonts w:asciiTheme="minorHAnsi" w:eastAsiaTheme="minorEastAsia" w:hAnsiTheme="minorHAnsi" w:cstheme="minorBidi"/>
            <w:sz w:val="22"/>
            <w:szCs w:val="22"/>
            <w:lang w:val="en-GB" w:eastAsia="en-GB"/>
          </w:rPr>
          <w:tab/>
        </w:r>
        <w:r w:rsidRPr="005472B6">
          <w:rPr>
            <w:rStyle w:val="Hyperlink"/>
          </w:rPr>
          <w:t>&lt;Stereotype&gt; List</w:t>
        </w:r>
        <w:r>
          <w:rPr>
            <w:webHidden/>
          </w:rPr>
          <w:tab/>
        </w:r>
        <w:r>
          <w:rPr>
            <w:webHidden/>
          </w:rPr>
          <w:fldChar w:fldCharType="begin"/>
        </w:r>
        <w:r>
          <w:rPr>
            <w:webHidden/>
          </w:rPr>
          <w:instrText xml:space="preserve"> PAGEREF _Toc453659548 \h </w:instrText>
        </w:r>
        <w:r>
          <w:rPr>
            <w:webHidden/>
          </w:rPr>
        </w:r>
        <w:r>
          <w:rPr>
            <w:webHidden/>
          </w:rPr>
          <w:fldChar w:fldCharType="separate"/>
        </w:r>
        <w:r w:rsidR="008821D9">
          <w:rPr>
            <w:webHidden/>
          </w:rPr>
          <w:t>104</w:t>
        </w:r>
        <w:r>
          <w:rPr>
            <w:webHidden/>
          </w:rPr>
          <w:fldChar w:fldCharType="end"/>
        </w:r>
      </w:hyperlink>
    </w:p>
    <w:p w14:paraId="30612F17" w14:textId="77777777" w:rsidR="00831E6C" w:rsidRDefault="00831E6C">
      <w:pPr>
        <w:pStyle w:val="TOC3"/>
        <w:rPr>
          <w:rFonts w:asciiTheme="minorHAnsi" w:eastAsiaTheme="minorEastAsia" w:hAnsiTheme="minorHAnsi" w:cstheme="minorBidi"/>
          <w:sz w:val="22"/>
          <w:szCs w:val="22"/>
          <w:lang w:val="en-GB" w:eastAsia="en-GB"/>
        </w:rPr>
      </w:pPr>
      <w:hyperlink w:anchor="_Toc453659549" w:history="1">
        <w:r w:rsidRPr="005472B6">
          <w:rPr>
            <w:rStyle w:val="Hyperlink"/>
          </w:rPr>
          <w:t>8.2.9</w:t>
        </w:r>
        <w:r>
          <w:rPr>
            <w:rFonts w:asciiTheme="minorHAnsi" w:eastAsiaTheme="minorEastAsia" w:hAnsiTheme="minorHAnsi" w:cstheme="minorBidi"/>
            <w:sz w:val="22"/>
            <w:szCs w:val="22"/>
            <w:lang w:val="en-GB" w:eastAsia="en-GB"/>
          </w:rPr>
          <w:tab/>
        </w:r>
        <w:r w:rsidRPr="005472B6">
          <w:rPr>
            <w:rStyle w:val="Hyperlink"/>
          </w:rPr>
          <w:t>&lt;Stereotype&gt; LocalTerm</w:t>
        </w:r>
        <w:r>
          <w:rPr>
            <w:webHidden/>
          </w:rPr>
          <w:tab/>
        </w:r>
        <w:r>
          <w:rPr>
            <w:webHidden/>
          </w:rPr>
          <w:fldChar w:fldCharType="begin"/>
        </w:r>
        <w:r>
          <w:rPr>
            <w:webHidden/>
          </w:rPr>
          <w:instrText xml:space="preserve"> PAGEREF _Toc453659549 \h </w:instrText>
        </w:r>
        <w:r>
          <w:rPr>
            <w:webHidden/>
          </w:rPr>
        </w:r>
        <w:r>
          <w:rPr>
            <w:webHidden/>
          </w:rPr>
          <w:fldChar w:fldCharType="separate"/>
        </w:r>
        <w:r w:rsidR="008821D9">
          <w:rPr>
            <w:webHidden/>
          </w:rPr>
          <w:t>106</w:t>
        </w:r>
        <w:r>
          <w:rPr>
            <w:webHidden/>
          </w:rPr>
          <w:fldChar w:fldCharType="end"/>
        </w:r>
      </w:hyperlink>
    </w:p>
    <w:p w14:paraId="1B5856A8" w14:textId="77777777" w:rsidR="00831E6C" w:rsidRDefault="00831E6C">
      <w:pPr>
        <w:pStyle w:val="TOC3"/>
        <w:rPr>
          <w:rFonts w:asciiTheme="minorHAnsi" w:eastAsiaTheme="minorEastAsia" w:hAnsiTheme="minorHAnsi" w:cstheme="minorBidi"/>
          <w:sz w:val="22"/>
          <w:szCs w:val="22"/>
          <w:lang w:val="en-GB" w:eastAsia="en-GB"/>
        </w:rPr>
      </w:pPr>
      <w:hyperlink w:anchor="_Toc453659550" w:history="1">
        <w:r w:rsidRPr="005472B6">
          <w:rPr>
            <w:rStyle w:val="Hyperlink"/>
          </w:rPr>
          <w:t>8.2.10</w:t>
        </w:r>
        <w:r>
          <w:rPr>
            <w:rFonts w:asciiTheme="minorHAnsi" w:eastAsiaTheme="minorEastAsia" w:hAnsiTheme="minorHAnsi" w:cstheme="minorBidi"/>
            <w:sz w:val="22"/>
            <w:szCs w:val="22"/>
            <w:lang w:val="en-GB" w:eastAsia="en-GB"/>
          </w:rPr>
          <w:tab/>
        </w:r>
        <w:r w:rsidRPr="005472B6">
          <w:rPr>
            <w:rStyle w:val="Hyperlink"/>
          </w:rPr>
          <w:t>&lt;Stereotype&gt; LocalVocabulary</w:t>
        </w:r>
        <w:r>
          <w:rPr>
            <w:webHidden/>
          </w:rPr>
          <w:tab/>
        </w:r>
        <w:r>
          <w:rPr>
            <w:webHidden/>
          </w:rPr>
          <w:fldChar w:fldCharType="begin"/>
        </w:r>
        <w:r>
          <w:rPr>
            <w:webHidden/>
          </w:rPr>
          <w:instrText xml:space="preserve"> PAGEREF _Toc453659550 \h </w:instrText>
        </w:r>
        <w:r>
          <w:rPr>
            <w:webHidden/>
          </w:rPr>
        </w:r>
        <w:r>
          <w:rPr>
            <w:webHidden/>
          </w:rPr>
          <w:fldChar w:fldCharType="separate"/>
        </w:r>
        <w:r w:rsidR="008821D9">
          <w:rPr>
            <w:webHidden/>
          </w:rPr>
          <w:t>107</w:t>
        </w:r>
        <w:r>
          <w:rPr>
            <w:webHidden/>
          </w:rPr>
          <w:fldChar w:fldCharType="end"/>
        </w:r>
      </w:hyperlink>
    </w:p>
    <w:p w14:paraId="27012195" w14:textId="77777777" w:rsidR="00831E6C" w:rsidRDefault="00831E6C">
      <w:pPr>
        <w:pStyle w:val="TOC3"/>
        <w:rPr>
          <w:rFonts w:asciiTheme="minorHAnsi" w:eastAsiaTheme="minorEastAsia" w:hAnsiTheme="minorHAnsi" w:cstheme="minorBidi"/>
          <w:sz w:val="22"/>
          <w:szCs w:val="22"/>
          <w:lang w:val="en-GB" w:eastAsia="en-GB"/>
        </w:rPr>
      </w:pPr>
      <w:hyperlink w:anchor="_Toc453659551" w:history="1">
        <w:r w:rsidRPr="005472B6">
          <w:rPr>
            <w:rStyle w:val="Hyperlink"/>
          </w:rPr>
          <w:t>8.2.11</w:t>
        </w:r>
        <w:r>
          <w:rPr>
            <w:rFonts w:asciiTheme="minorHAnsi" w:eastAsiaTheme="minorEastAsia" w:hAnsiTheme="minorHAnsi" w:cstheme="minorBidi"/>
            <w:sz w:val="22"/>
            <w:szCs w:val="22"/>
            <w:lang w:val="en-GB" w:eastAsia="en-GB"/>
          </w:rPr>
          <w:tab/>
        </w:r>
        <w:r w:rsidRPr="005472B6">
          <w:rPr>
            <w:rStyle w:val="Hyperlink"/>
          </w:rPr>
          <w:t>&lt;Stereotype&gt; MetadataApplication</w:t>
        </w:r>
        <w:r>
          <w:rPr>
            <w:webHidden/>
          </w:rPr>
          <w:tab/>
        </w:r>
        <w:r>
          <w:rPr>
            <w:webHidden/>
          </w:rPr>
          <w:fldChar w:fldCharType="begin"/>
        </w:r>
        <w:r>
          <w:rPr>
            <w:webHidden/>
          </w:rPr>
          <w:instrText xml:space="preserve"> PAGEREF _Toc453659551 \h </w:instrText>
        </w:r>
        <w:r>
          <w:rPr>
            <w:webHidden/>
          </w:rPr>
        </w:r>
        <w:r>
          <w:rPr>
            <w:webHidden/>
          </w:rPr>
          <w:fldChar w:fldCharType="separate"/>
        </w:r>
        <w:r w:rsidR="008821D9">
          <w:rPr>
            <w:webHidden/>
          </w:rPr>
          <w:t>107</w:t>
        </w:r>
        <w:r>
          <w:rPr>
            <w:webHidden/>
          </w:rPr>
          <w:fldChar w:fldCharType="end"/>
        </w:r>
      </w:hyperlink>
    </w:p>
    <w:p w14:paraId="71720D98" w14:textId="77777777" w:rsidR="00831E6C" w:rsidRDefault="00831E6C">
      <w:pPr>
        <w:pStyle w:val="TOC3"/>
        <w:rPr>
          <w:rFonts w:asciiTheme="minorHAnsi" w:eastAsiaTheme="minorEastAsia" w:hAnsiTheme="minorHAnsi" w:cstheme="minorBidi"/>
          <w:sz w:val="22"/>
          <w:szCs w:val="22"/>
          <w:lang w:val="en-GB" w:eastAsia="en-GB"/>
        </w:rPr>
      </w:pPr>
      <w:hyperlink w:anchor="_Toc453659552" w:history="1">
        <w:r w:rsidRPr="005472B6">
          <w:rPr>
            <w:rStyle w:val="Hyperlink"/>
          </w:rPr>
          <w:t>8.2.12</w:t>
        </w:r>
        <w:r>
          <w:rPr>
            <w:rFonts w:asciiTheme="minorHAnsi" w:eastAsiaTheme="minorEastAsia" w:hAnsiTheme="minorHAnsi" w:cstheme="minorBidi"/>
            <w:sz w:val="22"/>
            <w:szCs w:val="22"/>
            <w:lang w:val="en-GB" w:eastAsia="en-GB"/>
          </w:rPr>
          <w:tab/>
        </w:r>
        <w:r w:rsidRPr="005472B6">
          <w:rPr>
            <w:rStyle w:val="Hyperlink"/>
          </w:rPr>
          <w:t>&lt;Stereotype&gt; MetadataType</w:t>
        </w:r>
        <w:r>
          <w:rPr>
            <w:webHidden/>
          </w:rPr>
          <w:tab/>
        </w:r>
        <w:r>
          <w:rPr>
            <w:webHidden/>
          </w:rPr>
          <w:fldChar w:fldCharType="begin"/>
        </w:r>
        <w:r>
          <w:rPr>
            <w:webHidden/>
          </w:rPr>
          <w:instrText xml:space="preserve"> PAGEREF _Toc453659552 \h </w:instrText>
        </w:r>
        <w:r>
          <w:rPr>
            <w:webHidden/>
          </w:rPr>
        </w:r>
        <w:r>
          <w:rPr>
            <w:webHidden/>
          </w:rPr>
          <w:fldChar w:fldCharType="separate"/>
        </w:r>
        <w:r w:rsidR="008821D9">
          <w:rPr>
            <w:webHidden/>
          </w:rPr>
          <w:t>108</w:t>
        </w:r>
        <w:r>
          <w:rPr>
            <w:webHidden/>
          </w:rPr>
          <w:fldChar w:fldCharType="end"/>
        </w:r>
      </w:hyperlink>
    </w:p>
    <w:p w14:paraId="3F807076" w14:textId="77777777" w:rsidR="00831E6C" w:rsidRDefault="00831E6C">
      <w:pPr>
        <w:pStyle w:val="TOC3"/>
        <w:rPr>
          <w:rFonts w:asciiTheme="minorHAnsi" w:eastAsiaTheme="minorEastAsia" w:hAnsiTheme="minorHAnsi" w:cstheme="minorBidi"/>
          <w:sz w:val="22"/>
          <w:szCs w:val="22"/>
          <w:lang w:val="en-GB" w:eastAsia="en-GB"/>
        </w:rPr>
      </w:pPr>
      <w:hyperlink w:anchor="_Toc453659553" w:history="1">
        <w:r w:rsidRPr="005472B6">
          <w:rPr>
            <w:rStyle w:val="Hyperlink"/>
          </w:rPr>
          <w:t>8.2.13</w:t>
        </w:r>
        <w:r>
          <w:rPr>
            <w:rFonts w:asciiTheme="minorHAnsi" w:eastAsiaTheme="minorEastAsia" w:hAnsiTheme="minorHAnsi" w:cstheme="minorBidi"/>
            <w:sz w:val="22"/>
            <w:szCs w:val="22"/>
            <w:lang w:val="en-GB" w:eastAsia="en-GB"/>
          </w:rPr>
          <w:tab/>
        </w:r>
        <w:r w:rsidRPr="005472B6">
          <w:rPr>
            <w:rStyle w:val="Hyperlink"/>
          </w:rPr>
          <w:t>&lt;Stereotype&gt; Namespace</w:t>
        </w:r>
        <w:r>
          <w:rPr>
            <w:webHidden/>
          </w:rPr>
          <w:tab/>
        </w:r>
        <w:r>
          <w:rPr>
            <w:webHidden/>
          </w:rPr>
          <w:fldChar w:fldCharType="begin"/>
        </w:r>
        <w:r>
          <w:rPr>
            <w:webHidden/>
          </w:rPr>
          <w:instrText xml:space="preserve"> PAGEREF _Toc453659553 \h </w:instrText>
        </w:r>
        <w:r>
          <w:rPr>
            <w:webHidden/>
          </w:rPr>
        </w:r>
        <w:r>
          <w:rPr>
            <w:webHidden/>
          </w:rPr>
          <w:fldChar w:fldCharType="separate"/>
        </w:r>
        <w:r w:rsidR="008821D9">
          <w:rPr>
            <w:webHidden/>
          </w:rPr>
          <w:t>109</w:t>
        </w:r>
        <w:r>
          <w:rPr>
            <w:webHidden/>
          </w:rPr>
          <w:fldChar w:fldCharType="end"/>
        </w:r>
      </w:hyperlink>
    </w:p>
    <w:p w14:paraId="3D673C9A" w14:textId="77777777" w:rsidR="00831E6C" w:rsidRDefault="00831E6C">
      <w:pPr>
        <w:pStyle w:val="TOC3"/>
        <w:rPr>
          <w:rFonts w:asciiTheme="minorHAnsi" w:eastAsiaTheme="minorEastAsia" w:hAnsiTheme="minorHAnsi" w:cstheme="minorBidi"/>
          <w:sz w:val="22"/>
          <w:szCs w:val="22"/>
          <w:lang w:val="en-GB" w:eastAsia="en-GB"/>
        </w:rPr>
      </w:pPr>
      <w:hyperlink w:anchor="_Toc453659554" w:history="1">
        <w:r w:rsidRPr="005472B6">
          <w:rPr>
            <w:rStyle w:val="Hyperlink"/>
          </w:rPr>
          <w:t>8.2.14</w:t>
        </w:r>
        <w:r>
          <w:rPr>
            <w:rFonts w:asciiTheme="minorHAnsi" w:eastAsiaTheme="minorEastAsia" w:hAnsiTheme="minorHAnsi" w:cstheme="minorBidi"/>
            <w:sz w:val="22"/>
            <w:szCs w:val="22"/>
            <w:lang w:val="en-GB" w:eastAsia="en-GB"/>
          </w:rPr>
          <w:tab/>
        </w:r>
        <w:r w:rsidRPr="005472B6">
          <w:rPr>
            <w:rStyle w:val="Hyperlink"/>
          </w:rPr>
          <w:t>&lt;Stereotype&gt; NIEMType</w:t>
        </w:r>
        <w:r>
          <w:rPr>
            <w:webHidden/>
          </w:rPr>
          <w:tab/>
        </w:r>
        <w:r>
          <w:rPr>
            <w:webHidden/>
          </w:rPr>
          <w:fldChar w:fldCharType="begin"/>
        </w:r>
        <w:r>
          <w:rPr>
            <w:webHidden/>
          </w:rPr>
          <w:instrText xml:space="preserve"> PAGEREF _Toc453659554 \h </w:instrText>
        </w:r>
        <w:r>
          <w:rPr>
            <w:webHidden/>
          </w:rPr>
        </w:r>
        <w:r>
          <w:rPr>
            <w:webHidden/>
          </w:rPr>
          <w:fldChar w:fldCharType="separate"/>
        </w:r>
        <w:r w:rsidR="008821D9">
          <w:rPr>
            <w:webHidden/>
          </w:rPr>
          <w:t>119</w:t>
        </w:r>
        <w:r>
          <w:rPr>
            <w:webHidden/>
          </w:rPr>
          <w:fldChar w:fldCharType="end"/>
        </w:r>
      </w:hyperlink>
    </w:p>
    <w:p w14:paraId="3C8CC2B4" w14:textId="77777777" w:rsidR="00831E6C" w:rsidRDefault="00831E6C">
      <w:pPr>
        <w:pStyle w:val="TOC3"/>
        <w:rPr>
          <w:rFonts w:asciiTheme="minorHAnsi" w:eastAsiaTheme="minorEastAsia" w:hAnsiTheme="minorHAnsi" w:cstheme="minorBidi"/>
          <w:sz w:val="22"/>
          <w:szCs w:val="22"/>
          <w:lang w:val="en-GB" w:eastAsia="en-GB"/>
        </w:rPr>
      </w:pPr>
      <w:hyperlink w:anchor="_Toc453659555" w:history="1">
        <w:r w:rsidRPr="005472B6">
          <w:rPr>
            <w:rStyle w:val="Hyperlink"/>
          </w:rPr>
          <w:t>8.2.15</w:t>
        </w:r>
        <w:r>
          <w:rPr>
            <w:rFonts w:asciiTheme="minorHAnsi" w:eastAsiaTheme="minorEastAsia" w:hAnsiTheme="minorHAnsi" w:cstheme="minorBidi"/>
            <w:sz w:val="22"/>
            <w:szCs w:val="22"/>
            <w:lang w:val="en-GB" w:eastAsia="en-GB"/>
          </w:rPr>
          <w:tab/>
        </w:r>
        <w:r w:rsidRPr="005472B6">
          <w:rPr>
            <w:rStyle w:val="Hyperlink"/>
          </w:rPr>
          <w:t>&lt;Stereotype&gt; ObjectType</w:t>
        </w:r>
        <w:r>
          <w:rPr>
            <w:webHidden/>
          </w:rPr>
          <w:tab/>
        </w:r>
        <w:r>
          <w:rPr>
            <w:webHidden/>
          </w:rPr>
          <w:fldChar w:fldCharType="begin"/>
        </w:r>
        <w:r>
          <w:rPr>
            <w:webHidden/>
          </w:rPr>
          <w:instrText xml:space="preserve"> PAGEREF _Toc453659555 \h </w:instrText>
        </w:r>
        <w:r>
          <w:rPr>
            <w:webHidden/>
          </w:rPr>
        </w:r>
        <w:r>
          <w:rPr>
            <w:webHidden/>
          </w:rPr>
          <w:fldChar w:fldCharType="separate"/>
        </w:r>
        <w:r w:rsidR="008821D9">
          <w:rPr>
            <w:webHidden/>
          </w:rPr>
          <w:t>123</w:t>
        </w:r>
        <w:r>
          <w:rPr>
            <w:webHidden/>
          </w:rPr>
          <w:fldChar w:fldCharType="end"/>
        </w:r>
      </w:hyperlink>
    </w:p>
    <w:p w14:paraId="7F16364C" w14:textId="77777777" w:rsidR="00831E6C" w:rsidRDefault="00831E6C">
      <w:pPr>
        <w:pStyle w:val="TOC3"/>
        <w:rPr>
          <w:rFonts w:asciiTheme="minorHAnsi" w:eastAsiaTheme="minorEastAsia" w:hAnsiTheme="minorHAnsi" w:cstheme="minorBidi"/>
          <w:sz w:val="22"/>
          <w:szCs w:val="22"/>
          <w:lang w:val="en-GB" w:eastAsia="en-GB"/>
        </w:rPr>
      </w:pPr>
      <w:hyperlink w:anchor="_Toc453659556" w:history="1">
        <w:r w:rsidRPr="005472B6">
          <w:rPr>
            <w:rStyle w:val="Hyperlink"/>
          </w:rPr>
          <w:t>8.2.16</w:t>
        </w:r>
        <w:r>
          <w:rPr>
            <w:rFonts w:asciiTheme="minorHAnsi" w:eastAsiaTheme="minorEastAsia" w:hAnsiTheme="minorHAnsi" w:cstheme="minorBidi"/>
            <w:sz w:val="22"/>
            <w:szCs w:val="22"/>
            <w:lang w:val="en-GB" w:eastAsia="en-GB"/>
          </w:rPr>
          <w:tab/>
        </w:r>
        <w:r w:rsidRPr="005472B6">
          <w:rPr>
            <w:rStyle w:val="Hyperlink"/>
          </w:rPr>
          <w:t>&lt;Stereotype&gt; PropertyHolder</w:t>
        </w:r>
        <w:r>
          <w:rPr>
            <w:webHidden/>
          </w:rPr>
          <w:tab/>
        </w:r>
        <w:r>
          <w:rPr>
            <w:webHidden/>
          </w:rPr>
          <w:fldChar w:fldCharType="begin"/>
        </w:r>
        <w:r>
          <w:rPr>
            <w:webHidden/>
          </w:rPr>
          <w:instrText xml:space="preserve"> PAGEREF _Toc453659556 \h </w:instrText>
        </w:r>
        <w:r>
          <w:rPr>
            <w:webHidden/>
          </w:rPr>
        </w:r>
        <w:r>
          <w:rPr>
            <w:webHidden/>
          </w:rPr>
          <w:fldChar w:fldCharType="separate"/>
        </w:r>
        <w:r w:rsidR="008821D9">
          <w:rPr>
            <w:webHidden/>
          </w:rPr>
          <w:t>131</w:t>
        </w:r>
        <w:r>
          <w:rPr>
            <w:webHidden/>
          </w:rPr>
          <w:fldChar w:fldCharType="end"/>
        </w:r>
      </w:hyperlink>
    </w:p>
    <w:p w14:paraId="122E09AF" w14:textId="77777777" w:rsidR="00831E6C" w:rsidRDefault="00831E6C">
      <w:pPr>
        <w:pStyle w:val="TOC3"/>
        <w:rPr>
          <w:rFonts w:asciiTheme="minorHAnsi" w:eastAsiaTheme="minorEastAsia" w:hAnsiTheme="minorHAnsi" w:cstheme="minorBidi"/>
          <w:sz w:val="22"/>
          <w:szCs w:val="22"/>
          <w:lang w:val="en-GB" w:eastAsia="en-GB"/>
        </w:rPr>
      </w:pPr>
      <w:hyperlink w:anchor="_Toc453659557" w:history="1">
        <w:r w:rsidRPr="005472B6">
          <w:rPr>
            <w:rStyle w:val="Hyperlink"/>
          </w:rPr>
          <w:t>8.2.17</w:t>
        </w:r>
        <w:r>
          <w:rPr>
            <w:rFonts w:asciiTheme="minorHAnsi" w:eastAsiaTheme="minorEastAsia" w:hAnsiTheme="minorHAnsi" w:cstheme="minorBidi"/>
            <w:sz w:val="22"/>
            <w:szCs w:val="22"/>
            <w:lang w:val="en-GB" w:eastAsia="en-GB"/>
          </w:rPr>
          <w:tab/>
        </w:r>
        <w:r w:rsidRPr="005472B6">
          <w:rPr>
            <w:rStyle w:val="Hyperlink"/>
          </w:rPr>
          <w:t>&lt;Stereotype&gt; References</w:t>
        </w:r>
        <w:r>
          <w:rPr>
            <w:webHidden/>
          </w:rPr>
          <w:tab/>
        </w:r>
        <w:r>
          <w:rPr>
            <w:webHidden/>
          </w:rPr>
          <w:fldChar w:fldCharType="begin"/>
        </w:r>
        <w:r>
          <w:rPr>
            <w:webHidden/>
          </w:rPr>
          <w:instrText xml:space="preserve"> PAGEREF _Toc453659557 \h </w:instrText>
        </w:r>
        <w:r>
          <w:rPr>
            <w:webHidden/>
          </w:rPr>
        </w:r>
        <w:r>
          <w:rPr>
            <w:webHidden/>
          </w:rPr>
          <w:fldChar w:fldCharType="separate"/>
        </w:r>
        <w:r w:rsidR="008821D9">
          <w:rPr>
            <w:webHidden/>
          </w:rPr>
          <w:t>131</w:t>
        </w:r>
        <w:r>
          <w:rPr>
            <w:webHidden/>
          </w:rPr>
          <w:fldChar w:fldCharType="end"/>
        </w:r>
      </w:hyperlink>
    </w:p>
    <w:p w14:paraId="0B362CA9" w14:textId="77777777" w:rsidR="00831E6C" w:rsidRDefault="00831E6C">
      <w:pPr>
        <w:pStyle w:val="TOC3"/>
        <w:rPr>
          <w:rFonts w:asciiTheme="minorHAnsi" w:eastAsiaTheme="minorEastAsia" w:hAnsiTheme="minorHAnsi" w:cstheme="minorBidi"/>
          <w:sz w:val="22"/>
          <w:szCs w:val="22"/>
          <w:lang w:val="en-GB" w:eastAsia="en-GB"/>
        </w:rPr>
      </w:pPr>
      <w:hyperlink w:anchor="_Toc453659558" w:history="1">
        <w:r w:rsidRPr="005472B6">
          <w:rPr>
            <w:rStyle w:val="Hyperlink"/>
          </w:rPr>
          <w:t>8.2.18</w:t>
        </w:r>
        <w:r>
          <w:rPr>
            <w:rFonts w:asciiTheme="minorHAnsi" w:eastAsiaTheme="minorEastAsia" w:hAnsiTheme="minorHAnsi" w:cstheme="minorBidi"/>
            <w:sz w:val="22"/>
            <w:szCs w:val="22"/>
            <w:lang w:val="en-GB" w:eastAsia="en-GB"/>
          </w:rPr>
          <w:tab/>
        </w:r>
        <w:r w:rsidRPr="005472B6">
          <w:rPr>
            <w:rStyle w:val="Hyperlink"/>
          </w:rPr>
          <w:t>&lt;Stereotype&gt; Representation</w:t>
        </w:r>
        <w:r>
          <w:rPr>
            <w:webHidden/>
          </w:rPr>
          <w:tab/>
        </w:r>
        <w:r>
          <w:rPr>
            <w:webHidden/>
          </w:rPr>
          <w:fldChar w:fldCharType="begin"/>
        </w:r>
        <w:r>
          <w:rPr>
            <w:webHidden/>
          </w:rPr>
          <w:instrText xml:space="preserve"> PAGEREF _Toc453659558 \h </w:instrText>
        </w:r>
        <w:r>
          <w:rPr>
            <w:webHidden/>
          </w:rPr>
        </w:r>
        <w:r>
          <w:rPr>
            <w:webHidden/>
          </w:rPr>
          <w:fldChar w:fldCharType="separate"/>
        </w:r>
        <w:r w:rsidR="008821D9">
          <w:rPr>
            <w:webHidden/>
          </w:rPr>
          <w:t>132</w:t>
        </w:r>
        <w:r>
          <w:rPr>
            <w:webHidden/>
          </w:rPr>
          <w:fldChar w:fldCharType="end"/>
        </w:r>
      </w:hyperlink>
    </w:p>
    <w:p w14:paraId="385BF7B5" w14:textId="77777777" w:rsidR="00831E6C" w:rsidRDefault="00831E6C">
      <w:pPr>
        <w:pStyle w:val="TOC3"/>
        <w:rPr>
          <w:rFonts w:asciiTheme="minorHAnsi" w:eastAsiaTheme="minorEastAsia" w:hAnsiTheme="minorHAnsi" w:cstheme="minorBidi"/>
          <w:sz w:val="22"/>
          <w:szCs w:val="22"/>
          <w:lang w:val="en-GB" w:eastAsia="en-GB"/>
        </w:rPr>
      </w:pPr>
      <w:hyperlink w:anchor="_Toc453659559" w:history="1">
        <w:r w:rsidRPr="005472B6">
          <w:rPr>
            <w:rStyle w:val="Hyperlink"/>
          </w:rPr>
          <w:t>8.2.19</w:t>
        </w:r>
        <w:r>
          <w:rPr>
            <w:rFonts w:asciiTheme="minorHAnsi" w:eastAsiaTheme="minorEastAsia" w:hAnsiTheme="minorHAnsi" w:cstheme="minorBidi"/>
            <w:sz w:val="22"/>
            <w:szCs w:val="22"/>
            <w:lang w:val="en-GB" w:eastAsia="en-GB"/>
          </w:rPr>
          <w:tab/>
        </w:r>
        <w:r w:rsidRPr="005472B6">
          <w:rPr>
            <w:rStyle w:val="Hyperlink"/>
          </w:rPr>
          <w:t>&lt;Stereotype&gt; Restriction</w:t>
        </w:r>
        <w:r>
          <w:rPr>
            <w:webHidden/>
          </w:rPr>
          <w:tab/>
        </w:r>
        <w:r>
          <w:rPr>
            <w:webHidden/>
          </w:rPr>
          <w:fldChar w:fldCharType="begin"/>
        </w:r>
        <w:r>
          <w:rPr>
            <w:webHidden/>
          </w:rPr>
          <w:instrText xml:space="preserve"> PAGEREF _Toc453659559 \h </w:instrText>
        </w:r>
        <w:r>
          <w:rPr>
            <w:webHidden/>
          </w:rPr>
        </w:r>
        <w:r>
          <w:rPr>
            <w:webHidden/>
          </w:rPr>
          <w:fldChar w:fldCharType="separate"/>
        </w:r>
        <w:r w:rsidR="008821D9">
          <w:rPr>
            <w:webHidden/>
          </w:rPr>
          <w:t>134</w:t>
        </w:r>
        <w:r>
          <w:rPr>
            <w:webHidden/>
          </w:rPr>
          <w:fldChar w:fldCharType="end"/>
        </w:r>
      </w:hyperlink>
    </w:p>
    <w:p w14:paraId="3B3AA9F4" w14:textId="77777777" w:rsidR="00831E6C" w:rsidRDefault="00831E6C">
      <w:pPr>
        <w:pStyle w:val="TOC3"/>
        <w:rPr>
          <w:rFonts w:asciiTheme="minorHAnsi" w:eastAsiaTheme="minorEastAsia" w:hAnsiTheme="minorHAnsi" w:cstheme="minorBidi"/>
          <w:sz w:val="22"/>
          <w:szCs w:val="22"/>
          <w:lang w:val="en-GB" w:eastAsia="en-GB"/>
        </w:rPr>
      </w:pPr>
      <w:hyperlink w:anchor="_Toc453659560" w:history="1">
        <w:r w:rsidRPr="005472B6">
          <w:rPr>
            <w:rStyle w:val="Hyperlink"/>
          </w:rPr>
          <w:t>8.2.20</w:t>
        </w:r>
        <w:r>
          <w:rPr>
            <w:rFonts w:asciiTheme="minorHAnsi" w:eastAsiaTheme="minorEastAsia" w:hAnsiTheme="minorHAnsi" w:cstheme="minorBidi"/>
            <w:sz w:val="22"/>
            <w:szCs w:val="22"/>
            <w:lang w:val="en-GB" w:eastAsia="en-GB"/>
          </w:rPr>
          <w:tab/>
        </w:r>
        <w:r w:rsidRPr="005472B6">
          <w:rPr>
            <w:rStyle w:val="Hyperlink"/>
          </w:rPr>
          <w:t>&lt;Stereotype&gt; Union</w:t>
        </w:r>
        <w:r>
          <w:rPr>
            <w:webHidden/>
          </w:rPr>
          <w:tab/>
        </w:r>
        <w:r>
          <w:rPr>
            <w:webHidden/>
          </w:rPr>
          <w:fldChar w:fldCharType="begin"/>
        </w:r>
        <w:r>
          <w:rPr>
            <w:webHidden/>
          </w:rPr>
          <w:instrText xml:space="preserve"> PAGEREF _Toc453659560 \h </w:instrText>
        </w:r>
        <w:r>
          <w:rPr>
            <w:webHidden/>
          </w:rPr>
        </w:r>
        <w:r>
          <w:rPr>
            <w:webHidden/>
          </w:rPr>
          <w:fldChar w:fldCharType="separate"/>
        </w:r>
        <w:r w:rsidR="008821D9">
          <w:rPr>
            <w:webHidden/>
          </w:rPr>
          <w:t>134</w:t>
        </w:r>
        <w:r>
          <w:rPr>
            <w:webHidden/>
          </w:rPr>
          <w:fldChar w:fldCharType="end"/>
        </w:r>
      </w:hyperlink>
    </w:p>
    <w:p w14:paraId="5496CF41" w14:textId="77777777" w:rsidR="00831E6C" w:rsidRDefault="00831E6C">
      <w:pPr>
        <w:pStyle w:val="TOC3"/>
        <w:rPr>
          <w:rFonts w:asciiTheme="minorHAnsi" w:eastAsiaTheme="minorEastAsia" w:hAnsiTheme="minorHAnsi" w:cstheme="minorBidi"/>
          <w:sz w:val="22"/>
          <w:szCs w:val="22"/>
          <w:lang w:val="en-GB" w:eastAsia="en-GB"/>
        </w:rPr>
      </w:pPr>
      <w:hyperlink w:anchor="_Toc453659561" w:history="1">
        <w:r w:rsidRPr="005472B6">
          <w:rPr>
            <w:rStyle w:val="Hyperlink"/>
          </w:rPr>
          <w:t>8.2.21</w:t>
        </w:r>
        <w:r>
          <w:rPr>
            <w:rFonts w:asciiTheme="minorHAnsi" w:eastAsiaTheme="minorEastAsia" w:hAnsiTheme="minorHAnsi" w:cstheme="minorBidi"/>
            <w:sz w:val="22"/>
            <w:szCs w:val="22"/>
            <w:lang w:val="en-GB" w:eastAsia="en-GB"/>
          </w:rPr>
          <w:tab/>
        </w:r>
        <w:r w:rsidRPr="005472B6">
          <w:rPr>
            <w:rStyle w:val="Hyperlink"/>
          </w:rPr>
          <w:t>&lt;Stereotype&gt; UnionOf</w:t>
        </w:r>
        <w:r>
          <w:rPr>
            <w:webHidden/>
          </w:rPr>
          <w:tab/>
        </w:r>
        <w:r>
          <w:rPr>
            <w:webHidden/>
          </w:rPr>
          <w:fldChar w:fldCharType="begin"/>
        </w:r>
        <w:r>
          <w:rPr>
            <w:webHidden/>
          </w:rPr>
          <w:instrText xml:space="preserve"> PAGEREF _Toc453659561 \h </w:instrText>
        </w:r>
        <w:r>
          <w:rPr>
            <w:webHidden/>
          </w:rPr>
        </w:r>
        <w:r>
          <w:rPr>
            <w:webHidden/>
          </w:rPr>
          <w:fldChar w:fldCharType="separate"/>
        </w:r>
        <w:r w:rsidR="008821D9">
          <w:rPr>
            <w:webHidden/>
          </w:rPr>
          <w:t>138</w:t>
        </w:r>
        <w:r>
          <w:rPr>
            <w:webHidden/>
          </w:rPr>
          <w:fldChar w:fldCharType="end"/>
        </w:r>
      </w:hyperlink>
    </w:p>
    <w:p w14:paraId="3899D3BF"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62" w:history="1">
        <w:r w:rsidRPr="005472B6">
          <w:rPr>
            <w:rStyle w:val="Hyperlink"/>
            <w:noProof/>
          </w:rPr>
          <w:t>8.3</w:t>
        </w:r>
        <w:r>
          <w:rPr>
            <w:rFonts w:asciiTheme="minorHAnsi" w:eastAsiaTheme="minorEastAsia" w:hAnsiTheme="minorHAnsi" w:cstheme="minorBidi"/>
            <w:noProof/>
            <w:sz w:val="22"/>
            <w:szCs w:val="22"/>
            <w:lang w:val="en-GB" w:eastAsia="en-GB"/>
          </w:rPr>
          <w:tab/>
        </w:r>
        <w:r w:rsidRPr="005472B6">
          <w:rPr>
            <w:rStyle w:val="Hyperlink"/>
            <w:noProof/>
          </w:rPr>
          <w:t>Profile : NIEM_PIM_Profile</w:t>
        </w:r>
        <w:r>
          <w:rPr>
            <w:noProof/>
            <w:webHidden/>
          </w:rPr>
          <w:tab/>
        </w:r>
        <w:r>
          <w:rPr>
            <w:noProof/>
            <w:webHidden/>
          </w:rPr>
          <w:fldChar w:fldCharType="begin"/>
        </w:r>
        <w:r>
          <w:rPr>
            <w:noProof/>
            <w:webHidden/>
          </w:rPr>
          <w:instrText xml:space="preserve"> PAGEREF _Toc453659562 \h </w:instrText>
        </w:r>
        <w:r>
          <w:rPr>
            <w:noProof/>
            <w:webHidden/>
          </w:rPr>
        </w:r>
        <w:r>
          <w:rPr>
            <w:noProof/>
            <w:webHidden/>
          </w:rPr>
          <w:fldChar w:fldCharType="separate"/>
        </w:r>
        <w:r w:rsidR="008821D9">
          <w:rPr>
            <w:noProof/>
            <w:webHidden/>
          </w:rPr>
          <w:t>139</w:t>
        </w:r>
        <w:r>
          <w:rPr>
            <w:noProof/>
            <w:webHidden/>
          </w:rPr>
          <w:fldChar w:fldCharType="end"/>
        </w:r>
      </w:hyperlink>
    </w:p>
    <w:p w14:paraId="005D05C8" w14:textId="77777777" w:rsidR="00831E6C" w:rsidRDefault="00831E6C">
      <w:pPr>
        <w:pStyle w:val="TOC3"/>
        <w:rPr>
          <w:rFonts w:asciiTheme="minorHAnsi" w:eastAsiaTheme="minorEastAsia" w:hAnsiTheme="minorHAnsi" w:cstheme="minorBidi"/>
          <w:sz w:val="22"/>
          <w:szCs w:val="22"/>
          <w:lang w:val="en-GB" w:eastAsia="en-GB"/>
        </w:rPr>
      </w:pPr>
      <w:hyperlink w:anchor="_Toc453659563" w:history="1">
        <w:r w:rsidRPr="005472B6">
          <w:rPr>
            <w:rStyle w:val="Hyperlink"/>
          </w:rPr>
          <w:t>8.3.1</w:t>
        </w:r>
        <w:r>
          <w:rPr>
            <w:rFonts w:asciiTheme="minorHAnsi" w:eastAsiaTheme="minorEastAsia" w:hAnsiTheme="minorHAnsi" w:cstheme="minorBidi"/>
            <w:sz w:val="22"/>
            <w:szCs w:val="22"/>
            <w:lang w:val="en-GB" w:eastAsia="en-GB"/>
          </w:rPr>
          <w:tab/>
        </w:r>
        <w:r w:rsidRPr="005472B6">
          <w:rPr>
            <w:rStyle w:val="Hyperlink"/>
          </w:rPr>
          <w:t>Overview</w:t>
        </w:r>
        <w:r>
          <w:rPr>
            <w:webHidden/>
          </w:rPr>
          <w:tab/>
        </w:r>
        <w:r>
          <w:rPr>
            <w:webHidden/>
          </w:rPr>
          <w:fldChar w:fldCharType="begin"/>
        </w:r>
        <w:r>
          <w:rPr>
            <w:webHidden/>
          </w:rPr>
          <w:instrText xml:space="preserve"> PAGEREF _Toc453659563 \h </w:instrText>
        </w:r>
        <w:r>
          <w:rPr>
            <w:webHidden/>
          </w:rPr>
        </w:r>
        <w:r>
          <w:rPr>
            <w:webHidden/>
          </w:rPr>
          <w:fldChar w:fldCharType="separate"/>
        </w:r>
        <w:r w:rsidR="008821D9">
          <w:rPr>
            <w:webHidden/>
          </w:rPr>
          <w:t>139</w:t>
        </w:r>
        <w:r>
          <w:rPr>
            <w:webHidden/>
          </w:rPr>
          <w:fldChar w:fldCharType="end"/>
        </w:r>
      </w:hyperlink>
    </w:p>
    <w:p w14:paraId="0BB37066" w14:textId="77777777" w:rsidR="00831E6C" w:rsidRDefault="00831E6C">
      <w:pPr>
        <w:pStyle w:val="TOC3"/>
        <w:rPr>
          <w:rFonts w:asciiTheme="minorHAnsi" w:eastAsiaTheme="minorEastAsia" w:hAnsiTheme="minorHAnsi" w:cstheme="minorBidi"/>
          <w:sz w:val="22"/>
          <w:szCs w:val="22"/>
          <w:lang w:val="en-GB" w:eastAsia="en-GB"/>
        </w:rPr>
      </w:pPr>
      <w:hyperlink w:anchor="_Toc453659564" w:history="1">
        <w:r w:rsidRPr="005472B6">
          <w:rPr>
            <w:rStyle w:val="Hyperlink"/>
          </w:rPr>
          <w:t>8.3.2</w:t>
        </w:r>
        <w:r>
          <w:rPr>
            <w:rFonts w:asciiTheme="minorHAnsi" w:eastAsiaTheme="minorEastAsia" w:hAnsiTheme="minorHAnsi" w:cstheme="minorBidi"/>
            <w:sz w:val="22"/>
            <w:szCs w:val="22"/>
            <w:lang w:val="en-GB" w:eastAsia="en-GB"/>
          </w:rPr>
          <w:tab/>
        </w:r>
        <w:r w:rsidRPr="005472B6">
          <w:rPr>
            <w:rStyle w:val="Hyperlink"/>
          </w:rPr>
          <w:t>&lt;Stereotype&gt; Augments</w:t>
        </w:r>
        <w:r>
          <w:rPr>
            <w:webHidden/>
          </w:rPr>
          <w:tab/>
        </w:r>
        <w:r>
          <w:rPr>
            <w:webHidden/>
          </w:rPr>
          <w:fldChar w:fldCharType="begin"/>
        </w:r>
        <w:r>
          <w:rPr>
            <w:webHidden/>
          </w:rPr>
          <w:instrText xml:space="preserve"> PAGEREF _Toc453659564 \h </w:instrText>
        </w:r>
        <w:r>
          <w:rPr>
            <w:webHidden/>
          </w:rPr>
        </w:r>
        <w:r>
          <w:rPr>
            <w:webHidden/>
          </w:rPr>
          <w:fldChar w:fldCharType="separate"/>
        </w:r>
        <w:r w:rsidR="008821D9">
          <w:rPr>
            <w:webHidden/>
          </w:rPr>
          <w:t>139</w:t>
        </w:r>
        <w:r>
          <w:rPr>
            <w:webHidden/>
          </w:rPr>
          <w:fldChar w:fldCharType="end"/>
        </w:r>
      </w:hyperlink>
    </w:p>
    <w:p w14:paraId="7DEBA902" w14:textId="77777777" w:rsidR="00831E6C" w:rsidRDefault="00831E6C">
      <w:pPr>
        <w:pStyle w:val="TOC3"/>
        <w:rPr>
          <w:rFonts w:asciiTheme="minorHAnsi" w:eastAsiaTheme="minorEastAsia" w:hAnsiTheme="minorHAnsi" w:cstheme="minorBidi"/>
          <w:sz w:val="22"/>
          <w:szCs w:val="22"/>
          <w:lang w:val="en-GB" w:eastAsia="en-GB"/>
        </w:rPr>
      </w:pPr>
      <w:hyperlink w:anchor="_Toc453659565" w:history="1">
        <w:r w:rsidRPr="005472B6">
          <w:rPr>
            <w:rStyle w:val="Hyperlink"/>
          </w:rPr>
          <w:t>8.3.3</w:t>
        </w:r>
        <w:r>
          <w:rPr>
            <w:rFonts w:asciiTheme="minorHAnsi" w:eastAsiaTheme="minorEastAsia" w:hAnsiTheme="minorHAnsi" w:cstheme="minorBidi"/>
            <w:sz w:val="22"/>
            <w:szCs w:val="22"/>
            <w:lang w:val="en-GB" w:eastAsia="en-GB"/>
          </w:rPr>
          <w:tab/>
        </w:r>
        <w:r w:rsidRPr="005472B6">
          <w:rPr>
            <w:rStyle w:val="Hyperlink"/>
          </w:rPr>
          <w:t>&lt;Stereotype&gt; InformationModel</w:t>
        </w:r>
        <w:r>
          <w:rPr>
            <w:webHidden/>
          </w:rPr>
          <w:tab/>
        </w:r>
        <w:r>
          <w:rPr>
            <w:webHidden/>
          </w:rPr>
          <w:fldChar w:fldCharType="begin"/>
        </w:r>
        <w:r>
          <w:rPr>
            <w:webHidden/>
          </w:rPr>
          <w:instrText xml:space="preserve"> PAGEREF _Toc453659565 \h </w:instrText>
        </w:r>
        <w:r>
          <w:rPr>
            <w:webHidden/>
          </w:rPr>
        </w:r>
        <w:r>
          <w:rPr>
            <w:webHidden/>
          </w:rPr>
          <w:fldChar w:fldCharType="separate"/>
        </w:r>
        <w:r w:rsidR="008821D9">
          <w:rPr>
            <w:webHidden/>
          </w:rPr>
          <w:t>140</w:t>
        </w:r>
        <w:r>
          <w:rPr>
            <w:webHidden/>
          </w:rPr>
          <w:fldChar w:fldCharType="end"/>
        </w:r>
      </w:hyperlink>
    </w:p>
    <w:p w14:paraId="54BFA388" w14:textId="77777777" w:rsidR="00831E6C" w:rsidRDefault="00831E6C">
      <w:pPr>
        <w:pStyle w:val="TOC3"/>
        <w:rPr>
          <w:rFonts w:asciiTheme="minorHAnsi" w:eastAsiaTheme="minorEastAsia" w:hAnsiTheme="minorHAnsi" w:cstheme="minorBidi"/>
          <w:sz w:val="22"/>
          <w:szCs w:val="22"/>
          <w:lang w:val="en-GB" w:eastAsia="en-GB"/>
        </w:rPr>
      </w:pPr>
      <w:hyperlink w:anchor="_Toc453659566" w:history="1">
        <w:r w:rsidRPr="005472B6">
          <w:rPr>
            <w:rStyle w:val="Hyperlink"/>
          </w:rPr>
          <w:t>8.3.4</w:t>
        </w:r>
        <w:r>
          <w:rPr>
            <w:rFonts w:asciiTheme="minorHAnsi" w:eastAsiaTheme="minorEastAsia" w:hAnsiTheme="minorHAnsi" w:cstheme="minorBidi"/>
            <w:sz w:val="22"/>
            <w:szCs w:val="22"/>
            <w:lang w:val="en-GB" w:eastAsia="en-GB"/>
          </w:rPr>
          <w:tab/>
        </w:r>
        <w:r w:rsidRPr="005472B6">
          <w:rPr>
            <w:rStyle w:val="Hyperlink"/>
          </w:rPr>
          <w:t>&lt;Stereotype&gt; ReferenceName</w:t>
        </w:r>
        <w:r>
          <w:rPr>
            <w:webHidden/>
          </w:rPr>
          <w:tab/>
        </w:r>
        <w:r>
          <w:rPr>
            <w:webHidden/>
          </w:rPr>
          <w:fldChar w:fldCharType="begin"/>
        </w:r>
        <w:r>
          <w:rPr>
            <w:webHidden/>
          </w:rPr>
          <w:instrText xml:space="preserve"> PAGEREF _Toc453659566 \h </w:instrText>
        </w:r>
        <w:r>
          <w:rPr>
            <w:webHidden/>
          </w:rPr>
        </w:r>
        <w:r>
          <w:rPr>
            <w:webHidden/>
          </w:rPr>
          <w:fldChar w:fldCharType="separate"/>
        </w:r>
        <w:r w:rsidR="008821D9">
          <w:rPr>
            <w:webHidden/>
          </w:rPr>
          <w:t>161</w:t>
        </w:r>
        <w:r>
          <w:rPr>
            <w:webHidden/>
          </w:rPr>
          <w:fldChar w:fldCharType="end"/>
        </w:r>
      </w:hyperlink>
    </w:p>
    <w:p w14:paraId="56F18606" w14:textId="77777777" w:rsidR="00831E6C" w:rsidRDefault="00831E6C">
      <w:pPr>
        <w:pStyle w:val="TOC3"/>
        <w:rPr>
          <w:rFonts w:asciiTheme="minorHAnsi" w:eastAsiaTheme="minorEastAsia" w:hAnsiTheme="minorHAnsi" w:cstheme="minorBidi"/>
          <w:sz w:val="22"/>
          <w:szCs w:val="22"/>
          <w:lang w:val="en-GB" w:eastAsia="en-GB"/>
        </w:rPr>
      </w:pPr>
      <w:hyperlink w:anchor="_Toc453659567" w:history="1">
        <w:r w:rsidRPr="005472B6">
          <w:rPr>
            <w:rStyle w:val="Hyperlink"/>
          </w:rPr>
          <w:t>8.3.5</w:t>
        </w:r>
        <w:r>
          <w:rPr>
            <w:rFonts w:asciiTheme="minorHAnsi" w:eastAsiaTheme="minorEastAsia" w:hAnsiTheme="minorHAnsi" w:cstheme="minorBidi"/>
            <w:sz w:val="22"/>
            <w:szCs w:val="22"/>
            <w:lang w:val="en-GB" w:eastAsia="en-GB"/>
          </w:rPr>
          <w:tab/>
        </w:r>
        <w:r w:rsidRPr="005472B6">
          <w:rPr>
            <w:rStyle w:val="Hyperlink"/>
          </w:rPr>
          <w:t>&lt;Stereotype&gt; RoleOf</w:t>
        </w:r>
        <w:r>
          <w:rPr>
            <w:webHidden/>
          </w:rPr>
          <w:tab/>
        </w:r>
        <w:r>
          <w:rPr>
            <w:webHidden/>
          </w:rPr>
          <w:fldChar w:fldCharType="begin"/>
        </w:r>
        <w:r>
          <w:rPr>
            <w:webHidden/>
          </w:rPr>
          <w:instrText xml:space="preserve"> PAGEREF _Toc453659567 \h </w:instrText>
        </w:r>
        <w:r>
          <w:rPr>
            <w:webHidden/>
          </w:rPr>
        </w:r>
        <w:r>
          <w:rPr>
            <w:webHidden/>
          </w:rPr>
          <w:fldChar w:fldCharType="separate"/>
        </w:r>
        <w:r w:rsidR="008821D9">
          <w:rPr>
            <w:webHidden/>
          </w:rPr>
          <w:t>161</w:t>
        </w:r>
        <w:r>
          <w:rPr>
            <w:webHidden/>
          </w:rPr>
          <w:fldChar w:fldCharType="end"/>
        </w:r>
      </w:hyperlink>
    </w:p>
    <w:p w14:paraId="0AAF8A6C" w14:textId="77777777" w:rsidR="00831E6C" w:rsidRDefault="00831E6C">
      <w:pPr>
        <w:pStyle w:val="TOC3"/>
        <w:rPr>
          <w:rFonts w:asciiTheme="minorHAnsi" w:eastAsiaTheme="minorEastAsia" w:hAnsiTheme="minorHAnsi" w:cstheme="minorBidi"/>
          <w:sz w:val="22"/>
          <w:szCs w:val="22"/>
          <w:lang w:val="en-GB" w:eastAsia="en-GB"/>
        </w:rPr>
      </w:pPr>
      <w:hyperlink w:anchor="_Toc453659568" w:history="1">
        <w:r w:rsidRPr="005472B6">
          <w:rPr>
            <w:rStyle w:val="Hyperlink"/>
          </w:rPr>
          <w:t>8.3.6</w:t>
        </w:r>
        <w:r>
          <w:rPr>
            <w:rFonts w:asciiTheme="minorHAnsi" w:eastAsiaTheme="minorEastAsia" w:hAnsiTheme="minorHAnsi" w:cstheme="minorBidi"/>
            <w:sz w:val="22"/>
            <w:szCs w:val="22"/>
            <w:lang w:val="en-GB" w:eastAsia="en-GB"/>
          </w:rPr>
          <w:tab/>
        </w:r>
        <w:r w:rsidRPr="005472B6">
          <w:rPr>
            <w:rStyle w:val="Hyperlink"/>
          </w:rPr>
          <w:t>&lt;Stereotype&gt; RolePlayedBy</w:t>
        </w:r>
        <w:r>
          <w:rPr>
            <w:webHidden/>
          </w:rPr>
          <w:tab/>
        </w:r>
        <w:r>
          <w:rPr>
            <w:webHidden/>
          </w:rPr>
          <w:fldChar w:fldCharType="begin"/>
        </w:r>
        <w:r>
          <w:rPr>
            <w:webHidden/>
          </w:rPr>
          <w:instrText xml:space="preserve"> PAGEREF _Toc453659568 \h </w:instrText>
        </w:r>
        <w:r>
          <w:rPr>
            <w:webHidden/>
          </w:rPr>
        </w:r>
        <w:r>
          <w:rPr>
            <w:webHidden/>
          </w:rPr>
          <w:fldChar w:fldCharType="separate"/>
        </w:r>
        <w:r w:rsidR="008821D9">
          <w:rPr>
            <w:webHidden/>
          </w:rPr>
          <w:t>162</w:t>
        </w:r>
        <w:r>
          <w:rPr>
            <w:webHidden/>
          </w:rPr>
          <w:fldChar w:fldCharType="end"/>
        </w:r>
      </w:hyperlink>
    </w:p>
    <w:p w14:paraId="0B5DF67A" w14:textId="77777777" w:rsidR="00831E6C" w:rsidRDefault="00831E6C">
      <w:pPr>
        <w:pStyle w:val="TOC3"/>
        <w:rPr>
          <w:rFonts w:asciiTheme="minorHAnsi" w:eastAsiaTheme="minorEastAsia" w:hAnsiTheme="minorHAnsi" w:cstheme="minorBidi"/>
          <w:sz w:val="22"/>
          <w:szCs w:val="22"/>
          <w:lang w:val="en-GB" w:eastAsia="en-GB"/>
        </w:rPr>
      </w:pPr>
      <w:hyperlink w:anchor="_Toc453659569" w:history="1">
        <w:r w:rsidRPr="005472B6">
          <w:rPr>
            <w:rStyle w:val="Hyperlink"/>
          </w:rPr>
          <w:t>8.3.7</w:t>
        </w:r>
        <w:r>
          <w:rPr>
            <w:rFonts w:asciiTheme="minorHAnsi" w:eastAsiaTheme="minorEastAsia" w:hAnsiTheme="minorHAnsi" w:cstheme="minorBidi"/>
            <w:sz w:val="22"/>
            <w:szCs w:val="22"/>
            <w:lang w:val="en-GB" w:eastAsia="en-GB"/>
          </w:rPr>
          <w:tab/>
        </w:r>
        <w:r w:rsidRPr="005472B6">
          <w:rPr>
            <w:rStyle w:val="Hyperlink"/>
          </w:rPr>
          <w:t>&lt;Stereotype&gt; Subsets</w:t>
        </w:r>
        <w:r>
          <w:rPr>
            <w:webHidden/>
          </w:rPr>
          <w:tab/>
        </w:r>
        <w:r>
          <w:rPr>
            <w:webHidden/>
          </w:rPr>
          <w:fldChar w:fldCharType="begin"/>
        </w:r>
        <w:r>
          <w:rPr>
            <w:webHidden/>
          </w:rPr>
          <w:instrText xml:space="preserve"> PAGEREF _Toc453659569 \h </w:instrText>
        </w:r>
        <w:r>
          <w:rPr>
            <w:webHidden/>
          </w:rPr>
        </w:r>
        <w:r>
          <w:rPr>
            <w:webHidden/>
          </w:rPr>
          <w:fldChar w:fldCharType="separate"/>
        </w:r>
        <w:r w:rsidR="008821D9">
          <w:rPr>
            <w:webHidden/>
          </w:rPr>
          <w:t>163</w:t>
        </w:r>
        <w:r>
          <w:rPr>
            <w:webHidden/>
          </w:rPr>
          <w:fldChar w:fldCharType="end"/>
        </w:r>
      </w:hyperlink>
    </w:p>
    <w:p w14:paraId="2EC5645D" w14:textId="77777777" w:rsidR="00831E6C" w:rsidRDefault="00831E6C">
      <w:pPr>
        <w:pStyle w:val="TOC3"/>
        <w:rPr>
          <w:rFonts w:asciiTheme="minorHAnsi" w:eastAsiaTheme="minorEastAsia" w:hAnsiTheme="minorHAnsi" w:cstheme="minorBidi"/>
          <w:sz w:val="22"/>
          <w:szCs w:val="22"/>
          <w:lang w:val="en-GB" w:eastAsia="en-GB"/>
        </w:rPr>
      </w:pPr>
      <w:hyperlink w:anchor="_Toc453659570" w:history="1">
        <w:r w:rsidRPr="005472B6">
          <w:rPr>
            <w:rStyle w:val="Hyperlink"/>
          </w:rPr>
          <w:t>8.3.8</w:t>
        </w:r>
        <w:r>
          <w:rPr>
            <w:rFonts w:asciiTheme="minorHAnsi" w:eastAsiaTheme="minorEastAsia" w:hAnsiTheme="minorHAnsi" w:cstheme="minorBidi"/>
            <w:sz w:val="22"/>
            <w:szCs w:val="22"/>
            <w:lang w:val="en-GB" w:eastAsia="en-GB"/>
          </w:rPr>
          <w:tab/>
        </w:r>
        <w:r w:rsidRPr="005472B6">
          <w:rPr>
            <w:rStyle w:val="Hyperlink"/>
          </w:rPr>
          <w:t>&lt;Enumeration&gt; DefaultPurposeCode</w:t>
        </w:r>
        <w:r>
          <w:rPr>
            <w:webHidden/>
          </w:rPr>
          <w:tab/>
        </w:r>
        <w:r>
          <w:rPr>
            <w:webHidden/>
          </w:rPr>
          <w:fldChar w:fldCharType="begin"/>
        </w:r>
        <w:r>
          <w:rPr>
            <w:webHidden/>
          </w:rPr>
          <w:instrText xml:space="preserve"> PAGEREF _Toc453659570 \h </w:instrText>
        </w:r>
        <w:r>
          <w:rPr>
            <w:webHidden/>
          </w:rPr>
        </w:r>
        <w:r>
          <w:rPr>
            <w:webHidden/>
          </w:rPr>
          <w:fldChar w:fldCharType="separate"/>
        </w:r>
        <w:r w:rsidR="008821D9">
          <w:rPr>
            <w:webHidden/>
          </w:rPr>
          <w:t>164</w:t>
        </w:r>
        <w:r>
          <w:rPr>
            <w:webHidden/>
          </w:rPr>
          <w:fldChar w:fldCharType="end"/>
        </w:r>
      </w:hyperlink>
    </w:p>
    <w:p w14:paraId="65A8068B"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71" w:history="1">
        <w:r w:rsidRPr="005472B6">
          <w:rPr>
            <w:rStyle w:val="Hyperlink"/>
            <w:noProof/>
          </w:rPr>
          <w:t>8.4</w:t>
        </w:r>
        <w:r>
          <w:rPr>
            <w:rFonts w:asciiTheme="minorHAnsi" w:eastAsiaTheme="minorEastAsia" w:hAnsiTheme="minorHAnsi" w:cstheme="minorBidi"/>
            <w:noProof/>
            <w:sz w:val="22"/>
            <w:szCs w:val="22"/>
            <w:lang w:val="en-GB" w:eastAsia="en-GB"/>
          </w:rPr>
          <w:tab/>
        </w:r>
        <w:r w:rsidRPr="005472B6">
          <w:rPr>
            <w:rStyle w:val="Hyperlink"/>
            <w:noProof/>
          </w:rPr>
          <w:t>Profile : NIEM_PSM_Profile</w:t>
        </w:r>
        <w:r>
          <w:rPr>
            <w:noProof/>
            <w:webHidden/>
          </w:rPr>
          <w:tab/>
        </w:r>
        <w:r>
          <w:rPr>
            <w:noProof/>
            <w:webHidden/>
          </w:rPr>
          <w:fldChar w:fldCharType="begin"/>
        </w:r>
        <w:r>
          <w:rPr>
            <w:noProof/>
            <w:webHidden/>
          </w:rPr>
          <w:instrText xml:space="preserve"> PAGEREF _Toc453659571 \h </w:instrText>
        </w:r>
        <w:r>
          <w:rPr>
            <w:noProof/>
            <w:webHidden/>
          </w:rPr>
        </w:r>
        <w:r>
          <w:rPr>
            <w:noProof/>
            <w:webHidden/>
          </w:rPr>
          <w:fldChar w:fldCharType="separate"/>
        </w:r>
        <w:r w:rsidR="008821D9">
          <w:rPr>
            <w:noProof/>
            <w:webHidden/>
          </w:rPr>
          <w:t>165</w:t>
        </w:r>
        <w:r>
          <w:rPr>
            <w:noProof/>
            <w:webHidden/>
          </w:rPr>
          <w:fldChar w:fldCharType="end"/>
        </w:r>
      </w:hyperlink>
    </w:p>
    <w:p w14:paraId="7A0FFCA0" w14:textId="77777777" w:rsidR="00831E6C" w:rsidRDefault="00831E6C">
      <w:pPr>
        <w:pStyle w:val="TOC3"/>
        <w:rPr>
          <w:rFonts w:asciiTheme="minorHAnsi" w:eastAsiaTheme="minorEastAsia" w:hAnsiTheme="minorHAnsi" w:cstheme="minorBidi"/>
          <w:sz w:val="22"/>
          <w:szCs w:val="22"/>
          <w:lang w:val="en-GB" w:eastAsia="en-GB"/>
        </w:rPr>
      </w:pPr>
      <w:hyperlink w:anchor="_Toc453659572" w:history="1">
        <w:r w:rsidRPr="005472B6">
          <w:rPr>
            <w:rStyle w:val="Hyperlink"/>
          </w:rPr>
          <w:t>8.4.1</w:t>
        </w:r>
        <w:r>
          <w:rPr>
            <w:rFonts w:asciiTheme="minorHAnsi" w:eastAsiaTheme="minorEastAsia" w:hAnsiTheme="minorHAnsi" w:cstheme="minorBidi"/>
            <w:sz w:val="22"/>
            <w:szCs w:val="22"/>
            <w:lang w:val="en-GB" w:eastAsia="en-GB"/>
          </w:rPr>
          <w:tab/>
        </w:r>
        <w:r w:rsidRPr="005472B6">
          <w:rPr>
            <w:rStyle w:val="Hyperlink"/>
          </w:rPr>
          <w:t>Overview</w:t>
        </w:r>
        <w:r>
          <w:rPr>
            <w:webHidden/>
          </w:rPr>
          <w:tab/>
        </w:r>
        <w:r>
          <w:rPr>
            <w:webHidden/>
          </w:rPr>
          <w:fldChar w:fldCharType="begin"/>
        </w:r>
        <w:r>
          <w:rPr>
            <w:webHidden/>
          </w:rPr>
          <w:instrText xml:space="preserve"> PAGEREF _Toc453659572 \h </w:instrText>
        </w:r>
        <w:r>
          <w:rPr>
            <w:webHidden/>
          </w:rPr>
        </w:r>
        <w:r>
          <w:rPr>
            <w:webHidden/>
          </w:rPr>
          <w:fldChar w:fldCharType="separate"/>
        </w:r>
        <w:r w:rsidR="008821D9">
          <w:rPr>
            <w:webHidden/>
          </w:rPr>
          <w:t>165</w:t>
        </w:r>
        <w:r>
          <w:rPr>
            <w:webHidden/>
          </w:rPr>
          <w:fldChar w:fldCharType="end"/>
        </w:r>
      </w:hyperlink>
    </w:p>
    <w:p w14:paraId="525B892C" w14:textId="77777777" w:rsidR="00831E6C" w:rsidRDefault="00831E6C">
      <w:pPr>
        <w:pStyle w:val="TOC3"/>
        <w:rPr>
          <w:rFonts w:asciiTheme="minorHAnsi" w:eastAsiaTheme="minorEastAsia" w:hAnsiTheme="minorHAnsi" w:cstheme="minorBidi"/>
          <w:sz w:val="22"/>
          <w:szCs w:val="22"/>
          <w:lang w:val="en-GB" w:eastAsia="en-GB"/>
        </w:rPr>
      </w:pPr>
      <w:hyperlink w:anchor="_Toc453659573" w:history="1">
        <w:r w:rsidRPr="005472B6">
          <w:rPr>
            <w:rStyle w:val="Hyperlink"/>
          </w:rPr>
          <w:t>8.4.2</w:t>
        </w:r>
        <w:r>
          <w:rPr>
            <w:rFonts w:asciiTheme="minorHAnsi" w:eastAsiaTheme="minorEastAsia" w:hAnsiTheme="minorHAnsi" w:cstheme="minorBidi"/>
            <w:sz w:val="22"/>
            <w:szCs w:val="22"/>
            <w:lang w:val="en-GB" w:eastAsia="en-GB"/>
          </w:rPr>
          <w:tab/>
        </w:r>
        <w:r w:rsidRPr="005472B6">
          <w:rPr>
            <w:rStyle w:val="Hyperlink"/>
          </w:rPr>
          <w:t>&lt;Stereotype&gt; XSDAnyProperty</w:t>
        </w:r>
        <w:r>
          <w:rPr>
            <w:webHidden/>
          </w:rPr>
          <w:tab/>
        </w:r>
        <w:r>
          <w:rPr>
            <w:webHidden/>
          </w:rPr>
          <w:fldChar w:fldCharType="begin"/>
        </w:r>
        <w:r>
          <w:rPr>
            <w:webHidden/>
          </w:rPr>
          <w:instrText xml:space="preserve"> PAGEREF _Toc453659573 \h </w:instrText>
        </w:r>
        <w:r>
          <w:rPr>
            <w:webHidden/>
          </w:rPr>
        </w:r>
        <w:r>
          <w:rPr>
            <w:webHidden/>
          </w:rPr>
          <w:fldChar w:fldCharType="separate"/>
        </w:r>
        <w:r w:rsidR="008821D9">
          <w:rPr>
            <w:webHidden/>
          </w:rPr>
          <w:t>165</w:t>
        </w:r>
        <w:r>
          <w:rPr>
            <w:webHidden/>
          </w:rPr>
          <w:fldChar w:fldCharType="end"/>
        </w:r>
      </w:hyperlink>
    </w:p>
    <w:p w14:paraId="1CAA515A" w14:textId="77777777" w:rsidR="00831E6C" w:rsidRDefault="00831E6C">
      <w:pPr>
        <w:pStyle w:val="TOC3"/>
        <w:rPr>
          <w:rFonts w:asciiTheme="minorHAnsi" w:eastAsiaTheme="minorEastAsia" w:hAnsiTheme="minorHAnsi" w:cstheme="minorBidi"/>
          <w:sz w:val="22"/>
          <w:szCs w:val="22"/>
          <w:lang w:val="en-GB" w:eastAsia="en-GB"/>
        </w:rPr>
      </w:pPr>
      <w:hyperlink w:anchor="_Toc453659574" w:history="1">
        <w:r w:rsidRPr="005472B6">
          <w:rPr>
            <w:rStyle w:val="Hyperlink"/>
          </w:rPr>
          <w:t>8.4.3</w:t>
        </w:r>
        <w:r>
          <w:rPr>
            <w:rFonts w:asciiTheme="minorHAnsi" w:eastAsiaTheme="minorEastAsia" w:hAnsiTheme="minorHAnsi" w:cstheme="minorBidi"/>
            <w:sz w:val="22"/>
            <w:szCs w:val="22"/>
            <w:lang w:val="en-GB" w:eastAsia="en-GB"/>
          </w:rPr>
          <w:tab/>
        </w:r>
        <w:r w:rsidRPr="005472B6">
          <w:rPr>
            <w:rStyle w:val="Hyperlink"/>
          </w:rPr>
          <w:t>&lt;Stereotype&gt; XSDDeclaration</w:t>
        </w:r>
        <w:r>
          <w:rPr>
            <w:webHidden/>
          </w:rPr>
          <w:tab/>
        </w:r>
        <w:r>
          <w:rPr>
            <w:webHidden/>
          </w:rPr>
          <w:fldChar w:fldCharType="begin"/>
        </w:r>
        <w:r>
          <w:rPr>
            <w:webHidden/>
          </w:rPr>
          <w:instrText xml:space="preserve"> PAGEREF _Toc453659574 \h </w:instrText>
        </w:r>
        <w:r>
          <w:rPr>
            <w:webHidden/>
          </w:rPr>
        </w:r>
        <w:r>
          <w:rPr>
            <w:webHidden/>
          </w:rPr>
          <w:fldChar w:fldCharType="separate"/>
        </w:r>
        <w:r w:rsidR="008821D9">
          <w:rPr>
            <w:webHidden/>
          </w:rPr>
          <w:t>166</w:t>
        </w:r>
        <w:r>
          <w:rPr>
            <w:webHidden/>
          </w:rPr>
          <w:fldChar w:fldCharType="end"/>
        </w:r>
      </w:hyperlink>
    </w:p>
    <w:p w14:paraId="4CFFA08B" w14:textId="77777777" w:rsidR="00831E6C" w:rsidRDefault="00831E6C">
      <w:pPr>
        <w:pStyle w:val="TOC3"/>
        <w:rPr>
          <w:rFonts w:asciiTheme="minorHAnsi" w:eastAsiaTheme="minorEastAsia" w:hAnsiTheme="minorHAnsi" w:cstheme="minorBidi"/>
          <w:sz w:val="22"/>
          <w:szCs w:val="22"/>
          <w:lang w:val="en-GB" w:eastAsia="en-GB"/>
        </w:rPr>
      </w:pPr>
      <w:hyperlink w:anchor="_Toc453659575" w:history="1">
        <w:r w:rsidRPr="005472B6">
          <w:rPr>
            <w:rStyle w:val="Hyperlink"/>
          </w:rPr>
          <w:t>8.4.4</w:t>
        </w:r>
        <w:r>
          <w:rPr>
            <w:rFonts w:asciiTheme="minorHAnsi" w:eastAsiaTheme="minorEastAsia" w:hAnsiTheme="minorHAnsi" w:cstheme="minorBidi"/>
            <w:sz w:val="22"/>
            <w:szCs w:val="22"/>
            <w:lang w:val="en-GB" w:eastAsia="en-GB"/>
          </w:rPr>
          <w:tab/>
        </w:r>
        <w:r w:rsidRPr="005472B6">
          <w:rPr>
            <w:rStyle w:val="Hyperlink"/>
          </w:rPr>
          <w:t>&lt;Stereotype&gt; XSDProperty</w:t>
        </w:r>
        <w:r>
          <w:rPr>
            <w:webHidden/>
          </w:rPr>
          <w:tab/>
        </w:r>
        <w:r>
          <w:rPr>
            <w:webHidden/>
          </w:rPr>
          <w:fldChar w:fldCharType="begin"/>
        </w:r>
        <w:r>
          <w:rPr>
            <w:webHidden/>
          </w:rPr>
          <w:instrText xml:space="preserve"> PAGEREF _Toc453659575 \h </w:instrText>
        </w:r>
        <w:r>
          <w:rPr>
            <w:webHidden/>
          </w:rPr>
        </w:r>
        <w:r>
          <w:rPr>
            <w:webHidden/>
          </w:rPr>
          <w:fldChar w:fldCharType="separate"/>
        </w:r>
        <w:r w:rsidR="008821D9">
          <w:rPr>
            <w:webHidden/>
          </w:rPr>
          <w:t>166</w:t>
        </w:r>
        <w:r>
          <w:rPr>
            <w:webHidden/>
          </w:rPr>
          <w:fldChar w:fldCharType="end"/>
        </w:r>
      </w:hyperlink>
    </w:p>
    <w:p w14:paraId="05BECCD7" w14:textId="77777777" w:rsidR="00831E6C" w:rsidRDefault="00831E6C">
      <w:pPr>
        <w:pStyle w:val="TOC3"/>
        <w:rPr>
          <w:rFonts w:asciiTheme="minorHAnsi" w:eastAsiaTheme="minorEastAsia" w:hAnsiTheme="minorHAnsi" w:cstheme="minorBidi"/>
          <w:sz w:val="22"/>
          <w:szCs w:val="22"/>
          <w:lang w:val="en-GB" w:eastAsia="en-GB"/>
        </w:rPr>
      </w:pPr>
      <w:hyperlink w:anchor="_Toc453659576" w:history="1">
        <w:r w:rsidRPr="005472B6">
          <w:rPr>
            <w:rStyle w:val="Hyperlink"/>
          </w:rPr>
          <w:t>8.4.5</w:t>
        </w:r>
        <w:r>
          <w:rPr>
            <w:rFonts w:asciiTheme="minorHAnsi" w:eastAsiaTheme="minorEastAsia" w:hAnsiTheme="minorHAnsi" w:cstheme="minorBidi"/>
            <w:sz w:val="22"/>
            <w:szCs w:val="22"/>
            <w:lang w:val="en-GB" w:eastAsia="en-GB"/>
          </w:rPr>
          <w:tab/>
        </w:r>
        <w:r w:rsidRPr="005472B6">
          <w:rPr>
            <w:rStyle w:val="Hyperlink"/>
          </w:rPr>
          <w:t>&lt;Stereotype&gt; XSDRepresentationRestriction</w:t>
        </w:r>
        <w:r>
          <w:rPr>
            <w:webHidden/>
          </w:rPr>
          <w:tab/>
        </w:r>
        <w:r>
          <w:rPr>
            <w:webHidden/>
          </w:rPr>
          <w:fldChar w:fldCharType="begin"/>
        </w:r>
        <w:r>
          <w:rPr>
            <w:webHidden/>
          </w:rPr>
          <w:instrText xml:space="preserve"> PAGEREF _Toc453659576 \h </w:instrText>
        </w:r>
        <w:r>
          <w:rPr>
            <w:webHidden/>
          </w:rPr>
        </w:r>
        <w:r>
          <w:rPr>
            <w:webHidden/>
          </w:rPr>
          <w:fldChar w:fldCharType="separate"/>
        </w:r>
        <w:r w:rsidR="008821D9">
          <w:rPr>
            <w:webHidden/>
          </w:rPr>
          <w:t>195</w:t>
        </w:r>
        <w:r>
          <w:rPr>
            <w:webHidden/>
          </w:rPr>
          <w:fldChar w:fldCharType="end"/>
        </w:r>
      </w:hyperlink>
    </w:p>
    <w:p w14:paraId="03C50D81" w14:textId="77777777" w:rsidR="00831E6C" w:rsidRDefault="00831E6C">
      <w:pPr>
        <w:pStyle w:val="TOC3"/>
        <w:rPr>
          <w:rFonts w:asciiTheme="minorHAnsi" w:eastAsiaTheme="minorEastAsia" w:hAnsiTheme="minorHAnsi" w:cstheme="minorBidi"/>
          <w:sz w:val="22"/>
          <w:szCs w:val="22"/>
          <w:lang w:val="en-GB" w:eastAsia="en-GB"/>
        </w:rPr>
      </w:pPr>
      <w:hyperlink w:anchor="_Toc453659577" w:history="1">
        <w:r w:rsidRPr="005472B6">
          <w:rPr>
            <w:rStyle w:val="Hyperlink"/>
          </w:rPr>
          <w:t>8.4.6</w:t>
        </w:r>
        <w:r>
          <w:rPr>
            <w:rFonts w:asciiTheme="minorHAnsi" w:eastAsiaTheme="minorEastAsia" w:hAnsiTheme="minorHAnsi" w:cstheme="minorBidi"/>
            <w:sz w:val="22"/>
            <w:szCs w:val="22"/>
            <w:lang w:val="en-GB" w:eastAsia="en-GB"/>
          </w:rPr>
          <w:tab/>
        </w:r>
        <w:r w:rsidRPr="005472B6">
          <w:rPr>
            <w:rStyle w:val="Hyperlink"/>
          </w:rPr>
          <w:t>&lt;Stereotype&gt; XSDSimpleContent</w:t>
        </w:r>
        <w:r>
          <w:rPr>
            <w:webHidden/>
          </w:rPr>
          <w:tab/>
        </w:r>
        <w:r>
          <w:rPr>
            <w:webHidden/>
          </w:rPr>
          <w:fldChar w:fldCharType="begin"/>
        </w:r>
        <w:r>
          <w:rPr>
            <w:webHidden/>
          </w:rPr>
          <w:instrText xml:space="preserve"> PAGEREF _Toc453659577 \h </w:instrText>
        </w:r>
        <w:r>
          <w:rPr>
            <w:webHidden/>
          </w:rPr>
        </w:r>
        <w:r>
          <w:rPr>
            <w:webHidden/>
          </w:rPr>
          <w:fldChar w:fldCharType="separate"/>
        </w:r>
        <w:r w:rsidR="008821D9">
          <w:rPr>
            <w:webHidden/>
          </w:rPr>
          <w:t>195</w:t>
        </w:r>
        <w:r>
          <w:rPr>
            <w:webHidden/>
          </w:rPr>
          <w:fldChar w:fldCharType="end"/>
        </w:r>
      </w:hyperlink>
    </w:p>
    <w:p w14:paraId="39A3C696" w14:textId="77777777" w:rsidR="00831E6C" w:rsidRDefault="00831E6C">
      <w:pPr>
        <w:pStyle w:val="TOC3"/>
        <w:rPr>
          <w:rFonts w:asciiTheme="minorHAnsi" w:eastAsiaTheme="minorEastAsia" w:hAnsiTheme="minorHAnsi" w:cstheme="minorBidi"/>
          <w:sz w:val="22"/>
          <w:szCs w:val="22"/>
          <w:lang w:val="en-GB" w:eastAsia="en-GB"/>
        </w:rPr>
      </w:pPr>
      <w:hyperlink w:anchor="_Toc453659578" w:history="1">
        <w:r w:rsidRPr="005472B6">
          <w:rPr>
            <w:rStyle w:val="Hyperlink"/>
          </w:rPr>
          <w:t>8.4.7</w:t>
        </w:r>
        <w:r>
          <w:rPr>
            <w:rFonts w:asciiTheme="minorHAnsi" w:eastAsiaTheme="minorEastAsia" w:hAnsiTheme="minorHAnsi" w:cstheme="minorBidi"/>
            <w:sz w:val="22"/>
            <w:szCs w:val="22"/>
            <w:lang w:val="en-GB" w:eastAsia="en-GB"/>
          </w:rPr>
          <w:tab/>
        </w:r>
        <w:r w:rsidRPr="005472B6">
          <w:rPr>
            <w:rStyle w:val="Hyperlink"/>
          </w:rPr>
          <w:t>&lt;Enumeration&gt; XSDProcessContentsCode</w:t>
        </w:r>
        <w:r>
          <w:rPr>
            <w:webHidden/>
          </w:rPr>
          <w:tab/>
        </w:r>
        <w:r>
          <w:rPr>
            <w:webHidden/>
          </w:rPr>
          <w:fldChar w:fldCharType="begin"/>
        </w:r>
        <w:r>
          <w:rPr>
            <w:webHidden/>
          </w:rPr>
          <w:instrText xml:space="preserve"> PAGEREF _Toc453659578 \h </w:instrText>
        </w:r>
        <w:r>
          <w:rPr>
            <w:webHidden/>
          </w:rPr>
        </w:r>
        <w:r>
          <w:rPr>
            <w:webHidden/>
          </w:rPr>
          <w:fldChar w:fldCharType="separate"/>
        </w:r>
        <w:r w:rsidR="008821D9">
          <w:rPr>
            <w:webHidden/>
          </w:rPr>
          <w:t>196</w:t>
        </w:r>
        <w:r>
          <w:rPr>
            <w:webHidden/>
          </w:rPr>
          <w:fldChar w:fldCharType="end"/>
        </w:r>
      </w:hyperlink>
    </w:p>
    <w:p w14:paraId="5B062F39" w14:textId="77777777" w:rsidR="00831E6C" w:rsidRDefault="00831E6C">
      <w:pPr>
        <w:pStyle w:val="TOC3"/>
        <w:rPr>
          <w:rFonts w:asciiTheme="minorHAnsi" w:eastAsiaTheme="minorEastAsia" w:hAnsiTheme="minorHAnsi" w:cstheme="minorBidi"/>
          <w:sz w:val="22"/>
          <w:szCs w:val="22"/>
          <w:lang w:val="en-GB" w:eastAsia="en-GB"/>
        </w:rPr>
      </w:pPr>
      <w:hyperlink w:anchor="_Toc453659579" w:history="1">
        <w:r w:rsidRPr="005472B6">
          <w:rPr>
            <w:rStyle w:val="Hyperlink"/>
          </w:rPr>
          <w:t>8.4.8</w:t>
        </w:r>
        <w:r>
          <w:rPr>
            <w:rFonts w:asciiTheme="minorHAnsi" w:eastAsiaTheme="minorEastAsia" w:hAnsiTheme="minorHAnsi" w:cstheme="minorBidi"/>
            <w:sz w:val="22"/>
            <w:szCs w:val="22"/>
            <w:lang w:val="en-GB" w:eastAsia="en-GB"/>
          </w:rPr>
          <w:tab/>
        </w:r>
        <w:r w:rsidRPr="005472B6">
          <w:rPr>
            <w:rStyle w:val="Hyperlink"/>
          </w:rPr>
          <w:t>&lt;Enumeration&gt; XSDPropertyKindCode</w:t>
        </w:r>
        <w:r>
          <w:rPr>
            <w:webHidden/>
          </w:rPr>
          <w:tab/>
        </w:r>
        <w:r>
          <w:rPr>
            <w:webHidden/>
          </w:rPr>
          <w:fldChar w:fldCharType="begin"/>
        </w:r>
        <w:r>
          <w:rPr>
            <w:webHidden/>
          </w:rPr>
          <w:instrText xml:space="preserve"> PAGEREF _Toc453659579 \h </w:instrText>
        </w:r>
        <w:r>
          <w:rPr>
            <w:webHidden/>
          </w:rPr>
        </w:r>
        <w:r>
          <w:rPr>
            <w:webHidden/>
          </w:rPr>
          <w:fldChar w:fldCharType="separate"/>
        </w:r>
        <w:r w:rsidR="008821D9">
          <w:rPr>
            <w:webHidden/>
          </w:rPr>
          <w:t>196</w:t>
        </w:r>
        <w:r>
          <w:rPr>
            <w:webHidden/>
          </w:rPr>
          <w:fldChar w:fldCharType="end"/>
        </w:r>
      </w:hyperlink>
    </w:p>
    <w:p w14:paraId="174E8988" w14:textId="77777777" w:rsidR="00831E6C" w:rsidRDefault="00831E6C">
      <w:pPr>
        <w:pStyle w:val="TOC3"/>
        <w:rPr>
          <w:rFonts w:asciiTheme="minorHAnsi" w:eastAsiaTheme="minorEastAsia" w:hAnsiTheme="minorHAnsi" w:cstheme="minorBidi"/>
          <w:sz w:val="22"/>
          <w:szCs w:val="22"/>
          <w:lang w:val="en-GB" w:eastAsia="en-GB"/>
        </w:rPr>
      </w:pPr>
      <w:hyperlink w:anchor="_Toc453659580" w:history="1">
        <w:r w:rsidRPr="005472B6">
          <w:rPr>
            <w:rStyle w:val="Hyperlink"/>
          </w:rPr>
          <w:t>8.4.9</w:t>
        </w:r>
        <w:r>
          <w:rPr>
            <w:rFonts w:asciiTheme="minorHAnsi" w:eastAsiaTheme="minorEastAsia" w:hAnsiTheme="minorHAnsi" w:cstheme="minorBidi"/>
            <w:sz w:val="22"/>
            <w:szCs w:val="22"/>
            <w:lang w:val="en-GB" w:eastAsia="en-GB"/>
          </w:rPr>
          <w:tab/>
        </w:r>
        <w:r w:rsidRPr="005472B6">
          <w:rPr>
            <w:rStyle w:val="Hyperlink"/>
          </w:rPr>
          <w:t>&lt;Enumeration&gt; XSDWhiteSpaceCode</w:t>
        </w:r>
        <w:r>
          <w:rPr>
            <w:webHidden/>
          </w:rPr>
          <w:tab/>
        </w:r>
        <w:r>
          <w:rPr>
            <w:webHidden/>
          </w:rPr>
          <w:fldChar w:fldCharType="begin"/>
        </w:r>
        <w:r>
          <w:rPr>
            <w:webHidden/>
          </w:rPr>
          <w:instrText xml:space="preserve"> PAGEREF _Toc453659580 \h </w:instrText>
        </w:r>
        <w:r>
          <w:rPr>
            <w:webHidden/>
          </w:rPr>
        </w:r>
        <w:r>
          <w:rPr>
            <w:webHidden/>
          </w:rPr>
          <w:fldChar w:fldCharType="separate"/>
        </w:r>
        <w:r w:rsidR="008821D9">
          <w:rPr>
            <w:webHidden/>
          </w:rPr>
          <w:t>196</w:t>
        </w:r>
        <w:r>
          <w:rPr>
            <w:webHidden/>
          </w:rPr>
          <w:fldChar w:fldCharType="end"/>
        </w:r>
      </w:hyperlink>
    </w:p>
    <w:p w14:paraId="3AFEE87E"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581" w:history="1">
        <w:r w:rsidRPr="005472B6">
          <w:rPr>
            <w:rStyle w:val="Hyperlink"/>
            <w:noProof/>
          </w:rPr>
          <w:t>8.5</w:t>
        </w:r>
        <w:r>
          <w:rPr>
            <w:rFonts w:asciiTheme="minorHAnsi" w:eastAsiaTheme="minorEastAsia" w:hAnsiTheme="minorHAnsi" w:cstheme="minorBidi"/>
            <w:noProof/>
            <w:sz w:val="22"/>
            <w:szCs w:val="22"/>
            <w:lang w:val="en-GB" w:eastAsia="en-GB"/>
          </w:rPr>
          <w:tab/>
        </w:r>
        <w:r w:rsidRPr="005472B6">
          <w:rPr>
            <w:rStyle w:val="Hyperlink"/>
            <w:noProof/>
          </w:rPr>
          <w:t>Profile : Model_Package_Description_Profile</w:t>
        </w:r>
        <w:r>
          <w:rPr>
            <w:noProof/>
            <w:webHidden/>
          </w:rPr>
          <w:tab/>
        </w:r>
        <w:r>
          <w:rPr>
            <w:noProof/>
            <w:webHidden/>
          </w:rPr>
          <w:fldChar w:fldCharType="begin"/>
        </w:r>
        <w:r>
          <w:rPr>
            <w:noProof/>
            <w:webHidden/>
          </w:rPr>
          <w:instrText xml:space="preserve"> PAGEREF _Toc453659581 \h </w:instrText>
        </w:r>
        <w:r>
          <w:rPr>
            <w:noProof/>
            <w:webHidden/>
          </w:rPr>
        </w:r>
        <w:r>
          <w:rPr>
            <w:noProof/>
            <w:webHidden/>
          </w:rPr>
          <w:fldChar w:fldCharType="separate"/>
        </w:r>
        <w:r w:rsidR="008821D9">
          <w:rPr>
            <w:noProof/>
            <w:webHidden/>
          </w:rPr>
          <w:t>198</w:t>
        </w:r>
        <w:r>
          <w:rPr>
            <w:noProof/>
            <w:webHidden/>
          </w:rPr>
          <w:fldChar w:fldCharType="end"/>
        </w:r>
      </w:hyperlink>
    </w:p>
    <w:p w14:paraId="602A0B8E" w14:textId="77777777" w:rsidR="00831E6C" w:rsidRDefault="00831E6C">
      <w:pPr>
        <w:pStyle w:val="TOC3"/>
        <w:rPr>
          <w:rFonts w:asciiTheme="minorHAnsi" w:eastAsiaTheme="minorEastAsia" w:hAnsiTheme="minorHAnsi" w:cstheme="minorBidi"/>
          <w:sz w:val="22"/>
          <w:szCs w:val="22"/>
          <w:lang w:val="en-GB" w:eastAsia="en-GB"/>
        </w:rPr>
      </w:pPr>
      <w:hyperlink w:anchor="_Toc453659582" w:history="1">
        <w:r w:rsidRPr="005472B6">
          <w:rPr>
            <w:rStyle w:val="Hyperlink"/>
          </w:rPr>
          <w:t>8.5.1</w:t>
        </w:r>
        <w:r>
          <w:rPr>
            <w:rFonts w:asciiTheme="minorHAnsi" w:eastAsiaTheme="minorEastAsia" w:hAnsiTheme="minorHAnsi" w:cstheme="minorBidi"/>
            <w:sz w:val="22"/>
            <w:szCs w:val="22"/>
            <w:lang w:val="en-GB" w:eastAsia="en-GB"/>
          </w:rPr>
          <w:tab/>
        </w:r>
        <w:r w:rsidRPr="005472B6">
          <w:rPr>
            <w:rStyle w:val="Hyperlink"/>
          </w:rPr>
          <w:t>Overview</w:t>
        </w:r>
        <w:r>
          <w:rPr>
            <w:webHidden/>
          </w:rPr>
          <w:tab/>
        </w:r>
        <w:r>
          <w:rPr>
            <w:webHidden/>
          </w:rPr>
          <w:fldChar w:fldCharType="begin"/>
        </w:r>
        <w:r>
          <w:rPr>
            <w:webHidden/>
          </w:rPr>
          <w:instrText xml:space="preserve"> PAGEREF _Toc453659582 \h </w:instrText>
        </w:r>
        <w:r>
          <w:rPr>
            <w:webHidden/>
          </w:rPr>
        </w:r>
        <w:r>
          <w:rPr>
            <w:webHidden/>
          </w:rPr>
          <w:fldChar w:fldCharType="separate"/>
        </w:r>
        <w:r w:rsidR="008821D9">
          <w:rPr>
            <w:webHidden/>
          </w:rPr>
          <w:t>198</w:t>
        </w:r>
        <w:r>
          <w:rPr>
            <w:webHidden/>
          </w:rPr>
          <w:fldChar w:fldCharType="end"/>
        </w:r>
      </w:hyperlink>
    </w:p>
    <w:p w14:paraId="480A2200" w14:textId="77777777" w:rsidR="00831E6C" w:rsidRDefault="00831E6C">
      <w:pPr>
        <w:pStyle w:val="TOC3"/>
        <w:rPr>
          <w:rFonts w:asciiTheme="minorHAnsi" w:eastAsiaTheme="minorEastAsia" w:hAnsiTheme="minorHAnsi" w:cstheme="minorBidi"/>
          <w:sz w:val="22"/>
          <w:szCs w:val="22"/>
          <w:lang w:val="en-GB" w:eastAsia="en-GB"/>
        </w:rPr>
      </w:pPr>
      <w:hyperlink w:anchor="_Toc453659583" w:history="1">
        <w:r w:rsidRPr="005472B6">
          <w:rPr>
            <w:rStyle w:val="Hyperlink"/>
          </w:rPr>
          <w:t>8.5.2</w:t>
        </w:r>
        <w:r>
          <w:rPr>
            <w:rFonts w:asciiTheme="minorHAnsi" w:eastAsiaTheme="minorEastAsia" w:hAnsiTheme="minorHAnsi" w:cstheme="minorBidi"/>
            <w:sz w:val="22"/>
            <w:szCs w:val="22"/>
            <w:lang w:val="en-GB" w:eastAsia="en-GB"/>
          </w:rPr>
          <w:tab/>
        </w:r>
        <w:r w:rsidRPr="005472B6">
          <w:rPr>
            <w:rStyle w:val="Hyperlink"/>
          </w:rPr>
          <w:t>&lt;Stereotype&gt; ApplicationInfo</w:t>
        </w:r>
        <w:r>
          <w:rPr>
            <w:webHidden/>
          </w:rPr>
          <w:tab/>
        </w:r>
        <w:r>
          <w:rPr>
            <w:webHidden/>
          </w:rPr>
          <w:fldChar w:fldCharType="begin"/>
        </w:r>
        <w:r>
          <w:rPr>
            <w:webHidden/>
          </w:rPr>
          <w:instrText xml:space="preserve"> PAGEREF _Toc453659583 \h </w:instrText>
        </w:r>
        <w:r>
          <w:rPr>
            <w:webHidden/>
          </w:rPr>
        </w:r>
        <w:r>
          <w:rPr>
            <w:webHidden/>
          </w:rPr>
          <w:fldChar w:fldCharType="separate"/>
        </w:r>
        <w:r w:rsidR="008821D9">
          <w:rPr>
            <w:webHidden/>
          </w:rPr>
          <w:t>200</w:t>
        </w:r>
        <w:r>
          <w:rPr>
            <w:webHidden/>
          </w:rPr>
          <w:fldChar w:fldCharType="end"/>
        </w:r>
      </w:hyperlink>
    </w:p>
    <w:p w14:paraId="47C7248E" w14:textId="77777777" w:rsidR="00831E6C" w:rsidRDefault="00831E6C">
      <w:pPr>
        <w:pStyle w:val="TOC3"/>
        <w:rPr>
          <w:rFonts w:asciiTheme="minorHAnsi" w:eastAsiaTheme="minorEastAsia" w:hAnsiTheme="minorHAnsi" w:cstheme="minorBidi"/>
          <w:sz w:val="22"/>
          <w:szCs w:val="22"/>
          <w:lang w:val="en-GB" w:eastAsia="en-GB"/>
        </w:rPr>
      </w:pPr>
      <w:hyperlink w:anchor="_Toc453659584" w:history="1">
        <w:r w:rsidRPr="005472B6">
          <w:rPr>
            <w:rStyle w:val="Hyperlink"/>
          </w:rPr>
          <w:t>8.5.3</w:t>
        </w:r>
        <w:r>
          <w:rPr>
            <w:rFonts w:asciiTheme="minorHAnsi" w:eastAsiaTheme="minorEastAsia" w:hAnsiTheme="minorHAnsi" w:cstheme="minorBidi"/>
            <w:sz w:val="22"/>
            <w:szCs w:val="22"/>
            <w:lang w:val="en-GB" w:eastAsia="en-GB"/>
          </w:rPr>
          <w:tab/>
        </w:r>
        <w:r w:rsidRPr="005472B6">
          <w:rPr>
            <w:rStyle w:val="Hyperlink"/>
          </w:rPr>
          <w:t>&lt;Stereotype&gt; BusinessRulesArtifact</w:t>
        </w:r>
        <w:r>
          <w:rPr>
            <w:webHidden/>
          </w:rPr>
          <w:tab/>
        </w:r>
        <w:r>
          <w:rPr>
            <w:webHidden/>
          </w:rPr>
          <w:fldChar w:fldCharType="begin"/>
        </w:r>
        <w:r>
          <w:rPr>
            <w:webHidden/>
          </w:rPr>
          <w:instrText xml:space="preserve"> PAGEREF _Toc453659584 \h </w:instrText>
        </w:r>
        <w:r>
          <w:rPr>
            <w:webHidden/>
          </w:rPr>
        </w:r>
        <w:r>
          <w:rPr>
            <w:webHidden/>
          </w:rPr>
          <w:fldChar w:fldCharType="separate"/>
        </w:r>
        <w:r w:rsidR="008821D9">
          <w:rPr>
            <w:webHidden/>
          </w:rPr>
          <w:t>200</w:t>
        </w:r>
        <w:r>
          <w:rPr>
            <w:webHidden/>
          </w:rPr>
          <w:fldChar w:fldCharType="end"/>
        </w:r>
      </w:hyperlink>
    </w:p>
    <w:p w14:paraId="3DD22B29" w14:textId="77777777" w:rsidR="00831E6C" w:rsidRDefault="00831E6C">
      <w:pPr>
        <w:pStyle w:val="TOC3"/>
        <w:rPr>
          <w:rFonts w:asciiTheme="minorHAnsi" w:eastAsiaTheme="minorEastAsia" w:hAnsiTheme="minorHAnsi" w:cstheme="minorBidi"/>
          <w:sz w:val="22"/>
          <w:szCs w:val="22"/>
          <w:lang w:val="en-GB" w:eastAsia="en-GB"/>
        </w:rPr>
      </w:pPr>
      <w:hyperlink w:anchor="_Toc453659585" w:history="1">
        <w:r w:rsidRPr="005472B6">
          <w:rPr>
            <w:rStyle w:val="Hyperlink"/>
          </w:rPr>
          <w:t>8.5.4</w:t>
        </w:r>
        <w:r>
          <w:rPr>
            <w:rFonts w:asciiTheme="minorHAnsi" w:eastAsiaTheme="minorEastAsia" w:hAnsiTheme="minorHAnsi" w:cstheme="minorBidi"/>
            <w:sz w:val="22"/>
            <w:szCs w:val="22"/>
            <w:lang w:val="en-GB" w:eastAsia="en-GB"/>
          </w:rPr>
          <w:tab/>
        </w:r>
        <w:r w:rsidRPr="005472B6">
          <w:rPr>
            <w:rStyle w:val="Hyperlink"/>
          </w:rPr>
          <w:t>&lt;Stereotype&gt; ChangeInformationType</w:t>
        </w:r>
        <w:r>
          <w:rPr>
            <w:webHidden/>
          </w:rPr>
          <w:tab/>
        </w:r>
        <w:r>
          <w:rPr>
            <w:webHidden/>
          </w:rPr>
          <w:fldChar w:fldCharType="begin"/>
        </w:r>
        <w:r>
          <w:rPr>
            <w:webHidden/>
          </w:rPr>
          <w:instrText xml:space="preserve"> PAGEREF _Toc453659585 \h </w:instrText>
        </w:r>
        <w:r>
          <w:rPr>
            <w:webHidden/>
          </w:rPr>
        </w:r>
        <w:r>
          <w:rPr>
            <w:webHidden/>
          </w:rPr>
          <w:fldChar w:fldCharType="separate"/>
        </w:r>
        <w:r w:rsidR="008821D9">
          <w:rPr>
            <w:webHidden/>
          </w:rPr>
          <w:t>201</w:t>
        </w:r>
        <w:r>
          <w:rPr>
            <w:webHidden/>
          </w:rPr>
          <w:fldChar w:fldCharType="end"/>
        </w:r>
      </w:hyperlink>
    </w:p>
    <w:p w14:paraId="42CE99FD" w14:textId="77777777" w:rsidR="00831E6C" w:rsidRDefault="00831E6C">
      <w:pPr>
        <w:pStyle w:val="TOC3"/>
        <w:rPr>
          <w:rFonts w:asciiTheme="minorHAnsi" w:eastAsiaTheme="minorEastAsia" w:hAnsiTheme="minorHAnsi" w:cstheme="minorBidi"/>
          <w:sz w:val="22"/>
          <w:szCs w:val="22"/>
          <w:lang w:val="en-GB" w:eastAsia="en-GB"/>
        </w:rPr>
      </w:pPr>
      <w:hyperlink w:anchor="_Toc453659586" w:history="1">
        <w:r w:rsidRPr="005472B6">
          <w:rPr>
            <w:rStyle w:val="Hyperlink"/>
          </w:rPr>
          <w:t>8.5.5</w:t>
        </w:r>
        <w:r>
          <w:rPr>
            <w:rFonts w:asciiTheme="minorHAnsi" w:eastAsiaTheme="minorEastAsia" w:hAnsiTheme="minorHAnsi" w:cstheme="minorBidi"/>
            <w:sz w:val="22"/>
            <w:szCs w:val="22"/>
            <w:lang w:val="en-GB" w:eastAsia="en-GB"/>
          </w:rPr>
          <w:tab/>
        </w:r>
        <w:r w:rsidRPr="005472B6">
          <w:rPr>
            <w:rStyle w:val="Hyperlink"/>
          </w:rPr>
          <w:t>&lt;Stereotype&gt; ChangeLogType</w:t>
        </w:r>
        <w:r>
          <w:rPr>
            <w:webHidden/>
          </w:rPr>
          <w:tab/>
        </w:r>
        <w:r>
          <w:rPr>
            <w:webHidden/>
          </w:rPr>
          <w:fldChar w:fldCharType="begin"/>
        </w:r>
        <w:r>
          <w:rPr>
            <w:webHidden/>
          </w:rPr>
          <w:instrText xml:space="preserve"> PAGEREF _Toc453659586 \h </w:instrText>
        </w:r>
        <w:r>
          <w:rPr>
            <w:webHidden/>
          </w:rPr>
        </w:r>
        <w:r>
          <w:rPr>
            <w:webHidden/>
          </w:rPr>
          <w:fldChar w:fldCharType="separate"/>
        </w:r>
        <w:r w:rsidR="008821D9">
          <w:rPr>
            <w:webHidden/>
          </w:rPr>
          <w:t>201</w:t>
        </w:r>
        <w:r>
          <w:rPr>
            <w:webHidden/>
          </w:rPr>
          <w:fldChar w:fldCharType="end"/>
        </w:r>
      </w:hyperlink>
    </w:p>
    <w:p w14:paraId="0AF64D70" w14:textId="77777777" w:rsidR="00831E6C" w:rsidRDefault="00831E6C">
      <w:pPr>
        <w:pStyle w:val="TOC3"/>
        <w:rPr>
          <w:rFonts w:asciiTheme="minorHAnsi" w:eastAsiaTheme="minorEastAsia" w:hAnsiTheme="minorHAnsi" w:cstheme="minorBidi"/>
          <w:sz w:val="22"/>
          <w:szCs w:val="22"/>
          <w:lang w:val="en-GB" w:eastAsia="en-GB"/>
        </w:rPr>
      </w:pPr>
      <w:hyperlink w:anchor="_Toc453659587" w:history="1">
        <w:r w:rsidRPr="005472B6">
          <w:rPr>
            <w:rStyle w:val="Hyperlink"/>
          </w:rPr>
          <w:t>8.5.6</w:t>
        </w:r>
        <w:r>
          <w:rPr>
            <w:rFonts w:asciiTheme="minorHAnsi" w:eastAsiaTheme="minorEastAsia" w:hAnsiTheme="minorHAnsi" w:cstheme="minorBidi"/>
            <w:sz w:val="22"/>
            <w:szCs w:val="22"/>
            <w:lang w:val="en-GB" w:eastAsia="en-GB"/>
          </w:rPr>
          <w:tab/>
        </w:r>
        <w:r w:rsidRPr="005472B6">
          <w:rPr>
            <w:rStyle w:val="Hyperlink"/>
          </w:rPr>
          <w:t>&lt;Stereotype&gt; ConformanceAssertion</w:t>
        </w:r>
        <w:r>
          <w:rPr>
            <w:webHidden/>
          </w:rPr>
          <w:tab/>
        </w:r>
        <w:r>
          <w:rPr>
            <w:webHidden/>
          </w:rPr>
          <w:fldChar w:fldCharType="begin"/>
        </w:r>
        <w:r>
          <w:rPr>
            <w:webHidden/>
          </w:rPr>
          <w:instrText xml:space="preserve"> PAGEREF _Toc453659587 \h </w:instrText>
        </w:r>
        <w:r>
          <w:rPr>
            <w:webHidden/>
          </w:rPr>
        </w:r>
        <w:r>
          <w:rPr>
            <w:webHidden/>
          </w:rPr>
          <w:fldChar w:fldCharType="separate"/>
        </w:r>
        <w:r w:rsidR="008821D9">
          <w:rPr>
            <w:webHidden/>
          </w:rPr>
          <w:t>202</w:t>
        </w:r>
        <w:r>
          <w:rPr>
            <w:webHidden/>
          </w:rPr>
          <w:fldChar w:fldCharType="end"/>
        </w:r>
      </w:hyperlink>
    </w:p>
    <w:p w14:paraId="260582F4" w14:textId="77777777" w:rsidR="00831E6C" w:rsidRDefault="00831E6C">
      <w:pPr>
        <w:pStyle w:val="TOC3"/>
        <w:rPr>
          <w:rFonts w:asciiTheme="minorHAnsi" w:eastAsiaTheme="minorEastAsia" w:hAnsiTheme="minorHAnsi" w:cstheme="minorBidi"/>
          <w:sz w:val="22"/>
          <w:szCs w:val="22"/>
          <w:lang w:val="en-GB" w:eastAsia="en-GB"/>
        </w:rPr>
      </w:pPr>
      <w:hyperlink w:anchor="_Toc453659588" w:history="1">
        <w:r w:rsidRPr="005472B6">
          <w:rPr>
            <w:rStyle w:val="Hyperlink"/>
          </w:rPr>
          <w:t>8.5.7</w:t>
        </w:r>
        <w:r>
          <w:rPr>
            <w:rFonts w:asciiTheme="minorHAnsi" w:eastAsiaTheme="minorEastAsia" w:hAnsiTheme="minorHAnsi" w:cstheme="minorBidi"/>
            <w:sz w:val="22"/>
            <w:szCs w:val="22"/>
            <w:lang w:val="en-GB" w:eastAsia="en-GB"/>
          </w:rPr>
          <w:tab/>
        </w:r>
        <w:r w:rsidRPr="005472B6">
          <w:rPr>
            <w:rStyle w:val="Hyperlink"/>
          </w:rPr>
          <w:t>&lt;Stereotype&gt; ConformanceReport</w:t>
        </w:r>
        <w:r>
          <w:rPr>
            <w:webHidden/>
          </w:rPr>
          <w:tab/>
        </w:r>
        <w:r>
          <w:rPr>
            <w:webHidden/>
          </w:rPr>
          <w:fldChar w:fldCharType="begin"/>
        </w:r>
        <w:r>
          <w:rPr>
            <w:webHidden/>
          </w:rPr>
          <w:instrText xml:space="preserve"> PAGEREF _Toc453659588 \h </w:instrText>
        </w:r>
        <w:r>
          <w:rPr>
            <w:webHidden/>
          </w:rPr>
        </w:r>
        <w:r>
          <w:rPr>
            <w:webHidden/>
          </w:rPr>
          <w:fldChar w:fldCharType="separate"/>
        </w:r>
        <w:r w:rsidR="008821D9">
          <w:rPr>
            <w:webHidden/>
          </w:rPr>
          <w:t>202</w:t>
        </w:r>
        <w:r>
          <w:rPr>
            <w:webHidden/>
          </w:rPr>
          <w:fldChar w:fldCharType="end"/>
        </w:r>
      </w:hyperlink>
    </w:p>
    <w:p w14:paraId="3C7D8622" w14:textId="77777777" w:rsidR="00831E6C" w:rsidRDefault="00831E6C">
      <w:pPr>
        <w:pStyle w:val="TOC3"/>
        <w:rPr>
          <w:rFonts w:asciiTheme="minorHAnsi" w:eastAsiaTheme="minorEastAsia" w:hAnsiTheme="minorHAnsi" w:cstheme="minorBidi"/>
          <w:sz w:val="22"/>
          <w:szCs w:val="22"/>
          <w:lang w:val="en-GB" w:eastAsia="en-GB"/>
        </w:rPr>
      </w:pPr>
      <w:hyperlink w:anchor="_Toc453659589" w:history="1">
        <w:r w:rsidRPr="005472B6">
          <w:rPr>
            <w:rStyle w:val="Hyperlink"/>
          </w:rPr>
          <w:t>8.5.8</w:t>
        </w:r>
        <w:r>
          <w:rPr>
            <w:rFonts w:asciiTheme="minorHAnsi" w:eastAsiaTheme="minorEastAsia" w:hAnsiTheme="minorHAnsi" w:cstheme="minorBidi"/>
            <w:sz w:val="22"/>
            <w:szCs w:val="22"/>
            <w:lang w:val="en-GB" w:eastAsia="en-GB"/>
          </w:rPr>
          <w:tab/>
        </w:r>
        <w:r w:rsidRPr="005472B6">
          <w:rPr>
            <w:rStyle w:val="Hyperlink"/>
          </w:rPr>
          <w:t>&lt;Stereotype&gt; Documentation</w:t>
        </w:r>
        <w:r>
          <w:rPr>
            <w:webHidden/>
          </w:rPr>
          <w:tab/>
        </w:r>
        <w:r>
          <w:rPr>
            <w:webHidden/>
          </w:rPr>
          <w:fldChar w:fldCharType="begin"/>
        </w:r>
        <w:r>
          <w:rPr>
            <w:webHidden/>
          </w:rPr>
          <w:instrText xml:space="preserve"> PAGEREF _Toc453659589 \h </w:instrText>
        </w:r>
        <w:r>
          <w:rPr>
            <w:webHidden/>
          </w:rPr>
        </w:r>
        <w:r>
          <w:rPr>
            <w:webHidden/>
          </w:rPr>
          <w:fldChar w:fldCharType="separate"/>
        </w:r>
        <w:r w:rsidR="008821D9">
          <w:rPr>
            <w:webHidden/>
          </w:rPr>
          <w:t>202</w:t>
        </w:r>
        <w:r>
          <w:rPr>
            <w:webHidden/>
          </w:rPr>
          <w:fldChar w:fldCharType="end"/>
        </w:r>
      </w:hyperlink>
    </w:p>
    <w:p w14:paraId="368FA8BC" w14:textId="77777777" w:rsidR="00831E6C" w:rsidRDefault="00831E6C">
      <w:pPr>
        <w:pStyle w:val="TOC3"/>
        <w:rPr>
          <w:rFonts w:asciiTheme="minorHAnsi" w:eastAsiaTheme="minorEastAsia" w:hAnsiTheme="minorHAnsi" w:cstheme="minorBidi"/>
          <w:sz w:val="22"/>
          <w:szCs w:val="22"/>
          <w:lang w:val="en-GB" w:eastAsia="en-GB"/>
        </w:rPr>
      </w:pPr>
      <w:hyperlink w:anchor="_Toc453659590" w:history="1">
        <w:r w:rsidRPr="005472B6">
          <w:rPr>
            <w:rStyle w:val="Hyperlink"/>
          </w:rPr>
          <w:t>8.5.9</w:t>
        </w:r>
        <w:r>
          <w:rPr>
            <w:rFonts w:asciiTheme="minorHAnsi" w:eastAsiaTheme="minorEastAsia" w:hAnsiTheme="minorHAnsi" w:cstheme="minorBidi"/>
            <w:sz w:val="22"/>
            <w:szCs w:val="22"/>
            <w:lang w:val="en-GB" w:eastAsia="en-GB"/>
          </w:rPr>
          <w:tab/>
        </w:r>
        <w:r w:rsidRPr="005472B6">
          <w:rPr>
            <w:rStyle w:val="Hyperlink"/>
          </w:rPr>
          <w:t>&lt;Stereotype&gt; ExtensionSchemaDocument</w:t>
        </w:r>
        <w:r>
          <w:rPr>
            <w:webHidden/>
          </w:rPr>
          <w:tab/>
        </w:r>
        <w:r>
          <w:rPr>
            <w:webHidden/>
          </w:rPr>
          <w:fldChar w:fldCharType="begin"/>
        </w:r>
        <w:r>
          <w:rPr>
            <w:webHidden/>
          </w:rPr>
          <w:instrText xml:space="preserve"> PAGEREF _Toc453659590 \h </w:instrText>
        </w:r>
        <w:r>
          <w:rPr>
            <w:webHidden/>
          </w:rPr>
        </w:r>
        <w:r>
          <w:rPr>
            <w:webHidden/>
          </w:rPr>
          <w:fldChar w:fldCharType="separate"/>
        </w:r>
        <w:r w:rsidR="008821D9">
          <w:rPr>
            <w:webHidden/>
          </w:rPr>
          <w:t>202</w:t>
        </w:r>
        <w:r>
          <w:rPr>
            <w:webHidden/>
          </w:rPr>
          <w:fldChar w:fldCharType="end"/>
        </w:r>
      </w:hyperlink>
    </w:p>
    <w:p w14:paraId="4048FABB" w14:textId="77777777" w:rsidR="00831E6C" w:rsidRDefault="00831E6C">
      <w:pPr>
        <w:pStyle w:val="TOC3"/>
        <w:rPr>
          <w:rFonts w:asciiTheme="minorHAnsi" w:eastAsiaTheme="minorEastAsia" w:hAnsiTheme="minorHAnsi" w:cstheme="minorBidi"/>
          <w:sz w:val="22"/>
          <w:szCs w:val="22"/>
          <w:lang w:val="en-GB" w:eastAsia="en-GB"/>
        </w:rPr>
      </w:pPr>
      <w:hyperlink w:anchor="_Toc453659591" w:history="1">
        <w:r w:rsidRPr="005472B6">
          <w:rPr>
            <w:rStyle w:val="Hyperlink"/>
          </w:rPr>
          <w:t>8.5.10</w:t>
        </w:r>
        <w:r>
          <w:rPr>
            <w:rFonts w:asciiTheme="minorHAnsi" w:eastAsiaTheme="minorEastAsia" w:hAnsiTheme="minorHAnsi" w:cstheme="minorBidi"/>
            <w:sz w:val="22"/>
            <w:szCs w:val="22"/>
            <w:lang w:val="en-GB" w:eastAsia="en-GB"/>
          </w:rPr>
          <w:tab/>
        </w:r>
        <w:r w:rsidRPr="005472B6">
          <w:rPr>
            <w:rStyle w:val="Hyperlink"/>
          </w:rPr>
          <w:t>&lt;Stereotype&gt; ExternalSchemaDocument</w:t>
        </w:r>
        <w:r>
          <w:rPr>
            <w:webHidden/>
          </w:rPr>
          <w:tab/>
        </w:r>
        <w:r>
          <w:rPr>
            <w:webHidden/>
          </w:rPr>
          <w:fldChar w:fldCharType="begin"/>
        </w:r>
        <w:r>
          <w:rPr>
            <w:webHidden/>
          </w:rPr>
          <w:instrText xml:space="preserve"> PAGEREF _Toc453659591 \h </w:instrText>
        </w:r>
        <w:r>
          <w:rPr>
            <w:webHidden/>
          </w:rPr>
        </w:r>
        <w:r>
          <w:rPr>
            <w:webHidden/>
          </w:rPr>
          <w:fldChar w:fldCharType="separate"/>
        </w:r>
        <w:r w:rsidR="008821D9">
          <w:rPr>
            <w:webHidden/>
          </w:rPr>
          <w:t>203</w:t>
        </w:r>
        <w:r>
          <w:rPr>
            <w:webHidden/>
          </w:rPr>
          <w:fldChar w:fldCharType="end"/>
        </w:r>
      </w:hyperlink>
    </w:p>
    <w:p w14:paraId="4AC7A7E2" w14:textId="77777777" w:rsidR="00831E6C" w:rsidRDefault="00831E6C">
      <w:pPr>
        <w:pStyle w:val="TOC3"/>
        <w:rPr>
          <w:rFonts w:asciiTheme="minorHAnsi" w:eastAsiaTheme="minorEastAsia" w:hAnsiTheme="minorHAnsi" w:cstheme="minorBidi"/>
          <w:sz w:val="22"/>
          <w:szCs w:val="22"/>
          <w:lang w:val="en-GB" w:eastAsia="en-GB"/>
        </w:rPr>
      </w:pPr>
      <w:hyperlink w:anchor="_Toc453659592" w:history="1">
        <w:r w:rsidRPr="005472B6">
          <w:rPr>
            <w:rStyle w:val="Hyperlink"/>
          </w:rPr>
          <w:t>8.5.11</w:t>
        </w:r>
        <w:r>
          <w:rPr>
            <w:rFonts w:asciiTheme="minorHAnsi" w:eastAsiaTheme="minorEastAsia" w:hAnsiTheme="minorHAnsi" w:cstheme="minorBidi"/>
            <w:sz w:val="22"/>
            <w:szCs w:val="22"/>
            <w:lang w:val="en-GB" w:eastAsia="en-GB"/>
          </w:rPr>
          <w:tab/>
        </w:r>
        <w:r w:rsidRPr="005472B6">
          <w:rPr>
            <w:rStyle w:val="Hyperlink"/>
          </w:rPr>
          <w:t>&lt;Stereotype&gt; File</w:t>
        </w:r>
        <w:r>
          <w:rPr>
            <w:webHidden/>
          </w:rPr>
          <w:tab/>
        </w:r>
        <w:r>
          <w:rPr>
            <w:webHidden/>
          </w:rPr>
          <w:fldChar w:fldCharType="begin"/>
        </w:r>
        <w:r>
          <w:rPr>
            <w:webHidden/>
          </w:rPr>
          <w:instrText xml:space="preserve"> PAGEREF _Toc453659592 \h </w:instrText>
        </w:r>
        <w:r>
          <w:rPr>
            <w:webHidden/>
          </w:rPr>
        </w:r>
        <w:r>
          <w:rPr>
            <w:webHidden/>
          </w:rPr>
          <w:fldChar w:fldCharType="separate"/>
        </w:r>
        <w:r w:rsidR="008821D9">
          <w:rPr>
            <w:webHidden/>
          </w:rPr>
          <w:t>203</w:t>
        </w:r>
        <w:r>
          <w:rPr>
            <w:webHidden/>
          </w:rPr>
          <w:fldChar w:fldCharType="end"/>
        </w:r>
      </w:hyperlink>
    </w:p>
    <w:p w14:paraId="68805BAC" w14:textId="77777777" w:rsidR="00831E6C" w:rsidRDefault="00831E6C">
      <w:pPr>
        <w:pStyle w:val="TOC3"/>
        <w:rPr>
          <w:rFonts w:asciiTheme="minorHAnsi" w:eastAsiaTheme="minorEastAsia" w:hAnsiTheme="minorHAnsi" w:cstheme="minorBidi"/>
          <w:sz w:val="22"/>
          <w:szCs w:val="22"/>
          <w:lang w:val="en-GB" w:eastAsia="en-GB"/>
        </w:rPr>
      </w:pPr>
      <w:hyperlink w:anchor="_Toc453659593" w:history="1">
        <w:r w:rsidRPr="005472B6">
          <w:rPr>
            <w:rStyle w:val="Hyperlink"/>
          </w:rPr>
          <w:t>8.5.12</w:t>
        </w:r>
        <w:r>
          <w:rPr>
            <w:rFonts w:asciiTheme="minorHAnsi" w:eastAsiaTheme="minorEastAsia" w:hAnsiTheme="minorHAnsi" w:cstheme="minorBidi"/>
            <w:sz w:val="22"/>
            <w:szCs w:val="22"/>
            <w:lang w:val="en-GB" w:eastAsia="en-GB"/>
          </w:rPr>
          <w:tab/>
        </w:r>
        <w:r w:rsidRPr="005472B6">
          <w:rPr>
            <w:rStyle w:val="Hyperlink"/>
          </w:rPr>
          <w:t>&lt;Stereotype&gt; FileType</w:t>
        </w:r>
        <w:r>
          <w:rPr>
            <w:webHidden/>
          </w:rPr>
          <w:tab/>
        </w:r>
        <w:r>
          <w:rPr>
            <w:webHidden/>
          </w:rPr>
          <w:fldChar w:fldCharType="begin"/>
        </w:r>
        <w:r>
          <w:rPr>
            <w:webHidden/>
          </w:rPr>
          <w:instrText xml:space="preserve"> PAGEREF _Toc453659593 \h </w:instrText>
        </w:r>
        <w:r>
          <w:rPr>
            <w:webHidden/>
          </w:rPr>
        </w:r>
        <w:r>
          <w:rPr>
            <w:webHidden/>
          </w:rPr>
          <w:fldChar w:fldCharType="separate"/>
        </w:r>
        <w:r w:rsidR="008821D9">
          <w:rPr>
            <w:webHidden/>
          </w:rPr>
          <w:t>203</w:t>
        </w:r>
        <w:r>
          <w:rPr>
            <w:webHidden/>
          </w:rPr>
          <w:fldChar w:fldCharType="end"/>
        </w:r>
      </w:hyperlink>
    </w:p>
    <w:p w14:paraId="1F49B5C5" w14:textId="77777777" w:rsidR="00831E6C" w:rsidRDefault="00831E6C">
      <w:pPr>
        <w:pStyle w:val="TOC3"/>
        <w:rPr>
          <w:rFonts w:asciiTheme="minorHAnsi" w:eastAsiaTheme="minorEastAsia" w:hAnsiTheme="minorHAnsi" w:cstheme="minorBidi"/>
          <w:sz w:val="22"/>
          <w:szCs w:val="22"/>
          <w:lang w:val="en-GB" w:eastAsia="en-GB"/>
        </w:rPr>
      </w:pPr>
      <w:hyperlink w:anchor="_Toc453659594" w:history="1">
        <w:r w:rsidRPr="005472B6">
          <w:rPr>
            <w:rStyle w:val="Hyperlink"/>
          </w:rPr>
          <w:t>8.5.13</w:t>
        </w:r>
        <w:r>
          <w:rPr>
            <w:rFonts w:asciiTheme="minorHAnsi" w:eastAsiaTheme="minorEastAsia" w:hAnsiTheme="minorHAnsi" w:cstheme="minorBidi"/>
            <w:sz w:val="22"/>
            <w:szCs w:val="22"/>
            <w:lang w:val="en-GB" w:eastAsia="en-GB"/>
          </w:rPr>
          <w:tab/>
        </w:r>
        <w:r w:rsidRPr="005472B6">
          <w:rPr>
            <w:rStyle w:val="Hyperlink"/>
          </w:rPr>
          <w:t>&lt;Stereotype&gt; IEPSampleXMLDocument</w:t>
        </w:r>
        <w:r>
          <w:rPr>
            <w:webHidden/>
          </w:rPr>
          <w:tab/>
        </w:r>
        <w:r>
          <w:rPr>
            <w:webHidden/>
          </w:rPr>
          <w:fldChar w:fldCharType="begin"/>
        </w:r>
        <w:r>
          <w:rPr>
            <w:webHidden/>
          </w:rPr>
          <w:instrText xml:space="preserve"> PAGEREF _Toc453659594 \h </w:instrText>
        </w:r>
        <w:r>
          <w:rPr>
            <w:webHidden/>
          </w:rPr>
        </w:r>
        <w:r>
          <w:rPr>
            <w:webHidden/>
          </w:rPr>
          <w:fldChar w:fldCharType="separate"/>
        </w:r>
        <w:r w:rsidR="008821D9">
          <w:rPr>
            <w:webHidden/>
          </w:rPr>
          <w:t>204</w:t>
        </w:r>
        <w:r>
          <w:rPr>
            <w:webHidden/>
          </w:rPr>
          <w:fldChar w:fldCharType="end"/>
        </w:r>
      </w:hyperlink>
    </w:p>
    <w:p w14:paraId="69CF09B3" w14:textId="77777777" w:rsidR="00831E6C" w:rsidRDefault="00831E6C">
      <w:pPr>
        <w:pStyle w:val="TOC3"/>
        <w:rPr>
          <w:rFonts w:asciiTheme="minorHAnsi" w:eastAsiaTheme="minorEastAsia" w:hAnsiTheme="minorHAnsi" w:cstheme="minorBidi"/>
          <w:sz w:val="22"/>
          <w:szCs w:val="22"/>
          <w:lang w:val="en-GB" w:eastAsia="en-GB"/>
        </w:rPr>
      </w:pPr>
      <w:hyperlink w:anchor="_Toc453659595" w:history="1">
        <w:r w:rsidRPr="005472B6">
          <w:rPr>
            <w:rStyle w:val="Hyperlink"/>
          </w:rPr>
          <w:t>8.5.14</w:t>
        </w:r>
        <w:r>
          <w:rPr>
            <w:rFonts w:asciiTheme="minorHAnsi" w:eastAsiaTheme="minorEastAsia" w:hAnsiTheme="minorHAnsi" w:cstheme="minorBidi"/>
            <w:sz w:val="22"/>
            <w:szCs w:val="22"/>
            <w:lang w:val="en-GB" w:eastAsia="en-GB"/>
          </w:rPr>
          <w:tab/>
        </w:r>
        <w:r w:rsidRPr="005472B6">
          <w:rPr>
            <w:rStyle w:val="Hyperlink"/>
          </w:rPr>
          <w:t>&lt;Stereotype&gt; ModelPackageDescriptionRelationship</w:t>
        </w:r>
        <w:r>
          <w:rPr>
            <w:webHidden/>
          </w:rPr>
          <w:tab/>
        </w:r>
        <w:r>
          <w:rPr>
            <w:webHidden/>
          </w:rPr>
          <w:fldChar w:fldCharType="begin"/>
        </w:r>
        <w:r>
          <w:rPr>
            <w:webHidden/>
          </w:rPr>
          <w:instrText xml:space="preserve"> PAGEREF _Toc453659595 \h </w:instrText>
        </w:r>
        <w:r>
          <w:rPr>
            <w:webHidden/>
          </w:rPr>
        </w:r>
        <w:r>
          <w:rPr>
            <w:webHidden/>
          </w:rPr>
          <w:fldChar w:fldCharType="separate"/>
        </w:r>
        <w:r w:rsidR="008821D9">
          <w:rPr>
            <w:webHidden/>
          </w:rPr>
          <w:t>204</w:t>
        </w:r>
        <w:r>
          <w:rPr>
            <w:webHidden/>
          </w:rPr>
          <w:fldChar w:fldCharType="end"/>
        </w:r>
      </w:hyperlink>
    </w:p>
    <w:p w14:paraId="46B40EA4" w14:textId="77777777" w:rsidR="00831E6C" w:rsidRDefault="00831E6C">
      <w:pPr>
        <w:pStyle w:val="TOC3"/>
        <w:rPr>
          <w:rFonts w:asciiTheme="minorHAnsi" w:eastAsiaTheme="minorEastAsia" w:hAnsiTheme="minorHAnsi" w:cstheme="minorBidi"/>
          <w:sz w:val="22"/>
          <w:szCs w:val="22"/>
          <w:lang w:val="en-GB" w:eastAsia="en-GB"/>
        </w:rPr>
      </w:pPr>
      <w:hyperlink w:anchor="_Toc453659596" w:history="1">
        <w:r w:rsidRPr="005472B6">
          <w:rPr>
            <w:rStyle w:val="Hyperlink"/>
          </w:rPr>
          <w:t>8.5.15</w:t>
        </w:r>
        <w:r>
          <w:rPr>
            <w:rFonts w:asciiTheme="minorHAnsi" w:eastAsiaTheme="minorEastAsia" w:hAnsiTheme="minorHAnsi" w:cstheme="minorBidi"/>
            <w:sz w:val="22"/>
            <w:szCs w:val="22"/>
            <w:lang w:val="en-GB" w:eastAsia="en-GB"/>
          </w:rPr>
          <w:tab/>
        </w:r>
        <w:r w:rsidRPr="005472B6">
          <w:rPr>
            <w:rStyle w:val="Hyperlink"/>
          </w:rPr>
          <w:t>&lt;Stereotype&gt; MPDChangeLog</w:t>
        </w:r>
        <w:r>
          <w:rPr>
            <w:webHidden/>
          </w:rPr>
          <w:tab/>
        </w:r>
        <w:r>
          <w:rPr>
            <w:webHidden/>
          </w:rPr>
          <w:fldChar w:fldCharType="begin"/>
        </w:r>
        <w:r>
          <w:rPr>
            <w:webHidden/>
          </w:rPr>
          <w:instrText xml:space="preserve"> PAGEREF _Toc453659596 \h </w:instrText>
        </w:r>
        <w:r>
          <w:rPr>
            <w:webHidden/>
          </w:rPr>
        </w:r>
        <w:r>
          <w:rPr>
            <w:webHidden/>
          </w:rPr>
          <w:fldChar w:fldCharType="separate"/>
        </w:r>
        <w:r w:rsidR="008821D9">
          <w:rPr>
            <w:webHidden/>
          </w:rPr>
          <w:t>204</w:t>
        </w:r>
        <w:r>
          <w:rPr>
            <w:webHidden/>
          </w:rPr>
          <w:fldChar w:fldCharType="end"/>
        </w:r>
      </w:hyperlink>
    </w:p>
    <w:p w14:paraId="04A271AA" w14:textId="77777777" w:rsidR="00831E6C" w:rsidRDefault="00831E6C">
      <w:pPr>
        <w:pStyle w:val="TOC3"/>
        <w:rPr>
          <w:rFonts w:asciiTheme="minorHAnsi" w:eastAsiaTheme="minorEastAsia" w:hAnsiTheme="minorHAnsi" w:cstheme="minorBidi"/>
          <w:sz w:val="22"/>
          <w:szCs w:val="22"/>
          <w:lang w:val="en-GB" w:eastAsia="en-GB"/>
        </w:rPr>
      </w:pPr>
      <w:hyperlink w:anchor="_Toc453659597" w:history="1">
        <w:r w:rsidRPr="005472B6">
          <w:rPr>
            <w:rStyle w:val="Hyperlink"/>
          </w:rPr>
          <w:t>8.5.16</w:t>
        </w:r>
        <w:r>
          <w:rPr>
            <w:rFonts w:asciiTheme="minorHAnsi" w:eastAsiaTheme="minorEastAsia" w:hAnsiTheme="minorHAnsi" w:cstheme="minorBidi"/>
            <w:sz w:val="22"/>
            <w:szCs w:val="22"/>
            <w:lang w:val="en-GB" w:eastAsia="en-GB"/>
          </w:rPr>
          <w:tab/>
        </w:r>
        <w:r w:rsidRPr="005472B6">
          <w:rPr>
            <w:rStyle w:val="Hyperlink"/>
          </w:rPr>
          <w:t>&lt;Stereotype&gt; qualifiedName</w:t>
        </w:r>
        <w:r>
          <w:rPr>
            <w:webHidden/>
          </w:rPr>
          <w:tab/>
        </w:r>
        <w:r>
          <w:rPr>
            <w:webHidden/>
          </w:rPr>
          <w:fldChar w:fldCharType="begin"/>
        </w:r>
        <w:r>
          <w:rPr>
            <w:webHidden/>
          </w:rPr>
          <w:instrText xml:space="preserve"> PAGEREF _Toc453659597 \h </w:instrText>
        </w:r>
        <w:r>
          <w:rPr>
            <w:webHidden/>
          </w:rPr>
        </w:r>
        <w:r>
          <w:rPr>
            <w:webHidden/>
          </w:rPr>
          <w:fldChar w:fldCharType="separate"/>
        </w:r>
        <w:r w:rsidR="008821D9">
          <w:rPr>
            <w:webHidden/>
          </w:rPr>
          <w:t>204</w:t>
        </w:r>
        <w:r>
          <w:rPr>
            <w:webHidden/>
          </w:rPr>
          <w:fldChar w:fldCharType="end"/>
        </w:r>
      </w:hyperlink>
    </w:p>
    <w:p w14:paraId="66EF3031" w14:textId="77777777" w:rsidR="00831E6C" w:rsidRDefault="00831E6C">
      <w:pPr>
        <w:pStyle w:val="TOC3"/>
        <w:rPr>
          <w:rFonts w:asciiTheme="minorHAnsi" w:eastAsiaTheme="minorEastAsia" w:hAnsiTheme="minorHAnsi" w:cstheme="minorBidi"/>
          <w:sz w:val="22"/>
          <w:szCs w:val="22"/>
          <w:lang w:val="en-GB" w:eastAsia="en-GB"/>
        </w:rPr>
      </w:pPr>
      <w:hyperlink w:anchor="_Toc453659598" w:history="1">
        <w:r w:rsidRPr="005472B6">
          <w:rPr>
            <w:rStyle w:val="Hyperlink"/>
          </w:rPr>
          <w:t>8.5.17</w:t>
        </w:r>
        <w:r>
          <w:rPr>
            <w:rFonts w:asciiTheme="minorHAnsi" w:eastAsiaTheme="minorEastAsia" w:hAnsiTheme="minorHAnsi" w:cstheme="minorBidi"/>
            <w:sz w:val="22"/>
            <w:szCs w:val="22"/>
            <w:lang w:val="en-GB" w:eastAsia="en-GB"/>
          </w:rPr>
          <w:tab/>
        </w:r>
        <w:r w:rsidRPr="005472B6">
          <w:rPr>
            <w:rStyle w:val="Hyperlink"/>
          </w:rPr>
          <w:t>&lt;Stereotype&gt; ReadMe</w:t>
        </w:r>
        <w:r>
          <w:rPr>
            <w:webHidden/>
          </w:rPr>
          <w:tab/>
        </w:r>
        <w:r>
          <w:rPr>
            <w:webHidden/>
          </w:rPr>
          <w:fldChar w:fldCharType="begin"/>
        </w:r>
        <w:r>
          <w:rPr>
            <w:webHidden/>
          </w:rPr>
          <w:instrText xml:space="preserve"> PAGEREF _Toc453659598 \h </w:instrText>
        </w:r>
        <w:r>
          <w:rPr>
            <w:webHidden/>
          </w:rPr>
        </w:r>
        <w:r>
          <w:rPr>
            <w:webHidden/>
          </w:rPr>
          <w:fldChar w:fldCharType="separate"/>
        </w:r>
        <w:r w:rsidR="008821D9">
          <w:rPr>
            <w:webHidden/>
          </w:rPr>
          <w:t>205</w:t>
        </w:r>
        <w:r>
          <w:rPr>
            <w:webHidden/>
          </w:rPr>
          <w:fldChar w:fldCharType="end"/>
        </w:r>
      </w:hyperlink>
    </w:p>
    <w:p w14:paraId="0118B2CD" w14:textId="77777777" w:rsidR="00831E6C" w:rsidRDefault="00831E6C">
      <w:pPr>
        <w:pStyle w:val="TOC3"/>
        <w:rPr>
          <w:rFonts w:asciiTheme="minorHAnsi" w:eastAsiaTheme="minorEastAsia" w:hAnsiTheme="minorHAnsi" w:cstheme="minorBidi"/>
          <w:sz w:val="22"/>
          <w:szCs w:val="22"/>
          <w:lang w:val="en-GB" w:eastAsia="en-GB"/>
        </w:rPr>
      </w:pPr>
      <w:hyperlink w:anchor="_Toc453659599" w:history="1">
        <w:r w:rsidRPr="005472B6">
          <w:rPr>
            <w:rStyle w:val="Hyperlink"/>
          </w:rPr>
          <w:t>8.5.18</w:t>
        </w:r>
        <w:r>
          <w:rPr>
            <w:rFonts w:asciiTheme="minorHAnsi" w:eastAsiaTheme="minorEastAsia" w:hAnsiTheme="minorHAnsi" w:cstheme="minorBidi"/>
            <w:sz w:val="22"/>
            <w:szCs w:val="22"/>
            <w:lang w:val="en-GB" w:eastAsia="en-GB"/>
          </w:rPr>
          <w:tab/>
        </w:r>
        <w:r w:rsidRPr="005472B6">
          <w:rPr>
            <w:rStyle w:val="Hyperlink"/>
          </w:rPr>
          <w:t>&lt;Stereotype&gt; ReferenceSchemaDocument</w:t>
        </w:r>
        <w:r>
          <w:rPr>
            <w:webHidden/>
          </w:rPr>
          <w:tab/>
        </w:r>
        <w:r>
          <w:rPr>
            <w:webHidden/>
          </w:rPr>
          <w:fldChar w:fldCharType="begin"/>
        </w:r>
        <w:r>
          <w:rPr>
            <w:webHidden/>
          </w:rPr>
          <w:instrText xml:space="preserve"> PAGEREF _Toc453659599 \h </w:instrText>
        </w:r>
        <w:r>
          <w:rPr>
            <w:webHidden/>
          </w:rPr>
        </w:r>
        <w:r>
          <w:rPr>
            <w:webHidden/>
          </w:rPr>
          <w:fldChar w:fldCharType="separate"/>
        </w:r>
        <w:r w:rsidR="008821D9">
          <w:rPr>
            <w:webHidden/>
          </w:rPr>
          <w:t>206</w:t>
        </w:r>
        <w:r>
          <w:rPr>
            <w:webHidden/>
          </w:rPr>
          <w:fldChar w:fldCharType="end"/>
        </w:r>
      </w:hyperlink>
    </w:p>
    <w:p w14:paraId="2B9024A3" w14:textId="77777777" w:rsidR="00831E6C" w:rsidRDefault="00831E6C">
      <w:pPr>
        <w:pStyle w:val="TOC3"/>
        <w:rPr>
          <w:rFonts w:asciiTheme="minorHAnsi" w:eastAsiaTheme="minorEastAsia" w:hAnsiTheme="minorHAnsi" w:cstheme="minorBidi"/>
          <w:sz w:val="22"/>
          <w:szCs w:val="22"/>
          <w:lang w:val="en-GB" w:eastAsia="en-GB"/>
        </w:rPr>
      </w:pPr>
      <w:hyperlink w:anchor="_Toc453659600" w:history="1">
        <w:r w:rsidRPr="005472B6">
          <w:rPr>
            <w:rStyle w:val="Hyperlink"/>
          </w:rPr>
          <w:t>8.5.19</w:t>
        </w:r>
        <w:r>
          <w:rPr>
            <w:rFonts w:asciiTheme="minorHAnsi" w:eastAsiaTheme="minorEastAsia" w:hAnsiTheme="minorHAnsi" w:cstheme="minorBidi"/>
            <w:sz w:val="22"/>
            <w:szCs w:val="22"/>
            <w:lang w:val="en-GB" w:eastAsia="en-GB"/>
          </w:rPr>
          <w:tab/>
        </w:r>
        <w:r w:rsidRPr="005472B6">
          <w:rPr>
            <w:rStyle w:val="Hyperlink"/>
          </w:rPr>
          <w:t>&lt;Stereotype&gt; RelaxNGSchema</w:t>
        </w:r>
        <w:r>
          <w:rPr>
            <w:webHidden/>
          </w:rPr>
          <w:tab/>
        </w:r>
        <w:r>
          <w:rPr>
            <w:webHidden/>
          </w:rPr>
          <w:fldChar w:fldCharType="begin"/>
        </w:r>
        <w:r>
          <w:rPr>
            <w:webHidden/>
          </w:rPr>
          <w:instrText xml:space="preserve"> PAGEREF _Toc453659600 \h </w:instrText>
        </w:r>
        <w:r>
          <w:rPr>
            <w:webHidden/>
          </w:rPr>
        </w:r>
        <w:r>
          <w:rPr>
            <w:webHidden/>
          </w:rPr>
          <w:fldChar w:fldCharType="separate"/>
        </w:r>
        <w:r w:rsidR="008821D9">
          <w:rPr>
            <w:webHidden/>
          </w:rPr>
          <w:t>206</w:t>
        </w:r>
        <w:r>
          <w:rPr>
            <w:webHidden/>
          </w:rPr>
          <w:fldChar w:fldCharType="end"/>
        </w:r>
      </w:hyperlink>
    </w:p>
    <w:p w14:paraId="53DA439A" w14:textId="77777777" w:rsidR="00831E6C" w:rsidRDefault="00831E6C">
      <w:pPr>
        <w:pStyle w:val="TOC3"/>
        <w:rPr>
          <w:rFonts w:asciiTheme="minorHAnsi" w:eastAsiaTheme="minorEastAsia" w:hAnsiTheme="minorHAnsi" w:cstheme="minorBidi"/>
          <w:sz w:val="22"/>
          <w:szCs w:val="22"/>
          <w:lang w:val="en-GB" w:eastAsia="en-GB"/>
        </w:rPr>
      </w:pPr>
      <w:hyperlink w:anchor="_Toc453659601" w:history="1">
        <w:r w:rsidRPr="005472B6">
          <w:rPr>
            <w:rStyle w:val="Hyperlink"/>
          </w:rPr>
          <w:t>8.5.20</w:t>
        </w:r>
        <w:r>
          <w:rPr>
            <w:rFonts w:asciiTheme="minorHAnsi" w:eastAsiaTheme="minorEastAsia" w:hAnsiTheme="minorHAnsi" w:cstheme="minorBidi"/>
            <w:sz w:val="22"/>
            <w:szCs w:val="22"/>
            <w:lang w:val="en-GB" w:eastAsia="en-GB"/>
          </w:rPr>
          <w:tab/>
        </w:r>
        <w:r w:rsidRPr="005472B6">
          <w:rPr>
            <w:rStyle w:val="Hyperlink"/>
          </w:rPr>
          <w:t>&lt;Stereotype&gt; RequiredFile</w:t>
        </w:r>
        <w:r>
          <w:rPr>
            <w:webHidden/>
          </w:rPr>
          <w:tab/>
        </w:r>
        <w:r>
          <w:rPr>
            <w:webHidden/>
          </w:rPr>
          <w:fldChar w:fldCharType="begin"/>
        </w:r>
        <w:r>
          <w:rPr>
            <w:webHidden/>
          </w:rPr>
          <w:instrText xml:space="preserve"> PAGEREF _Toc453659601 \h </w:instrText>
        </w:r>
        <w:r>
          <w:rPr>
            <w:webHidden/>
          </w:rPr>
        </w:r>
        <w:r>
          <w:rPr>
            <w:webHidden/>
          </w:rPr>
          <w:fldChar w:fldCharType="separate"/>
        </w:r>
        <w:r w:rsidR="008821D9">
          <w:rPr>
            <w:webHidden/>
          </w:rPr>
          <w:t>206</w:t>
        </w:r>
        <w:r>
          <w:rPr>
            <w:webHidden/>
          </w:rPr>
          <w:fldChar w:fldCharType="end"/>
        </w:r>
      </w:hyperlink>
    </w:p>
    <w:p w14:paraId="77604DBC" w14:textId="77777777" w:rsidR="00831E6C" w:rsidRDefault="00831E6C">
      <w:pPr>
        <w:pStyle w:val="TOC3"/>
        <w:rPr>
          <w:rFonts w:asciiTheme="minorHAnsi" w:eastAsiaTheme="minorEastAsia" w:hAnsiTheme="minorHAnsi" w:cstheme="minorBidi"/>
          <w:sz w:val="22"/>
          <w:szCs w:val="22"/>
          <w:lang w:val="en-GB" w:eastAsia="en-GB"/>
        </w:rPr>
      </w:pPr>
      <w:hyperlink w:anchor="_Toc453659602" w:history="1">
        <w:r w:rsidRPr="005472B6">
          <w:rPr>
            <w:rStyle w:val="Hyperlink"/>
          </w:rPr>
          <w:t>8.5.21</w:t>
        </w:r>
        <w:r>
          <w:rPr>
            <w:rFonts w:asciiTheme="minorHAnsi" w:eastAsiaTheme="minorEastAsia" w:hAnsiTheme="minorHAnsi" w:cstheme="minorBidi"/>
            <w:sz w:val="22"/>
            <w:szCs w:val="22"/>
            <w:lang w:val="en-GB" w:eastAsia="en-GB"/>
          </w:rPr>
          <w:tab/>
        </w:r>
        <w:r w:rsidRPr="005472B6">
          <w:rPr>
            <w:rStyle w:val="Hyperlink"/>
          </w:rPr>
          <w:t>&lt;Stereotype&gt; SchematronSchema</w:t>
        </w:r>
        <w:r>
          <w:rPr>
            <w:webHidden/>
          </w:rPr>
          <w:tab/>
        </w:r>
        <w:r>
          <w:rPr>
            <w:webHidden/>
          </w:rPr>
          <w:fldChar w:fldCharType="begin"/>
        </w:r>
        <w:r>
          <w:rPr>
            <w:webHidden/>
          </w:rPr>
          <w:instrText xml:space="preserve"> PAGEREF _Toc453659602 \h </w:instrText>
        </w:r>
        <w:r>
          <w:rPr>
            <w:webHidden/>
          </w:rPr>
        </w:r>
        <w:r>
          <w:rPr>
            <w:webHidden/>
          </w:rPr>
          <w:fldChar w:fldCharType="separate"/>
        </w:r>
        <w:r w:rsidR="008821D9">
          <w:rPr>
            <w:webHidden/>
          </w:rPr>
          <w:t>206</w:t>
        </w:r>
        <w:r>
          <w:rPr>
            <w:webHidden/>
          </w:rPr>
          <w:fldChar w:fldCharType="end"/>
        </w:r>
      </w:hyperlink>
    </w:p>
    <w:p w14:paraId="44932546" w14:textId="77777777" w:rsidR="00831E6C" w:rsidRDefault="00831E6C">
      <w:pPr>
        <w:pStyle w:val="TOC3"/>
        <w:rPr>
          <w:rFonts w:asciiTheme="minorHAnsi" w:eastAsiaTheme="minorEastAsia" w:hAnsiTheme="minorHAnsi" w:cstheme="minorBidi"/>
          <w:sz w:val="22"/>
          <w:szCs w:val="22"/>
          <w:lang w:val="en-GB" w:eastAsia="en-GB"/>
        </w:rPr>
      </w:pPr>
      <w:hyperlink w:anchor="_Toc453659603" w:history="1">
        <w:r w:rsidRPr="005472B6">
          <w:rPr>
            <w:rStyle w:val="Hyperlink"/>
          </w:rPr>
          <w:t>8.5.22</w:t>
        </w:r>
        <w:r>
          <w:rPr>
            <w:rFonts w:asciiTheme="minorHAnsi" w:eastAsiaTheme="minorEastAsia" w:hAnsiTheme="minorHAnsi" w:cstheme="minorBidi"/>
            <w:sz w:val="22"/>
            <w:szCs w:val="22"/>
            <w:lang w:val="en-GB" w:eastAsia="en-GB"/>
          </w:rPr>
          <w:tab/>
        </w:r>
        <w:r w:rsidRPr="005472B6">
          <w:rPr>
            <w:rStyle w:val="Hyperlink"/>
          </w:rPr>
          <w:t>&lt;Stereotype&gt; SubsetSchemaDocument</w:t>
        </w:r>
        <w:r>
          <w:rPr>
            <w:webHidden/>
          </w:rPr>
          <w:tab/>
        </w:r>
        <w:r>
          <w:rPr>
            <w:webHidden/>
          </w:rPr>
          <w:fldChar w:fldCharType="begin"/>
        </w:r>
        <w:r>
          <w:rPr>
            <w:webHidden/>
          </w:rPr>
          <w:instrText xml:space="preserve"> PAGEREF _Toc453659603 \h </w:instrText>
        </w:r>
        <w:r>
          <w:rPr>
            <w:webHidden/>
          </w:rPr>
        </w:r>
        <w:r>
          <w:rPr>
            <w:webHidden/>
          </w:rPr>
          <w:fldChar w:fldCharType="separate"/>
        </w:r>
        <w:r w:rsidR="008821D9">
          <w:rPr>
            <w:webHidden/>
          </w:rPr>
          <w:t>206</w:t>
        </w:r>
        <w:r>
          <w:rPr>
            <w:webHidden/>
          </w:rPr>
          <w:fldChar w:fldCharType="end"/>
        </w:r>
      </w:hyperlink>
    </w:p>
    <w:p w14:paraId="5C09D18F" w14:textId="77777777" w:rsidR="00831E6C" w:rsidRDefault="00831E6C">
      <w:pPr>
        <w:pStyle w:val="TOC3"/>
        <w:rPr>
          <w:rFonts w:asciiTheme="minorHAnsi" w:eastAsiaTheme="minorEastAsia" w:hAnsiTheme="minorHAnsi" w:cstheme="minorBidi"/>
          <w:sz w:val="22"/>
          <w:szCs w:val="22"/>
          <w:lang w:val="en-GB" w:eastAsia="en-GB"/>
        </w:rPr>
      </w:pPr>
      <w:hyperlink w:anchor="_Toc453659604" w:history="1">
        <w:r w:rsidRPr="005472B6">
          <w:rPr>
            <w:rStyle w:val="Hyperlink"/>
          </w:rPr>
          <w:t>8.5.23</w:t>
        </w:r>
        <w:r>
          <w:rPr>
            <w:rFonts w:asciiTheme="minorHAnsi" w:eastAsiaTheme="minorEastAsia" w:hAnsiTheme="minorHAnsi" w:cstheme="minorBidi"/>
            <w:sz w:val="22"/>
            <w:szCs w:val="22"/>
            <w:lang w:val="en-GB" w:eastAsia="en-GB"/>
          </w:rPr>
          <w:tab/>
        </w:r>
        <w:r w:rsidRPr="005472B6">
          <w:rPr>
            <w:rStyle w:val="Hyperlink"/>
          </w:rPr>
          <w:t>&lt;Stereotype&gt; Wantlist</w:t>
        </w:r>
        <w:r>
          <w:rPr>
            <w:webHidden/>
          </w:rPr>
          <w:tab/>
        </w:r>
        <w:r>
          <w:rPr>
            <w:webHidden/>
          </w:rPr>
          <w:fldChar w:fldCharType="begin"/>
        </w:r>
        <w:r>
          <w:rPr>
            <w:webHidden/>
          </w:rPr>
          <w:instrText xml:space="preserve"> PAGEREF _Toc453659604 \h </w:instrText>
        </w:r>
        <w:r>
          <w:rPr>
            <w:webHidden/>
          </w:rPr>
        </w:r>
        <w:r>
          <w:rPr>
            <w:webHidden/>
          </w:rPr>
          <w:fldChar w:fldCharType="separate"/>
        </w:r>
        <w:r w:rsidR="008821D9">
          <w:rPr>
            <w:webHidden/>
          </w:rPr>
          <w:t>207</w:t>
        </w:r>
        <w:r>
          <w:rPr>
            <w:webHidden/>
          </w:rPr>
          <w:fldChar w:fldCharType="end"/>
        </w:r>
      </w:hyperlink>
    </w:p>
    <w:p w14:paraId="7FB940B3" w14:textId="77777777" w:rsidR="00831E6C" w:rsidRDefault="00831E6C">
      <w:pPr>
        <w:pStyle w:val="TOC3"/>
        <w:rPr>
          <w:rFonts w:asciiTheme="minorHAnsi" w:eastAsiaTheme="minorEastAsia" w:hAnsiTheme="minorHAnsi" w:cstheme="minorBidi"/>
          <w:sz w:val="22"/>
          <w:szCs w:val="22"/>
          <w:lang w:val="en-GB" w:eastAsia="en-GB"/>
        </w:rPr>
      </w:pPr>
      <w:hyperlink w:anchor="_Toc453659605" w:history="1">
        <w:r w:rsidRPr="005472B6">
          <w:rPr>
            <w:rStyle w:val="Hyperlink"/>
          </w:rPr>
          <w:t>8.5.24</w:t>
        </w:r>
        <w:r>
          <w:rPr>
            <w:rFonts w:asciiTheme="minorHAnsi" w:eastAsiaTheme="minorEastAsia" w:hAnsiTheme="minorHAnsi" w:cstheme="minorBidi"/>
            <w:sz w:val="22"/>
            <w:szCs w:val="22"/>
            <w:lang w:val="en-GB" w:eastAsia="en-GB"/>
          </w:rPr>
          <w:tab/>
        </w:r>
        <w:r w:rsidRPr="005472B6">
          <w:rPr>
            <w:rStyle w:val="Hyperlink"/>
          </w:rPr>
          <w:t>&lt;Stereotype&gt; XMLCatalog</w:t>
        </w:r>
        <w:r>
          <w:rPr>
            <w:webHidden/>
          </w:rPr>
          <w:tab/>
        </w:r>
        <w:r>
          <w:rPr>
            <w:webHidden/>
          </w:rPr>
          <w:fldChar w:fldCharType="begin"/>
        </w:r>
        <w:r>
          <w:rPr>
            <w:webHidden/>
          </w:rPr>
          <w:instrText xml:space="preserve"> PAGEREF _Toc453659605 \h </w:instrText>
        </w:r>
        <w:r>
          <w:rPr>
            <w:webHidden/>
          </w:rPr>
        </w:r>
        <w:r>
          <w:rPr>
            <w:webHidden/>
          </w:rPr>
          <w:fldChar w:fldCharType="separate"/>
        </w:r>
        <w:r w:rsidR="008821D9">
          <w:rPr>
            <w:webHidden/>
          </w:rPr>
          <w:t>207</w:t>
        </w:r>
        <w:r>
          <w:rPr>
            <w:webHidden/>
          </w:rPr>
          <w:fldChar w:fldCharType="end"/>
        </w:r>
      </w:hyperlink>
    </w:p>
    <w:p w14:paraId="00F4067F" w14:textId="77777777" w:rsidR="00831E6C" w:rsidRDefault="00831E6C">
      <w:pPr>
        <w:pStyle w:val="TOC3"/>
        <w:rPr>
          <w:rFonts w:asciiTheme="minorHAnsi" w:eastAsiaTheme="minorEastAsia" w:hAnsiTheme="minorHAnsi" w:cstheme="minorBidi"/>
          <w:sz w:val="22"/>
          <w:szCs w:val="22"/>
          <w:lang w:val="en-GB" w:eastAsia="en-GB"/>
        </w:rPr>
      </w:pPr>
      <w:hyperlink w:anchor="_Toc453659606" w:history="1">
        <w:r w:rsidRPr="005472B6">
          <w:rPr>
            <w:rStyle w:val="Hyperlink"/>
          </w:rPr>
          <w:t>8.5.25</w:t>
        </w:r>
        <w:r>
          <w:rPr>
            <w:rFonts w:asciiTheme="minorHAnsi" w:eastAsiaTheme="minorEastAsia" w:hAnsiTheme="minorHAnsi" w:cstheme="minorBidi"/>
            <w:sz w:val="22"/>
            <w:szCs w:val="22"/>
            <w:lang w:val="en-GB" w:eastAsia="en-GB"/>
          </w:rPr>
          <w:tab/>
        </w:r>
        <w:r w:rsidRPr="005472B6">
          <w:rPr>
            <w:rStyle w:val="Hyperlink"/>
          </w:rPr>
          <w:t>&lt;Stereotype&gt; XMLSchemaDocument</w:t>
        </w:r>
        <w:r>
          <w:rPr>
            <w:webHidden/>
          </w:rPr>
          <w:tab/>
        </w:r>
        <w:r>
          <w:rPr>
            <w:webHidden/>
          </w:rPr>
          <w:fldChar w:fldCharType="begin"/>
        </w:r>
        <w:r>
          <w:rPr>
            <w:webHidden/>
          </w:rPr>
          <w:instrText xml:space="preserve"> PAGEREF _Toc453659606 \h </w:instrText>
        </w:r>
        <w:r>
          <w:rPr>
            <w:webHidden/>
          </w:rPr>
        </w:r>
        <w:r>
          <w:rPr>
            <w:webHidden/>
          </w:rPr>
          <w:fldChar w:fldCharType="separate"/>
        </w:r>
        <w:r w:rsidR="008821D9">
          <w:rPr>
            <w:webHidden/>
          </w:rPr>
          <w:t>207</w:t>
        </w:r>
        <w:r>
          <w:rPr>
            <w:webHidden/>
          </w:rPr>
          <w:fldChar w:fldCharType="end"/>
        </w:r>
      </w:hyperlink>
    </w:p>
    <w:p w14:paraId="2CA9E62B" w14:textId="77777777" w:rsidR="00831E6C" w:rsidRDefault="00831E6C">
      <w:pPr>
        <w:pStyle w:val="TOC3"/>
        <w:rPr>
          <w:rFonts w:asciiTheme="minorHAnsi" w:eastAsiaTheme="minorEastAsia" w:hAnsiTheme="minorHAnsi" w:cstheme="minorBidi"/>
          <w:sz w:val="22"/>
          <w:szCs w:val="22"/>
          <w:lang w:val="en-GB" w:eastAsia="en-GB"/>
        </w:rPr>
      </w:pPr>
      <w:hyperlink w:anchor="_Toc453659607" w:history="1">
        <w:r w:rsidRPr="005472B6">
          <w:rPr>
            <w:rStyle w:val="Hyperlink"/>
          </w:rPr>
          <w:t>8.5.26</w:t>
        </w:r>
        <w:r>
          <w:rPr>
            <w:rFonts w:asciiTheme="minorHAnsi" w:eastAsiaTheme="minorEastAsia" w:hAnsiTheme="minorHAnsi" w:cstheme="minorBidi"/>
            <w:sz w:val="22"/>
            <w:szCs w:val="22"/>
            <w:lang w:val="en-GB" w:eastAsia="en-GB"/>
          </w:rPr>
          <w:tab/>
        </w:r>
        <w:r w:rsidRPr="005472B6">
          <w:rPr>
            <w:rStyle w:val="Hyperlink"/>
          </w:rPr>
          <w:t>&lt;Artifact&gt; ArtifactOrArtifactSet</w:t>
        </w:r>
        <w:r>
          <w:rPr>
            <w:webHidden/>
          </w:rPr>
          <w:tab/>
        </w:r>
        <w:r>
          <w:rPr>
            <w:webHidden/>
          </w:rPr>
          <w:fldChar w:fldCharType="begin"/>
        </w:r>
        <w:r>
          <w:rPr>
            <w:webHidden/>
          </w:rPr>
          <w:instrText xml:space="preserve"> PAGEREF _Toc453659607 \h </w:instrText>
        </w:r>
        <w:r>
          <w:rPr>
            <w:webHidden/>
          </w:rPr>
        </w:r>
        <w:r>
          <w:rPr>
            <w:webHidden/>
          </w:rPr>
          <w:fldChar w:fldCharType="separate"/>
        </w:r>
        <w:r w:rsidR="008821D9">
          <w:rPr>
            <w:webHidden/>
          </w:rPr>
          <w:t>207</w:t>
        </w:r>
        <w:r>
          <w:rPr>
            <w:webHidden/>
          </w:rPr>
          <w:fldChar w:fldCharType="end"/>
        </w:r>
      </w:hyperlink>
    </w:p>
    <w:p w14:paraId="0CEFC3A9" w14:textId="77777777" w:rsidR="00831E6C" w:rsidRDefault="00831E6C">
      <w:pPr>
        <w:pStyle w:val="TOC3"/>
        <w:rPr>
          <w:rFonts w:asciiTheme="minorHAnsi" w:eastAsiaTheme="minorEastAsia" w:hAnsiTheme="minorHAnsi" w:cstheme="minorBidi"/>
          <w:sz w:val="22"/>
          <w:szCs w:val="22"/>
          <w:lang w:val="en-GB" w:eastAsia="en-GB"/>
        </w:rPr>
      </w:pPr>
      <w:hyperlink w:anchor="_Toc453659608" w:history="1">
        <w:r w:rsidRPr="005472B6">
          <w:rPr>
            <w:rStyle w:val="Hyperlink"/>
          </w:rPr>
          <w:t>8.5.27</w:t>
        </w:r>
        <w:r>
          <w:rPr>
            <w:rFonts w:asciiTheme="minorHAnsi" w:eastAsiaTheme="minorEastAsia" w:hAnsiTheme="minorHAnsi" w:cstheme="minorBidi"/>
            <w:sz w:val="22"/>
            <w:szCs w:val="22"/>
            <w:lang w:val="en-GB" w:eastAsia="en-GB"/>
          </w:rPr>
          <w:tab/>
        </w:r>
        <w:r w:rsidRPr="005472B6">
          <w:rPr>
            <w:rStyle w:val="Hyperlink"/>
          </w:rPr>
          <w:t>&lt;Artifact&gt; ConformanceTargetType</w:t>
        </w:r>
        <w:r>
          <w:rPr>
            <w:webHidden/>
          </w:rPr>
          <w:tab/>
        </w:r>
        <w:r>
          <w:rPr>
            <w:webHidden/>
          </w:rPr>
          <w:fldChar w:fldCharType="begin"/>
        </w:r>
        <w:r>
          <w:rPr>
            <w:webHidden/>
          </w:rPr>
          <w:instrText xml:space="preserve"> PAGEREF _Toc453659608 \h </w:instrText>
        </w:r>
        <w:r>
          <w:rPr>
            <w:webHidden/>
          </w:rPr>
        </w:r>
        <w:r>
          <w:rPr>
            <w:webHidden/>
          </w:rPr>
          <w:fldChar w:fldCharType="separate"/>
        </w:r>
        <w:r w:rsidR="008821D9">
          <w:rPr>
            <w:webHidden/>
          </w:rPr>
          <w:t>207</w:t>
        </w:r>
        <w:r>
          <w:rPr>
            <w:webHidden/>
          </w:rPr>
          <w:fldChar w:fldCharType="end"/>
        </w:r>
      </w:hyperlink>
    </w:p>
    <w:p w14:paraId="6531E6AC" w14:textId="77777777" w:rsidR="00831E6C" w:rsidRDefault="00831E6C">
      <w:pPr>
        <w:pStyle w:val="TOC3"/>
        <w:rPr>
          <w:rFonts w:asciiTheme="minorHAnsi" w:eastAsiaTheme="minorEastAsia" w:hAnsiTheme="minorHAnsi" w:cstheme="minorBidi"/>
          <w:sz w:val="22"/>
          <w:szCs w:val="22"/>
          <w:lang w:val="en-GB" w:eastAsia="en-GB"/>
        </w:rPr>
      </w:pPr>
      <w:hyperlink w:anchor="_Toc453659609" w:history="1">
        <w:r w:rsidRPr="005472B6">
          <w:rPr>
            <w:rStyle w:val="Hyperlink"/>
          </w:rPr>
          <w:t>8.5.28</w:t>
        </w:r>
        <w:r>
          <w:rPr>
            <w:rFonts w:asciiTheme="minorHAnsi" w:eastAsiaTheme="minorEastAsia" w:hAnsiTheme="minorHAnsi" w:cstheme="minorBidi"/>
            <w:sz w:val="22"/>
            <w:szCs w:val="22"/>
            <w:lang w:val="en-GB" w:eastAsia="en-GB"/>
          </w:rPr>
          <w:tab/>
        </w:r>
        <w:r w:rsidRPr="005472B6">
          <w:rPr>
            <w:rStyle w:val="Hyperlink"/>
          </w:rPr>
          <w:t>&lt;Artifact&gt; ConstraintSchemaDocumentSet</w:t>
        </w:r>
        <w:r>
          <w:rPr>
            <w:webHidden/>
          </w:rPr>
          <w:tab/>
        </w:r>
        <w:r>
          <w:rPr>
            <w:webHidden/>
          </w:rPr>
          <w:fldChar w:fldCharType="begin"/>
        </w:r>
        <w:r>
          <w:rPr>
            <w:webHidden/>
          </w:rPr>
          <w:instrText xml:space="preserve"> PAGEREF _Toc453659609 \h </w:instrText>
        </w:r>
        <w:r>
          <w:rPr>
            <w:webHidden/>
          </w:rPr>
        </w:r>
        <w:r>
          <w:rPr>
            <w:webHidden/>
          </w:rPr>
          <w:fldChar w:fldCharType="separate"/>
        </w:r>
        <w:r w:rsidR="008821D9">
          <w:rPr>
            <w:webHidden/>
          </w:rPr>
          <w:t>208</w:t>
        </w:r>
        <w:r>
          <w:rPr>
            <w:webHidden/>
          </w:rPr>
          <w:fldChar w:fldCharType="end"/>
        </w:r>
      </w:hyperlink>
    </w:p>
    <w:p w14:paraId="466B467D" w14:textId="77777777" w:rsidR="00831E6C" w:rsidRDefault="00831E6C">
      <w:pPr>
        <w:pStyle w:val="TOC3"/>
        <w:rPr>
          <w:rFonts w:asciiTheme="minorHAnsi" w:eastAsiaTheme="minorEastAsia" w:hAnsiTheme="minorHAnsi" w:cstheme="minorBidi"/>
          <w:sz w:val="22"/>
          <w:szCs w:val="22"/>
          <w:lang w:val="en-GB" w:eastAsia="en-GB"/>
        </w:rPr>
      </w:pPr>
      <w:hyperlink w:anchor="_Toc453659610" w:history="1">
        <w:r w:rsidRPr="005472B6">
          <w:rPr>
            <w:rStyle w:val="Hyperlink"/>
          </w:rPr>
          <w:t>8.5.29</w:t>
        </w:r>
        <w:r>
          <w:rPr>
            <w:rFonts w:asciiTheme="minorHAnsi" w:eastAsiaTheme="minorEastAsia" w:hAnsiTheme="minorHAnsi" w:cstheme="minorBidi"/>
            <w:sz w:val="22"/>
            <w:szCs w:val="22"/>
            <w:lang w:val="en-GB" w:eastAsia="en-GB"/>
          </w:rPr>
          <w:tab/>
        </w:r>
        <w:r w:rsidRPr="005472B6">
          <w:rPr>
            <w:rStyle w:val="Hyperlink"/>
          </w:rPr>
          <w:t>&lt;Artifact&gt; ContactInformationType</w:t>
        </w:r>
        <w:r>
          <w:rPr>
            <w:webHidden/>
          </w:rPr>
          <w:tab/>
        </w:r>
        <w:r>
          <w:rPr>
            <w:webHidden/>
          </w:rPr>
          <w:fldChar w:fldCharType="begin"/>
        </w:r>
        <w:r>
          <w:rPr>
            <w:webHidden/>
          </w:rPr>
          <w:instrText xml:space="preserve"> PAGEREF _Toc453659610 \h </w:instrText>
        </w:r>
        <w:r>
          <w:rPr>
            <w:webHidden/>
          </w:rPr>
        </w:r>
        <w:r>
          <w:rPr>
            <w:webHidden/>
          </w:rPr>
          <w:fldChar w:fldCharType="separate"/>
        </w:r>
        <w:r w:rsidR="008821D9">
          <w:rPr>
            <w:webHidden/>
          </w:rPr>
          <w:t>208</w:t>
        </w:r>
        <w:r>
          <w:rPr>
            <w:webHidden/>
          </w:rPr>
          <w:fldChar w:fldCharType="end"/>
        </w:r>
      </w:hyperlink>
    </w:p>
    <w:p w14:paraId="1C7BFE15" w14:textId="77777777" w:rsidR="00831E6C" w:rsidRDefault="00831E6C">
      <w:pPr>
        <w:pStyle w:val="TOC3"/>
        <w:rPr>
          <w:rFonts w:asciiTheme="minorHAnsi" w:eastAsiaTheme="minorEastAsia" w:hAnsiTheme="minorHAnsi" w:cstheme="minorBidi"/>
          <w:sz w:val="22"/>
          <w:szCs w:val="22"/>
          <w:lang w:val="en-GB" w:eastAsia="en-GB"/>
        </w:rPr>
      </w:pPr>
      <w:hyperlink w:anchor="_Toc453659611" w:history="1">
        <w:r w:rsidRPr="005472B6">
          <w:rPr>
            <w:rStyle w:val="Hyperlink"/>
          </w:rPr>
          <w:t>8.5.30</w:t>
        </w:r>
        <w:r>
          <w:rPr>
            <w:rFonts w:asciiTheme="minorHAnsi" w:eastAsiaTheme="minorEastAsia" w:hAnsiTheme="minorHAnsi" w:cstheme="minorBidi"/>
            <w:sz w:val="22"/>
            <w:szCs w:val="22"/>
            <w:lang w:val="en-GB" w:eastAsia="en-GB"/>
          </w:rPr>
          <w:tab/>
        </w:r>
        <w:r w:rsidRPr="005472B6">
          <w:rPr>
            <w:rStyle w:val="Hyperlink"/>
          </w:rPr>
          <w:t>&lt;Artifact&gt; DescribedType</w:t>
        </w:r>
        <w:r>
          <w:rPr>
            <w:webHidden/>
          </w:rPr>
          <w:tab/>
        </w:r>
        <w:r>
          <w:rPr>
            <w:webHidden/>
          </w:rPr>
          <w:fldChar w:fldCharType="begin"/>
        </w:r>
        <w:r>
          <w:rPr>
            <w:webHidden/>
          </w:rPr>
          <w:instrText xml:space="preserve"> PAGEREF _Toc453659611 \h </w:instrText>
        </w:r>
        <w:r>
          <w:rPr>
            <w:webHidden/>
          </w:rPr>
        </w:r>
        <w:r>
          <w:rPr>
            <w:webHidden/>
          </w:rPr>
          <w:fldChar w:fldCharType="separate"/>
        </w:r>
        <w:r w:rsidR="008821D9">
          <w:rPr>
            <w:webHidden/>
          </w:rPr>
          <w:t>208</w:t>
        </w:r>
        <w:r>
          <w:rPr>
            <w:webHidden/>
          </w:rPr>
          <w:fldChar w:fldCharType="end"/>
        </w:r>
      </w:hyperlink>
    </w:p>
    <w:p w14:paraId="5BCF28D8" w14:textId="77777777" w:rsidR="00831E6C" w:rsidRDefault="00831E6C">
      <w:pPr>
        <w:pStyle w:val="TOC3"/>
        <w:rPr>
          <w:rFonts w:asciiTheme="minorHAnsi" w:eastAsiaTheme="minorEastAsia" w:hAnsiTheme="minorHAnsi" w:cstheme="minorBidi"/>
          <w:sz w:val="22"/>
          <w:szCs w:val="22"/>
          <w:lang w:val="en-GB" w:eastAsia="en-GB"/>
        </w:rPr>
      </w:pPr>
      <w:hyperlink w:anchor="_Toc453659612" w:history="1">
        <w:r w:rsidRPr="005472B6">
          <w:rPr>
            <w:rStyle w:val="Hyperlink"/>
          </w:rPr>
          <w:t>8.5.31</w:t>
        </w:r>
        <w:r>
          <w:rPr>
            <w:rFonts w:asciiTheme="minorHAnsi" w:eastAsiaTheme="minorEastAsia" w:hAnsiTheme="minorHAnsi" w:cstheme="minorBidi"/>
            <w:sz w:val="22"/>
            <w:szCs w:val="22"/>
            <w:lang w:val="en-GB" w:eastAsia="en-GB"/>
          </w:rPr>
          <w:tab/>
        </w:r>
        <w:r w:rsidRPr="005472B6">
          <w:rPr>
            <w:rStyle w:val="Hyperlink"/>
          </w:rPr>
          <w:t>&lt;Artifact&gt; EntityRepresentation</w:t>
        </w:r>
        <w:r>
          <w:rPr>
            <w:webHidden/>
          </w:rPr>
          <w:tab/>
        </w:r>
        <w:r>
          <w:rPr>
            <w:webHidden/>
          </w:rPr>
          <w:fldChar w:fldCharType="begin"/>
        </w:r>
        <w:r>
          <w:rPr>
            <w:webHidden/>
          </w:rPr>
          <w:instrText xml:space="preserve"> PAGEREF _Toc453659612 \h </w:instrText>
        </w:r>
        <w:r>
          <w:rPr>
            <w:webHidden/>
          </w:rPr>
        </w:r>
        <w:r>
          <w:rPr>
            <w:webHidden/>
          </w:rPr>
          <w:fldChar w:fldCharType="separate"/>
        </w:r>
        <w:r w:rsidR="008821D9">
          <w:rPr>
            <w:webHidden/>
          </w:rPr>
          <w:t>209</w:t>
        </w:r>
        <w:r>
          <w:rPr>
            <w:webHidden/>
          </w:rPr>
          <w:fldChar w:fldCharType="end"/>
        </w:r>
      </w:hyperlink>
    </w:p>
    <w:p w14:paraId="355ECFAB" w14:textId="77777777" w:rsidR="00831E6C" w:rsidRDefault="00831E6C">
      <w:pPr>
        <w:pStyle w:val="TOC3"/>
        <w:rPr>
          <w:rFonts w:asciiTheme="minorHAnsi" w:eastAsiaTheme="minorEastAsia" w:hAnsiTheme="minorHAnsi" w:cstheme="minorBidi"/>
          <w:sz w:val="22"/>
          <w:szCs w:val="22"/>
          <w:lang w:val="en-GB" w:eastAsia="en-GB"/>
        </w:rPr>
      </w:pPr>
      <w:hyperlink w:anchor="_Toc453659613" w:history="1">
        <w:r w:rsidRPr="005472B6">
          <w:rPr>
            <w:rStyle w:val="Hyperlink"/>
          </w:rPr>
          <w:t>8.5.32</w:t>
        </w:r>
        <w:r>
          <w:rPr>
            <w:rFonts w:asciiTheme="minorHAnsi" w:eastAsiaTheme="minorEastAsia" w:hAnsiTheme="minorHAnsi" w:cstheme="minorBidi"/>
            <w:sz w:val="22"/>
            <w:szCs w:val="22"/>
            <w:lang w:val="en-GB" w:eastAsia="en-GB"/>
          </w:rPr>
          <w:tab/>
        </w:r>
        <w:r w:rsidRPr="005472B6">
          <w:rPr>
            <w:rStyle w:val="Hyperlink"/>
          </w:rPr>
          <w:t>&lt;Artifact&gt; EXIXMLSchemaType</w:t>
        </w:r>
        <w:r>
          <w:rPr>
            <w:webHidden/>
          </w:rPr>
          <w:tab/>
        </w:r>
        <w:r>
          <w:rPr>
            <w:webHidden/>
          </w:rPr>
          <w:fldChar w:fldCharType="begin"/>
        </w:r>
        <w:r>
          <w:rPr>
            <w:webHidden/>
          </w:rPr>
          <w:instrText xml:space="preserve"> PAGEREF _Toc453659613 \h </w:instrText>
        </w:r>
        <w:r>
          <w:rPr>
            <w:webHidden/>
          </w:rPr>
        </w:r>
        <w:r>
          <w:rPr>
            <w:webHidden/>
          </w:rPr>
          <w:fldChar w:fldCharType="separate"/>
        </w:r>
        <w:r w:rsidR="008821D9">
          <w:rPr>
            <w:webHidden/>
          </w:rPr>
          <w:t>209</w:t>
        </w:r>
        <w:r>
          <w:rPr>
            <w:webHidden/>
          </w:rPr>
          <w:fldChar w:fldCharType="end"/>
        </w:r>
      </w:hyperlink>
    </w:p>
    <w:p w14:paraId="1151ADDD" w14:textId="77777777" w:rsidR="00831E6C" w:rsidRDefault="00831E6C">
      <w:pPr>
        <w:pStyle w:val="TOC3"/>
        <w:rPr>
          <w:rFonts w:asciiTheme="minorHAnsi" w:eastAsiaTheme="minorEastAsia" w:hAnsiTheme="minorHAnsi" w:cstheme="minorBidi"/>
          <w:sz w:val="22"/>
          <w:szCs w:val="22"/>
          <w:lang w:val="en-GB" w:eastAsia="en-GB"/>
        </w:rPr>
      </w:pPr>
      <w:hyperlink w:anchor="_Toc453659614" w:history="1">
        <w:r w:rsidRPr="005472B6">
          <w:rPr>
            <w:rStyle w:val="Hyperlink"/>
          </w:rPr>
          <w:t>8.5.33</w:t>
        </w:r>
        <w:r>
          <w:rPr>
            <w:rFonts w:asciiTheme="minorHAnsi" w:eastAsiaTheme="minorEastAsia" w:hAnsiTheme="minorHAnsi" w:cstheme="minorBidi"/>
            <w:sz w:val="22"/>
            <w:szCs w:val="22"/>
            <w:lang w:val="en-GB" w:eastAsia="en-GB"/>
          </w:rPr>
          <w:tab/>
        </w:r>
        <w:r w:rsidRPr="005472B6">
          <w:rPr>
            <w:rStyle w:val="Hyperlink"/>
          </w:rPr>
          <w:t>&lt;Artifact&gt; FileSet</w:t>
        </w:r>
        <w:r>
          <w:rPr>
            <w:webHidden/>
          </w:rPr>
          <w:tab/>
        </w:r>
        <w:r>
          <w:rPr>
            <w:webHidden/>
          </w:rPr>
          <w:fldChar w:fldCharType="begin"/>
        </w:r>
        <w:r>
          <w:rPr>
            <w:webHidden/>
          </w:rPr>
          <w:instrText xml:space="preserve"> PAGEREF _Toc453659614 \h </w:instrText>
        </w:r>
        <w:r>
          <w:rPr>
            <w:webHidden/>
          </w:rPr>
        </w:r>
        <w:r>
          <w:rPr>
            <w:webHidden/>
          </w:rPr>
          <w:fldChar w:fldCharType="separate"/>
        </w:r>
        <w:r w:rsidR="008821D9">
          <w:rPr>
            <w:webHidden/>
          </w:rPr>
          <w:t>209</w:t>
        </w:r>
        <w:r>
          <w:rPr>
            <w:webHidden/>
          </w:rPr>
          <w:fldChar w:fldCharType="end"/>
        </w:r>
      </w:hyperlink>
    </w:p>
    <w:p w14:paraId="0587A97E" w14:textId="77777777" w:rsidR="00831E6C" w:rsidRDefault="00831E6C">
      <w:pPr>
        <w:pStyle w:val="TOC3"/>
        <w:rPr>
          <w:rFonts w:asciiTheme="minorHAnsi" w:eastAsiaTheme="minorEastAsia" w:hAnsiTheme="minorHAnsi" w:cstheme="minorBidi"/>
          <w:sz w:val="22"/>
          <w:szCs w:val="22"/>
          <w:lang w:val="en-GB" w:eastAsia="en-GB"/>
        </w:rPr>
      </w:pPr>
      <w:hyperlink w:anchor="_Toc453659615" w:history="1">
        <w:r w:rsidRPr="005472B6">
          <w:rPr>
            <w:rStyle w:val="Hyperlink"/>
          </w:rPr>
          <w:t>8.5.34</w:t>
        </w:r>
        <w:r>
          <w:rPr>
            <w:rFonts w:asciiTheme="minorHAnsi" w:eastAsiaTheme="minorEastAsia" w:hAnsiTheme="minorHAnsi" w:cstheme="minorBidi"/>
            <w:sz w:val="22"/>
            <w:szCs w:val="22"/>
            <w:lang w:val="en-GB" w:eastAsia="en-GB"/>
          </w:rPr>
          <w:tab/>
        </w:r>
        <w:r w:rsidRPr="005472B6">
          <w:rPr>
            <w:rStyle w:val="Hyperlink"/>
          </w:rPr>
          <w:t>&lt;Artifact&gt; FileSetType</w:t>
        </w:r>
        <w:r>
          <w:rPr>
            <w:webHidden/>
          </w:rPr>
          <w:tab/>
        </w:r>
        <w:r>
          <w:rPr>
            <w:webHidden/>
          </w:rPr>
          <w:fldChar w:fldCharType="begin"/>
        </w:r>
        <w:r>
          <w:rPr>
            <w:webHidden/>
          </w:rPr>
          <w:instrText xml:space="preserve"> PAGEREF _Toc453659615 \h </w:instrText>
        </w:r>
        <w:r>
          <w:rPr>
            <w:webHidden/>
          </w:rPr>
        </w:r>
        <w:r>
          <w:rPr>
            <w:webHidden/>
          </w:rPr>
          <w:fldChar w:fldCharType="separate"/>
        </w:r>
        <w:r w:rsidR="008821D9">
          <w:rPr>
            <w:webHidden/>
          </w:rPr>
          <w:t>209</w:t>
        </w:r>
        <w:r>
          <w:rPr>
            <w:webHidden/>
          </w:rPr>
          <w:fldChar w:fldCharType="end"/>
        </w:r>
      </w:hyperlink>
    </w:p>
    <w:p w14:paraId="407DEEB6" w14:textId="77777777" w:rsidR="00831E6C" w:rsidRDefault="00831E6C">
      <w:pPr>
        <w:pStyle w:val="TOC3"/>
        <w:rPr>
          <w:rFonts w:asciiTheme="minorHAnsi" w:eastAsiaTheme="minorEastAsia" w:hAnsiTheme="minorHAnsi" w:cstheme="minorBidi"/>
          <w:sz w:val="22"/>
          <w:szCs w:val="22"/>
          <w:lang w:val="en-GB" w:eastAsia="en-GB"/>
        </w:rPr>
      </w:pPr>
      <w:hyperlink w:anchor="_Toc453659616" w:history="1">
        <w:r w:rsidRPr="005472B6">
          <w:rPr>
            <w:rStyle w:val="Hyperlink"/>
          </w:rPr>
          <w:t>8.5.35</w:t>
        </w:r>
        <w:r>
          <w:rPr>
            <w:rFonts w:asciiTheme="minorHAnsi" w:eastAsiaTheme="minorEastAsia" w:hAnsiTheme="minorHAnsi" w:cstheme="minorBidi"/>
            <w:sz w:val="22"/>
            <w:szCs w:val="22"/>
            <w:lang w:val="en-GB" w:eastAsia="en-GB"/>
          </w:rPr>
          <w:tab/>
        </w:r>
        <w:r w:rsidRPr="005472B6">
          <w:rPr>
            <w:rStyle w:val="Hyperlink"/>
          </w:rPr>
          <w:t>&lt;Artifact&gt; IEPConformanceTargetType</w:t>
        </w:r>
        <w:r>
          <w:rPr>
            <w:webHidden/>
          </w:rPr>
          <w:tab/>
        </w:r>
        <w:r>
          <w:rPr>
            <w:webHidden/>
          </w:rPr>
          <w:fldChar w:fldCharType="begin"/>
        </w:r>
        <w:r>
          <w:rPr>
            <w:webHidden/>
          </w:rPr>
          <w:instrText xml:space="preserve"> PAGEREF _Toc453659616 \h </w:instrText>
        </w:r>
        <w:r>
          <w:rPr>
            <w:webHidden/>
          </w:rPr>
        </w:r>
        <w:r>
          <w:rPr>
            <w:webHidden/>
          </w:rPr>
          <w:fldChar w:fldCharType="separate"/>
        </w:r>
        <w:r w:rsidR="008821D9">
          <w:rPr>
            <w:webHidden/>
          </w:rPr>
          <w:t>210</w:t>
        </w:r>
        <w:r>
          <w:rPr>
            <w:webHidden/>
          </w:rPr>
          <w:fldChar w:fldCharType="end"/>
        </w:r>
      </w:hyperlink>
    </w:p>
    <w:p w14:paraId="3A3B8ED7" w14:textId="77777777" w:rsidR="00831E6C" w:rsidRDefault="00831E6C">
      <w:pPr>
        <w:pStyle w:val="TOC3"/>
        <w:rPr>
          <w:rFonts w:asciiTheme="minorHAnsi" w:eastAsiaTheme="minorEastAsia" w:hAnsiTheme="minorHAnsi" w:cstheme="minorBidi"/>
          <w:sz w:val="22"/>
          <w:szCs w:val="22"/>
          <w:lang w:val="en-GB" w:eastAsia="en-GB"/>
        </w:rPr>
      </w:pPr>
      <w:hyperlink w:anchor="_Toc453659617" w:history="1">
        <w:r w:rsidRPr="005472B6">
          <w:rPr>
            <w:rStyle w:val="Hyperlink"/>
          </w:rPr>
          <w:t>8.5.36</w:t>
        </w:r>
        <w:r>
          <w:rPr>
            <w:rFonts w:asciiTheme="minorHAnsi" w:eastAsiaTheme="minorEastAsia" w:hAnsiTheme="minorHAnsi" w:cstheme="minorBidi"/>
            <w:sz w:val="22"/>
            <w:szCs w:val="22"/>
            <w:lang w:val="en-GB" w:eastAsia="en-GB"/>
          </w:rPr>
          <w:tab/>
        </w:r>
        <w:r w:rsidRPr="005472B6">
          <w:rPr>
            <w:rStyle w:val="Hyperlink"/>
          </w:rPr>
          <w:t>&lt;Artifact&gt; ModelPackageDescription</w:t>
        </w:r>
        <w:r>
          <w:rPr>
            <w:webHidden/>
          </w:rPr>
          <w:tab/>
        </w:r>
        <w:r>
          <w:rPr>
            <w:webHidden/>
          </w:rPr>
          <w:fldChar w:fldCharType="begin"/>
        </w:r>
        <w:r>
          <w:rPr>
            <w:webHidden/>
          </w:rPr>
          <w:instrText xml:space="preserve"> PAGEREF _Toc453659617 \h </w:instrText>
        </w:r>
        <w:r>
          <w:rPr>
            <w:webHidden/>
          </w:rPr>
        </w:r>
        <w:r>
          <w:rPr>
            <w:webHidden/>
          </w:rPr>
          <w:fldChar w:fldCharType="separate"/>
        </w:r>
        <w:r w:rsidR="008821D9">
          <w:rPr>
            <w:webHidden/>
          </w:rPr>
          <w:t>210</w:t>
        </w:r>
        <w:r>
          <w:rPr>
            <w:webHidden/>
          </w:rPr>
          <w:fldChar w:fldCharType="end"/>
        </w:r>
      </w:hyperlink>
    </w:p>
    <w:p w14:paraId="19E395F7" w14:textId="77777777" w:rsidR="00831E6C" w:rsidRDefault="00831E6C">
      <w:pPr>
        <w:pStyle w:val="TOC3"/>
        <w:rPr>
          <w:rFonts w:asciiTheme="minorHAnsi" w:eastAsiaTheme="minorEastAsia" w:hAnsiTheme="minorHAnsi" w:cstheme="minorBidi"/>
          <w:sz w:val="22"/>
          <w:szCs w:val="22"/>
          <w:lang w:val="en-GB" w:eastAsia="en-GB"/>
        </w:rPr>
      </w:pPr>
      <w:hyperlink w:anchor="_Toc453659618" w:history="1">
        <w:r w:rsidRPr="005472B6">
          <w:rPr>
            <w:rStyle w:val="Hyperlink"/>
          </w:rPr>
          <w:t>8.5.37</w:t>
        </w:r>
        <w:r>
          <w:rPr>
            <w:rFonts w:asciiTheme="minorHAnsi" w:eastAsiaTheme="minorEastAsia" w:hAnsiTheme="minorHAnsi" w:cstheme="minorBidi"/>
            <w:sz w:val="22"/>
            <w:szCs w:val="22"/>
            <w:lang w:val="en-GB" w:eastAsia="en-GB"/>
          </w:rPr>
          <w:tab/>
        </w:r>
        <w:r w:rsidRPr="005472B6">
          <w:rPr>
            <w:rStyle w:val="Hyperlink"/>
          </w:rPr>
          <w:t>&lt;Artifact&gt; OrganizationType</w:t>
        </w:r>
        <w:r>
          <w:rPr>
            <w:webHidden/>
          </w:rPr>
          <w:tab/>
        </w:r>
        <w:r>
          <w:rPr>
            <w:webHidden/>
          </w:rPr>
          <w:fldChar w:fldCharType="begin"/>
        </w:r>
        <w:r>
          <w:rPr>
            <w:webHidden/>
          </w:rPr>
          <w:instrText xml:space="preserve"> PAGEREF _Toc453659618 \h </w:instrText>
        </w:r>
        <w:r>
          <w:rPr>
            <w:webHidden/>
          </w:rPr>
        </w:r>
        <w:r>
          <w:rPr>
            <w:webHidden/>
          </w:rPr>
          <w:fldChar w:fldCharType="separate"/>
        </w:r>
        <w:r w:rsidR="008821D9">
          <w:rPr>
            <w:webHidden/>
          </w:rPr>
          <w:t>223</w:t>
        </w:r>
        <w:r>
          <w:rPr>
            <w:webHidden/>
          </w:rPr>
          <w:fldChar w:fldCharType="end"/>
        </w:r>
      </w:hyperlink>
    </w:p>
    <w:p w14:paraId="4AFCDFA0" w14:textId="77777777" w:rsidR="00831E6C" w:rsidRDefault="00831E6C">
      <w:pPr>
        <w:pStyle w:val="TOC3"/>
        <w:rPr>
          <w:rFonts w:asciiTheme="minorHAnsi" w:eastAsiaTheme="minorEastAsia" w:hAnsiTheme="minorHAnsi" w:cstheme="minorBidi"/>
          <w:sz w:val="22"/>
          <w:szCs w:val="22"/>
          <w:lang w:val="en-GB" w:eastAsia="en-GB"/>
        </w:rPr>
      </w:pPr>
      <w:hyperlink w:anchor="_Toc453659619" w:history="1">
        <w:r w:rsidRPr="005472B6">
          <w:rPr>
            <w:rStyle w:val="Hyperlink"/>
          </w:rPr>
          <w:t>8.5.38</w:t>
        </w:r>
        <w:r>
          <w:rPr>
            <w:rFonts w:asciiTheme="minorHAnsi" w:eastAsiaTheme="minorEastAsia" w:hAnsiTheme="minorHAnsi" w:cstheme="minorBidi"/>
            <w:sz w:val="22"/>
            <w:szCs w:val="22"/>
            <w:lang w:val="en-GB" w:eastAsia="en-GB"/>
          </w:rPr>
          <w:tab/>
        </w:r>
        <w:r w:rsidRPr="005472B6">
          <w:rPr>
            <w:rStyle w:val="Hyperlink"/>
          </w:rPr>
          <w:t>&lt;Artifact&gt; PersonType</w:t>
        </w:r>
        <w:r>
          <w:rPr>
            <w:webHidden/>
          </w:rPr>
          <w:tab/>
        </w:r>
        <w:r>
          <w:rPr>
            <w:webHidden/>
          </w:rPr>
          <w:fldChar w:fldCharType="begin"/>
        </w:r>
        <w:r>
          <w:rPr>
            <w:webHidden/>
          </w:rPr>
          <w:instrText xml:space="preserve"> PAGEREF _Toc453659619 \h </w:instrText>
        </w:r>
        <w:r>
          <w:rPr>
            <w:webHidden/>
          </w:rPr>
        </w:r>
        <w:r>
          <w:rPr>
            <w:webHidden/>
          </w:rPr>
          <w:fldChar w:fldCharType="separate"/>
        </w:r>
        <w:r w:rsidR="008821D9">
          <w:rPr>
            <w:webHidden/>
          </w:rPr>
          <w:t>223</w:t>
        </w:r>
        <w:r>
          <w:rPr>
            <w:webHidden/>
          </w:rPr>
          <w:fldChar w:fldCharType="end"/>
        </w:r>
      </w:hyperlink>
    </w:p>
    <w:p w14:paraId="621BCE1F" w14:textId="77777777" w:rsidR="00831E6C" w:rsidRDefault="00831E6C">
      <w:pPr>
        <w:pStyle w:val="TOC3"/>
        <w:rPr>
          <w:rFonts w:asciiTheme="minorHAnsi" w:eastAsiaTheme="minorEastAsia" w:hAnsiTheme="minorHAnsi" w:cstheme="minorBidi"/>
          <w:sz w:val="22"/>
          <w:szCs w:val="22"/>
          <w:lang w:val="en-GB" w:eastAsia="en-GB"/>
        </w:rPr>
      </w:pPr>
      <w:hyperlink w:anchor="_Toc453659620" w:history="1">
        <w:r w:rsidRPr="005472B6">
          <w:rPr>
            <w:rStyle w:val="Hyperlink"/>
          </w:rPr>
          <w:t>8.5.39</w:t>
        </w:r>
        <w:r>
          <w:rPr>
            <w:rFonts w:asciiTheme="minorHAnsi" w:eastAsiaTheme="minorEastAsia" w:hAnsiTheme="minorHAnsi" w:cstheme="minorBidi"/>
            <w:sz w:val="22"/>
            <w:szCs w:val="22"/>
            <w:lang w:val="en-GB" w:eastAsia="en-GB"/>
          </w:rPr>
          <w:tab/>
        </w:r>
        <w:r w:rsidRPr="005472B6">
          <w:rPr>
            <w:rStyle w:val="Hyperlink"/>
          </w:rPr>
          <w:t>&lt;Artifact&gt; QualifiedNamesType</w:t>
        </w:r>
        <w:r>
          <w:rPr>
            <w:webHidden/>
          </w:rPr>
          <w:tab/>
        </w:r>
        <w:r>
          <w:rPr>
            <w:webHidden/>
          </w:rPr>
          <w:fldChar w:fldCharType="begin"/>
        </w:r>
        <w:r>
          <w:rPr>
            <w:webHidden/>
          </w:rPr>
          <w:instrText xml:space="preserve"> PAGEREF _Toc453659620 \h </w:instrText>
        </w:r>
        <w:r>
          <w:rPr>
            <w:webHidden/>
          </w:rPr>
        </w:r>
        <w:r>
          <w:rPr>
            <w:webHidden/>
          </w:rPr>
          <w:fldChar w:fldCharType="separate"/>
        </w:r>
        <w:r w:rsidR="008821D9">
          <w:rPr>
            <w:webHidden/>
          </w:rPr>
          <w:t>223</w:t>
        </w:r>
        <w:r>
          <w:rPr>
            <w:webHidden/>
          </w:rPr>
          <w:fldChar w:fldCharType="end"/>
        </w:r>
      </w:hyperlink>
    </w:p>
    <w:p w14:paraId="5FBF62A9" w14:textId="77777777" w:rsidR="00831E6C" w:rsidRDefault="00831E6C">
      <w:pPr>
        <w:pStyle w:val="TOC3"/>
        <w:rPr>
          <w:rFonts w:asciiTheme="minorHAnsi" w:eastAsiaTheme="minorEastAsia" w:hAnsiTheme="minorHAnsi" w:cstheme="minorBidi"/>
          <w:sz w:val="22"/>
          <w:szCs w:val="22"/>
          <w:lang w:val="en-GB" w:eastAsia="en-GB"/>
        </w:rPr>
      </w:pPr>
      <w:hyperlink w:anchor="_Toc453659621" w:history="1">
        <w:r w:rsidRPr="005472B6">
          <w:rPr>
            <w:rStyle w:val="Hyperlink"/>
          </w:rPr>
          <w:t>8.5.40</w:t>
        </w:r>
        <w:r>
          <w:rPr>
            <w:rFonts w:asciiTheme="minorHAnsi" w:eastAsiaTheme="minorEastAsia" w:hAnsiTheme="minorHAnsi" w:cstheme="minorBidi"/>
            <w:sz w:val="22"/>
            <w:szCs w:val="22"/>
            <w:lang w:val="en-GB" w:eastAsia="en-GB"/>
          </w:rPr>
          <w:tab/>
        </w:r>
        <w:r w:rsidRPr="005472B6">
          <w:rPr>
            <w:rStyle w:val="Hyperlink"/>
          </w:rPr>
          <w:t>&lt;Artifact&gt; RelaxNGValidationType</w:t>
        </w:r>
        <w:r>
          <w:rPr>
            <w:webHidden/>
          </w:rPr>
          <w:tab/>
        </w:r>
        <w:r>
          <w:rPr>
            <w:webHidden/>
          </w:rPr>
          <w:fldChar w:fldCharType="begin"/>
        </w:r>
        <w:r>
          <w:rPr>
            <w:webHidden/>
          </w:rPr>
          <w:instrText xml:space="preserve"> PAGEREF _Toc453659621 \h </w:instrText>
        </w:r>
        <w:r>
          <w:rPr>
            <w:webHidden/>
          </w:rPr>
        </w:r>
        <w:r>
          <w:rPr>
            <w:webHidden/>
          </w:rPr>
          <w:fldChar w:fldCharType="separate"/>
        </w:r>
        <w:r w:rsidR="008821D9">
          <w:rPr>
            <w:webHidden/>
          </w:rPr>
          <w:t>223</w:t>
        </w:r>
        <w:r>
          <w:rPr>
            <w:webHidden/>
          </w:rPr>
          <w:fldChar w:fldCharType="end"/>
        </w:r>
      </w:hyperlink>
    </w:p>
    <w:p w14:paraId="4C38E0B5" w14:textId="77777777" w:rsidR="00831E6C" w:rsidRDefault="00831E6C">
      <w:pPr>
        <w:pStyle w:val="TOC3"/>
        <w:rPr>
          <w:rFonts w:asciiTheme="minorHAnsi" w:eastAsiaTheme="minorEastAsia" w:hAnsiTheme="minorHAnsi" w:cstheme="minorBidi"/>
          <w:sz w:val="22"/>
          <w:szCs w:val="22"/>
          <w:lang w:val="en-GB" w:eastAsia="en-GB"/>
        </w:rPr>
      </w:pPr>
      <w:hyperlink w:anchor="_Toc453659622" w:history="1">
        <w:r w:rsidRPr="005472B6">
          <w:rPr>
            <w:rStyle w:val="Hyperlink"/>
          </w:rPr>
          <w:t>8.5.41</w:t>
        </w:r>
        <w:r>
          <w:rPr>
            <w:rFonts w:asciiTheme="minorHAnsi" w:eastAsiaTheme="minorEastAsia" w:hAnsiTheme="minorHAnsi" w:cstheme="minorBidi"/>
            <w:sz w:val="22"/>
            <w:szCs w:val="22"/>
            <w:lang w:val="en-GB" w:eastAsia="en-GB"/>
          </w:rPr>
          <w:tab/>
        </w:r>
        <w:r w:rsidRPr="005472B6">
          <w:rPr>
            <w:rStyle w:val="Hyperlink"/>
          </w:rPr>
          <w:t>&lt;Artifact&gt; SchemaDocumentSet</w:t>
        </w:r>
        <w:r>
          <w:rPr>
            <w:webHidden/>
          </w:rPr>
          <w:tab/>
        </w:r>
        <w:r>
          <w:rPr>
            <w:webHidden/>
          </w:rPr>
          <w:fldChar w:fldCharType="begin"/>
        </w:r>
        <w:r>
          <w:rPr>
            <w:webHidden/>
          </w:rPr>
          <w:instrText xml:space="preserve"> PAGEREF _Toc453659622 \h </w:instrText>
        </w:r>
        <w:r>
          <w:rPr>
            <w:webHidden/>
          </w:rPr>
        </w:r>
        <w:r>
          <w:rPr>
            <w:webHidden/>
          </w:rPr>
          <w:fldChar w:fldCharType="separate"/>
        </w:r>
        <w:r w:rsidR="008821D9">
          <w:rPr>
            <w:webHidden/>
          </w:rPr>
          <w:t>224</w:t>
        </w:r>
        <w:r>
          <w:rPr>
            <w:webHidden/>
          </w:rPr>
          <w:fldChar w:fldCharType="end"/>
        </w:r>
      </w:hyperlink>
    </w:p>
    <w:p w14:paraId="3D116E80" w14:textId="77777777" w:rsidR="00831E6C" w:rsidRDefault="00831E6C">
      <w:pPr>
        <w:pStyle w:val="TOC3"/>
        <w:rPr>
          <w:rFonts w:asciiTheme="minorHAnsi" w:eastAsiaTheme="minorEastAsia" w:hAnsiTheme="minorHAnsi" w:cstheme="minorBidi"/>
          <w:sz w:val="22"/>
          <w:szCs w:val="22"/>
          <w:lang w:val="en-GB" w:eastAsia="en-GB"/>
        </w:rPr>
      </w:pPr>
      <w:hyperlink w:anchor="_Toc453659623" w:history="1">
        <w:r w:rsidRPr="005472B6">
          <w:rPr>
            <w:rStyle w:val="Hyperlink"/>
          </w:rPr>
          <w:t>8.5.42</w:t>
        </w:r>
        <w:r>
          <w:rPr>
            <w:rFonts w:asciiTheme="minorHAnsi" w:eastAsiaTheme="minorEastAsia" w:hAnsiTheme="minorHAnsi" w:cstheme="minorBidi"/>
            <w:sz w:val="22"/>
            <w:szCs w:val="22"/>
            <w:lang w:val="en-GB" w:eastAsia="en-GB"/>
          </w:rPr>
          <w:tab/>
        </w:r>
        <w:r w:rsidRPr="005472B6">
          <w:rPr>
            <w:rStyle w:val="Hyperlink"/>
          </w:rPr>
          <w:t>&lt;Artifact&gt; SchemaDocumentSetType</w:t>
        </w:r>
        <w:r>
          <w:rPr>
            <w:webHidden/>
          </w:rPr>
          <w:tab/>
        </w:r>
        <w:r>
          <w:rPr>
            <w:webHidden/>
          </w:rPr>
          <w:fldChar w:fldCharType="begin"/>
        </w:r>
        <w:r>
          <w:rPr>
            <w:webHidden/>
          </w:rPr>
          <w:instrText xml:space="preserve"> PAGEREF _Toc453659623 \h </w:instrText>
        </w:r>
        <w:r>
          <w:rPr>
            <w:webHidden/>
          </w:rPr>
        </w:r>
        <w:r>
          <w:rPr>
            <w:webHidden/>
          </w:rPr>
          <w:fldChar w:fldCharType="separate"/>
        </w:r>
        <w:r w:rsidR="008821D9">
          <w:rPr>
            <w:webHidden/>
          </w:rPr>
          <w:t>224</w:t>
        </w:r>
        <w:r>
          <w:rPr>
            <w:webHidden/>
          </w:rPr>
          <w:fldChar w:fldCharType="end"/>
        </w:r>
      </w:hyperlink>
    </w:p>
    <w:p w14:paraId="60C8E9CF" w14:textId="77777777" w:rsidR="00831E6C" w:rsidRDefault="00831E6C">
      <w:pPr>
        <w:pStyle w:val="TOC3"/>
        <w:rPr>
          <w:rFonts w:asciiTheme="minorHAnsi" w:eastAsiaTheme="minorEastAsia" w:hAnsiTheme="minorHAnsi" w:cstheme="minorBidi"/>
          <w:sz w:val="22"/>
          <w:szCs w:val="22"/>
          <w:lang w:val="en-GB" w:eastAsia="en-GB"/>
        </w:rPr>
      </w:pPr>
      <w:hyperlink w:anchor="_Toc453659624" w:history="1">
        <w:r w:rsidRPr="005472B6">
          <w:rPr>
            <w:rStyle w:val="Hyperlink"/>
          </w:rPr>
          <w:t>8.5.43</w:t>
        </w:r>
        <w:r>
          <w:rPr>
            <w:rFonts w:asciiTheme="minorHAnsi" w:eastAsiaTheme="minorEastAsia" w:hAnsiTheme="minorHAnsi" w:cstheme="minorBidi"/>
            <w:sz w:val="22"/>
            <w:szCs w:val="22"/>
            <w:lang w:val="en-GB" w:eastAsia="en-GB"/>
          </w:rPr>
          <w:tab/>
        </w:r>
        <w:r w:rsidRPr="005472B6">
          <w:rPr>
            <w:rStyle w:val="Hyperlink"/>
          </w:rPr>
          <w:t>&lt;Artifact&gt; SchematronValidationType</w:t>
        </w:r>
        <w:r>
          <w:rPr>
            <w:webHidden/>
          </w:rPr>
          <w:tab/>
        </w:r>
        <w:r>
          <w:rPr>
            <w:webHidden/>
          </w:rPr>
          <w:fldChar w:fldCharType="begin"/>
        </w:r>
        <w:r>
          <w:rPr>
            <w:webHidden/>
          </w:rPr>
          <w:instrText xml:space="preserve"> PAGEREF _Toc453659624 \h </w:instrText>
        </w:r>
        <w:r>
          <w:rPr>
            <w:webHidden/>
          </w:rPr>
        </w:r>
        <w:r>
          <w:rPr>
            <w:webHidden/>
          </w:rPr>
          <w:fldChar w:fldCharType="separate"/>
        </w:r>
        <w:r w:rsidR="008821D9">
          <w:rPr>
            <w:webHidden/>
          </w:rPr>
          <w:t>224</w:t>
        </w:r>
        <w:r>
          <w:rPr>
            <w:webHidden/>
          </w:rPr>
          <w:fldChar w:fldCharType="end"/>
        </w:r>
      </w:hyperlink>
    </w:p>
    <w:p w14:paraId="16BE84B7" w14:textId="77777777" w:rsidR="00831E6C" w:rsidRDefault="00831E6C">
      <w:pPr>
        <w:pStyle w:val="TOC3"/>
        <w:rPr>
          <w:rFonts w:asciiTheme="minorHAnsi" w:eastAsiaTheme="minorEastAsia" w:hAnsiTheme="minorHAnsi" w:cstheme="minorBidi"/>
          <w:sz w:val="22"/>
          <w:szCs w:val="22"/>
          <w:lang w:val="en-GB" w:eastAsia="en-GB"/>
        </w:rPr>
      </w:pPr>
      <w:hyperlink w:anchor="_Toc453659625" w:history="1">
        <w:r w:rsidRPr="005472B6">
          <w:rPr>
            <w:rStyle w:val="Hyperlink"/>
          </w:rPr>
          <w:t>8.5.44</w:t>
        </w:r>
        <w:r>
          <w:rPr>
            <w:rFonts w:asciiTheme="minorHAnsi" w:eastAsiaTheme="minorEastAsia" w:hAnsiTheme="minorHAnsi" w:cstheme="minorBidi"/>
            <w:sz w:val="22"/>
            <w:szCs w:val="22"/>
            <w:lang w:val="en-GB" w:eastAsia="en-GB"/>
          </w:rPr>
          <w:tab/>
        </w:r>
        <w:r w:rsidRPr="005472B6">
          <w:rPr>
            <w:rStyle w:val="Hyperlink"/>
          </w:rPr>
          <w:t>&lt;Artifact&gt; TextRuleType</w:t>
        </w:r>
        <w:r>
          <w:rPr>
            <w:webHidden/>
          </w:rPr>
          <w:tab/>
        </w:r>
        <w:r>
          <w:rPr>
            <w:webHidden/>
          </w:rPr>
          <w:fldChar w:fldCharType="begin"/>
        </w:r>
        <w:r>
          <w:rPr>
            <w:webHidden/>
          </w:rPr>
          <w:instrText xml:space="preserve"> PAGEREF _Toc453659625 \h </w:instrText>
        </w:r>
        <w:r>
          <w:rPr>
            <w:webHidden/>
          </w:rPr>
        </w:r>
        <w:r>
          <w:rPr>
            <w:webHidden/>
          </w:rPr>
          <w:fldChar w:fldCharType="separate"/>
        </w:r>
        <w:r w:rsidR="008821D9">
          <w:rPr>
            <w:webHidden/>
          </w:rPr>
          <w:t>225</w:t>
        </w:r>
        <w:r>
          <w:rPr>
            <w:webHidden/>
          </w:rPr>
          <w:fldChar w:fldCharType="end"/>
        </w:r>
      </w:hyperlink>
    </w:p>
    <w:p w14:paraId="25F62425" w14:textId="77777777" w:rsidR="00831E6C" w:rsidRDefault="00831E6C">
      <w:pPr>
        <w:pStyle w:val="TOC3"/>
        <w:rPr>
          <w:rFonts w:asciiTheme="minorHAnsi" w:eastAsiaTheme="minorEastAsia" w:hAnsiTheme="minorHAnsi" w:cstheme="minorBidi"/>
          <w:sz w:val="22"/>
          <w:szCs w:val="22"/>
          <w:lang w:val="en-GB" w:eastAsia="en-GB"/>
        </w:rPr>
      </w:pPr>
      <w:hyperlink w:anchor="_Toc453659626" w:history="1">
        <w:r w:rsidRPr="005472B6">
          <w:rPr>
            <w:rStyle w:val="Hyperlink"/>
          </w:rPr>
          <w:t>8.5.45</w:t>
        </w:r>
        <w:r>
          <w:rPr>
            <w:rFonts w:asciiTheme="minorHAnsi" w:eastAsiaTheme="minorEastAsia" w:hAnsiTheme="minorHAnsi" w:cstheme="minorBidi"/>
            <w:sz w:val="22"/>
            <w:szCs w:val="22"/>
            <w:lang w:val="en-GB" w:eastAsia="en-GB"/>
          </w:rPr>
          <w:tab/>
        </w:r>
        <w:r w:rsidRPr="005472B6">
          <w:rPr>
            <w:rStyle w:val="Hyperlink"/>
          </w:rPr>
          <w:t>&lt;Artifact&gt; ValidityConstraintType</w:t>
        </w:r>
        <w:r>
          <w:rPr>
            <w:webHidden/>
          </w:rPr>
          <w:tab/>
        </w:r>
        <w:r>
          <w:rPr>
            <w:webHidden/>
          </w:rPr>
          <w:fldChar w:fldCharType="begin"/>
        </w:r>
        <w:r>
          <w:rPr>
            <w:webHidden/>
          </w:rPr>
          <w:instrText xml:space="preserve"> PAGEREF _Toc453659626 \h </w:instrText>
        </w:r>
        <w:r>
          <w:rPr>
            <w:webHidden/>
          </w:rPr>
        </w:r>
        <w:r>
          <w:rPr>
            <w:webHidden/>
          </w:rPr>
          <w:fldChar w:fldCharType="separate"/>
        </w:r>
        <w:r w:rsidR="008821D9">
          <w:rPr>
            <w:webHidden/>
          </w:rPr>
          <w:t>225</w:t>
        </w:r>
        <w:r>
          <w:rPr>
            <w:webHidden/>
          </w:rPr>
          <w:fldChar w:fldCharType="end"/>
        </w:r>
      </w:hyperlink>
    </w:p>
    <w:p w14:paraId="6ED553BD" w14:textId="77777777" w:rsidR="00831E6C" w:rsidRDefault="00831E6C">
      <w:pPr>
        <w:pStyle w:val="TOC3"/>
        <w:rPr>
          <w:rFonts w:asciiTheme="minorHAnsi" w:eastAsiaTheme="minorEastAsia" w:hAnsiTheme="minorHAnsi" w:cstheme="minorBidi"/>
          <w:sz w:val="22"/>
          <w:szCs w:val="22"/>
          <w:lang w:val="en-GB" w:eastAsia="en-GB"/>
        </w:rPr>
      </w:pPr>
      <w:hyperlink w:anchor="_Toc453659627" w:history="1">
        <w:r w:rsidRPr="005472B6">
          <w:rPr>
            <w:rStyle w:val="Hyperlink"/>
          </w:rPr>
          <w:t>8.5.46</w:t>
        </w:r>
        <w:r>
          <w:rPr>
            <w:rFonts w:asciiTheme="minorHAnsi" w:eastAsiaTheme="minorEastAsia" w:hAnsiTheme="minorHAnsi" w:cstheme="minorBidi"/>
            <w:sz w:val="22"/>
            <w:szCs w:val="22"/>
            <w:lang w:val="en-GB" w:eastAsia="en-GB"/>
          </w:rPr>
          <w:tab/>
        </w:r>
        <w:r w:rsidRPr="005472B6">
          <w:rPr>
            <w:rStyle w:val="Hyperlink"/>
          </w:rPr>
          <w:t>&lt;Artifact&gt; ValidityConstraintWithContextType</w:t>
        </w:r>
        <w:r>
          <w:rPr>
            <w:webHidden/>
          </w:rPr>
          <w:tab/>
        </w:r>
        <w:r>
          <w:rPr>
            <w:webHidden/>
          </w:rPr>
          <w:fldChar w:fldCharType="begin"/>
        </w:r>
        <w:r>
          <w:rPr>
            <w:webHidden/>
          </w:rPr>
          <w:instrText xml:space="preserve"> PAGEREF _Toc453659627 \h </w:instrText>
        </w:r>
        <w:r>
          <w:rPr>
            <w:webHidden/>
          </w:rPr>
        </w:r>
        <w:r>
          <w:rPr>
            <w:webHidden/>
          </w:rPr>
          <w:fldChar w:fldCharType="separate"/>
        </w:r>
        <w:r w:rsidR="008821D9">
          <w:rPr>
            <w:webHidden/>
          </w:rPr>
          <w:t>225</w:t>
        </w:r>
        <w:r>
          <w:rPr>
            <w:webHidden/>
          </w:rPr>
          <w:fldChar w:fldCharType="end"/>
        </w:r>
      </w:hyperlink>
    </w:p>
    <w:p w14:paraId="08FA71A0" w14:textId="77777777" w:rsidR="00831E6C" w:rsidRDefault="00831E6C">
      <w:pPr>
        <w:pStyle w:val="TOC3"/>
        <w:rPr>
          <w:rFonts w:asciiTheme="minorHAnsi" w:eastAsiaTheme="minorEastAsia" w:hAnsiTheme="minorHAnsi" w:cstheme="minorBidi"/>
          <w:sz w:val="22"/>
          <w:szCs w:val="22"/>
          <w:lang w:val="en-GB" w:eastAsia="en-GB"/>
        </w:rPr>
      </w:pPr>
      <w:hyperlink w:anchor="_Toc453659628" w:history="1">
        <w:r w:rsidRPr="005472B6">
          <w:rPr>
            <w:rStyle w:val="Hyperlink"/>
          </w:rPr>
          <w:t>8.5.47</w:t>
        </w:r>
        <w:r>
          <w:rPr>
            <w:rFonts w:asciiTheme="minorHAnsi" w:eastAsiaTheme="minorEastAsia" w:hAnsiTheme="minorHAnsi" w:cstheme="minorBidi"/>
            <w:sz w:val="22"/>
            <w:szCs w:val="22"/>
            <w:lang w:val="en-GB" w:eastAsia="en-GB"/>
          </w:rPr>
          <w:tab/>
        </w:r>
        <w:r w:rsidRPr="005472B6">
          <w:rPr>
            <w:rStyle w:val="Hyperlink"/>
          </w:rPr>
          <w:t>&lt;Artifact&gt; ValidityContextType</w:t>
        </w:r>
        <w:r>
          <w:rPr>
            <w:webHidden/>
          </w:rPr>
          <w:tab/>
        </w:r>
        <w:r>
          <w:rPr>
            <w:webHidden/>
          </w:rPr>
          <w:fldChar w:fldCharType="begin"/>
        </w:r>
        <w:r>
          <w:rPr>
            <w:webHidden/>
          </w:rPr>
          <w:instrText xml:space="preserve"> PAGEREF _Toc453659628 \h </w:instrText>
        </w:r>
        <w:r>
          <w:rPr>
            <w:webHidden/>
          </w:rPr>
        </w:r>
        <w:r>
          <w:rPr>
            <w:webHidden/>
          </w:rPr>
          <w:fldChar w:fldCharType="separate"/>
        </w:r>
        <w:r w:rsidR="008821D9">
          <w:rPr>
            <w:webHidden/>
          </w:rPr>
          <w:t>225</w:t>
        </w:r>
        <w:r>
          <w:rPr>
            <w:webHidden/>
          </w:rPr>
          <w:fldChar w:fldCharType="end"/>
        </w:r>
      </w:hyperlink>
    </w:p>
    <w:p w14:paraId="0AE5B343" w14:textId="77777777" w:rsidR="00831E6C" w:rsidRDefault="00831E6C">
      <w:pPr>
        <w:pStyle w:val="TOC3"/>
        <w:rPr>
          <w:rFonts w:asciiTheme="minorHAnsi" w:eastAsiaTheme="minorEastAsia" w:hAnsiTheme="minorHAnsi" w:cstheme="minorBidi"/>
          <w:sz w:val="22"/>
          <w:szCs w:val="22"/>
          <w:lang w:val="en-GB" w:eastAsia="en-GB"/>
        </w:rPr>
      </w:pPr>
      <w:hyperlink w:anchor="_Toc453659629" w:history="1">
        <w:r w:rsidRPr="005472B6">
          <w:rPr>
            <w:rStyle w:val="Hyperlink"/>
          </w:rPr>
          <w:t>8.5.48</w:t>
        </w:r>
        <w:r>
          <w:rPr>
            <w:rFonts w:asciiTheme="minorHAnsi" w:eastAsiaTheme="minorEastAsia" w:hAnsiTheme="minorHAnsi" w:cstheme="minorBidi"/>
            <w:sz w:val="22"/>
            <w:szCs w:val="22"/>
            <w:lang w:val="en-GB" w:eastAsia="en-GB"/>
          </w:rPr>
          <w:tab/>
        </w:r>
        <w:r w:rsidRPr="005472B6">
          <w:rPr>
            <w:rStyle w:val="Hyperlink"/>
          </w:rPr>
          <w:t>&lt;Artifact&gt; XMLSchemaType</w:t>
        </w:r>
        <w:r>
          <w:rPr>
            <w:webHidden/>
          </w:rPr>
          <w:tab/>
        </w:r>
        <w:r>
          <w:rPr>
            <w:webHidden/>
          </w:rPr>
          <w:fldChar w:fldCharType="begin"/>
        </w:r>
        <w:r>
          <w:rPr>
            <w:webHidden/>
          </w:rPr>
          <w:instrText xml:space="preserve"> PAGEREF _Toc453659629 \h </w:instrText>
        </w:r>
        <w:r>
          <w:rPr>
            <w:webHidden/>
          </w:rPr>
        </w:r>
        <w:r>
          <w:rPr>
            <w:webHidden/>
          </w:rPr>
          <w:fldChar w:fldCharType="separate"/>
        </w:r>
        <w:r w:rsidR="008821D9">
          <w:rPr>
            <w:webHidden/>
          </w:rPr>
          <w:t>226</w:t>
        </w:r>
        <w:r>
          <w:rPr>
            <w:webHidden/>
          </w:rPr>
          <w:fldChar w:fldCharType="end"/>
        </w:r>
      </w:hyperlink>
    </w:p>
    <w:p w14:paraId="291AC44B" w14:textId="77777777" w:rsidR="00831E6C" w:rsidRDefault="00831E6C">
      <w:pPr>
        <w:pStyle w:val="TOC3"/>
        <w:rPr>
          <w:rFonts w:asciiTheme="minorHAnsi" w:eastAsiaTheme="minorEastAsia" w:hAnsiTheme="minorHAnsi" w:cstheme="minorBidi"/>
          <w:sz w:val="22"/>
          <w:szCs w:val="22"/>
          <w:lang w:val="en-GB" w:eastAsia="en-GB"/>
        </w:rPr>
      </w:pPr>
      <w:hyperlink w:anchor="_Toc453659630" w:history="1">
        <w:r w:rsidRPr="005472B6">
          <w:rPr>
            <w:rStyle w:val="Hyperlink"/>
          </w:rPr>
          <w:t>8.5.49</w:t>
        </w:r>
        <w:r>
          <w:rPr>
            <w:rFonts w:asciiTheme="minorHAnsi" w:eastAsiaTheme="minorEastAsia" w:hAnsiTheme="minorHAnsi" w:cstheme="minorBidi"/>
            <w:sz w:val="22"/>
            <w:szCs w:val="22"/>
            <w:lang w:val="en-GB" w:eastAsia="en-GB"/>
          </w:rPr>
          <w:tab/>
        </w:r>
        <w:r w:rsidRPr="005472B6">
          <w:rPr>
            <w:rStyle w:val="Hyperlink"/>
          </w:rPr>
          <w:t>&lt;Artifact&gt; XPathType</w:t>
        </w:r>
        <w:r>
          <w:rPr>
            <w:webHidden/>
          </w:rPr>
          <w:tab/>
        </w:r>
        <w:r>
          <w:rPr>
            <w:webHidden/>
          </w:rPr>
          <w:fldChar w:fldCharType="begin"/>
        </w:r>
        <w:r>
          <w:rPr>
            <w:webHidden/>
          </w:rPr>
          <w:instrText xml:space="preserve"> PAGEREF _Toc453659630 \h </w:instrText>
        </w:r>
        <w:r>
          <w:rPr>
            <w:webHidden/>
          </w:rPr>
        </w:r>
        <w:r>
          <w:rPr>
            <w:webHidden/>
          </w:rPr>
          <w:fldChar w:fldCharType="separate"/>
        </w:r>
        <w:r w:rsidR="008821D9">
          <w:rPr>
            <w:webHidden/>
          </w:rPr>
          <w:t>226</w:t>
        </w:r>
        <w:r>
          <w:rPr>
            <w:webHidden/>
          </w:rPr>
          <w:fldChar w:fldCharType="end"/>
        </w:r>
      </w:hyperlink>
    </w:p>
    <w:p w14:paraId="02E93882" w14:textId="77777777" w:rsidR="00831E6C" w:rsidRDefault="00831E6C">
      <w:pPr>
        <w:pStyle w:val="TOC3"/>
        <w:rPr>
          <w:rFonts w:asciiTheme="minorHAnsi" w:eastAsiaTheme="minorEastAsia" w:hAnsiTheme="minorHAnsi" w:cstheme="minorBidi"/>
          <w:sz w:val="22"/>
          <w:szCs w:val="22"/>
          <w:lang w:val="en-GB" w:eastAsia="en-GB"/>
        </w:rPr>
      </w:pPr>
      <w:hyperlink w:anchor="_Toc453659631" w:history="1">
        <w:r w:rsidRPr="005472B6">
          <w:rPr>
            <w:rStyle w:val="Hyperlink"/>
          </w:rPr>
          <w:t>8.5.50</w:t>
        </w:r>
        <w:r>
          <w:rPr>
            <w:rFonts w:asciiTheme="minorHAnsi" w:eastAsiaTheme="minorEastAsia" w:hAnsiTheme="minorHAnsi" w:cstheme="minorBidi"/>
            <w:sz w:val="22"/>
            <w:szCs w:val="22"/>
            <w:lang w:val="en-GB" w:eastAsia="en-GB"/>
          </w:rPr>
          <w:tab/>
        </w:r>
        <w:r w:rsidRPr="005472B6">
          <w:rPr>
            <w:rStyle w:val="Hyperlink"/>
          </w:rPr>
          <w:t>&lt;Enumeration&gt; ChangeCodeSimpleType</w:t>
        </w:r>
        <w:r>
          <w:rPr>
            <w:webHidden/>
          </w:rPr>
          <w:tab/>
        </w:r>
        <w:r>
          <w:rPr>
            <w:webHidden/>
          </w:rPr>
          <w:fldChar w:fldCharType="begin"/>
        </w:r>
        <w:r>
          <w:rPr>
            <w:webHidden/>
          </w:rPr>
          <w:instrText xml:space="preserve"> PAGEREF _Toc453659631 \h </w:instrText>
        </w:r>
        <w:r>
          <w:rPr>
            <w:webHidden/>
          </w:rPr>
        </w:r>
        <w:r>
          <w:rPr>
            <w:webHidden/>
          </w:rPr>
          <w:fldChar w:fldCharType="separate"/>
        </w:r>
        <w:r w:rsidR="008821D9">
          <w:rPr>
            <w:webHidden/>
          </w:rPr>
          <w:t>226</w:t>
        </w:r>
        <w:r>
          <w:rPr>
            <w:webHidden/>
          </w:rPr>
          <w:fldChar w:fldCharType="end"/>
        </w:r>
      </w:hyperlink>
    </w:p>
    <w:p w14:paraId="48297CBD" w14:textId="77777777" w:rsidR="00831E6C" w:rsidRDefault="00831E6C">
      <w:pPr>
        <w:pStyle w:val="TOC3"/>
        <w:rPr>
          <w:rFonts w:asciiTheme="minorHAnsi" w:eastAsiaTheme="minorEastAsia" w:hAnsiTheme="minorHAnsi" w:cstheme="minorBidi"/>
          <w:sz w:val="22"/>
          <w:szCs w:val="22"/>
          <w:lang w:val="en-GB" w:eastAsia="en-GB"/>
        </w:rPr>
      </w:pPr>
      <w:hyperlink w:anchor="_Toc453659632" w:history="1">
        <w:r w:rsidRPr="005472B6">
          <w:rPr>
            <w:rStyle w:val="Hyperlink"/>
          </w:rPr>
          <w:t>8.5.51</w:t>
        </w:r>
        <w:r>
          <w:rPr>
            <w:rFonts w:asciiTheme="minorHAnsi" w:eastAsiaTheme="minorEastAsia" w:hAnsiTheme="minorHAnsi" w:cstheme="minorBidi"/>
            <w:sz w:val="22"/>
            <w:szCs w:val="22"/>
            <w:lang w:val="en-GB" w:eastAsia="en-GB"/>
          </w:rPr>
          <w:tab/>
        </w:r>
        <w:r w:rsidRPr="005472B6">
          <w:rPr>
            <w:rStyle w:val="Hyperlink"/>
          </w:rPr>
          <w:t>&lt;Enumeration&gt; ModelPackageDescriptionClassCode</w:t>
        </w:r>
        <w:r>
          <w:rPr>
            <w:webHidden/>
          </w:rPr>
          <w:tab/>
        </w:r>
        <w:r>
          <w:rPr>
            <w:webHidden/>
          </w:rPr>
          <w:fldChar w:fldCharType="begin"/>
        </w:r>
        <w:r>
          <w:rPr>
            <w:webHidden/>
          </w:rPr>
          <w:instrText xml:space="preserve"> PAGEREF _Toc453659632 \h </w:instrText>
        </w:r>
        <w:r>
          <w:rPr>
            <w:webHidden/>
          </w:rPr>
        </w:r>
        <w:r>
          <w:rPr>
            <w:webHidden/>
          </w:rPr>
          <w:fldChar w:fldCharType="separate"/>
        </w:r>
        <w:r w:rsidR="008821D9">
          <w:rPr>
            <w:webHidden/>
          </w:rPr>
          <w:t>227</w:t>
        </w:r>
        <w:r>
          <w:rPr>
            <w:webHidden/>
          </w:rPr>
          <w:fldChar w:fldCharType="end"/>
        </w:r>
      </w:hyperlink>
    </w:p>
    <w:p w14:paraId="7AA32A43" w14:textId="77777777" w:rsidR="00831E6C" w:rsidRDefault="00831E6C">
      <w:pPr>
        <w:pStyle w:val="TOC3"/>
        <w:rPr>
          <w:rFonts w:asciiTheme="minorHAnsi" w:eastAsiaTheme="minorEastAsia" w:hAnsiTheme="minorHAnsi" w:cstheme="minorBidi"/>
          <w:sz w:val="22"/>
          <w:szCs w:val="22"/>
          <w:lang w:val="en-GB" w:eastAsia="en-GB"/>
        </w:rPr>
      </w:pPr>
      <w:hyperlink w:anchor="_Toc453659633" w:history="1">
        <w:r w:rsidRPr="005472B6">
          <w:rPr>
            <w:rStyle w:val="Hyperlink"/>
          </w:rPr>
          <w:t>8.5.52</w:t>
        </w:r>
        <w:r>
          <w:rPr>
            <w:rFonts w:asciiTheme="minorHAnsi" w:eastAsiaTheme="minorEastAsia" w:hAnsiTheme="minorHAnsi" w:cstheme="minorBidi"/>
            <w:sz w:val="22"/>
            <w:szCs w:val="22"/>
            <w:lang w:val="en-GB" w:eastAsia="en-GB"/>
          </w:rPr>
          <w:tab/>
        </w:r>
        <w:r w:rsidRPr="005472B6">
          <w:rPr>
            <w:rStyle w:val="Hyperlink"/>
          </w:rPr>
          <w:t>&lt;Enumeration&gt; RelationshipCode</w:t>
        </w:r>
        <w:r>
          <w:rPr>
            <w:webHidden/>
          </w:rPr>
          <w:tab/>
        </w:r>
        <w:r>
          <w:rPr>
            <w:webHidden/>
          </w:rPr>
          <w:fldChar w:fldCharType="begin"/>
        </w:r>
        <w:r>
          <w:rPr>
            <w:webHidden/>
          </w:rPr>
          <w:instrText xml:space="preserve"> PAGEREF _Toc453659633 \h </w:instrText>
        </w:r>
        <w:r>
          <w:rPr>
            <w:webHidden/>
          </w:rPr>
        </w:r>
        <w:r>
          <w:rPr>
            <w:webHidden/>
          </w:rPr>
          <w:fldChar w:fldCharType="separate"/>
        </w:r>
        <w:r w:rsidR="008821D9">
          <w:rPr>
            <w:webHidden/>
          </w:rPr>
          <w:t>228</w:t>
        </w:r>
        <w:r>
          <w:rPr>
            <w:webHidden/>
          </w:rPr>
          <w:fldChar w:fldCharType="end"/>
        </w:r>
      </w:hyperlink>
    </w:p>
    <w:p w14:paraId="609947BF"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634" w:history="1">
        <w:r w:rsidRPr="005472B6">
          <w:rPr>
            <w:rStyle w:val="Hyperlink"/>
          </w:rPr>
          <w:t>9</w:t>
        </w:r>
        <w:r>
          <w:rPr>
            <w:rFonts w:asciiTheme="minorHAnsi" w:eastAsiaTheme="minorEastAsia" w:hAnsiTheme="minorHAnsi" w:cstheme="minorBidi"/>
            <w:b w:val="0"/>
            <w:sz w:val="22"/>
            <w:szCs w:val="22"/>
            <w:lang w:val="en-GB" w:eastAsia="en-GB"/>
          </w:rPr>
          <w:tab/>
        </w:r>
        <w:r w:rsidRPr="005472B6">
          <w:rPr>
            <w:rStyle w:val="Hyperlink"/>
          </w:rPr>
          <w:t>NIEM-UML Transformation Reference</w:t>
        </w:r>
        <w:r>
          <w:rPr>
            <w:webHidden/>
          </w:rPr>
          <w:tab/>
        </w:r>
        <w:r>
          <w:rPr>
            <w:webHidden/>
          </w:rPr>
          <w:fldChar w:fldCharType="begin"/>
        </w:r>
        <w:r>
          <w:rPr>
            <w:webHidden/>
          </w:rPr>
          <w:instrText xml:space="preserve"> PAGEREF _Toc453659634 \h </w:instrText>
        </w:r>
        <w:r>
          <w:rPr>
            <w:webHidden/>
          </w:rPr>
        </w:r>
        <w:r>
          <w:rPr>
            <w:webHidden/>
          </w:rPr>
          <w:fldChar w:fldCharType="separate"/>
        </w:r>
        <w:r w:rsidR="008821D9">
          <w:rPr>
            <w:webHidden/>
          </w:rPr>
          <w:t>230</w:t>
        </w:r>
        <w:r>
          <w:rPr>
            <w:webHidden/>
          </w:rPr>
          <w:fldChar w:fldCharType="end"/>
        </w:r>
      </w:hyperlink>
    </w:p>
    <w:p w14:paraId="73624A84"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35" w:history="1">
        <w:r w:rsidRPr="005472B6">
          <w:rPr>
            <w:rStyle w:val="Hyperlink"/>
            <w:noProof/>
          </w:rPr>
          <w:t>9.1</w:t>
        </w:r>
        <w:r>
          <w:rPr>
            <w:rFonts w:asciiTheme="minorHAnsi" w:eastAsiaTheme="minorEastAsia" w:hAnsiTheme="minorHAnsi" w:cstheme="minorBidi"/>
            <w:noProof/>
            <w:sz w:val="22"/>
            <w:szCs w:val="22"/>
            <w:lang w:val="en-GB" w:eastAsia="en-GB"/>
          </w:rPr>
          <w:tab/>
        </w:r>
        <w:r w:rsidRPr="005472B6">
          <w:rPr>
            <w:rStyle w:val="Hyperlink"/>
            <w:noProof/>
          </w:rPr>
          <w:t>Introduction</w:t>
        </w:r>
        <w:r>
          <w:rPr>
            <w:noProof/>
            <w:webHidden/>
          </w:rPr>
          <w:tab/>
        </w:r>
        <w:r>
          <w:rPr>
            <w:noProof/>
            <w:webHidden/>
          </w:rPr>
          <w:fldChar w:fldCharType="begin"/>
        </w:r>
        <w:r>
          <w:rPr>
            <w:noProof/>
            <w:webHidden/>
          </w:rPr>
          <w:instrText xml:space="preserve"> PAGEREF _Toc453659635 \h </w:instrText>
        </w:r>
        <w:r>
          <w:rPr>
            <w:noProof/>
            <w:webHidden/>
          </w:rPr>
        </w:r>
        <w:r>
          <w:rPr>
            <w:noProof/>
            <w:webHidden/>
          </w:rPr>
          <w:fldChar w:fldCharType="separate"/>
        </w:r>
        <w:r w:rsidR="008821D9">
          <w:rPr>
            <w:noProof/>
            <w:webHidden/>
          </w:rPr>
          <w:t>230</w:t>
        </w:r>
        <w:r>
          <w:rPr>
            <w:noProof/>
            <w:webHidden/>
          </w:rPr>
          <w:fldChar w:fldCharType="end"/>
        </w:r>
      </w:hyperlink>
    </w:p>
    <w:p w14:paraId="1CD1ABE2" w14:textId="77777777" w:rsidR="00831E6C" w:rsidRDefault="00831E6C">
      <w:pPr>
        <w:pStyle w:val="TOC3"/>
        <w:rPr>
          <w:rFonts w:asciiTheme="minorHAnsi" w:eastAsiaTheme="minorEastAsia" w:hAnsiTheme="minorHAnsi" w:cstheme="minorBidi"/>
          <w:sz w:val="22"/>
          <w:szCs w:val="22"/>
          <w:lang w:val="en-GB" w:eastAsia="en-GB"/>
        </w:rPr>
      </w:pPr>
      <w:hyperlink w:anchor="_Toc453659636" w:history="1">
        <w:r w:rsidRPr="005472B6">
          <w:rPr>
            <w:rStyle w:val="Hyperlink"/>
          </w:rPr>
          <w:t>9.1.1</w:t>
        </w:r>
        <w:r>
          <w:rPr>
            <w:rFonts w:asciiTheme="minorHAnsi" w:eastAsiaTheme="minorEastAsia" w:hAnsiTheme="minorHAnsi" w:cstheme="minorBidi"/>
            <w:sz w:val="22"/>
            <w:szCs w:val="22"/>
            <w:lang w:val="en-GB" w:eastAsia="en-GB"/>
          </w:rPr>
          <w:tab/>
        </w:r>
        <w:r w:rsidRPr="005472B6">
          <w:rPr>
            <w:rStyle w:val="Hyperlink"/>
          </w:rPr>
          <w:t>NIEM Provisioning Context</w:t>
        </w:r>
        <w:r>
          <w:rPr>
            <w:webHidden/>
          </w:rPr>
          <w:tab/>
        </w:r>
        <w:r>
          <w:rPr>
            <w:webHidden/>
          </w:rPr>
          <w:fldChar w:fldCharType="begin"/>
        </w:r>
        <w:r>
          <w:rPr>
            <w:webHidden/>
          </w:rPr>
          <w:instrText xml:space="preserve"> PAGEREF _Toc453659636 \h </w:instrText>
        </w:r>
        <w:r>
          <w:rPr>
            <w:webHidden/>
          </w:rPr>
        </w:r>
        <w:r>
          <w:rPr>
            <w:webHidden/>
          </w:rPr>
          <w:fldChar w:fldCharType="separate"/>
        </w:r>
        <w:r w:rsidR="008821D9">
          <w:rPr>
            <w:webHidden/>
          </w:rPr>
          <w:t>230</w:t>
        </w:r>
        <w:r>
          <w:rPr>
            <w:webHidden/>
          </w:rPr>
          <w:fldChar w:fldCharType="end"/>
        </w:r>
      </w:hyperlink>
    </w:p>
    <w:p w14:paraId="32BBAF61" w14:textId="77777777" w:rsidR="00831E6C" w:rsidRDefault="00831E6C">
      <w:pPr>
        <w:pStyle w:val="TOC3"/>
        <w:rPr>
          <w:rFonts w:asciiTheme="minorHAnsi" w:eastAsiaTheme="minorEastAsia" w:hAnsiTheme="minorHAnsi" w:cstheme="minorBidi"/>
          <w:sz w:val="22"/>
          <w:szCs w:val="22"/>
          <w:lang w:val="en-GB" w:eastAsia="en-GB"/>
        </w:rPr>
      </w:pPr>
      <w:hyperlink w:anchor="_Toc453659637" w:history="1">
        <w:r w:rsidRPr="005472B6">
          <w:rPr>
            <w:rStyle w:val="Hyperlink"/>
          </w:rPr>
          <w:t>9.1.2</w:t>
        </w:r>
        <w:r>
          <w:rPr>
            <w:rFonts w:asciiTheme="minorHAnsi" w:eastAsiaTheme="minorEastAsia" w:hAnsiTheme="minorHAnsi" w:cstheme="minorBidi"/>
            <w:sz w:val="22"/>
            <w:szCs w:val="22"/>
            <w:lang w:val="en-GB" w:eastAsia="en-GB"/>
          </w:rPr>
          <w:tab/>
        </w:r>
        <w:r w:rsidRPr="005472B6">
          <w:rPr>
            <w:rStyle w:val="Hyperlink"/>
          </w:rPr>
          <w:t>Transformation Notation</w:t>
        </w:r>
        <w:r>
          <w:rPr>
            <w:webHidden/>
          </w:rPr>
          <w:tab/>
        </w:r>
        <w:r>
          <w:rPr>
            <w:webHidden/>
          </w:rPr>
          <w:fldChar w:fldCharType="begin"/>
        </w:r>
        <w:r>
          <w:rPr>
            <w:webHidden/>
          </w:rPr>
          <w:instrText xml:space="preserve"> PAGEREF _Toc453659637 \h </w:instrText>
        </w:r>
        <w:r>
          <w:rPr>
            <w:webHidden/>
          </w:rPr>
        </w:r>
        <w:r>
          <w:rPr>
            <w:webHidden/>
          </w:rPr>
          <w:fldChar w:fldCharType="separate"/>
        </w:r>
        <w:r w:rsidR="008821D9">
          <w:rPr>
            <w:webHidden/>
          </w:rPr>
          <w:t>232</w:t>
        </w:r>
        <w:r>
          <w:rPr>
            <w:webHidden/>
          </w:rPr>
          <w:fldChar w:fldCharType="end"/>
        </w:r>
      </w:hyperlink>
    </w:p>
    <w:p w14:paraId="6543F181" w14:textId="77777777" w:rsidR="00831E6C" w:rsidRDefault="00831E6C">
      <w:pPr>
        <w:pStyle w:val="TOC3"/>
        <w:rPr>
          <w:rFonts w:asciiTheme="minorHAnsi" w:eastAsiaTheme="minorEastAsia" w:hAnsiTheme="minorHAnsi" w:cstheme="minorBidi"/>
          <w:sz w:val="22"/>
          <w:szCs w:val="22"/>
          <w:lang w:val="en-GB" w:eastAsia="en-GB"/>
        </w:rPr>
      </w:pPr>
      <w:hyperlink w:anchor="_Toc453659638" w:history="1">
        <w:r w:rsidRPr="005472B6">
          <w:rPr>
            <w:rStyle w:val="Hyperlink"/>
          </w:rPr>
          <w:t>9.1.3</w:t>
        </w:r>
        <w:r>
          <w:rPr>
            <w:rFonts w:asciiTheme="minorHAnsi" w:eastAsiaTheme="minorEastAsia" w:hAnsiTheme="minorHAnsi" w:cstheme="minorBidi"/>
            <w:sz w:val="22"/>
            <w:szCs w:val="22"/>
            <w:lang w:val="en-GB" w:eastAsia="en-GB"/>
          </w:rPr>
          <w:tab/>
        </w:r>
        <w:r w:rsidRPr="005472B6">
          <w:rPr>
            <w:rStyle w:val="Hyperlink"/>
          </w:rPr>
          <w:t>Platform Binding</w:t>
        </w:r>
        <w:r>
          <w:rPr>
            <w:webHidden/>
          </w:rPr>
          <w:tab/>
        </w:r>
        <w:r>
          <w:rPr>
            <w:webHidden/>
          </w:rPr>
          <w:fldChar w:fldCharType="begin"/>
        </w:r>
        <w:r>
          <w:rPr>
            <w:webHidden/>
          </w:rPr>
          <w:instrText xml:space="preserve"> PAGEREF _Toc453659638 \h </w:instrText>
        </w:r>
        <w:r>
          <w:rPr>
            <w:webHidden/>
          </w:rPr>
        </w:r>
        <w:r>
          <w:rPr>
            <w:webHidden/>
          </w:rPr>
          <w:fldChar w:fldCharType="separate"/>
        </w:r>
        <w:r w:rsidR="008821D9">
          <w:rPr>
            <w:webHidden/>
          </w:rPr>
          <w:t>234</w:t>
        </w:r>
        <w:r>
          <w:rPr>
            <w:webHidden/>
          </w:rPr>
          <w:fldChar w:fldCharType="end"/>
        </w:r>
      </w:hyperlink>
    </w:p>
    <w:p w14:paraId="7A94D6D3"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39" w:history="1">
        <w:r w:rsidRPr="005472B6">
          <w:rPr>
            <w:rStyle w:val="Hyperlink"/>
            <w:noProof/>
          </w:rPr>
          <w:t>9.2</w:t>
        </w:r>
        <w:r>
          <w:rPr>
            <w:rFonts w:asciiTheme="minorHAnsi" w:eastAsiaTheme="minorEastAsia" w:hAnsiTheme="minorHAnsi" w:cstheme="minorBidi"/>
            <w:noProof/>
            <w:sz w:val="22"/>
            <w:szCs w:val="22"/>
            <w:lang w:val="en-GB" w:eastAsia="en-GB"/>
          </w:rPr>
          <w:tab/>
        </w:r>
        <w:r w:rsidRPr="005472B6">
          <w:rPr>
            <w:rStyle w:val="Hyperlink"/>
            <w:noProof/>
          </w:rPr>
          <w:t>NIEM PIM to NIEM PSM</w:t>
        </w:r>
        <w:r>
          <w:rPr>
            <w:noProof/>
            <w:webHidden/>
          </w:rPr>
          <w:tab/>
        </w:r>
        <w:r>
          <w:rPr>
            <w:noProof/>
            <w:webHidden/>
          </w:rPr>
          <w:fldChar w:fldCharType="begin"/>
        </w:r>
        <w:r>
          <w:rPr>
            <w:noProof/>
            <w:webHidden/>
          </w:rPr>
          <w:instrText xml:space="preserve"> PAGEREF _Toc453659639 \h </w:instrText>
        </w:r>
        <w:r>
          <w:rPr>
            <w:noProof/>
            <w:webHidden/>
          </w:rPr>
        </w:r>
        <w:r>
          <w:rPr>
            <w:noProof/>
            <w:webHidden/>
          </w:rPr>
          <w:fldChar w:fldCharType="separate"/>
        </w:r>
        <w:r w:rsidR="008821D9">
          <w:rPr>
            <w:noProof/>
            <w:webHidden/>
          </w:rPr>
          <w:t>235</w:t>
        </w:r>
        <w:r>
          <w:rPr>
            <w:noProof/>
            <w:webHidden/>
          </w:rPr>
          <w:fldChar w:fldCharType="end"/>
        </w:r>
      </w:hyperlink>
    </w:p>
    <w:p w14:paraId="3B024B3F"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40" w:history="1">
        <w:r w:rsidRPr="005472B6">
          <w:rPr>
            <w:rStyle w:val="Hyperlink"/>
            <w:noProof/>
          </w:rPr>
          <w:t>9.3</w:t>
        </w:r>
        <w:r>
          <w:rPr>
            <w:rFonts w:asciiTheme="minorHAnsi" w:eastAsiaTheme="minorEastAsia" w:hAnsiTheme="minorHAnsi" w:cstheme="minorBidi"/>
            <w:noProof/>
            <w:sz w:val="22"/>
            <w:szCs w:val="22"/>
            <w:lang w:val="en-GB" w:eastAsia="en-GB"/>
          </w:rPr>
          <w:tab/>
        </w:r>
        <w:r w:rsidRPr="005472B6">
          <w:rPr>
            <w:rStyle w:val="Hyperlink"/>
            <w:noProof/>
          </w:rPr>
          <w:t>NIEM PSM to NIEM-Conforming XML Schema</w:t>
        </w:r>
        <w:r>
          <w:rPr>
            <w:noProof/>
            <w:webHidden/>
          </w:rPr>
          <w:tab/>
        </w:r>
        <w:r>
          <w:rPr>
            <w:noProof/>
            <w:webHidden/>
          </w:rPr>
          <w:fldChar w:fldCharType="begin"/>
        </w:r>
        <w:r>
          <w:rPr>
            <w:noProof/>
            <w:webHidden/>
          </w:rPr>
          <w:instrText xml:space="preserve"> PAGEREF _Toc453659640 \h </w:instrText>
        </w:r>
        <w:r>
          <w:rPr>
            <w:noProof/>
            <w:webHidden/>
          </w:rPr>
        </w:r>
        <w:r>
          <w:rPr>
            <w:noProof/>
            <w:webHidden/>
          </w:rPr>
          <w:fldChar w:fldCharType="separate"/>
        </w:r>
        <w:r w:rsidR="008821D9">
          <w:rPr>
            <w:noProof/>
            <w:webHidden/>
          </w:rPr>
          <w:t>245</w:t>
        </w:r>
        <w:r>
          <w:rPr>
            <w:noProof/>
            <w:webHidden/>
          </w:rPr>
          <w:fldChar w:fldCharType="end"/>
        </w:r>
      </w:hyperlink>
    </w:p>
    <w:p w14:paraId="620D8D9F"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41" w:history="1">
        <w:r w:rsidRPr="005472B6">
          <w:rPr>
            <w:rStyle w:val="Hyperlink"/>
            <w:noProof/>
          </w:rPr>
          <w:t>9.4</w:t>
        </w:r>
        <w:r>
          <w:rPr>
            <w:rFonts w:asciiTheme="minorHAnsi" w:eastAsiaTheme="minorEastAsia" w:hAnsiTheme="minorHAnsi" w:cstheme="minorBidi"/>
            <w:noProof/>
            <w:sz w:val="22"/>
            <w:szCs w:val="22"/>
            <w:lang w:val="en-GB" w:eastAsia="en-GB"/>
          </w:rPr>
          <w:tab/>
        </w:r>
        <w:r w:rsidRPr="005472B6">
          <w:rPr>
            <w:rStyle w:val="Hyperlink"/>
            <w:noProof/>
          </w:rPr>
          <w:t>NIEM MPD Model to NIEM MPD Artifact</w:t>
        </w:r>
        <w:r>
          <w:rPr>
            <w:noProof/>
            <w:webHidden/>
          </w:rPr>
          <w:tab/>
        </w:r>
        <w:r>
          <w:rPr>
            <w:noProof/>
            <w:webHidden/>
          </w:rPr>
          <w:fldChar w:fldCharType="begin"/>
        </w:r>
        <w:r>
          <w:rPr>
            <w:noProof/>
            <w:webHidden/>
          </w:rPr>
          <w:instrText xml:space="preserve"> PAGEREF _Toc453659641 \h </w:instrText>
        </w:r>
        <w:r>
          <w:rPr>
            <w:noProof/>
            <w:webHidden/>
          </w:rPr>
        </w:r>
        <w:r>
          <w:rPr>
            <w:noProof/>
            <w:webHidden/>
          </w:rPr>
          <w:fldChar w:fldCharType="separate"/>
        </w:r>
        <w:r w:rsidR="008821D9">
          <w:rPr>
            <w:noProof/>
            <w:webHidden/>
          </w:rPr>
          <w:t>259</w:t>
        </w:r>
        <w:r>
          <w:rPr>
            <w:noProof/>
            <w:webHidden/>
          </w:rPr>
          <w:fldChar w:fldCharType="end"/>
        </w:r>
      </w:hyperlink>
    </w:p>
    <w:p w14:paraId="3CFEEF85"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42" w:history="1">
        <w:r w:rsidRPr="005472B6">
          <w:rPr>
            <w:rStyle w:val="Hyperlink"/>
            <w:noProof/>
          </w:rPr>
          <w:t>9.5</w:t>
        </w:r>
        <w:r>
          <w:rPr>
            <w:rFonts w:asciiTheme="minorHAnsi" w:eastAsiaTheme="minorEastAsia" w:hAnsiTheme="minorHAnsi" w:cstheme="minorBidi"/>
            <w:noProof/>
            <w:sz w:val="22"/>
            <w:szCs w:val="22"/>
            <w:lang w:val="en-GB" w:eastAsia="en-GB"/>
          </w:rPr>
          <w:tab/>
        </w:r>
        <w:r w:rsidRPr="005472B6">
          <w:rPr>
            <w:rStyle w:val="Hyperlink"/>
            <w:noProof/>
          </w:rPr>
          <w:t>NIEM MPD Artifact to NIEM MPD Model</w:t>
        </w:r>
        <w:r>
          <w:rPr>
            <w:noProof/>
            <w:webHidden/>
          </w:rPr>
          <w:tab/>
        </w:r>
        <w:r>
          <w:rPr>
            <w:noProof/>
            <w:webHidden/>
          </w:rPr>
          <w:fldChar w:fldCharType="begin"/>
        </w:r>
        <w:r>
          <w:rPr>
            <w:noProof/>
            <w:webHidden/>
          </w:rPr>
          <w:instrText xml:space="preserve"> PAGEREF _Toc453659642 \h </w:instrText>
        </w:r>
        <w:r>
          <w:rPr>
            <w:noProof/>
            <w:webHidden/>
          </w:rPr>
        </w:r>
        <w:r>
          <w:rPr>
            <w:noProof/>
            <w:webHidden/>
          </w:rPr>
          <w:fldChar w:fldCharType="separate"/>
        </w:r>
        <w:r w:rsidR="008821D9">
          <w:rPr>
            <w:noProof/>
            <w:webHidden/>
          </w:rPr>
          <w:t>261</w:t>
        </w:r>
        <w:r>
          <w:rPr>
            <w:noProof/>
            <w:webHidden/>
          </w:rPr>
          <w:fldChar w:fldCharType="end"/>
        </w:r>
      </w:hyperlink>
    </w:p>
    <w:p w14:paraId="1B37843B"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643" w:history="1">
        <w:r w:rsidRPr="005472B6">
          <w:rPr>
            <w:rStyle w:val="Hyperlink"/>
          </w:rPr>
          <w:t>10</w:t>
        </w:r>
        <w:r>
          <w:rPr>
            <w:rFonts w:asciiTheme="minorHAnsi" w:eastAsiaTheme="minorEastAsia" w:hAnsiTheme="minorHAnsi" w:cstheme="minorBidi"/>
            <w:b w:val="0"/>
            <w:sz w:val="22"/>
            <w:szCs w:val="22"/>
            <w:lang w:val="en-GB" w:eastAsia="en-GB"/>
          </w:rPr>
          <w:tab/>
        </w:r>
        <w:r w:rsidRPr="005472B6">
          <w:rPr>
            <w:rStyle w:val="Hyperlink"/>
          </w:rPr>
          <w:t>NIEM-UML PIM Example (informative)</w:t>
        </w:r>
        <w:r>
          <w:rPr>
            <w:webHidden/>
          </w:rPr>
          <w:tab/>
        </w:r>
        <w:r>
          <w:rPr>
            <w:webHidden/>
          </w:rPr>
          <w:fldChar w:fldCharType="begin"/>
        </w:r>
        <w:r>
          <w:rPr>
            <w:webHidden/>
          </w:rPr>
          <w:instrText xml:space="preserve"> PAGEREF _Toc453659643 \h </w:instrText>
        </w:r>
        <w:r>
          <w:rPr>
            <w:webHidden/>
          </w:rPr>
        </w:r>
        <w:r>
          <w:rPr>
            <w:webHidden/>
          </w:rPr>
          <w:fldChar w:fldCharType="separate"/>
        </w:r>
        <w:r w:rsidR="008821D9">
          <w:rPr>
            <w:webHidden/>
          </w:rPr>
          <w:t>281</w:t>
        </w:r>
        <w:r>
          <w:rPr>
            <w:webHidden/>
          </w:rPr>
          <w:fldChar w:fldCharType="end"/>
        </w:r>
      </w:hyperlink>
    </w:p>
    <w:p w14:paraId="3BD886C7"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44" w:history="1">
        <w:r w:rsidRPr="005472B6">
          <w:rPr>
            <w:rStyle w:val="Hyperlink"/>
            <w:noProof/>
          </w:rPr>
          <w:t>10.1</w:t>
        </w:r>
        <w:r>
          <w:rPr>
            <w:rFonts w:asciiTheme="minorHAnsi" w:eastAsiaTheme="minorEastAsia" w:hAnsiTheme="minorHAnsi" w:cstheme="minorBidi"/>
            <w:noProof/>
            <w:sz w:val="22"/>
            <w:szCs w:val="22"/>
            <w:lang w:val="en-GB" w:eastAsia="en-GB"/>
          </w:rPr>
          <w:tab/>
        </w:r>
        <w:r w:rsidRPr="005472B6">
          <w:rPr>
            <w:rStyle w:val="Hyperlink"/>
            <w:noProof/>
          </w:rPr>
          <w:t>Example Description</w:t>
        </w:r>
        <w:r>
          <w:rPr>
            <w:noProof/>
            <w:webHidden/>
          </w:rPr>
          <w:tab/>
        </w:r>
        <w:r>
          <w:rPr>
            <w:noProof/>
            <w:webHidden/>
          </w:rPr>
          <w:fldChar w:fldCharType="begin"/>
        </w:r>
        <w:r>
          <w:rPr>
            <w:noProof/>
            <w:webHidden/>
          </w:rPr>
          <w:instrText xml:space="preserve"> PAGEREF _Toc453659644 \h </w:instrText>
        </w:r>
        <w:r>
          <w:rPr>
            <w:noProof/>
            <w:webHidden/>
          </w:rPr>
        </w:r>
        <w:r>
          <w:rPr>
            <w:noProof/>
            <w:webHidden/>
          </w:rPr>
          <w:fldChar w:fldCharType="separate"/>
        </w:r>
        <w:r w:rsidR="008821D9">
          <w:rPr>
            <w:noProof/>
            <w:webHidden/>
          </w:rPr>
          <w:t>281</w:t>
        </w:r>
        <w:r>
          <w:rPr>
            <w:noProof/>
            <w:webHidden/>
          </w:rPr>
          <w:fldChar w:fldCharType="end"/>
        </w:r>
      </w:hyperlink>
    </w:p>
    <w:p w14:paraId="7CB754BC"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45" w:history="1">
        <w:r w:rsidRPr="005472B6">
          <w:rPr>
            <w:rStyle w:val="Hyperlink"/>
            <w:noProof/>
          </w:rPr>
          <w:t>10.2</w:t>
        </w:r>
        <w:r>
          <w:rPr>
            <w:rFonts w:asciiTheme="minorHAnsi" w:eastAsiaTheme="minorEastAsia" w:hAnsiTheme="minorHAnsi" w:cstheme="minorBidi"/>
            <w:noProof/>
            <w:sz w:val="22"/>
            <w:szCs w:val="22"/>
            <w:lang w:val="en-GB" w:eastAsia="en-GB"/>
          </w:rPr>
          <w:tab/>
        </w:r>
        <w:r w:rsidRPr="005472B6">
          <w:rPr>
            <w:rStyle w:val="Hyperlink"/>
            <w:noProof/>
          </w:rPr>
          <w:t>Organization of NIEM Information Models and Classes</w:t>
        </w:r>
        <w:r>
          <w:rPr>
            <w:noProof/>
            <w:webHidden/>
          </w:rPr>
          <w:tab/>
        </w:r>
        <w:r>
          <w:rPr>
            <w:noProof/>
            <w:webHidden/>
          </w:rPr>
          <w:fldChar w:fldCharType="begin"/>
        </w:r>
        <w:r>
          <w:rPr>
            <w:noProof/>
            <w:webHidden/>
          </w:rPr>
          <w:instrText xml:space="preserve"> PAGEREF _Toc453659645 \h </w:instrText>
        </w:r>
        <w:r>
          <w:rPr>
            <w:noProof/>
            <w:webHidden/>
          </w:rPr>
        </w:r>
        <w:r>
          <w:rPr>
            <w:noProof/>
            <w:webHidden/>
          </w:rPr>
          <w:fldChar w:fldCharType="separate"/>
        </w:r>
        <w:r w:rsidR="008821D9">
          <w:rPr>
            <w:noProof/>
            <w:webHidden/>
          </w:rPr>
          <w:t>281</w:t>
        </w:r>
        <w:r>
          <w:rPr>
            <w:noProof/>
            <w:webHidden/>
          </w:rPr>
          <w:fldChar w:fldCharType="end"/>
        </w:r>
      </w:hyperlink>
    </w:p>
    <w:p w14:paraId="203AA556"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46" w:history="1">
        <w:r w:rsidRPr="005472B6">
          <w:rPr>
            <w:rStyle w:val="Hyperlink"/>
            <w:noProof/>
          </w:rPr>
          <w:t>10.3</w:t>
        </w:r>
        <w:r>
          <w:rPr>
            <w:rFonts w:asciiTheme="minorHAnsi" w:eastAsiaTheme="minorEastAsia" w:hAnsiTheme="minorHAnsi" w:cstheme="minorBidi"/>
            <w:noProof/>
            <w:sz w:val="22"/>
            <w:szCs w:val="22"/>
            <w:lang w:val="en-GB" w:eastAsia="en-GB"/>
          </w:rPr>
          <w:tab/>
        </w:r>
        <w:r w:rsidRPr="005472B6">
          <w:rPr>
            <w:rStyle w:val="Hyperlink"/>
            <w:noProof/>
          </w:rPr>
          <w:t>High-Level Design</w:t>
        </w:r>
        <w:r>
          <w:rPr>
            <w:noProof/>
            <w:webHidden/>
          </w:rPr>
          <w:tab/>
        </w:r>
        <w:r>
          <w:rPr>
            <w:noProof/>
            <w:webHidden/>
          </w:rPr>
          <w:fldChar w:fldCharType="begin"/>
        </w:r>
        <w:r>
          <w:rPr>
            <w:noProof/>
            <w:webHidden/>
          </w:rPr>
          <w:instrText xml:space="preserve"> PAGEREF _Toc453659646 \h </w:instrText>
        </w:r>
        <w:r>
          <w:rPr>
            <w:noProof/>
            <w:webHidden/>
          </w:rPr>
        </w:r>
        <w:r>
          <w:rPr>
            <w:noProof/>
            <w:webHidden/>
          </w:rPr>
          <w:fldChar w:fldCharType="separate"/>
        </w:r>
        <w:r w:rsidR="008821D9">
          <w:rPr>
            <w:noProof/>
            <w:webHidden/>
          </w:rPr>
          <w:t>282</w:t>
        </w:r>
        <w:r>
          <w:rPr>
            <w:noProof/>
            <w:webHidden/>
          </w:rPr>
          <w:fldChar w:fldCharType="end"/>
        </w:r>
      </w:hyperlink>
    </w:p>
    <w:p w14:paraId="04E5A398"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47" w:history="1">
        <w:r w:rsidRPr="005472B6">
          <w:rPr>
            <w:rStyle w:val="Hyperlink"/>
            <w:noProof/>
          </w:rPr>
          <w:t>10.4</w:t>
        </w:r>
        <w:r>
          <w:rPr>
            <w:rFonts w:asciiTheme="minorHAnsi" w:eastAsiaTheme="minorEastAsia" w:hAnsiTheme="minorHAnsi" w:cstheme="minorBidi"/>
            <w:noProof/>
            <w:sz w:val="22"/>
            <w:szCs w:val="22"/>
            <w:lang w:val="en-GB" w:eastAsia="en-GB"/>
          </w:rPr>
          <w:tab/>
        </w:r>
        <w:r w:rsidRPr="005472B6">
          <w:rPr>
            <w:rStyle w:val="Hyperlink"/>
            <w:noProof/>
          </w:rPr>
          <w:t>Documenting Elements</w:t>
        </w:r>
        <w:r>
          <w:rPr>
            <w:noProof/>
            <w:webHidden/>
          </w:rPr>
          <w:tab/>
        </w:r>
        <w:r>
          <w:rPr>
            <w:noProof/>
            <w:webHidden/>
          </w:rPr>
          <w:fldChar w:fldCharType="begin"/>
        </w:r>
        <w:r>
          <w:rPr>
            <w:noProof/>
            <w:webHidden/>
          </w:rPr>
          <w:instrText xml:space="preserve"> PAGEREF _Toc453659647 \h </w:instrText>
        </w:r>
        <w:r>
          <w:rPr>
            <w:noProof/>
            <w:webHidden/>
          </w:rPr>
        </w:r>
        <w:r>
          <w:rPr>
            <w:noProof/>
            <w:webHidden/>
          </w:rPr>
          <w:fldChar w:fldCharType="separate"/>
        </w:r>
        <w:r w:rsidR="008821D9">
          <w:rPr>
            <w:noProof/>
            <w:webHidden/>
          </w:rPr>
          <w:t>282</w:t>
        </w:r>
        <w:r>
          <w:rPr>
            <w:noProof/>
            <w:webHidden/>
          </w:rPr>
          <w:fldChar w:fldCharType="end"/>
        </w:r>
      </w:hyperlink>
    </w:p>
    <w:p w14:paraId="78C1BF67"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48" w:history="1">
        <w:r w:rsidRPr="005472B6">
          <w:rPr>
            <w:rStyle w:val="Hyperlink"/>
            <w:noProof/>
          </w:rPr>
          <w:t>10.5</w:t>
        </w:r>
        <w:r>
          <w:rPr>
            <w:rFonts w:asciiTheme="minorHAnsi" w:eastAsiaTheme="minorEastAsia" w:hAnsiTheme="minorHAnsi" w:cstheme="minorBidi"/>
            <w:noProof/>
            <w:sz w:val="22"/>
            <w:szCs w:val="22"/>
            <w:lang w:val="en-GB" w:eastAsia="en-GB"/>
          </w:rPr>
          <w:tab/>
        </w:r>
        <w:r w:rsidRPr="005472B6">
          <w:rPr>
            <w:rStyle w:val="Hyperlink"/>
            <w:noProof/>
          </w:rPr>
          <w:t>UML Associations Defining NIEM Properties</w:t>
        </w:r>
        <w:r>
          <w:rPr>
            <w:noProof/>
            <w:webHidden/>
          </w:rPr>
          <w:tab/>
        </w:r>
        <w:r>
          <w:rPr>
            <w:noProof/>
            <w:webHidden/>
          </w:rPr>
          <w:fldChar w:fldCharType="begin"/>
        </w:r>
        <w:r>
          <w:rPr>
            <w:noProof/>
            <w:webHidden/>
          </w:rPr>
          <w:instrText xml:space="preserve"> PAGEREF _Toc453659648 \h </w:instrText>
        </w:r>
        <w:r>
          <w:rPr>
            <w:noProof/>
            <w:webHidden/>
          </w:rPr>
        </w:r>
        <w:r>
          <w:rPr>
            <w:noProof/>
            <w:webHidden/>
          </w:rPr>
          <w:fldChar w:fldCharType="separate"/>
        </w:r>
        <w:r w:rsidR="008821D9">
          <w:rPr>
            <w:noProof/>
            <w:webHidden/>
          </w:rPr>
          <w:t>283</w:t>
        </w:r>
        <w:r>
          <w:rPr>
            <w:noProof/>
            <w:webHidden/>
          </w:rPr>
          <w:fldChar w:fldCharType="end"/>
        </w:r>
      </w:hyperlink>
    </w:p>
    <w:p w14:paraId="3BD8D3AB"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49" w:history="1">
        <w:r w:rsidRPr="005472B6">
          <w:rPr>
            <w:rStyle w:val="Hyperlink"/>
            <w:noProof/>
          </w:rPr>
          <w:t>10.6</w:t>
        </w:r>
        <w:r>
          <w:rPr>
            <w:rFonts w:asciiTheme="minorHAnsi" w:eastAsiaTheme="minorEastAsia" w:hAnsiTheme="minorHAnsi" w:cstheme="minorBidi"/>
            <w:noProof/>
            <w:sz w:val="22"/>
            <w:szCs w:val="22"/>
            <w:lang w:val="en-GB" w:eastAsia="en-GB"/>
          </w:rPr>
          <w:tab/>
        </w:r>
        <w:r w:rsidRPr="005472B6">
          <w:rPr>
            <w:rStyle w:val="Hyperlink"/>
            <w:noProof/>
          </w:rPr>
          <w:t>UML Enumerations Defining NIEM Code Types</w:t>
        </w:r>
        <w:r>
          <w:rPr>
            <w:noProof/>
            <w:webHidden/>
          </w:rPr>
          <w:tab/>
        </w:r>
        <w:r>
          <w:rPr>
            <w:noProof/>
            <w:webHidden/>
          </w:rPr>
          <w:fldChar w:fldCharType="begin"/>
        </w:r>
        <w:r>
          <w:rPr>
            <w:noProof/>
            <w:webHidden/>
          </w:rPr>
          <w:instrText xml:space="preserve"> PAGEREF _Toc453659649 \h </w:instrText>
        </w:r>
        <w:r>
          <w:rPr>
            <w:noProof/>
            <w:webHidden/>
          </w:rPr>
        </w:r>
        <w:r>
          <w:rPr>
            <w:noProof/>
            <w:webHidden/>
          </w:rPr>
          <w:fldChar w:fldCharType="separate"/>
        </w:r>
        <w:r w:rsidR="008821D9">
          <w:rPr>
            <w:noProof/>
            <w:webHidden/>
          </w:rPr>
          <w:t>283</w:t>
        </w:r>
        <w:r>
          <w:rPr>
            <w:noProof/>
            <w:webHidden/>
          </w:rPr>
          <w:fldChar w:fldCharType="end"/>
        </w:r>
      </w:hyperlink>
    </w:p>
    <w:p w14:paraId="083D2DB4"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50" w:history="1">
        <w:r w:rsidRPr="005472B6">
          <w:rPr>
            <w:rStyle w:val="Hyperlink"/>
            <w:noProof/>
          </w:rPr>
          <w:t>10.7</w:t>
        </w:r>
        <w:r>
          <w:rPr>
            <w:rFonts w:asciiTheme="minorHAnsi" w:eastAsiaTheme="minorEastAsia" w:hAnsiTheme="minorHAnsi" w:cstheme="minorBidi"/>
            <w:noProof/>
            <w:sz w:val="22"/>
            <w:szCs w:val="22"/>
            <w:lang w:val="en-GB" w:eastAsia="en-GB"/>
          </w:rPr>
          <w:tab/>
        </w:r>
        <w:r w:rsidRPr="005472B6">
          <w:rPr>
            <w:rStyle w:val="Hyperlink"/>
            <w:noProof/>
          </w:rPr>
          <w:t>Properties of Pet</w:t>
        </w:r>
        <w:r>
          <w:rPr>
            <w:noProof/>
            <w:webHidden/>
          </w:rPr>
          <w:tab/>
        </w:r>
        <w:r>
          <w:rPr>
            <w:noProof/>
            <w:webHidden/>
          </w:rPr>
          <w:fldChar w:fldCharType="begin"/>
        </w:r>
        <w:r>
          <w:rPr>
            <w:noProof/>
            <w:webHidden/>
          </w:rPr>
          <w:instrText xml:space="preserve"> PAGEREF _Toc453659650 \h </w:instrText>
        </w:r>
        <w:r>
          <w:rPr>
            <w:noProof/>
            <w:webHidden/>
          </w:rPr>
        </w:r>
        <w:r>
          <w:rPr>
            <w:noProof/>
            <w:webHidden/>
          </w:rPr>
          <w:fldChar w:fldCharType="separate"/>
        </w:r>
        <w:r w:rsidR="008821D9">
          <w:rPr>
            <w:noProof/>
            <w:webHidden/>
          </w:rPr>
          <w:t>284</w:t>
        </w:r>
        <w:r>
          <w:rPr>
            <w:noProof/>
            <w:webHidden/>
          </w:rPr>
          <w:fldChar w:fldCharType="end"/>
        </w:r>
      </w:hyperlink>
    </w:p>
    <w:p w14:paraId="2E0EF90E"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51" w:history="1">
        <w:r w:rsidRPr="005472B6">
          <w:rPr>
            <w:rStyle w:val="Hyperlink"/>
            <w:noProof/>
          </w:rPr>
          <w:t>10.8</w:t>
        </w:r>
        <w:r>
          <w:rPr>
            <w:rFonts w:asciiTheme="minorHAnsi" w:eastAsiaTheme="minorEastAsia" w:hAnsiTheme="minorHAnsi" w:cstheme="minorBidi"/>
            <w:noProof/>
            <w:sz w:val="22"/>
            <w:szCs w:val="22"/>
            <w:lang w:val="en-GB" w:eastAsia="en-GB"/>
          </w:rPr>
          <w:tab/>
        </w:r>
        <w:r w:rsidRPr="005472B6">
          <w:rPr>
            <w:rStyle w:val="Hyperlink"/>
            <w:noProof/>
          </w:rPr>
          <w:t>Properties Using Classes as Their Types</w:t>
        </w:r>
        <w:r>
          <w:rPr>
            <w:noProof/>
            <w:webHidden/>
          </w:rPr>
          <w:tab/>
        </w:r>
        <w:r>
          <w:rPr>
            <w:noProof/>
            <w:webHidden/>
          </w:rPr>
          <w:fldChar w:fldCharType="begin"/>
        </w:r>
        <w:r>
          <w:rPr>
            <w:noProof/>
            <w:webHidden/>
          </w:rPr>
          <w:instrText xml:space="preserve"> PAGEREF _Toc453659651 \h </w:instrText>
        </w:r>
        <w:r>
          <w:rPr>
            <w:noProof/>
            <w:webHidden/>
          </w:rPr>
        </w:r>
        <w:r>
          <w:rPr>
            <w:noProof/>
            <w:webHidden/>
          </w:rPr>
          <w:fldChar w:fldCharType="separate"/>
        </w:r>
        <w:r w:rsidR="008821D9">
          <w:rPr>
            <w:noProof/>
            <w:webHidden/>
          </w:rPr>
          <w:t>284</w:t>
        </w:r>
        <w:r>
          <w:rPr>
            <w:noProof/>
            <w:webHidden/>
          </w:rPr>
          <w:fldChar w:fldCharType="end"/>
        </w:r>
      </w:hyperlink>
    </w:p>
    <w:p w14:paraId="0F755D70" w14:textId="77777777" w:rsidR="00831E6C" w:rsidRDefault="00831E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53659652" w:history="1">
        <w:r w:rsidRPr="005472B6">
          <w:rPr>
            <w:rStyle w:val="Hyperlink"/>
            <w:noProof/>
          </w:rPr>
          <w:t>10.9</w:t>
        </w:r>
        <w:r>
          <w:rPr>
            <w:rFonts w:asciiTheme="minorHAnsi" w:eastAsiaTheme="minorEastAsia" w:hAnsiTheme="minorHAnsi" w:cstheme="minorBidi"/>
            <w:noProof/>
            <w:sz w:val="22"/>
            <w:szCs w:val="22"/>
            <w:lang w:val="en-GB" w:eastAsia="en-GB"/>
          </w:rPr>
          <w:tab/>
        </w:r>
        <w:r w:rsidRPr="005472B6">
          <w:rPr>
            <w:rStyle w:val="Hyperlink"/>
            <w:noProof/>
          </w:rPr>
          <w:t>Finding Classes in Reference Namespaces</w:t>
        </w:r>
        <w:r>
          <w:rPr>
            <w:noProof/>
            <w:webHidden/>
          </w:rPr>
          <w:tab/>
        </w:r>
        <w:r>
          <w:rPr>
            <w:noProof/>
            <w:webHidden/>
          </w:rPr>
          <w:fldChar w:fldCharType="begin"/>
        </w:r>
        <w:r>
          <w:rPr>
            <w:noProof/>
            <w:webHidden/>
          </w:rPr>
          <w:instrText xml:space="preserve"> PAGEREF _Toc453659652 \h </w:instrText>
        </w:r>
        <w:r>
          <w:rPr>
            <w:noProof/>
            <w:webHidden/>
          </w:rPr>
        </w:r>
        <w:r>
          <w:rPr>
            <w:noProof/>
            <w:webHidden/>
          </w:rPr>
          <w:fldChar w:fldCharType="separate"/>
        </w:r>
        <w:r w:rsidR="008821D9">
          <w:rPr>
            <w:noProof/>
            <w:webHidden/>
          </w:rPr>
          <w:t>285</w:t>
        </w:r>
        <w:r>
          <w:rPr>
            <w:noProof/>
            <w:webHidden/>
          </w:rPr>
          <w:fldChar w:fldCharType="end"/>
        </w:r>
      </w:hyperlink>
    </w:p>
    <w:p w14:paraId="248E52E1"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53" w:history="1">
        <w:r w:rsidRPr="005472B6">
          <w:rPr>
            <w:rStyle w:val="Hyperlink"/>
            <w:noProof/>
          </w:rPr>
          <w:t>10.10</w:t>
        </w:r>
        <w:r>
          <w:rPr>
            <w:rFonts w:asciiTheme="minorHAnsi" w:eastAsiaTheme="minorEastAsia" w:hAnsiTheme="minorHAnsi" w:cstheme="minorBidi"/>
            <w:noProof/>
            <w:sz w:val="22"/>
            <w:szCs w:val="22"/>
            <w:lang w:val="en-GB" w:eastAsia="en-GB"/>
          </w:rPr>
          <w:tab/>
        </w:r>
        <w:r w:rsidRPr="005472B6">
          <w:rPr>
            <w:rStyle w:val="Hyperlink"/>
            <w:noProof/>
          </w:rPr>
          <w:t xml:space="preserve">Defining a subset namespace with </w:t>
        </w:r>
        <w:r w:rsidRPr="005472B6">
          <w:rPr>
            <w:rStyle w:val="Hyperlink"/>
            <w:rFonts w:eastAsia="Times"/>
            <w:noProof/>
          </w:rPr>
          <w:t>«</w:t>
        </w:r>
        <w:r w:rsidRPr="005472B6">
          <w:rPr>
            <w:rStyle w:val="Hyperlink"/>
            <w:noProof/>
          </w:rPr>
          <w:t>Subsets</w:t>
        </w:r>
        <w:r w:rsidRPr="005472B6">
          <w:rPr>
            <w:rStyle w:val="Hyperlink"/>
            <w:rFonts w:eastAsia="Times"/>
            <w:noProof/>
          </w:rPr>
          <w:t>»</w:t>
        </w:r>
        <w:r>
          <w:rPr>
            <w:noProof/>
            <w:webHidden/>
          </w:rPr>
          <w:tab/>
        </w:r>
        <w:r>
          <w:rPr>
            <w:noProof/>
            <w:webHidden/>
          </w:rPr>
          <w:fldChar w:fldCharType="begin"/>
        </w:r>
        <w:r>
          <w:rPr>
            <w:noProof/>
            <w:webHidden/>
          </w:rPr>
          <w:instrText xml:space="preserve"> PAGEREF _Toc453659653 \h </w:instrText>
        </w:r>
        <w:r>
          <w:rPr>
            <w:noProof/>
            <w:webHidden/>
          </w:rPr>
        </w:r>
        <w:r>
          <w:rPr>
            <w:noProof/>
            <w:webHidden/>
          </w:rPr>
          <w:fldChar w:fldCharType="separate"/>
        </w:r>
        <w:r w:rsidR="008821D9">
          <w:rPr>
            <w:noProof/>
            <w:webHidden/>
          </w:rPr>
          <w:t>286</w:t>
        </w:r>
        <w:r>
          <w:rPr>
            <w:noProof/>
            <w:webHidden/>
          </w:rPr>
          <w:fldChar w:fldCharType="end"/>
        </w:r>
      </w:hyperlink>
    </w:p>
    <w:p w14:paraId="030E3644"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54" w:history="1">
        <w:r w:rsidRPr="005472B6">
          <w:rPr>
            <w:rStyle w:val="Hyperlink"/>
            <w:noProof/>
          </w:rPr>
          <w:t>10.11</w:t>
        </w:r>
        <w:r>
          <w:rPr>
            <w:rFonts w:asciiTheme="minorHAnsi" w:eastAsiaTheme="minorEastAsia" w:hAnsiTheme="minorHAnsi" w:cstheme="minorBidi"/>
            <w:noProof/>
            <w:sz w:val="22"/>
            <w:szCs w:val="22"/>
            <w:lang w:val="en-GB" w:eastAsia="en-GB"/>
          </w:rPr>
          <w:tab/>
        </w:r>
        <w:r w:rsidRPr="005472B6">
          <w:rPr>
            <w:rStyle w:val="Hyperlink"/>
            <w:noProof/>
          </w:rPr>
          <w:t>Reusing Person</w:t>
        </w:r>
        <w:r>
          <w:rPr>
            <w:noProof/>
            <w:webHidden/>
          </w:rPr>
          <w:tab/>
        </w:r>
        <w:r>
          <w:rPr>
            <w:noProof/>
            <w:webHidden/>
          </w:rPr>
          <w:fldChar w:fldCharType="begin"/>
        </w:r>
        <w:r>
          <w:rPr>
            <w:noProof/>
            <w:webHidden/>
          </w:rPr>
          <w:instrText xml:space="preserve"> PAGEREF _Toc453659654 \h </w:instrText>
        </w:r>
        <w:r>
          <w:rPr>
            <w:noProof/>
            <w:webHidden/>
          </w:rPr>
        </w:r>
        <w:r>
          <w:rPr>
            <w:noProof/>
            <w:webHidden/>
          </w:rPr>
          <w:fldChar w:fldCharType="separate"/>
        </w:r>
        <w:r w:rsidR="008821D9">
          <w:rPr>
            <w:noProof/>
            <w:webHidden/>
          </w:rPr>
          <w:t>288</w:t>
        </w:r>
        <w:r>
          <w:rPr>
            <w:noProof/>
            <w:webHidden/>
          </w:rPr>
          <w:fldChar w:fldCharType="end"/>
        </w:r>
      </w:hyperlink>
    </w:p>
    <w:p w14:paraId="53448ED7"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55" w:history="1">
        <w:r w:rsidRPr="005472B6">
          <w:rPr>
            <w:rStyle w:val="Hyperlink"/>
            <w:noProof/>
          </w:rPr>
          <w:t>10.12</w:t>
        </w:r>
        <w:r>
          <w:rPr>
            <w:rFonts w:asciiTheme="minorHAnsi" w:eastAsiaTheme="minorEastAsia" w:hAnsiTheme="minorHAnsi" w:cstheme="minorBidi"/>
            <w:noProof/>
            <w:sz w:val="22"/>
            <w:szCs w:val="22"/>
            <w:lang w:val="en-GB" w:eastAsia="en-GB"/>
          </w:rPr>
          <w:tab/>
        </w:r>
        <w:r w:rsidRPr="005472B6">
          <w:rPr>
            <w:rStyle w:val="Hyperlink"/>
            <w:noProof/>
          </w:rPr>
          <w:t>Reusing Person Name</w:t>
        </w:r>
        <w:r>
          <w:rPr>
            <w:noProof/>
            <w:webHidden/>
          </w:rPr>
          <w:tab/>
        </w:r>
        <w:r>
          <w:rPr>
            <w:noProof/>
            <w:webHidden/>
          </w:rPr>
          <w:fldChar w:fldCharType="begin"/>
        </w:r>
        <w:r>
          <w:rPr>
            <w:noProof/>
            <w:webHidden/>
          </w:rPr>
          <w:instrText xml:space="preserve"> PAGEREF _Toc453659655 \h </w:instrText>
        </w:r>
        <w:r>
          <w:rPr>
            <w:noProof/>
            <w:webHidden/>
          </w:rPr>
        </w:r>
        <w:r>
          <w:rPr>
            <w:noProof/>
            <w:webHidden/>
          </w:rPr>
          <w:fldChar w:fldCharType="separate"/>
        </w:r>
        <w:r w:rsidR="008821D9">
          <w:rPr>
            <w:noProof/>
            <w:webHidden/>
          </w:rPr>
          <w:t>289</w:t>
        </w:r>
        <w:r>
          <w:rPr>
            <w:noProof/>
            <w:webHidden/>
          </w:rPr>
          <w:fldChar w:fldCharType="end"/>
        </w:r>
      </w:hyperlink>
    </w:p>
    <w:p w14:paraId="0828BA88"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56" w:history="1">
        <w:r w:rsidRPr="005472B6">
          <w:rPr>
            <w:rStyle w:val="Hyperlink"/>
            <w:noProof/>
          </w:rPr>
          <w:t>10.13</w:t>
        </w:r>
        <w:r>
          <w:rPr>
            <w:rFonts w:asciiTheme="minorHAnsi" w:eastAsiaTheme="minorEastAsia" w:hAnsiTheme="minorHAnsi" w:cstheme="minorBidi"/>
            <w:noProof/>
            <w:sz w:val="22"/>
            <w:szCs w:val="22"/>
            <w:lang w:val="en-GB" w:eastAsia="en-GB"/>
          </w:rPr>
          <w:tab/>
        </w:r>
        <w:r w:rsidRPr="005472B6">
          <w:rPr>
            <w:rStyle w:val="Hyperlink"/>
            <w:noProof/>
          </w:rPr>
          <w:t>Contact Information</w:t>
        </w:r>
        <w:r>
          <w:rPr>
            <w:noProof/>
            <w:webHidden/>
          </w:rPr>
          <w:tab/>
        </w:r>
        <w:r>
          <w:rPr>
            <w:noProof/>
            <w:webHidden/>
          </w:rPr>
          <w:fldChar w:fldCharType="begin"/>
        </w:r>
        <w:r>
          <w:rPr>
            <w:noProof/>
            <w:webHidden/>
          </w:rPr>
          <w:instrText xml:space="preserve"> PAGEREF _Toc453659656 \h </w:instrText>
        </w:r>
        <w:r>
          <w:rPr>
            <w:noProof/>
            <w:webHidden/>
          </w:rPr>
        </w:r>
        <w:r>
          <w:rPr>
            <w:noProof/>
            <w:webHidden/>
          </w:rPr>
          <w:fldChar w:fldCharType="separate"/>
        </w:r>
        <w:r w:rsidR="008821D9">
          <w:rPr>
            <w:noProof/>
            <w:webHidden/>
          </w:rPr>
          <w:t>290</w:t>
        </w:r>
        <w:r>
          <w:rPr>
            <w:noProof/>
            <w:webHidden/>
          </w:rPr>
          <w:fldChar w:fldCharType="end"/>
        </w:r>
      </w:hyperlink>
    </w:p>
    <w:p w14:paraId="1D88B785"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57" w:history="1">
        <w:r w:rsidRPr="005472B6">
          <w:rPr>
            <w:rStyle w:val="Hyperlink"/>
            <w:noProof/>
          </w:rPr>
          <w:t>10.14</w:t>
        </w:r>
        <w:r>
          <w:rPr>
            <w:rFonts w:asciiTheme="minorHAnsi" w:eastAsiaTheme="minorEastAsia" w:hAnsiTheme="minorHAnsi" w:cstheme="minorBidi"/>
            <w:noProof/>
            <w:sz w:val="22"/>
            <w:szCs w:val="22"/>
            <w:lang w:val="en-GB" w:eastAsia="en-GB"/>
          </w:rPr>
          <w:tab/>
        </w:r>
        <w:r w:rsidRPr="005472B6">
          <w:rPr>
            <w:rStyle w:val="Hyperlink"/>
            <w:noProof/>
          </w:rPr>
          <w:t>Augmenting Telephone Number</w:t>
        </w:r>
        <w:r>
          <w:rPr>
            <w:noProof/>
            <w:webHidden/>
          </w:rPr>
          <w:tab/>
        </w:r>
        <w:r>
          <w:rPr>
            <w:noProof/>
            <w:webHidden/>
          </w:rPr>
          <w:fldChar w:fldCharType="begin"/>
        </w:r>
        <w:r>
          <w:rPr>
            <w:noProof/>
            <w:webHidden/>
          </w:rPr>
          <w:instrText xml:space="preserve"> PAGEREF _Toc453659657 \h </w:instrText>
        </w:r>
        <w:r>
          <w:rPr>
            <w:noProof/>
            <w:webHidden/>
          </w:rPr>
        </w:r>
        <w:r>
          <w:rPr>
            <w:noProof/>
            <w:webHidden/>
          </w:rPr>
          <w:fldChar w:fldCharType="separate"/>
        </w:r>
        <w:r w:rsidR="008821D9">
          <w:rPr>
            <w:noProof/>
            <w:webHidden/>
          </w:rPr>
          <w:t>292</w:t>
        </w:r>
        <w:r>
          <w:rPr>
            <w:noProof/>
            <w:webHidden/>
          </w:rPr>
          <w:fldChar w:fldCharType="end"/>
        </w:r>
      </w:hyperlink>
    </w:p>
    <w:p w14:paraId="20F52111"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58" w:history="1">
        <w:r w:rsidRPr="005472B6">
          <w:rPr>
            <w:rStyle w:val="Hyperlink"/>
            <w:noProof/>
          </w:rPr>
          <w:t>10.15</w:t>
        </w:r>
        <w:r>
          <w:rPr>
            <w:rFonts w:asciiTheme="minorHAnsi" w:eastAsiaTheme="minorEastAsia" w:hAnsiTheme="minorHAnsi" w:cstheme="minorBidi"/>
            <w:noProof/>
            <w:sz w:val="22"/>
            <w:szCs w:val="22"/>
            <w:lang w:val="en-GB" w:eastAsia="en-GB"/>
          </w:rPr>
          <w:tab/>
        </w:r>
        <w:r w:rsidRPr="005472B6">
          <w:rPr>
            <w:rStyle w:val="Hyperlink"/>
            <w:noProof/>
          </w:rPr>
          <w:t>Using a NIEM Association for Contact Information</w:t>
        </w:r>
        <w:r>
          <w:rPr>
            <w:noProof/>
            <w:webHidden/>
          </w:rPr>
          <w:tab/>
        </w:r>
        <w:r>
          <w:rPr>
            <w:noProof/>
            <w:webHidden/>
          </w:rPr>
          <w:fldChar w:fldCharType="begin"/>
        </w:r>
        <w:r>
          <w:rPr>
            <w:noProof/>
            <w:webHidden/>
          </w:rPr>
          <w:instrText xml:space="preserve"> PAGEREF _Toc453659658 \h </w:instrText>
        </w:r>
        <w:r>
          <w:rPr>
            <w:noProof/>
            <w:webHidden/>
          </w:rPr>
        </w:r>
        <w:r>
          <w:rPr>
            <w:noProof/>
            <w:webHidden/>
          </w:rPr>
          <w:fldChar w:fldCharType="separate"/>
        </w:r>
        <w:r w:rsidR="008821D9">
          <w:rPr>
            <w:noProof/>
            <w:webHidden/>
          </w:rPr>
          <w:t>292</w:t>
        </w:r>
        <w:r>
          <w:rPr>
            <w:noProof/>
            <w:webHidden/>
          </w:rPr>
          <w:fldChar w:fldCharType="end"/>
        </w:r>
      </w:hyperlink>
    </w:p>
    <w:p w14:paraId="7702420B"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59" w:history="1">
        <w:r w:rsidRPr="005472B6">
          <w:rPr>
            <w:rStyle w:val="Hyperlink"/>
            <w:noProof/>
          </w:rPr>
          <w:t>10.16</w:t>
        </w:r>
        <w:r>
          <w:rPr>
            <w:rFonts w:asciiTheme="minorHAnsi" w:eastAsiaTheme="minorEastAsia" w:hAnsiTheme="minorHAnsi" w:cstheme="minorBidi"/>
            <w:noProof/>
            <w:sz w:val="22"/>
            <w:szCs w:val="22"/>
            <w:lang w:val="en-GB" w:eastAsia="en-GB"/>
          </w:rPr>
          <w:tab/>
        </w:r>
        <w:r w:rsidRPr="005472B6">
          <w:rPr>
            <w:rStyle w:val="Hyperlink"/>
            <w:noProof/>
          </w:rPr>
          <w:t>Pet Adoptions as a Kind of Activity</w:t>
        </w:r>
        <w:r>
          <w:rPr>
            <w:noProof/>
            <w:webHidden/>
          </w:rPr>
          <w:tab/>
        </w:r>
        <w:r>
          <w:rPr>
            <w:noProof/>
            <w:webHidden/>
          </w:rPr>
          <w:fldChar w:fldCharType="begin"/>
        </w:r>
        <w:r>
          <w:rPr>
            <w:noProof/>
            <w:webHidden/>
          </w:rPr>
          <w:instrText xml:space="preserve"> PAGEREF _Toc453659659 \h </w:instrText>
        </w:r>
        <w:r>
          <w:rPr>
            <w:noProof/>
            <w:webHidden/>
          </w:rPr>
        </w:r>
        <w:r>
          <w:rPr>
            <w:noProof/>
            <w:webHidden/>
          </w:rPr>
          <w:fldChar w:fldCharType="separate"/>
        </w:r>
        <w:r w:rsidR="008821D9">
          <w:rPr>
            <w:noProof/>
            <w:webHidden/>
          </w:rPr>
          <w:t>293</w:t>
        </w:r>
        <w:r>
          <w:rPr>
            <w:noProof/>
            <w:webHidden/>
          </w:rPr>
          <w:fldChar w:fldCharType="end"/>
        </w:r>
      </w:hyperlink>
    </w:p>
    <w:p w14:paraId="2CAC9B08"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60" w:history="1">
        <w:r w:rsidRPr="005472B6">
          <w:rPr>
            <w:rStyle w:val="Hyperlink"/>
            <w:noProof/>
          </w:rPr>
          <w:t>10.17</w:t>
        </w:r>
        <w:r>
          <w:rPr>
            <w:rFonts w:asciiTheme="minorHAnsi" w:eastAsiaTheme="minorEastAsia" w:hAnsiTheme="minorHAnsi" w:cstheme="minorBidi"/>
            <w:noProof/>
            <w:sz w:val="22"/>
            <w:szCs w:val="22"/>
            <w:lang w:val="en-GB" w:eastAsia="en-GB"/>
          </w:rPr>
          <w:tab/>
        </w:r>
        <w:r w:rsidRPr="005472B6">
          <w:rPr>
            <w:rStyle w:val="Hyperlink"/>
            <w:noProof/>
          </w:rPr>
          <w:t>Pet Adoption Centers as a Role of an Organization</w:t>
        </w:r>
        <w:r>
          <w:rPr>
            <w:noProof/>
            <w:webHidden/>
          </w:rPr>
          <w:tab/>
        </w:r>
        <w:r>
          <w:rPr>
            <w:noProof/>
            <w:webHidden/>
          </w:rPr>
          <w:fldChar w:fldCharType="begin"/>
        </w:r>
        <w:r>
          <w:rPr>
            <w:noProof/>
            <w:webHidden/>
          </w:rPr>
          <w:instrText xml:space="preserve"> PAGEREF _Toc453659660 \h </w:instrText>
        </w:r>
        <w:r>
          <w:rPr>
            <w:noProof/>
            <w:webHidden/>
          </w:rPr>
        </w:r>
        <w:r>
          <w:rPr>
            <w:noProof/>
            <w:webHidden/>
          </w:rPr>
          <w:fldChar w:fldCharType="separate"/>
        </w:r>
        <w:r w:rsidR="008821D9">
          <w:rPr>
            <w:noProof/>
            <w:webHidden/>
          </w:rPr>
          <w:t>295</w:t>
        </w:r>
        <w:r>
          <w:rPr>
            <w:noProof/>
            <w:webHidden/>
          </w:rPr>
          <w:fldChar w:fldCharType="end"/>
        </w:r>
      </w:hyperlink>
    </w:p>
    <w:p w14:paraId="74C43F45"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61" w:history="1">
        <w:r w:rsidRPr="005472B6">
          <w:rPr>
            <w:rStyle w:val="Hyperlink"/>
            <w:noProof/>
          </w:rPr>
          <w:t>10.18</w:t>
        </w:r>
        <w:r>
          <w:rPr>
            <w:rFonts w:asciiTheme="minorHAnsi" w:eastAsiaTheme="minorEastAsia" w:hAnsiTheme="minorHAnsi" w:cstheme="minorBidi"/>
            <w:noProof/>
            <w:sz w:val="22"/>
            <w:szCs w:val="22"/>
            <w:lang w:val="en-GB" w:eastAsia="en-GB"/>
          </w:rPr>
          <w:tab/>
        </w:r>
        <w:r w:rsidRPr="005472B6">
          <w:rPr>
            <w:rStyle w:val="Hyperlink"/>
            <w:noProof/>
          </w:rPr>
          <w:t>Putting Together the High-Level Picture</w:t>
        </w:r>
        <w:r>
          <w:rPr>
            <w:noProof/>
            <w:webHidden/>
          </w:rPr>
          <w:tab/>
        </w:r>
        <w:r>
          <w:rPr>
            <w:noProof/>
            <w:webHidden/>
          </w:rPr>
          <w:fldChar w:fldCharType="begin"/>
        </w:r>
        <w:r>
          <w:rPr>
            <w:noProof/>
            <w:webHidden/>
          </w:rPr>
          <w:instrText xml:space="preserve"> PAGEREF _Toc453659661 \h </w:instrText>
        </w:r>
        <w:r>
          <w:rPr>
            <w:noProof/>
            <w:webHidden/>
          </w:rPr>
        </w:r>
        <w:r>
          <w:rPr>
            <w:noProof/>
            <w:webHidden/>
          </w:rPr>
          <w:fldChar w:fldCharType="separate"/>
        </w:r>
        <w:r w:rsidR="008821D9">
          <w:rPr>
            <w:noProof/>
            <w:webHidden/>
          </w:rPr>
          <w:t>296</w:t>
        </w:r>
        <w:r>
          <w:rPr>
            <w:noProof/>
            <w:webHidden/>
          </w:rPr>
          <w:fldChar w:fldCharType="end"/>
        </w:r>
      </w:hyperlink>
    </w:p>
    <w:p w14:paraId="27BC3134"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62" w:history="1">
        <w:r w:rsidRPr="005472B6">
          <w:rPr>
            <w:rStyle w:val="Hyperlink"/>
            <w:noProof/>
          </w:rPr>
          <w:t>10.19</w:t>
        </w:r>
        <w:r>
          <w:rPr>
            <w:rFonts w:asciiTheme="minorHAnsi" w:eastAsiaTheme="minorEastAsia" w:hAnsiTheme="minorHAnsi" w:cstheme="minorBidi"/>
            <w:noProof/>
            <w:sz w:val="22"/>
            <w:szCs w:val="22"/>
            <w:lang w:val="en-GB" w:eastAsia="en-GB"/>
          </w:rPr>
          <w:tab/>
        </w:r>
        <w:r w:rsidRPr="005472B6">
          <w:rPr>
            <w:rStyle w:val="Hyperlink"/>
            <w:noProof/>
          </w:rPr>
          <w:t>Exchange Message</w:t>
        </w:r>
        <w:r>
          <w:rPr>
            <w:noProof/>
            <w:webHidden/>
          </w:rPr>
          <w:tab/>
        </w:r>
        <w:r>
          <w:rPr>
            <w:noProof/>
            <w:webHidden/>
          </w:rPr>
          <w:fldChar w:fldCharType="begin"/>
        </w:r>
        <w:r>
          <w:rPr>
            <w:noProof/>
            <w:webHidden/>
          </w:rPr>
          <w:instrText xml:space="preserve"> PAGEREF _Toc453659662 \h </w:instrText>
        </w:r>
        <w:r>
          <w:rPr>
            <w:noProof/>
            <w:webHidden/>
          </w:rPr>
        </w:r>
        <w:r>
          <w:rPr>
            <w:noProof/>
            <w:webHidden/>
          </w:rPr>
          <w:fldChar w:fldCharType="separate"/>
        </w:r>
        <w:r w:rsidR="008821D9">
          <w:rPr>
            <w:noProof/>
            <w:webHidden/>
          </w:rPr>
          <w:t>297</w:t>
        </w:r>
        <w:r>
          <w:rPr>
            <w:noProof/>
            <w:webHidden/>
          </w:rPr>
          <w:fldChar w:fldCharType="end"/>
        </w:r>
      </w:hyperlink>
    </w:p>
    <w:p w14:paraId="79B86A89"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63" w:history="1">
        <w:r w:rsidRPr="005472B6">
          <w:rPr>
            <w:rStyle w:val="Hyperlink"/>
            <w:noProof/>
          </w:rPr>
          <w:t>10.20</w:t>
        </w:r>
        <w:r>
          <w:rPr>
            <w:rFonts w:asciiTheme="minorHAnsi" w:eastAsiaTheme="minorEastAsia" w:hAnsiTheme="minorHAnsi" w:cstheme="minorBidi"/>
            <w:noProof/>
            <w:sz w:val="22"/>
            <w:szCs w:val="22"/>
            <w:lang w:val="en-GB" w:eastAsia="en-GB"/>
          </w:rPr>
          <w:tab/>
        </w:r>
        <w:r w:rsidRPr="005472B6">
          <w:rPr>
            <w:rStyle w:val="Hyperlink"/>
            <w:noProof/>
          </w:rPr>
          <w:t>Primitive types</w:t>
        </w:r>
        <w:r>
          <w:rPr>
            <w:noProof/>
            <w:webHidden/>
          </w:rPr>
          <w:tab/>
        </w:r>
        <w:r>
          <w:rPr>
            <w:noProof/>
            <w:webHidden/>
          </w:rPr>
          <w:fldChar w:fldCharType="begin"/>
        </w:r>
        <w:r>
          <w:rPr>
            <w:noProof/>
            <w:webHidden/>
          </w:rPr>
          <w:instrText xml:space="preserve"> PAGEREF _Toc453659663 \h </w:instrText>
        </w:r>
        <w:r>
          <w:rPr>
            <w:noProof/>
            <w:webHidden/>
          </w:rPr>
        </w:r>
        <w:r>
          <w:rPr>
            <w:noProof/>
            <w:webHidden/>
          </w:rPr>
          <w:fldChar w:fldCharType="separate"/>
        </w:r>
        <w:r w:rsidR="008821D9">
          <w:rPr>
            <w:noProof/>
            <w:webHidden/>
          </w:rPr>
          <w:t>297</w:t>
        </w:r>
        <w:r>
          <w:rPr>
            <w:noProof/>
            <w:webHidden/>
          </w:rPr>
          <w:fldChar w:fldCharType="end"/>
        </w:r>
      </w:hyperlink>
    </w:p>
    <w:p w14:paraId="32DBF106" w14:textId="77777777" w:rsidR="00831E6C" w:rsidRDefault="00831E6C">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53659664" w:history="1">
        <w:r w:rsidRPr="005472B6">
          <w:rPr>
            <w:rStyle w:val="Hyperlink"/>
            <w:noProof/>
          </w:rPr>
          <w:t>10.21</w:t>
        </w:r>
        <w:r>
          <w:rPr>
            <w:rFonts w:asciiTheme="minorHAnsi" w:eastAsiaTheme="minorEastAsia" w:hAnsiTheme="minorHAnsi" w:cstheme="minorBidi"/>
            <w:noProof/>
            <w:sz w:val="22"/>
            <w:szCs w:val="22"/>
            <w:lang w:val="en-GB" w:eastAsia="en-GB"/>
          </w:rPr>
          <w:tab/>
        </w:r>
        <w:r w:rsidRPr="005472B6">
          <w:rPr>
            <w:rStyle w:val="Hyperlink"/>
            <w:noProof/>
          </w:rPr>
          <w:t>The Pet Adoption IEPD Model</w:t>
        </w:r>
        <w:r>
          <w:rPr>
            <w:noProof/>
            <w:webHidden/>
          </w:rPr>
          <w:tab/>
        </w:r>
        <w:r>
          <w:rPr>
            <w:noProof/>
            <w:webHidden/>
          </w:rPr>
          <w:fldChar w:fldCharType="begin"/>
        </w:r>
        <w:r>
          <w:rPr>
            <w:noProof/>
            <w:webHidden/>
          </w:rPr>
          <w:instrText xml:space="preserve"> PAGEREF _Toc453659664 \h </w:instrText>
        </w:r>
        <w:r>
          <w:rPr>
            <w:noProof/>
            <w:webHidden/>
          </w:rPr>
        </w:r>
        <w:r>
          <w:rPr>
            <w:noProof/>
            <w:webHidden/>
          </w:rPr>
          <w:fldChar w:fldCharType="separate"/>
        </w:r>
        <w:r w:rsidR="008821D9">
          <w:rPr>
            <w:noProof/>
            <w:webHidden/>
          </w:rPr>
          <w:t>298</w:t>
        </w:r>
        <w:r>
          <w:rPr>
            <w:noProof/>
            <w:webHidden/>
          </w:rPr>
          <w:fldChar w:fldCharType="end"/>
        </w:r>
      </w:hyperlink>
    </w:p>
    <w:p w14:paraId="3ABA3258" w14:textId="77777777" w:rsidR="00831E6C" w:rsidRDefault="00831E6C">
      <w:pPr>
        <w:pStyle w:val="TOC1"/>
        <w:rPr>
          <w:rFonts w:asciiTheme="minorHAnsi" w:eastAsiaTheme="minorEastAsia" w:hAnsiTheme="minorHAnsi" w:cstheme="minorBidi"/>
          <w:b w:val="0"/>
          <w:sz w:val="22"/>
          <w:szCs w:val="22"/>
          <w:lang w:val="en-GB" w:eastAsia="en-GB"/>
        </w:rPr>
      </w:pPr>
      <w:hyperlink w:anchor="_Toc453659665" w:history="1">
        <w:r w:rsidRPr="005472B6">
          <w:rPr>
            <w:rStyle w:val="Hyperlink"/>
            <w14:scene3d>
              <w14:camera w14:prst="orthographicFront"/>
              <w14:lightRig w14:rig="threePt" w14:dir="t">
                <w14:rot w14:lat="0" w14:lon="0" w14:rev="0"/>
              </w14:lightRig>
            </w14:scene3d>
          </w:rPr>
          <w:t>Annex A</w:t>
        </w:r>
        <w:r>
          <w:rPr>
            <w:rFonts w:asciiTheme="minorHAnsi" w:eastAsiaTheme="minorEastAsia" w:hAnsiTheme="minorHAnsi" w:cstheme="minorBidi"/>
            <w:b w:val="0"/>
            <w:sz w:val="22"/>
            <w:szCs w:val="22"/>
            <w:lang w:val="en-GB" w:eastAsia="en-GB"/>
          </w:rPr>
          <w:tab/>
        </w:r>
        <w:r w:rsidRPr="005472B6">
          <w:rPr>
            <w:rStyle w:val="Hyperlink"/>
          </w:rPr>
          <w:t>Normative Machine Readable Artifacts</w:t>
        </w:r>
        <w:r>
          <w:rPr>
            <w:webHidden/>
          </w:rPr>
          <w:tab/>
        </w:r>
        <w:r>
          <w:rPr>
            <w:webHidden/>
          </w:rPr>
          <w:fldChar w:fldCharType="begin"/>
        </w:r>
        <w:r>
          <w:rPr>
            <w:webHidden/>
          </w:rPr>
          <w:instrText xml:space="preserve"> PAGEREF _Toc453659665 \h </w:instrText>
        </w:r>
        <w:r>
          <w:rPr>
            <w:webHidden/>
          </w:rPr>
        </w:r>
        <w:r>
          <w:rPr>
            <w:webHidden/>
          </w:rPr>
          <w:fldChar w:fldCharType="separate"/>
        </w:r>
        <w:r w:rsidR="008821D9">
          <w:rPr>
            <w:webHidden/>
          </w:rPr>
          <w:t>300</w:t>
        </w:r>
        <w:r>
          <w:rPr>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7"/>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16" w:name="_Toc364003669"/>
      <w:bookmarkStart w:id="17" w:name="_Toc453659471"/>
      <w:r>
        <w:lastRenderedPageBreak/>
        <w:t>Preface</w:t>
      </w:r>
      <w:bookmarkEnd w:id="16"/>
      <w:bookmarkEnd w:id="17"/>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68"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69"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18" w:name="_Toc364003670"/>
      <w:bookmarkStart w:id="19" w:name="_Toc453659472"/>
      <w:r w:rsidRPr="00713695">
        <w:lastRenderedPageBreak/>
        <w:t>Scope</w:t>
      </w:r>
      <w:bookmarkEnd w:id="18"/>
      <w:bookmarkEnd w:id="19"/>
    </w:p>
    <w:p w14:paraId="72988D8F" w14:textId="77777777" w:rsidR="00D60B22" w:rsidRPr="007B4D6D" w:rsidRDefault="00D60B22" w:rsidP="007B4D6D">
      <w:pPr>
        <w:pStyle w:val="Heading2"/>
      </w:pPr>
      <w:bookmarkStart w:id="20" w:name="_Toc364003671"/>
      <w:bookmarkStart w:id="21" w:name="_Toc453659473"/>
      <w:r w:rsidRPr="007B4D6D">
        <w:t>NIEM-UML Background</w:t>
      </w:r>
      <w:bookmarkEnd w:id="20"/>
      <w:bookmarkEnd w:id="21"/>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0"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1"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2"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22" w:name="_Toc364003672"/>
      <w:bookmarkStart w:id="23" w:name="_Toc453659474"/>
      <w:r w:rsidRPr="007B4D6D">
        <w:t>Intended Users of NIEM-UML</w:t>
      </w:r>
      <w:bookmarkEnd w:id="22"/>
      <w:bookmarkEnd w:id="23"/>
    </w:p>
    <w:p w14:paraId="41E3BD0A" w14:textId="515F8DAA"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w:t>
      </w:r>
      <w:commentRangeStart w:id="24"/>
      <w:ins w:id="25" w:author="Steve Cook" w:date="2016-05-16T12:38:00Z">
        <w:r w:rsidR="0011329E" w:rsidRPr="0011329E">
          <w:t>®</w:t>
        </w:r>
        <w:commentRangeEnd w:id="24"/>
        <w:r w:rsidR="0011329E">
          <w:rPr>
            <w:rStyle w:val="CommentReference"/>
          </w:rPr>
          <w:commentReference w:id="24"/>
        </w:r>
      </w:ins>
      <w:r>
        <w:t xml:space="preserve">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01031569"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w:t>
      </w:r>
      <w:commentRangeStart w:id="26"/>
      <w:ins w:id="27" w:author="Steve Cook" w:date="2016-05-16T12:39:00Z">
        <w:r w:rsidR="0011329E" w:rsidRPr="0011329E">
          <w:t>®</w:t>
        </w:r>
        <w:commentRangeEnd w:id="26"/>
        <w:r w:rsidR="0011329E">
          <w:rPr>
            <w:rStyle w:val="CommentReference"/>
          </w:rPr>
          <w:commentReference w:id="26"/>
        </w:r>
      </w:ins>
      <w:r>
        <w:t xml:space="preserve"> tooling) while allowing the modeler to augment the PIM with PSM considerations as required.</w:t>
      </w:r>
    </w:p>
    <w:p w14:paraId="6FF823BE" w14:textId="77777777" w:rsidR="00D60B22" w:rsidRPr="007B4D6D" w:rsidRDefault="00D60B22" w:rsidP="007B4D6D">
      <w:pPr>
        <w:pStyle w:val="Heading2"/>
      </w:pPr>
      <w:bookmarkStart w:id="28" w:name="_Toc364003673"/>
      <w:bookmarkStart w:id="29" w:name="_Toc453659475"/>
      <w:r w:rsidRPr="007B4D6D">
        <w:lastRenderedPageBreak/>
        <w:t>NIEM-UML Profiles</w:t>
      </w:r>
      <w:bookmarkEnd w:id="28"/>
      <w:bookmarkEnd w:id="29"/>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fldSimple w:instr=" STYLEREF 1 \s ">
        <w:r w:rsidR="008821D9">
          <w:rPr>
            <w:noProof/>
          </w:rPr>
          <w:t>1</w:t>
        </w:r>
      </w:fldSimple>
      <w:r w:rsidR="00464209">
        <w:noBreakHyphen/>
      </w:r>
      <w:fldSimple w:instr=" SEQ Figure \* ARABIC \s 1 ">
        <w:r w:rsidR="008821D9">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30" w:name="_Toc364003674"/>
      <w:bookmarkStart w:id="31" w:name="_Toc453659476"/>
      <w:r w:rsidRPr="007B4D6D">
        <w:lastRenderedPageBreak/>
        <w:t>NIEM-UML Transformations</w:t>
      </w:r>
      <w:bookmarkEnd w:id="30"/>
      <w:bookmarkEnd w:id="31"/>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6A7AD0CE" w:rsidR="000F582B" w:rsidRDefault="000F582B" w:rsidP="00D60B22">
      <w:pPr>
        <w:pStyle w:val="BodyText"/>
      </w:pPr>
      <w:commentRangeStart w:id="32"/>
      <w:del w:id="33" w:author="Steve Cook" w:date="2016-05-16T12:32:00Z">
        <w:r w:rsidDel="00503AF4">
          <w:delText>In addition to the above, NIEM-UML-3 includes transformations to assist in the process of converting from N</w:delText>
        </w:r>
        <w:r w:rsidR="002E32C1" w:rsidDel="00503AF4">
          <w:delText>IE</w:delText>
        </w:r>
        <w:r w:rsidDel="00503AF4">
          <w:delText>M-2 to NIEM-3</w:delText>
        </w:r>
      </w:del>
      <w:commentRangeEnd w:id="32"/>
      <w:r w:rsidR="00503AF4">
        <w:rPr>
          <w:rStyle w:val="CommentReference"/>
        </w:rPr>
        <w:commentReference w:id="32"/>
      </w:r>
      <w:del w:id="34" w:author="Steve Cook" w:date="2016-05-16T12:32:00Z">
        <w:r w:rsidDel="00503AF4">
          <w:delText>.</w:delText>
        </w:r>
      </w:del>
    </w:p>
    <w:p w14:paraId="5D8D6A83" w14:textId="77777777" w:rsidR="00D60B22" w:rsidRPr="007B4D6D" w:rsidRDefault="00D60B22" w:rsidP="007B4D6D">
      <w:pPr>
        <w:pStyle w:val="Heading2"/>
      </w:pPr>
      <w:bookmarkStart w:id="35" w:name="_Toc364003675"/>
      <w:bookmarkStart w:id="36" w:name="_Toc453659477"/>
      <w:r w:rsidRPr="007B4D6D">
        <w:t>NIEM-UML Libraries</w:t>
      </w:r>
      <w:bookmarkEnd w:id="35"/>
      <w:bookmarkEnd w:id="36"/>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8821D9">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37" w:name="_Ref317235558"/>
      <w:bookmarkStart w:id="38" w:name="_Toc364003676"/>
      <w:bookmarkStart w:id="39" w:name="_Toc453659478"/>
      <w:r>
        <w:lastRenderedPageBreak/>
        <w:t>Conformance</w:t>
      </w:r>
      <w:bookmarkEnd w:id="37"/>
      <w:bookmarkEnd w:id="38"/>
      <w:bookmarkEnd w:id="39"/>
    </w:p>
    <w:p w14:paraId="2F860712" w14:textId="77777777" w:rsidR="00D60B22" w:rsidRPr="007B4D6D" w:rsidRDefault="00D60B22" w:rsidP="007B4D6D">
      <w:pPr>
        <w:pStyle w:val="Heading2"/>
      </w:pPr>
      <w:bookmarkStart w:id="40" w:name="_Toc309290648"/>
      <w:bookmarkStart w:id="41" w:name="_Toc364003677"/>
      <w:bookmarkStart w:id="42" w:name="_Toc453659479"/>
      <w:r w:rsidRPr="007B4D6D">
        <w:t>Conformance Points</w:t>
      </w:r>
      <w:bookmarkEnd w:id="40"/>
      <w:bookmarkEnd w:id="41"/>
      <w:bookmarkEnd w:id="42"/>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6"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43" w:name="_Toc309290649"/>
      <w:bookmarkStart w:id="44" w:name="_Ref317084790"/>
      <w:bookmarkStart w:id="45" w:name="_Toc364003678"/>
      <w:bookmarkStart w:id="46" w:name="_Ref407098241"/>
      <w:bookmarkStart w:id="47" w:name="_Toc453659480"/>
      <w:r w:rsidRPr="007B4D6D">
        <w:t>NIEM Platform Independent Model</w:t>
      </w:r>
      <w:bookmarkEnd w:id="43"/>
      <w:bookmarkEnd w:id="44"/>
      <w:r w:rsidRPr="007B4D6D">
        <w:t xml:space="preserve"> (PIM)</w:t>
      </w:r>
      <w:bookmarkEnd w:id="45"/>
      <w:bookmarkEnd w:id="46"/>
      <w:bookmarkEnd w:id="47"/>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8821D9">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48" w:name="_Toc309290650"/>
      <w:bookmarkStart w:id="49" w:name="_Ref317084889"/>
      <w:bookmarkStart w:id="50" w:name="_Toc364003679"/>
      <w:bookmarkStart w:id="51" w:name="_Toc453659481"/>
      <w:r w:rsidRPr="007B4D6D">
        <w:t>NIEM Platform Specific Model</w:t>
      </w:r>
      <w:bookmarkEnd w:id="48"/>
      <w:r w:rsidRPr="007B4D6D">
        <w:t xml:space="preserve"> (PSM)</w:t>
      </w:r>
      <w:bookmarkEnd w:id="49"/>
      <w:bookmarkEnd w:id="50"/>
      <w:bookmarkEnd w:id="51"/>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8821D9">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8821D9">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8821D9">
        <w:t>2.6</w:t>
      </w:r>
      <w:r>
        <w:fldChar w:fldCharType="end"/>
      </w:r>
      <w:r>
        <w:t xml:space="preserve"> below.</w:t>
      </w:r>
    </w:p>
    <w:p w14:paraId="21C81269" w14:textId="77777777" w:rsidR="00FC5D58" w:rsidRPr="00FC5D58" w:rsidRDefault="00FC5D58" w:rsidP="00720DB0">
      <w:pPr>
        <w:pStyle w:val="BodyText"/>
      </w:pPr>
      <w:bookmarkStart w:id="52"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53" w:name="_Toc364003680"/>
      <w:bookmarkStart w:id="54" w:name="_Toc453659482"/>
      <w:r w:rsidRPr="007B4D6D">
        <w:lastRenderedPageBreak/>
        <w:t>NIEM Model Package Description (MPD) Model</w:t>
      </w:r>
      <w:bookmarkEnd w:id="53"/>
      <w:bookmarkEnd w:id="54"/>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8821D9">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8821D9">
        <w:t>2.2</w:t>
      </w:r>
      <w:r>
        <w:fldChar w:fldCharType="end"/>
      </w:r>
      <w:r>
        <w:t>.</w:t>
      </w:r>
    </w:p>
    <w:p w14:paraId="5DA68ADB" w14:textId="29996C4E" w:rsidR="00D60B22" w:rsidRDefault="00503AF4" w:rsidP="00503AF4">
      <w:pPr>
        <w:pStyle w:val="BulletedText"/>
      </w:pPr>
      <w:commentRangeStart w:id="55"/>
      <w:ins w:id="56" w:author="Steve Cook" w:date="2016-05-16T12:36:00Z">
        <w:r w:rsidRPr="00503AF4">
          <w:t>The imported UML Packages with the NIEM PSM Profile applied and the NIEM PIM Profile not applied is a conforming NIEM PSM as defined in Subclause 2.3.</w:t>
        </w:r>
        <w:commentRangeEnd w:id="55"/>
        <w:r w:rsidR="0011329E">
          <w:rPr>
            <w:rStyle w:val="CommentReference"/>
          </w:rPr>
          <w:commentReference w:id="55"/>
        </w:r>
      </w:ins>
      <w:del w:id="57" w:author="Steve Cook" w:date="2016-05-16T12:36:00Z">
        <w:r w:rsidR="00D60B22" w:rsidDel="00503AF4">
          <w:delText xml:space="preserve">The imported UML Packages with </w:delText>
        </w:r>
        <w:r w:rsidR="00D60B22" w:rsidDel="00503AF4">
          <w:rPr>
            <w:i/>
          </w:rPr>
          <w:delText>only</w:delText>
        </w:r>
        <w:r w:rsidR="00D60B22" w:rsidDel="00503AF4">
          <w:delText xml:space="preserve"> the NIEM PSM Profile applied is a conforming NIEM PSM as defined in Subclause </w:delText>
        </w:r>
        <w:r w:rsidR="00D60B22" w:rsidDel="00503AF4">
          <w:fldChar w:fldCharType="begin"/>
        </w:r>
        <w:r w:rsidR="00D60B22" w:rsidDel="00503AF4">
          <w:delInstrText xml:space="preserve"> REF _Ref317084889 \r \h </w:delInstrText>
        </w:r>
        <w:r w:rsidR="00D60B22" w:rsidDel="00503AF4">
          <w:fldChar w:fldCharType="separate"/>
        </w:r>
        <w:r w:rsidR="00B81ED7" w:rsidDel="00503AF4">
          <w:delText>2.3</w:delText>
        </w:r>
        <w:r w:rsidR="00D60B22" w:rsidDel="00503AF4">
          <w:fldChar w:fldCharType="end"/>
        </w:r>
        <w:r w:rsidR="00D60B22" w:rsidDel="00503AF4">
          <w:delText>.</w:delText>
        </w:r>
      </w:del>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58" w:name="_Toc364003681"/>
      <w:bookmarkStart w:id="59" w:name="_Ref407098283"/>
      <w:bookmarkStart w:id="60" w:name="_Toc453659483"/>
      <w:r w:rsidRPr="007B4D6D">
        <w:t>NIEM PIM to NIEM PSM Transform</w:t>
      </w:r>
      <w:bookmarkEnd w:id="52"/>
      <w:bookmarkEnd w:id="58"/>
      <w:bookmarkEnd w:id="59"/>
      <w:bookmarkEnd w:id="60"/>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8821D9">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61" w:name="_Toc309290653"/>
      <w:bookmarkStart w:id="62" w:name="_Ref197410407"/>
      <w:bookmarkStart w:id="63" w:name="_Toc364003682"/>
      <w:bookmarkStart w:id="64" w:name="_Ref407098184"/>
      <w:bookmarkStart w:id="65" w:name="_Ref407098294"/>
      <w:bookmarkStart w:id="66" w:name="_Toc453659484"/>
      <w:r w:rsidRPr="007B4D6D">
        <w:t>NIEM PSM to NIEM-Conforming XML Schema Transform</w:t>
      </w:r>
      <w:bookmarkEnd w:id="61"/>
      <w:bookmarkEnd w:id="62"/>
      <w:bookmarkEnd w:id="63"/>
      <w:bookmarkEnd w:id="64"/>
      <w:bookmarkEnd w:id="65"/>
      <w:bookmarkEnd w:id="66"/>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8821D9">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67" w:name="_Toc364003683"/>
      <w:bookmarkStart w:id="68" w:name="_Ref407098339"/>
      <w:bookmarkStart w:id="69" w:name="_Toc309290654"/>
      <w:bookmarkStart w:id="70" w:name="_Toc453659485"/>
      <w:r w:rsidRPr="007B4D6D">
        <w:t>NIEM MPD Model to NIEM MPD Artifact Transform</w:t>
      </w:r>
      <w:bookmarkEnd w:id="67"/>
      <w:bookmarkEnd w:id="68"/>
      <w:bookmarkEnd w:id="70"/>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8821D9">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8821D9">
        <w:t>2.6</w:t>
      </w:r>
      <w:r w:rsidR="00413CF3">
        <w:fldChar w:fldCharType="end"/>
      </w:r>
      <w:r>
        <w:t>.</w:t>
      </w:r>
    </w:p>
    <w:p w14:paraId="4107089E" w14:textId="77777777" w:rsidR="00D60B22" w:rsidRPr="007B4D6D" w:rsidRDefault="00D60B22" w:rsidP="007B4D6D">
      <w:pPr>
        <w:pStyle w:val="Heading2"/>
      </w:pPr>
      <w:bookmarkStart w:id="71" w:name="_Ref317086561"/>
      <w:bookmarkStart w:id="72" w:name="_Toc364003684"/>
      <w:bookmarkStart w:id="73" w:name="_Toc453659486"/>
      <w:r w:rsidRPr="007B4D6D">
        <w:t>NIEM MPD Artifact to NIEM MPD Model Transform</w:t>
      </w:r>
      <w:bookmarkEnd w:id="69"/>
      <w:bookmarkEnd w:id="71"/>
      <w:bookmarkEnd w:id="72"/>
      <w:bookmarkEnd w:id="73"/>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8821D9">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74" w:name="_Toc309290655"/>
      <w:bookmarkStart w:id="75" w:name="_Toc364003685"/>
      <w:bookmarkStart w:id="76" w:name="_Toc453659487"/>
      <w:r w:rsidRPr="007B4D6D">
        <w:t>Tool Conformance</w:t>
      </w:r>
      <w:bookmarkEnd w:id="74"/>
      <w:bookmarkEnd w:id="75"/>
      <w:bookmarkEnd w:id="76"/>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lastRenderedPageBreak/>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8821D9">
        <w:t>2.2</w:t>
      </w:r>
      <w:r w:rsidR="00413CF3">
        <w:fldChar w:fldCharType="end"/>
      </w:r>
      <w:r>
        <w:t>.</w:t>
      </w:r>
    </w:p>
    <w:p w14:paraId="4A18B5F9" w14:textId="596E9942" w:rsidR="00D60B22" w:rsidRPr="00226DA0" w:rsidRDefault="00D60B22" w:rsidP="00D60B22">
      <w:pPr>
        <w:pStyle w:val="BulletedText"/>
      </w:pPr>
      <w:r>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8821D9">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8821D9">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8821D9">
        <w:t>2.6</w:t>
      </w:r>
      <w:r w:rsidR="00413CF3">
        <w:fldChar w:fldCharType="end"/>
      </w:r>
      <w:r>
        <w:t>.</w:t>
      </w:r>
    </w:p>
    <w:p w14:paraId="43D16609" w14:textId="2AB9487C"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8821D9">
        <w:t>9.3</w:t>
      </w:r>
      <w:r w:rsidR="00E67279">
        <w:fldChar w:fldCharType="end"/>
      </w:r>
      <w:r>
        <w:t xml:space="preserve"> may be formalized using QVT [QVT] (see also </w:t>
      </w:r>
      <w:r w:rsidR="00831E6C">
        <w:fldChar w:fldCharType="begin"/>
      </w:r>
      <w:r w:rsidR="00831E6C">
        <w:instrText xml:space="preserve"> REF _Ref193374192 \r \h </w:instrText>
      </w:r>
      <w:r w:rsidR="00831E6C">
        <w:fldChar w:fldCharType="separate"/>
      </w:r>
      <w:r w:rsidR="008821D9">
        <w:t>Annex A</w:t>
      </w:r>
      <w:r w:rsidR="00831E6C">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8821D9">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8821D9">
        <w:t>2.8</w:t>
      </w:r>
      <w:r w:rsidR="00D60B22">
        <w:fldChar w:fldCharType="end"/>
      </w:r>
      <w:r w:rsidR="00D60B22">
        <w:t>.</w:t>
      </w:r>
    </w:p>
    <w:p w14:paraId="67FAB275" w14:textId="7C93E2E2" w:rsidR="00D60B22" w:rsidRPr="005A1F62" w:rsidRDefault="00D60B22" w:rsidP="00D60B22">
      <w:pPr>
        <w:pStyle w:val="BodyText"/>
      </w:pPr>
      <w:commentRangeStart w:id="77"/>
      <w:del w:id="78" w:author="Steve Cook" w:date="2016-05-16T14:19:00Z">
        <w:r w:rsidDel="00B95C8A">
          <w:delText xml:space="preserve">At some time in the future tools may be developed that can </w:delText>
        </w:r>
        <w:r w:rsidRPr="00226DA0" w:rsidDel="00B95C8A">
          <w:delText xml:space="preserve">verify these assertions with </w:delText>
        </w:r>
        <w:r w:rsidDel="00B95C8A">
          <w:delText xml:space="preserve">some degree of </w:delText>
        </w:r>
        <w:r w:rsidRPr="00226DA0" w:rsidDel="00B95C8A">
          <w:delText>confidence</w:delText>
        </w:r>
      </w:del>
      <w:commentRangeEnd w:id="77"/>
      <w:r w:rsidR="00B95C8A">
        <w:rPr>
          <w:rStyle w:val="CommentReference"/>
        </w:rPr>
        <w:commentReference w:id="77"/>
      </w:r>
      <w:del w:id="79" w:author="Steve Cook" w:date="2016-05-16T14:19:00Z">
        <w:r w:rsidRPr="00226DA0" w:rsidDel="00B95C8A">
          <w:delText>.</w:delText>
        </w:r>
      </w:del>
    </w:p>
    <w:p w14:paraId="179D31BC" w14:textId="77777777" w:rsidR="00D60B22" w:rsidRPr="005072E2" w:rsidRDefault="00D60B22" w:rsidP="00D60B22">
      <w:pPr>
        <w:pStyle w:val="Heading1"/>
      </w:pPr>
      <w:bookmarkStart w:id="80" w:name="_Toc309290656"/>
      <w:bookmarkStart w:id="81" w:name="_Toc364003686"/>
      <w:bookmarkStart w:id="82" w:name="_Toc309290661"/>
      <w:bookmarkStart w:id="83" w:name="_Toc453659488"/>
      <w:r w:rsidRPr="00BD0166">
        <w:lastRenderedPageBreak/>
        <w:t>Normative References</w:t>
      </w:r>
      <w:bookmarkEnd w:id="80"/>
      <w:bookmarkEnd w:id="81"/>
      <w:bookmarkEnd w:id="83"/>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7"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8"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9"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80"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81"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2"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3"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4" w:history="1">
              <w:r w:rsidRPr="001B3127">
                <w:rPr>
                  <w:rStyle w:val="Hyperlink"/>
                </w:rPr>
                <w:t>http://www.ietf.org/rfc/rfc2119.txt</w:t>
              </w:r>
            </w:hyperlink>
            <w:r>
              <w:t>)</w:t>
            </w:r>
          </w:p>
        </w:tc>
      </w:tr>
      <w:tr w:rsidR="00CD15CA" w14:paraId="26C94E18" w14:textId="77777777" w:rsidTr="00D60B22">
        <w:trPr>
          <w:ins w:id="84" w:author="Steve Cook" w:date="2016-05-16T12:56:00Z"/>
        </w:trPr>
        <w:tc>
          <w:tcPr>
            <w:tcW w:w="3078" w:type="dxa"/>
          </w:tcPr>
          <w:p w14:paraId="008D7498" w14:textId="13C5C14B" w:rsidR="00CD15CA" w:rsidRDefault="00CD15CA" w:rsidP="00DC021E">
            <w:pPr>
              <w:pStyle w:val="BodyText"/>
              <w:spacing w:after="0"/>
              <w:rPr>
                <w:ins w:id="85" w:author="Steve Cook" w:date="2016-05-16T12:56:00Z"/>
              </w:rPr>
            </w:pPr>
            <w:ins w:id="86" w:author="Steve Cook" w:date="2016-05-16T12:56:00Z">
              <w:r>
                <w:t>[</w:t>
              </w:r>
              <w:commentRangeStart w:id="87"/>
              <w:r>
                <w:t>Schematron</w:t>
              </w:r>
            </w:ins>
            <w:commentRangeEnd w:id="87"/>
            <w:ins w:id="88" w:author="Steve Cook" w:date="2016-05-16T12:57:00Z">
              <w:r w:rsidR="0047241C">
                <w:rPr>
                  <w:rStyle w:val="CommentReference"/>
                </w:rPr>
                <w:commentReference w:id="87"/>
              </w:r>
            </w:ins>
            <w:ins w:id="89" w:author="Steve Cook" w:date="2016-05-16T12:56:00Z">
              <w:r>
                <w:t>]</w:t>
              </w:r>
            </w:ins>
          </w:p>
        </w:tc>
        <w:tc>
          <w:tcPr>
            <w:tcW w:w="6498" w:type="dxa"/>
          </w:tcPr>
          <w:p w14:paraId="4DBEAB95" w14:textId="181A9543" w:rsidR="00CD15CA" w:rsidRDefault="00CD15CA" w:rsidP="00DC021E">
            <w:pPr>
              <w:pStyle w:val="BodyText"/>
              <w:spacing w:after="0"/>
              <w:rPr>
                <w:ins w:id="90" w:author="Steve Cook" w:date="2016-05-16T12:56:00Z"/>
              </w:rPr>
            </w:pPr>
            <w:ins w:id="91" w:author="Steve Cook" w:date="2016-05-16T12:56:00Z">
              <w:r>
                <w:t>ISO Schematron (</w:t>
              </w:r>
            </w:ins>
            <w:ins w:id="92" w:author="Steve Cook" w:date="2016-05-16T12:57:00Z">
              <w:r>
                <w:fldChar w:fldCharType="begin"/>
              </w:r>
              <w:r>
                <w:instrText xml:space="preserve"> HYPERLINK "</w:instrText>
              </w:r>
            </w:ins>
            <w:ins w:id="93" w:author="Steve Cook" w:date="2016-05-16T12:56:00Z">
              <w:r>
                <w:instrText>http://www.schematron.com</w:instrText>
              </w:r>
            </w:ins>
            <w:ins w:id="94" w:author="Steve Cook" w:date="2016-05-16T12:57:00Z">
              <w:r>
                <w:instrText xml:space="preserve">" </w:instrText>
              </w:r>
            </w:ins>
            <w:ins w:id="95" w:author="Steve Cook" w:date="2016-06-14T09:20:00Z"/>
            <w:ins w:id="96" w:author="Steve Cook" w:date="2016-05-16T12:57:00Z">
              <w:r>
                <w:fldChar w:fldCharType="separate"/>
              </w:r>
            </w:ins>
            <w:ins w:id="97" w:author="Steve Cook" w:date="2016-05-16T12:56:00Z">
              <w:r w:rsidRPr="00AB16EC">
                <w:rPr>
                  <w:rStyle w:val="Hyperlink"/>
                </w:rPr>
                <w:t>http://www.schematron.com</w:t>
              </w:r>
            </w:ins>
            <w:ins w:id="98" w:author="Steve Cook" w:date="2016-05-16T12:57:00Z">
              <w:r>
                <w:fldChar w:fldCharType="end"/>
              </w:r>
            </w:ins>
            <w:ins w:id="99" w:author="Steve Cook" w:date="2016-05-16T12:56:00Z">
              <w:r w:rsidR="0047241C">
                <w:t>)</w:t>
              </w:r>
            </w:ins>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5"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6"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7"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8"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9"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90"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00" w:name="_Toc309290657"/>
      <w:bookmarkStart w:id="101" w:name="_Toc364003687"/>
      <w:bookmarkStart w:id="102" w:name="_Toc453659489"/>
      <w:r w:rsidRPr="00BD0166">
        <w:lastRenderedPageBreak/>
        <w:t>Terms and Definitions</w:t>
      </w:r>
      <w:bookmarkEnd w:id="100"/>
      <w:bookmarkEnd w:id="101"/>
      <w:bookmarkEnd w:id="102"/>
    </w:p>
    <w:p w14:paraId="0A99F563" w14:textId="77777777" w:rsidR="00D60B22" w:rsidRPr="007B4D6D" w:rsidRDefault="00D60B22" w:rsidP="007B4D6D">
      <w:pPr>
        <w:pStyle w:val="Heading2"/>
      </w:pPr>
      <w:bookmarkStart w:id="103" w:name="_Toc364003688"/>
      <w:bookmarkStart w:id="104" w:name="_Toc453659490"/>
      <w:r w:rsidRPr="007B4D6D">
        <w:t>Definitions</w:t>
      </w:r>
      <w:bookmarkEnd w:id="103"/>
      <w:bookmarkEnd w:id="104"/>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1"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167386DD" w:rsidR="00D60B22" w:rsidRPr="00720DB0" w:rsidRDefault="00D60B22" w:rsidP="00720DB0">
      <w:pPr>
        <w:pStyle w:val="Heading5"/>
      </w:pPr>
      <w:r w:rsidRPr="00720DB0">
        <w:lastRenderedPageBreak/>
        <w:t>Model Driven Architecture (MDA)</w:t>
      </w:r>
      <w:commentRangeStart w:id="105"/>
      <w:ins w:id="106" w:author="Steve Cook" w:date="2016-05-16T12:39:00Z">
        <w:r w:rsidR="0011329E" w:rsidRPr="0011329E">
          <w:t>®</w:t>
        </w:r>
        <w:commentRangeEnd w:id="105"/>
        <w:r w:rsidR="0011329E">
          <w:rPr>
            <w:rStyle w:val="CommentReference"/>
            <w:rFonts w:ascii="Times New Roman" w:hAnsi="Times New Roman"/>
            <w:b w:val="0"/>
            <w:bCs w:val="0"/>
            <w:iCs w:val="0"/>
          </w:rPr>
          <w:commentReference w:id="105"/>
        </w:r>
      </w:ins>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A7B6255" w:rsidR="000A64F7" w:rsidRPr="00C401C7" w:rsidRDefault="0047241C" w:rsidP="000A64F7">
      <w:pPr>
        <w:pStyle w:val="BodyText"/>
        <w:rPr>
          <w:highlight w:val="yellow"/>
        </w:rPr>
      </w:pPr>
      <w:commentRangeStart w:id="107"/>
      <w:ins w:id="108" w:author="Steve Cook" w:date="2016-05-16T12:58:00Z">
        <w:r w:rsidRPr="0047241C">
          <w:t>An ISO standard for making assertions about patterns found in XML documents</w:t>
        </w:r>
        <w:commentRangeEnd w:id="107"/>
        <w:r>
          <w:rPr>
            <w:rStyle w:val="CommentReference"/>
          </w:rPr>
          <w:commentReference w:id="107"/>
        </w:r>
      </w:ins>
      <w:del w:id="109" w:author="Steve Cook" w:date="2016-05-16T12:58:00Z">
        <w:r w:rsidR="000A64F7" w:rsidDel="0047241C">
          <w:delText>A specification of the constraints on XML instances based on the Schematron standard</w:delText>
        </w:r>
      </w:del>
      <w:r w:rsidR="000A64F7">
        <w:t>.</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0" w:name="_Toc364003689"/>
      <w:bookmarkStart w:id="111" w:name="_Toc309290658"/>
      <w:bookmarkStart w:id="112" w:name="_Toc453659491"/>
      <w:r w:rsidRPr="007B4D6D">
        <w:t>Acronyms</w:t>
      </w:r>
      <w:bookmarkEnd w:id="110"/>
      <w:bookmarkEnd w:id="112"/>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08E2772C" w:rsidR="00D60B22" w:rsidRPr="00C15274" w:rsidRDefault="00D60B22" w:rsidP="00D60B22">
            <w:pPr>
              <w:rPr>
                <w:sz w:val="20"/>
                <w:szCs w:val="20"/>
              </w:rPr>
            </w:pPr>
            <w:r w:rsidRPr="00C15274">
              <w:rPr>
                <w:sz w:val="20"/>
                <w:szCs w:val="20"/>
              </w:rPr>
              <w:t>Model Driven Architecture</w:t>
            </w:r>
            <w:commentRangeStart w:id="113"/>
            <w:ins w:id="114" w:author="Steve Cook" w:date="2016-05-16T12:41:00Z">
              <w:r w:rsidR="0011329E" w:rsidRPr="0011329E">
                <w:rPr>
                  <w:sz w:val="20"/>
                  <w:szCs w:val="20"/>
                </w:rPr>
                <w:t>®</w:t>
              </w:r>
              <w:commentRangeEnd w:id="113"/>
              <w:r w:rsidR="0011329E">
                <w:rPr>
                  <w:rStyle w:val="CommentReference"/>
                </w:rPr>
                <w:commentReference w:id="113"/>
              </w:r>
            </w:ins>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5" w:name="_Toc364003690"/>
      <w:bookmarkStart w:id="116" w:name="_Toc453659492"/>
      <w:r w:rsidRPr="00BD0166">
        <w:lastRenderedPageBreak/>
        <w:t>Symbols</w:t>
      </w:r>
      <w:bookmarkEnd w:id="111"/>
      <w:bookmarkEnd w:id="115"/>
      <w:bookmarkEnd w:id="116"/>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17" w:name="_Ref317346336"/>
      <w:bookmarkStart w:id="118" w:name="_Toc364003691"/>
      <w:bookmarkStart w:id="119" w:name="_Toc453659493"/>
      <w:bookmarkEnd w:id="82"/>
      <w:r>
        <w:lastRenderedPageBreak/>
        <w:t>Additional Information</w:t>
      </w:r>
      <w:bookmarkEnd w:id="117"/>
      <w:bookmarkEnd w:id="118"/>
      <w:bookmarkEnd w:id="119"/>
    </w:p>
    <w:p w14:paraId="0AC74DBD" w14:textId="77777777" w:rsidR="00D60B22" w:rsidRPr="007B4D6D" w:rsidRDefault="00D60B22" w:rsidP="007B4D6D">
      <w:pPr>
        <w:pStyle w:val="Heading2"/>
      </w:pPr>
      <w:bookmarkStart w:id="120" w:name="_Toc309290662"/>
      <w:bookmarkStart w:id="121" w:name="_Toc364003692"/>
      <w:bookmarkStart w:id="122" w:name="_Toc309290663"/>
      <w:bookmarkStart w:id="123" w:name="_Toc453659494"/>
      <w:r w:rsidRPr="007B4D6D">
        <w:t>Acknowledgements</w:t>
      </w:r>
      <w:bookmarkEnd w:id="120"/>
      <w:bookmarkEnd w:id="121"/>
      <w:bookmarkEnd w:id="123"/>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2"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4" w:name="_Toc364003693"/>
      <w:bookmarkStart w:id="125" w:name="_Toc453659495"/>
      <w:r w:rsidRPr="007B4D6D">
        <w:t>Proof of Concept</w:t>
      </w:r>
      <w:bookmarkEnd w:id="122"/>
      <w:bookmarkEnd w:id="124"/>
      <w:bookmarkEnd w:id="125"/>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6" w:name="_Toc309290664"/>
      <w:bookmarkStart w:id="127" w:name="_Toc364003694"/>
      <w:bookmarkStart w:id="128" w:name="_Toc453659496"/>
      <w:r w:rsidRPr="007B4D6D">
        <w:t>NIEM-UML</w:t>
      </w:r>
      <w:r w:rsidR="00E02F3C" w:rsidRPr="007B4D6D">
        <w:t xml:space="preserve"> </w:t>
      </w:r>
      <w:r w:rsidRPr="007B4D6D">
        <w:t>Introduction and Concepts</w:t>
      </w:r>
      <w:bookmarkEnd w:id="126"/>
      <w:bookmarkEnd w:id="127"/>
      <w:bookmarkEnd w:id="128"/>
    </w:p>
    <w:p w14:paraId="05F29BDF" w14:textId="77777777" w:rsidR="00D60B22" w:rsidRPr="00E52E79" w:rsidRDefault="00D60B22" w:rsidP="007B4D6D">
      <w:pPr>
        <w:pStyle w:val="Heading3"/>
      </w:pPr>
      <w:bookmarkStart w:id="129" w:name="_Toc309290665"/>
      <w:bookmarkStart w:id="130" w:name="_Toc364003695"/>
      <w:bookmarkStart w:id="131" w:name="_Toc453659497"/>
      <w:r w:rsidRPr="00E52E79">
        <w:t>Background</w:t>
      </w:r>
      <w:bookmarkEnd w:id="129"/>
      <w:bookmarkEnd w:id="130"/>
      <w:bookmarkEnd w:id="131"/>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2" w:name="_Toc309290666"/>
      <w:bookmarkStart w:id="133" w:name="_Toc364003696"/>
      <w:bookmarkStart w:id="134" w:name="_Toc453659498"/>
      <w:r w:rsidRPr="00E52E79">
        <w:t>NIEM-UML</w:t>
      </w:r>
      <w:r>
        <w:t xml:space="preserve"> Goals</w:t>
      </w:r>
      <w:bookmarkEnd w:id="132"/>
      <w:bookmarkEnd w:id="133"/>
      <w:bookmarkEnd w:id="134"/>
    </w:p>
    <w:p w14:paraId="56283124" w14:textId="5A916CCE"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w:t>
      </w:r>
      <w:commentRangeStart w:id="135"/>
      <w:ins w:id="136" w:author="Steve Cook" w:date="2016-05-16T12:42:00Z">
        <w:r w:rsidR="0011329E" w:rsidRPr="0011329E">
          <w:t>®</w:t>
        </w:r>
        <w:commentRangeEnd w:id="135"/>
        <w:r w:rsidR="0011329E">
          <w:rPr>
            <w:rStyle w:val="CommentReference"/>
          </w:rPr>
          <w:commentReference w:id="135"/>
        </w:r>
      </w:ins>
      <w:r>
        <w:t xml:space="preserve">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5399438D" w:rsidR="00F07D9D" w:rsidRDefault="00EB5475" w:rsidP="0011329E">
      <w:pPr>
        <w:pStyle w:val="Heading3"/>
        <w:ind w:right="-279"/>
      </w:pPr>
      <w:bookmarkStart w:id="137" w:name="_Toc364003697"/>
      <w:bookmarkStart w:id="138" w:name="_Toc453659499"/>
      <w:r>
        <w:t>Understanding NIEM-UML and Model Driven Architecture (MDA)</w:t>
      </w:r>
      <w:bookmarkEnd w:id="137"/>
      <w:commentRangeStart w:id="139"/>
      <w:ins w:id="140" w:author="Steve Cook" w:date="2016-05-16T12:42:00Z">
        <w:r w:rsidR="0011329E" w:rsidRPr="0011329E">
          <w:t>®</w:t>
        </w:r>
      </w:ins>
      <w:commentRangeEnd w:id="139"/>
      <w:ins w:id="141" w:author="Steve Cook" w:date="2016-05-16T12:43:00Z">
        <w:r w:rsidR="0011329E">
          <w:rPr>
            <w:rStyle w:val="CommentReference"/>
            <w:rFonts w:ascii="Times New Roman" w:hAnsi="Times New Roman" w:cs="Times New Roman"/>
            <w:b w:val="0"/>
            <w:bCs w:val="0"/>
          </w:rPr>
          <w:commentReference w:id="139"/>
        </w:r>
      </w:ins>
      <w:bookmarkEnd w:id="138"/>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6A5558CD"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ins w:id="142" w:author="Steve Cook" w:date="2016-05-16T12:34:00Z">
        <w:r w:rsidR="00503AF4">
          <w:t xml:space="preserve"> </w:t>
        </w:r>
        <w:commentRangeStart w:id="143"/>
        <w:r w:rsidR="00503AF4" w:rsidRPr="00503AF4">
          <w:t>This specification contains numerous hyperlinks to URLs within the [NIEM-NDR] and [NIEM-MPD] normative specifications. These links provide additional detail and clarity to this specification</w:t>
        </w:r>
      </w:ins>
      <w:commentRangeEnd w:id="143"/>
      <w:ins w:id="144" w:author="Steve Cook" w:date="2016-05-16T12:35:00Z">
        <w:r w:rsidR="00503AF4">
          <w:rPr>
            <w:rStyle w:val="CommentReference"/>
          </w:rPr>
          <w:commentReference w:id="143"/>
        </w:r>
      </w:ins>
      <w:ins w:id="145" w:author="Steve Cook" w:date="2016-05-16T12:34:00Z">
        <w:r w:rsidR="00503AF4">
          <w:t>.</w:t>
        </w:r>
      </w:ins>
    </w:p>
    <w:p w14:paraId="4AE22EDB" w14:textId="72591933" w:rsidR="006637E5" w:rsidRPr="006637E5" w:rsidRDefault="006637E5" w:rsidP="006637E5">
      <w:pPr>
        <w:rPr>
          <w:sz w:val="20"/>
        </w:rPr>
      </w:pPr>
      <w:bookmarkStart w:id="146" w:name="__RefHeading__65130_1819109898"/>
      <w:bookmarkEnd w:id="146"/>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w:t>
      </w:r>
      <w:commentRangeStart w:id="147"/>
      <w:ins w:id="148" w:author="Steve Cook" w:date="2016-05-16T12:43:00Z">
        <w:r w:rsidR="0011329E" w:rsidRPr="0011329E">
          <w:rPr>
            <w:sz w:val="20"/>
          </w:rPr>
          <w:t>®</w:t>
        </w:r>
        <w:commentRangeEnd w:id="147"/>
        <w:r w:rsidR="0011329E">
          <w:rPr>
            <w:rStyle w:val="CommentReference"/>
          </w:rPr>
          <w:commentReference w:id="147"/>
        </w:r>
      </w:ins>
      <w:r w:rsidRPr="006637E5">
        <w:rPr>
          <w:sz w:val="20"/>
        </w:rPr>
        <w:t>.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5E2845EE"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w:t>
      </w:r>
      <w:commentRangeStart w:id="149"/>
      <w:ins w:id="150" w:author="Steve Cook" w:date="2016-05-16T12:47:00Z">
        <w:r w:rsidR="006050A7" w:rsidRPr="006050A7">
          <w:t>®</w:t>
        </w:r>
        <w:commentRangeEnd w:id="149"/>
        <w:r w:rsidR="006050A7">
          <w:rPr>
            <w:rStyle w:val="CommentReference"/>
          </w:rPr>
          <w:commentReference w:id="149"/>
        </w:r>
      </w:ins>
      <w:r>
        <w:t xml:space="preserve">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4A1F9D64" w:rsidR="00D60B22" w:rsidRDefault="00D60B22" w:rsidP="00D60B22">
      <w:pPr>
        <w:pStyle w:val="BodyText"/>
      </w:pPr>
      <w:r>
        <w:t>NIEM-UML uses the NIEM-PIM and the NIEM-PSM to separate respective concerns based on the Model Driven Architecture (MDA)</w:t>
      </w:r>
      <w:commentRangeStart w:id="151"/>
      <w:ins w:id="152" w:author="Steve Cook" w:date="2016-05-16T12:44:00Z">
        <w:r w:rsidR="0011329E" w:rsidRPr="0011329E">
          <w:t>®</w:t>
        </w:r>
        <w:commentRangeEnd w:id="151"/>
        <w:r w:rsidR="0011329E">
          <w:rPr>
            <w:rStyle w:val="CommentReference"/>
          </w:rPr>
          <w:commentReference w:id="151"/>
        </w:r>
      </w:ins>
      <w:r>
        <w:t xml:space="preserve"> standards of the Object Management Group (OMG).</w:t>
      </w:r>
    </w:p>
    <w:p w14:paraId="42EC3916" w14:textId="77777777" w:rsidR="00D60B22" w:rsidRDefault="00D60B22" w:rsidP="001964AF">
      <w:pPr>
        <w:pStyle w:val="Heading4"/>
      </w:pPr>
      <w:bookmarkStart w:id="153" w:name="__RefHeading__65132_1819109898"/>
      <w:bookmarkStart w:id="154" w:name="__RefHeading__65134_1819109898"/>
      <w:bookmarkEnd w:id="153"/>
      <w:bookmarkEnd w:id="154"/>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55" w:name="__RefHeading__65138_1819109898"/>
      <w:bookmarkEnd w:id="155"/>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8821D9">
        <w:t xml:space="preserve">Figure </w:t>
      </w:r>
      <w:r w:rsidR="008821D9">
        <w:rPr>
          <w:noProof/>
        </w:rPr>
        <w:t>6</w:t>
      </w:r>
      <w:r w:rsidR="008821D9">
        <w:noBreakHyphen/>
      </w:r>
      <w:r w:rsidR="008821D9">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156" w:name="_Ref412021662"/>
      <w:r>
        <w:t xml:space="preserve">Figure </w:t>
      </w:r>
      <w:fldSimple w:instr=" STYLEREF 1 \s ">
        <w:r w:rsidR="008821D9">
          <w:rPr>
            <w:noProof/>
          </w:rPr>
          <w:t>6</w:t>
        </w:r>
      </w:fldSimple>
      <w:r w:rsidR="00464209">
        <w:noBreakHyphen/>
      </w:r>
      <w:fldSimple w:instr=" SEQ Figure \* ARABIC \s 1 ">
        <w:r w:rsidR="008821D9">
          <w:rPr>
            <w:noProof/>
          </w:rPr>
          <w:t>1</w:t>
        </w:r>
      </w:fldSimple>
      <w:bookmarkEnd w:id="156"/>
      <w:r>
        <w:t xml:space="preserve"> </w:t>
      </w:r>
      <w:r w:rsidRPr="006F364F">
        <w:t>Components of the NIEM-UML specification</w:t>
      </w:r>
    </w:p>
    <w:p w14:paraId="7CAA1874" w14:textId="30F0E576"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57" w:name="__RefHeading__7"/>
      <w:bookmarkEnd w:id="157"/>
      <w:r>
        <w:t xml:space="preserve"> It is important to note that the MDA</w:t>
      </w:r>
      <w:commentRangeStart w:id="158"/>
      <w:ins w:id="159" w:author="Steve Cook" w:date="2016-05-16T12:44:00Z">
        <w:r w:rsidR="0011329E" w:rsidRPr="0011329E">
          <w:t>®</w:t>
        </w:r>
      </w:ins>
      <w:commentRangeEnd w:id="158"/>
      <w:ins w:id="160" w:author="Steve Cook" w:date="2016-05-16T12:45:00Z">
        <w:r w:rsidR="0011329E">
          <w:rPr>
            <w:rStyle w:val="CommentReference"/>
          </w:rPr>
          <w:commentReference w:id="158"/>
        </w:r>
      </w:ins>
      <w:r>
        <w:t xml:space="preserve">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0B9D199C" w:rsidR="00D60B22" w:rsidRPr="0042135B" w:rsidRDefault="00D60B22" w:rsidP="00D60B22">
      <w:pPr>
        <w:pStyle w:val="BodyText"/>
      </w:pPr>
      <w:r>
        <w:t>The intent of NIEM-UML (including the PIM and the PSM) is that tools can generate NIEM artifacts directly from the model based on Model Driven Architecture (MDA)</w:t>
      </w:r>
      <w:commentRangeStart w:id="161"/>
      <w:ins w:id="162" w:author="Steve Cook" w:date="2016-05-16T12:45:00Z">
        <w:r w:rsidR="0011329E" w:rsidRPr="0011329E">
          <w:t>®</w:t>
        </w:r>
        <w:commentRangeEnd w:id="161"/>
        <w:r w:rsidR="0011329E">
          <w:rPr>
            <w:rStyle w:val="CommentReference"/>
          </w:rPr>
          <w:commentReference w:id="161"/>
        </w:r>
      </w:ins>
      <w:r>
        <w:t xml:space="preserve">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63" w:name="_Toc364003698"/>
      <w:bookmarkStart w:id="164" w:name="_Toc453659500"/>
      <w:r>
        <w:lastRenderedPageBreak/>
        <w:t xml:space="preserve">NIEM-UML Modeling </w:t>
      </w:r>
      <w:r w:rsidR="0071219E">
        <w:t>Guide</w:t>
      </w:r>
      <w:bookmarkEnd w:id="163"/>
      <w:bookmarkEnd w:id="164"/>
    </w:p>
    <w:p w14:paraId="5340FE3F" w14:textId="77777777" w:rsidR="00FC5D58" w:rsidRPr="007B4D6D" w:rsidRDefault="00FC5D58" w:rsidP="007B4D6D">
      <w:pPr>
        <w:pStyle w:val="Heading2"/>
      </w:pPr>
      <w:bookmarkStart w:id="165" w:name="_Toc364003699"/>
      <w:bookmarkStart w:id="166" w:name="_Ref316485350"/>
      <w:bookmarkStart w:id="167" w:name="_Ref316894830"/>
      <w:bookmarkStart w:id="168" w:name="_Ref316921508"/>
      <w:bookmarkStart w:id="169" w:name="_Toc453659501"/>
      <w:r w:rsidRPr="007B4D6D">
        <w:t>Overview</w:t>
      </w:r>
      <w:bookmarkEnd w:id="165"/>
      <w:bookmarkEnd w:id="169"/>
    </w:p>
    <w:p w14:paraId="7F668E2D" w14:textId="77777777" w:rsidR="00FC5D58" w:rsidRPr="00653D21" w:rsidRDefault="00FC5D58" w:rsidP="007B4D6D">
      <w:pPr>
        <w:pStyle w:val="Heading3"/>
      </w:pPr>
      <w:bookmarkStart w:id="170" w:name="_Toc364003700"/>
      <w:bookmarkStart w:id="171" w:name="_Toc453659502"/>
      <w:r>
        <w:t>Introduction</w:t>
      </w:r>
      <w:bookmarkEnd w:id="170"/>
      <w:bookmarkEnd w:id="171"/>
    </w:p>
    <w:p w14:paraId="1C6945A4" w14:textId="2D21AA75" w:rsidR="00FC5D58" w:rsidRDefault="00FC5D58" w:rsidP="00FC5D58">
      <w:pPr>
        <w:pStyle w:val="BodyText"/>
      </w:pPr>
      <w:bookmarkStart w:id="172"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8821D9">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8821D9">
        <w:t xml:space="preserve">Figure </w:t>
      </w:r>
      <w:r w:rsidR="008821D9">
        <w:rPr>
          <w:noProof/>
        </w:rPr>
        <w:t>7</w:t>
      </w:r>
      <w:r w:rsidR="008821D9">
        <w:noBreakHyphen/>
      </w:r>
      <w:r w:rsidR="008821D9">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73" w:name="_Ref316555165"/>
      <w:r>
        <w:t xml:space="preserve">Figure </w:t>
      </w:r>
      <w:fldSimple w:instr=" STYLEREF 1 \s ">
        <w:r w:rsidR="008821D9">
          <w:rPr>
            <w:noProof/>
          </w:rPr>
          <w:t>7</w:t>
        </w:r>
      </w:fldSimple>
      <w:r w:rsidR="00464209">
        <w:noBreakHyphen/>
      </w:r>
      <w:fldSimple w:instr=" SEQ Figure \* ARABIC \s 1 ">
        <w:r w:rsidR="008821D9">
          <w:rPr>
            <w:noProof/>
          </w:rPr>
          <w:t>1</w:t>
        </w:r>
      </w:fldSimple>
      <w:bookmarkEnd w:id="173"/>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8821D9">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74" w:name="_Toc364003701"/>
      <w:bookmarkStart w:id="175" w:name="_Toc453659503"/>
      <w:r>
        <w:lastRenderedPageBreak/>
        <w:t>Platform Independent Perspective</w:t>
      </w:r>
      <w:bookmarkEnd w:id="174"/>
      <w:bookmarkEnd w:id="175"/>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8821D9">
        <w:t xml:space="preserve">Table </w:t>
      </w:r>
      <w:r w:rsidR="008821D9">
        <w:rPr>
          <w:noProof/>
        </w:rPr>
        <w:t>7</w:t>
      </w:r>
      <w:r w:rsidR="008821D9">
        <w:noBreakHyphen/>
      </w:r>
      <w:r w:rsidR="008821D9">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8821D9">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76" w:name="_Ref317200839"/>
            <w:r>
              <w:t xml:space="preserve">Table </w:t>
            </w:r>
            <w:fldSimple w:instr=" STYLEREF 1 \s ">
              <w:r w:rsidR="008821D9">
                <w:rPr>
                  <w:noProof/>
                </w:rPr>
                <w:t>7</w:t>
              </w:r>
            </w:fldSimple>
            <w:r w:rsidR="000A71CF">
              <w:noBreakHyphen/>
            </w:r>
            <w:fldSimple w:instr=" SEQ Table \* ARABIC \s 1 ">
              <w:r w:rsidR="008821D9">
                <w:rPr>
                  <w:noProof/>
                </w:rPr>
                <w:t>1</w:t>
              </w:r>
            </w:fldSimple>
            <w:bookmarkEnd w:id="176"/>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8821D9">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8821D9">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8821D9">
              <w:t>7.3.2</w:t>
            </w:r>
            <w:r>
              <w:fldChar w:fldCharType="end"/>
            </w:r>
            <w:r>
              <w:t xml:space="preserve"> </w:t>
            </w:r>
            <w:r>
              <w:fldChar w:fldCharType="begin"/>
            </w:r>
            <w:r>
              <w:instrText xml:space="preserve"> REF _Ref317155214 \h  \* MERGEFORMAT </w:instrText>
            </w:r>
            <w:r>
              <w:fldChar w:fldCharType="separate"/>
            </w:r>
            <w:r w:rsidR="008821D9">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8821D9">
              <w:t>7.3.3</w:t>
            </w:r>
            <w:r>
              <w:fldChar w:fldCharType="end"/>
            </w:r>
            <w:r>
              <w:t xml:space="preserve"> </w:t>
            </w:r>
            <w:r>
              <w:fldChar w:fldCharType="begin"/>
            </w:r>
            <w:r>
              <w:instrText xml:space="preserve"> REF _Ref316483937 \h  \* MERGEFORMAT </w:instrText>
            </w:r>
            <w:r>
              <w:fldChar w:fldCharType="separate"/>
            </w:r>
            <w:r w:rsidR="008821D9">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8821D9">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8821D9">
              <w:t>7.3.5</w:t>
            </w:r>
            <w:r>
              <w:fldChar w:fldCharType="end"/>
            </w:r>
            <w:r>
              <w:t xml:space="preserve"> </w:t>
            </w:r>
            <w:r>
              <w:fldChar w:fldCharType="begin"/>
            </w:r>
            <w:r>
              <w:instrText xml:space="preserve"> REF _Ref317537190 \h </w:instrText>
            </w:r>
            <w:r>
              <w:fldChar w:fldCharType="separate"/>
            </w:r>
            <w:r w:rsidR="008821D9">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8821D9">
              <w:t>7.3.6</w:t>
            </w:r>
            <w:r>
              <w:fldChar w:fldCharType="end"/>
            </w:r>
            <w:r>
              <w:t xml:space="preserve"> </w:t>
            </w:r>
            <w:r>
              <w:fldChar w:fldCharType="begin"/>
            </w:r>
            <w:r>
              <w:instrText xml:space="preserve"> REF _Ref316483945 \h  \* MERGEFORMAT </w:instrText>
            </w:r>
            <w:r>
              <w:fldChar w:fldCharType="separate"/>
            </w:r>
            <w:r w:rsidR="008821D9">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8821D9">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8821D9">
              <w:t>7.5.5</w:t>
            </w:r>
            <w:r>
              <w:fldChar w:fldCharType="end"/>
            </w:r>
            <w:r>
              <w:t xml:space="preserve"> </w:t>
            </w:r>
            <w:r>
              <w:fldChar w:fldCharType="begin"/>
            </w:r>
            <w:r>
              <w:instrText xml:space="preserve"> REF _Ref409443166 \h </w:instrText>
            </w:r>
            <w:r>
              <w:fldChar w:fldCharType="separate"/>
            </w:r>
            <w:r w:rsidR="008821D9">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8821D9">
              <w:t>7.5.2</w:t>
            </w:r>
            <w:r>
              <w:fldChar w:fldCharType="end"/>
            </w:r>
            <w:r>
              <w:t xml:space="preserve"> </w:t>
            </w:r>
            <w:r>
              <w:fldChar w:fldCharType="begin"/>
            </w:r>
            <w:r>
              <w:instrText xml:space="preserve"> REF _Ref316856575 \h  \* MERGEFORMAT </w:instrText>
            </w:r>
            <w:r>
              <w:fldChar w:fldCharType="separate"/>
            </w:r>
            <w:r w:rsidR="008821D9">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8821D9">
              <w:t>7.3.1</w:t>
            </w:r>
            <w:r>
              <w:fldChar w:fldCharType="end"/>
            </w:r>
            <w:r>
              <w:t xml:space="preserve"> </w:t>
            </w:r>
            <w:r>
              <w:fldChar w:fldCharType="begin"/>
            </w:r>
            <w:r>
              <w:instrText xml:space="preserve"> REF _Ref317460462 \h </w:instrText>
            </w:r>
            <w:r>
              <w:fldChar w:fldCharType="separate"/>
            </w:r>
            <w:r w:rsidR="008821D9">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8821D9">
              <w:t>7.3.4</w:t>
            </w:r>
            <w:r w:rsidRPr="00F824F6">
              <w:fldChar w:fldCharType="end"/>
            </w:r>
            <w:r w:rsidRPr="00F824F6">
              <w:t xml:space="preserve"> </w:t>
            </w:r>
            <w:r>
              <w:fldChar w:fldCharType="begin"/>
            </w:r>
            <w:r>
              <w:instrText xml:space="preserve"> REF _Ref317349742 \h </w:instrText>
            </w:r>
            <w:r>
              <w:fldChar w:fldCharType="separate"/>
            </w:r>
            <w:r w:rsidR="008821D9">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8821D9">
              <w:t>7.4.4</w:t>
            </w:r>
            <w:r>
              <w:fldChar w:fldCharType="end"/>
            </w:r>
            <w:r>
              <w:t xml:space="preserve"> </w:t>
            </w:r>
            <w:r>
              <w:fldChar w:fldCharType="begin"/>
            </w:r>
            <w:r>
              <w:instrText xml:space="preserve"> REF _Ref317249029 \h  \* MERGEFORMAT </w:instrText>
            </w:r>
            <w:r>
              <w:fldChar w:fldCharType="separate"/>
            </w:r>
            <w:r w:rsidR="008821D9">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8821D9">
              <w:t>7.4.5</w:t>
            </w:r>
            <w:r>
              <w:fldChar w:fldCharType="end"/>
            </w:r>
            <w:r>
              <w:t xml:space="preserve"> </w:t>
            </w:r>
            <w:r>
              <w:fldChar w:fldCharType="begin"/>
            </w:r>
            <w:r>
              <w:instrText xml:space="preserve"> REF _Ref316823195 \h  \* MERGEFORMAT </w:instrText>
            </w:r>
            <w:r>
              <w:fldChar w:fldCharType="separate"/>
            </w:r>
            <w:r w:rsidR="008821D9">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8821D9">
              <w:t>7.4.1</w:t>
            </w:r>
            <w:r>
              <w:fldChar w:fldCharType="end"/>
            </w:r>
            <w:r>
              <w:t xml:space="preserve"> </w:t>
            </w:r>
            <w:r>
              <w:fldChar w:fldCharType="begin"/>
            </w:r>
            <w:r>
              <w:instrText xml:space="preserve"> REF _Ref317460498 \h </w:instrText>
            </w:r>
            <w:r>
              <w:fldChar w:fldCharType="separate"/>
            </w:r>
            <w:r w:rsidR="008821D9">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8821D9">
              <w:t>7.4.2</w:t>
            </w:r>
            <w:r>
              <w:fldChar w:fldCharType="end"/>
            </w:r>
            <w:r>
              <w:t xml:space="preserve"> </w:t>
            </w:r>
            <w:r>
              <w:fldChar w:fldCharType="begin"/>
            </w:r>
            <w:r>
              <w:instrText xml:space="preserve"> REF _Ref317460189 \h </w:instrText>
            </w:r>
            <w:r>
              <w:fldChar w:fldCharType="separate"/>
            </w:r>
            <w:r w:rsidR="008821D9">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8821D9">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8821D9">
              <w:t>7.2.3</w:t>
            </w:r>
            <w:r>
              <w:fldChar w:fldCharType="end"/>
            </w:r>
            <w:r>
              <w:t xml:space="preserve"> </w:t>
            </w:r>
            <w:r>
              <w:fldChar w:fldCharType="begin"/>
            </w:r>
            <w:r>
              <w:instrText xml:space="preserve"> REF _Ref366423116 \h </w:instrText>
            </w:r>
            <w:r>
              <w:fldChar w:fldCharType="separate"/>
            </w:r>
            <w:r w:rsidR="008821D9">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8821D9">
              <w:t>7.2.3</w:t>
            </w:r>
            <w:r>
              <w:fldChar w:fldCharType="end"/>
            </w:r>
            <w:r>
              <w:t xml:space="preserve"> </w:t>
            </w:r>
            <w:r>
              <w:fldChar w:fldCharType="begin"/>
            </w:r>
            <w:r>
              <w:instrText xml:space="preserve"> REF _Ref366423116 \h </w:instrText>
            </w:r>
            <w:r>
              <w:fldChar w:fldCharType="separate"/>
            </w:r>
            <w:r w:rsidR="008821D9">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8821D9">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8821D9">
              <w:t>7.3.1</w:t>
            </w:r>
            <w:r>
              <w:fldChar w:fldCharType="end"/>
            </w:r>
            <w:r>
              <w:t xml:space="preserve"> </w:t>
            </w:r>
            <w:r>
              <w:fldChar w:fldCharType="begin"/>
            </w:r>
            <w:r>
              <w:instrText xml:space="preserve"> REF _Ref317460462 \h </w:instrText>
            </w:r>
            <w:r>
              <w:fldChar w:fldCharType="separate"/>
            </w:r>
            <w:r w:rsidR="008821D9">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8821D9">
              <w:t>7.3.3</w:t>
            </w:r>
            <w:r>
              <w:fldChar w:fldCharType="end"/>
            </w:r>
            <w:r>
              <w:t xml:space="preserve"> </w:t>
            </w:r>
            <w:r>
              <w:fldChar w:fldCharType="begin"/>
            </w:r>
            <w:r>
              <w:instrText xml:space="preserve"> REF _Ref316483937 \h  \* MERGEFORMAT </w:instrText>
            </w:r>
            <w:r>
              <w:fldChar w:fldCharType="separate"/>
            </w:r>
            <w:r w:rsidR="008821D9">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8821D9">
              <w:t>7.3.6</w:t>
            </w:r>
            <w:r>
              <w:fldChar w:fldCharType="end"/>
            </w:r>
            <w:r>
              <w:t xml:space="preserve"> </w:t>
            </w:r>
            <w:r>
              <w:fldChar w:fldCharType="begin"/>
            </w:r>
            <w:r>
              <w:instrText xml:space="preserve"> REF _Ref316483945 \h  \* MERGEFORMAT </w:instrText>
            </w:r>
            <w:r>
              <w:fldChar w:fldCharType="separate"/>
            </w:r>
            <w:r w:rsidR="008821D9">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8821D9">
              <w:t>7.5.2</w:t>
            </w:r>
            <w:r>
              <w:fldChar w:fldCharType="end"/>
            </w:r>
            <w:r>
              <w:t xml:space="preserve"> </w:t>
            </w:r>
            <w:r>
              <w:fldChar w:fldCharType="begin"/>
            </w:r>
            <w:r>
              <w:instrText xml:space="preserve"> REF _Ref316856575 \h  \* MERGEFORMAT </w:instrText>
            </w:r>
            <w:r>
              <w:fldChar w:fldCharType="separate"/>
            </w:r>
            <w:r w:rsidR="008821D9">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8821D9">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8821D9">
              <w:t>7.3</w:t>
            </w:r>
            <w:r>
              <w:fldChar w:fldCharType="end"/>
            </w:r>
            <w:r>
              <w:t xml:space="preserve"> </w:t>
            </w:r>
            <w:r>
              <w:fldChar w:fldCharType="begin"/>
            </w:r>
            <w:r>
              <w:instrText xml:space="preserve"> REF _Ref407101509 \h </w:instrText>
            </w:r>
            <w:r>
              <w:fldChar w:fldCharType="separate"/>
            </w:r>
            <w:r w:rsidR="008821D9" w:rsidRPr="007B4D6D">
              <w:t>Modeling Complex Types</w:t>
            </w:r>
            <w:r>
              <w:fldChar w:fldCharType="end"/>
            </w:r>
            <w:r>
              <w:t xml:space="preserve"> and </w:t>
            </w:r>
            <w:r>
              <w:fldChar w:fldCharType="begin"/>
            </w:r>
            <w:r>
              <w:instrText xml:space="preserve"> REF _Ref316894825 \r \h </w:instrText>
            </w:r>
            <w:r>
              <w:fldChar w:fldCharType="separate"/>
            </w:r>
            <w:r w:rsidR="008821D9">
              <w:t>7.4</w:t>
            </w:r>
            <w:r>
              <w:fldChar w:fldCharType="end"/>
            </w:r>
            <w:r>
              <w:t xml:space="preserve"> </w:t>
            </w:r>
            <w:r>
              <w:fldChar w:fldCharType="begin"/>
            </w:r>
            <w:r>
              <w:instrText xml:space="preserve"> REF _Ref316894825 \h </w:instrText>
            </w:r>
            <w:r>
              <w:fldChar w:fldCharType="separate"/>
            </w:r>
            <w:r w:rsidR="008821D9"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8821D9">
              <w:t>7.4.4</w:t>
            </w:r>
            <w:r>
              <w:fldChar w:fldCharType="end"/>
            </w:r>
            <w:r>
              <w:t xml:space="preserve"> </w:t>
            </w:r>
            <w:r>
              <w:fldChar w:fldCharType="begin"/>
            </w:r>
            <w:r>
              <w:instrText xml:space="preserve"> REF _Ref317249029 \h  \* MERGEFORMAT </w:instrText>
            </w:r>
            <w:r>
              <w:fldChar w:fldCharType="separate"/>
            </w:r>
            <w:r w:rsidR="008821D9">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8821D9">
              <w:t>7.3.5</w:t>
            </w:r>
            <w:r>
              <w:fldChar w:fldCharType="end"/>
            </w:r>
            <w:r>
              <w:t xml:space="preserve"> </w:t>
            </w:r>
            <w:r>
              <w:fldChar w:fldCharType="begin"/>
            </w:r>
            <w:r>
              <w:instrText xml:space="preserve"> REF _Ref317537190 \h </w:instrText>
            </w:r>
            <w:r>
              <w:fldChar w:fldCharType="separate"/>
            </w:r>
            <w:r w:rsidR="008821D9">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8821D9">
              <w:t>7.5.1</w:t>
            </w:r>
            <w:r>
              <w:fldChar w:fldCharType="end"/>
            </w:r>
            <w:r>
              <w:t xml:space="preserve"> </w:t>
            </w:r>
            <w:r>
              <w:fldChar w:fldCharType="begin"/>
            </w:r>
            <w:r>
              <w:instrText xml:space="preserve"> REF _Ref316644159 \h  \* MERGEFORMAT </w:instrText>
            </w:r>
            <w:r>
              <w:fldChar w:fldCharType="separate"/>
            </w:r>
            <w:r w:rsidR="008821D9">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8821D9">
              <w:t>7.3.3</w:t>
            </w:r>
            <w:r>
              <w:fldChar w:fldCharType="end"/>
            </w:r>
            <w:r>
              <w:t xml:space="preserve"> </w:t>
            </w:r>
            <w:r>
              <w:fldChar w:fldCharType="begin"/>
            </w:r>
            <w:r>
              <w:instrText xml:space="preserve"> REF _Ref316483937 \h  \* MERGEFORMAT </w:instrText>
            </w:r>
            <w:r>
              <w:fldChar w:fldCharType="separate"/>
            </w:r>
            <w:r w:rsidR="008821D9">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8821D9">
              <w:t>7.5.4</w:t>
            </w:r>
            <w:r>
              <w:fldChar w:fldCharType="end"/>
            </w:r>
            <w:r>
              <w:t xml:space="preserve"> </w:t>
            </w:r>
            <w:r>
              <w:fldChar w:fldCharType="begin"/>
            </w:r>
            <w:r>
              <w:instrText xml:space="preserve"> REF _Ref409443165 \h </w:instrText>
            </w:r>
            <w:r>
              <w:fldChar w:fldCharType="separate"/>
            </w:r>
            <w:r w:rsidR="008821D9">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8821D9">
              <w:t>7.5.1</w:t>
            </w:r>
            <w:r>
              <w:fldChar w:fldCharType="end"/>
            </w:r>
            <w:r>
              <w:t xml:space="preserve"> </w:t>
            </w:r>
            <w:r>
              <w:fldChar w:fldCharType="begin"/>
            </w:r>
            <w:r>
              <w:instrText xml:space="preserve"> REF _Ref316644159 \h  \* MERGEFORMAT </w:instrText>
            </w:r>
            <w:r>
              <w:fldChar w:fldCharType="separate"/>
            </w:r>
            <w:r w:rsidR="008821D9">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8821D9">
              <w:t>7.5.3</w:t>
            </w:r>
            <w:r>
              <w:fldChar w:fldCharType="end"/>
            </w:r>
            <w:r>
              <w:t xml:space="preserve"> </w:t>
            </w:r>
            <w:r>
              <w:fldChar w:fldCharType="begin"/>
            </w:r>
            <w:r>
              <w:instrText xml:space="preserve"> REF _Ref317460355 \h </w:instrText>
            </w:r>
            <w:r>
              <w:fldChar w:fldCharType="separate"/>
            </w:r>
            <w:r w:rsidR="008821D9">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8821D9">
              <w:t>7.5.3</w:t>
            </w:r>
            <w:r>
              <w:fldChar w:fldCharType="end"/>
            </w:r>
            <w:r>
              <w:t xml:space="preserve"> </w:t>
            </w:r>
            <w:r>
              <w:fldChar w:fldCharType="begin"/>
            </w:r>
            <w:r>
              <w:instrText xml:space="preserve"> REF _Ref317460355 \h </w:instrText>
            </w:r>
            <w:r>
              <w:fldChar w:fldCharType="separate"/>
            </w:r>
            <w:r w:rsidR="008821D9">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8821D9">
              <w:t>7.2.2</w:t>
            </w:r>
            <w:r>
              <w:fldChar w:fldCharType="end"/>
            </w:r>
            <w:r>
              <w:t xml:space="preserve"> </w:t>
            </w:r>
            <w:r>
              <w:fldChar w:fldCharType="begin"/>
            </w:r>
            <w:r>
              <w:instrText xml:space="preserve"> REF _Ref317239469 \h  \* MERGEFORMAT </w:instrText>
            </w:r>
            <w:r>
              <w:fldChar w:fldCharType="separate"/>
            </w:r>
            <w:r w:rsidR="008821D9">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8821D9">
              <w:t>7.2.2</w:t>
            </w:r>
            <w:r>
              <w:fldChar w:fldCharType="end"/>
            </w:r>
            <w:r>
              <w:t xml:space="preserve"> </w:t>
            </w:r>
            <w:r>
              <w:fldChar w:fldCharType="begin"/>
            </w:r>
            <w:r>
              <w:instrText xml:space="preserve"> REF _Ref317239469 \h  \* MERGEFORMAT </w:instrText>
            </w:r>
            <w:r>
              <w:fldChar w:fldCharType="separate"/>
            </w:r>
            <w:r w:rsidR="008821D9">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8821D9">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8821D9">
              <w:t>7.3.1</w:t>
            </w:r>
            <w:r>
              <w:fldChar w:fldCharType="end"/>
            </w:r>
            <w:r>
              <w:t xml:space="preserve"> </w:t>
            </w:r>
            <w:r>
              <w:fldChar w:fldCharType="begin"/>
            </w:r>
            <w:r>
              <w:instrText xml:space="preserve"> REF _Ref317460462 \h </w:instrText>
            </w:r>
            <w:r>
              <w:fldChar w:fldCharType="separate"/>
            </w:r>
            <w:r w:rsidR="008821D9">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8821D9">
              <w:t>7.4.1</w:t>
            </w:r>
            <w:r>
              <w:fldChar w:fldCharType="end"/>
            </w:r>
            <w:r>
              <w:t xml:space="preserve"> </w:t>
            </w:r>
            <w:r>
              <w:fldChar w:fldCharType="begin"/>
            </w:r>
            <w:r>
              <w:instrText xml:space="preserve"> REF _Ref317460498 \h </w:instrText>
            </w:r>
            <w:r>
              <w:fldChar w:fldCharType="separate"/>
            </w:r>
            <w:r w:rsidR="008821D9">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8821D9">
              <w:t>7.5.1</w:t>
            </w:r>
            <w:r>
              <w:fldChar w:fldCharType="end"/>
            </w:r>
            <w:r>
              <w:t xml:space="preserve"> </w:t>
            </w:r>
            <w:r>
              <w:fldChar w:fldCharType="begin"/>
            </w:r>
            <w:r>
              <w:instrText xml:space="preserve"> REF _Ref316644159 \h </w:instrText>
            </w:r>
            <w:r>
              <w:fldChar w:fldCharType="separate"/>
            </w:r>
            <w:r w:rsidR="008821D9">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77" w:name="_Toc364003702"/>
      <w:bookmarkStart w:id="178" w:name="_Toc453659504"/>
      <w:r>
        <w:lastRenderedPageBreak/>
        <w:t>Platform Specific Perspective</w:t>
      </w:r>
      <w:bookmarkEnd w:id="177"/>
      <w:bookmarkEnd w:id="178"/>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8821D9">
        <w:t xml:space="preserve">Table </w:t>
      </w:r>
      <w:r w:rsidR="008821D9">
        <w:rPr>
          <w:noProof/>
        </w:rPr>
        <w:t>7</w:t>
      </w:r>
      <w:r w:rsidR="008821D9">
        <w:noBreakHyphen/>
      </w:r>
      <w:r w:rsidR="008821D9">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79" w:name="_Ref317324446"/>
            <w:bookmarkStart w:id="180" w:name="_Ref317321981"/>
            <w:r>
              <w:t xml:space="preserve">Table </w:t>
            </w:r>
            <w:fldSimple w:instr=" STYLEREF 1 \s ">
              <w:r w:rsidR="008821D9">
                <w:rPr>
                  <w:noProof/>
                </w:rPr>
                <w:t>7</w:t>
              </w:r>
            </w:fldSimple>
            <w:r w:rsidR="000A71CF">
              <w:noBreakHyphen/>
            </w:r>
            <w:fldSimple w:instr=" SEQ Table \* ARABIC \s 1 ">
              <w:r w:rsidR="008821D9">
                <w:rPr>
                  <w:noProof/>
                </w:rPr>
                <w:t>2</w:t>
              </w:r>
            </w:fldSimple>
            <w:bookmarkEnd w:id="179"/>
            <w:r>
              <w:t xml:space="preserve"> Platform Specific Perspective</w:t>
            </w:r>
            <w:bookmarkEnd w:id="180"/>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8821D9">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8821D9">
              <w:t>7.3.2</w:t>
            </w:r>
            <w:r>
              <w:fldChar w:fldCharType="end"/>
            </w:r>
            <w:r>
              <w:t xml:space="preserve"> </w:t>
            </w:r>
            <w:r>
              <w:fldChar w:fldCharType="begin"/>
            </w:r>
            <w:r>
              <w:instrText xml:space="preserve"> REF _Ref317155214 \h  \* MERGEFORMAT </w:instrText>
            </w:r>
            <w:r>
              <w:fldChar w:fldCharType="separate"/>
            </w:r>
            <w:r w:rsidR="008821D9">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8821D9">
              <w:t>7.3.3</w:t>
            </w:r>
            <w:r>
              <w:fldChar w:fldCharType="end"/>
            </w:r>
            <w:r>
              <w:t xml:space="preserve"> </w:t>
            </w:r>
            <w:r>
              <w:fldChar w:fldCharType="begin"/>
            </w:r>
            <w:r>
              <w:instrText xml:space="preserve"> REF _Ref316483937 \h  \* MERGEFORMAT </w:instrText>
            </w:r>
            <w:r>
              <w:fldChar w:fldCharType="separate"/>
            </w:r>
            <w:r w:rsidR="008821D9">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8821D9">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8821D9">
              <w:t>7.3.5</w:t>
            </w:r>
            <w:r>
              <w:fldChar w:fldCharType="end"/>
            </w:r>
            <w:r>
              <w:t xml:space="preserve"> </w:t>
            </w:r>
            <w:r>
              <w:fldChar w:fldCharType="begin"/>
            </w:r>
            <w:r>
              <w:instrText xml:space="preserve"> REF _Ref317537190 \h </w:instrText>
            </w:r>
            <w:r>
              <w:fldChar w:fldCharType="separate"/>
            </w:r>
            <w:r w:rsidR="008821D9">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8821D9">
              <w:t>7.3.6</w:t>
            </w:r>
            <w:r>
              <w:fldChar w:fldCharType="end"/>
            </w:r>
            <w:r>
              <w:t xml:space="preserve"> </w:t>
            </w:r>
            <w:r>
              <w:fldChar w:fldCharType="begin"/>
            </w:r>
            <w:r>
              <w:instrText xml:space="preserve"> REF _Ref316483945 \h  \* MERGEFORMAT </w:instrText>
            </w:r>
            <w:r>
              <w:fldChar w:fldCharType="separate"/>
            </w:r>
            <w:r w:rsidR="008821D9">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8821D9">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8821D9">
              <w:t>7.5.5</w:t>
            </w:r>
            <w:r>
              <w:fldChar w:fldCharType="end"/>
            </w:r>
            <w:r>
              <w:t xml:space="preserve"> </w:t>
            </w:r>
            <w:r>
              <w:fldChar w:fldCharType="begin"/>
            </w:r>
            <w:r>
              <w:instrText xml:space="preserve"> REF _Ref409443167 \h </w:instrText>
            </w:r>
            <w:r>
              <w:fldChar w:fldCharType="separate"/>
            </w:r>
            <w:r w:rsidR="008821D9">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8821D9">
              <w:t>7.5.2</w:t>
            </w:r>
            <w:r>
              <w:fldChar w:fldCharType="end"/>
            </w:r>
            <w:r>
              <w:t xml:space="preserve"> </w:t>
            </w:r>
            <w:r>
              <w:fldChar w:fldCharType="begin"/>
            </w:r>
            <w:r>
              <w:instrText xml:space="preserve"> REF _Ref316856575 \h  \* MERGEFORMAT </w:instrText>
            </w:r>
            <w:r>
              <w:fldChar w:fldCharType="separate"/>
            </w:r>
            <w:r w:rsidR="008821D9">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8821D9">
              <w:t>7.3.1</w:t>
            </w:r>
            <w:r>
              <w:fldChar w:fldCharType="end"/>
            </w:r>
            <w:r>
              <w:t xml:space="preserve"> </w:t>
            </w:r>
            <w:r>
              <w:fldChar w:fldCharType="begin"/>
            </w:r>
            <w:r>
              <w:instrText xml:space="preserve"> REF _Ref317460462 \h </w:instrText>
            </w:r>
            <w:r>
              <w:fldChar w:fldCharType="separate"/>
            </w:r>
            <w:r w:rsidR="008821D9">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8821D9">
              <w:t>7.4.4</w:t>
            </w:r>
            <w:r>
              <w:fldChar w:fldCharType="end"/>
            </w:r>
            <w:r>
              <w:t xml:space="preserve"> </w:t>
            </w:r>
            <w:r>
              <w:fldChar w:fldCharType="begin"/>
            </w:r>
            <w:r>
              <w:instrText xml:space="preserve"> REF _Ref317249029 \h  \* MERGEFORMAT </w:instrText>
            </w:r>
            <w:r>
              <w:fldChar w:fldCharType="separate"/>
            </w:r>
            <w:r w:rsidR="008821D9">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8821D9">
              <w:t>7.4.5</w:t>
            </w:r>
            <w:r>
              <w:fldChar w:fldCharType="end"/>
            </w:r>
            <w:r>
              <w:t xml:space="preserve"> </w:t>
            </w:r>
            <w:r>
              <w:fldChar w:fldCharType="begin"/>
            </w:r>
            <w:r>
              <w:instrText xml:space="preserve"> REF _Ref316823195 \h  \* MERGEFORMAT </w:instrText>
            </w:r>
            <w:r>
              <w:fldChar w:fldCharType="separate"/>
            </w:r>
            <w:r w:rsidR="008821D9">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8821D9">
              <w:t>7.4.1</w:t>
            </w:r>
            <w:r>
              <w:fldChar w:fldCharType="end"/>
            </w:r>
            <w:r>
              <w:t xml:space="preserve"> </w:t>
            </w:r>
            <w:r>
              <w:fldChar w:fldCharType="begin"/>
            </w:r>
            <w:r>
              <w:instrText xml:space="preserve"> REF _Ref317460498 \h </w:instrText>
            </w:r>
            <w:r>
              <w:fldChar w:fldCharType="separate"/>
            </w:r>
            <w:r w:rsidR="008821D9">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8821D9">
              <w:t>7.4.2</w:t>
            </w:r>
            <w:r>
              <w:fldChar w:fldCharType="end"/>
            </w:r>
            <w:r>
              <w:t xml:space="preserve"> </w:t>
            </w:r>
            <w:r>
              <w:fldChar w:fldCharType="begin"/>
            </w:r>
            <w:r>
              <w:instrText xml:space="preserve"> REF _Ref317460189 \h </w:instrText>
            </w:r>
            <w:r>
              <w:fldChar w:fldCharType="separate"/>
            </w:r>
            <w:r w:rsidR="008821D9">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8821D9">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8821D9">
              <w:t>7.2.3</w:t>
            </w:r>
            <w:r>
              <w:fldChar w:fldCharType="end"/>
            </w:r>
            <w:r>
              <w:t xml:space="preserve"> </w:t>
            </w:r>
            <w:r>
              <w:fldChar w:fldCharType="begin"/>
            </w:r>
            <w:r>
              <w:instrText xml:space="preserve"> REF _Ref366423116 \h </w:instrText>
            </w:r>
            <w:r>
              <w:fldChar w:fldCharType="separate"/>
            </w:r>
            <w:r w:rsidR="008821D9">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8821D9">
              <w:t>7.2.3</w:t>
            </w:r>
            <w:r>
              <w:fldChar w:fldCharType="end"/>
            </w:r>
            <w:r>
              <w:t xml:space="preserve"> </w:t>
            </w:r>
            <w:r>
              <w:fldChar w:fldCharType="begin"/>
            </w:r>
            <w:r>
              <w:instrText xml:space="preserve"> REF _Ref366423116 \h </w:instrText>
            </w:r>
            <w:r>
              <w:fldChar w:fldCharType="separate"/>
            </w:r>
            <w:r w:rsidR="008821D9">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8821D9">
              <w:t>7.3.1</w:t>
            </w:r>
            <w:r>
              <w:fldChar w:fldCharType="end"/>
            </w:r>
            <w:r>
              <w:t xml:space="preserve"> </w:t>
            </w:r>
            <w:r>
              <w:fldChar w:fldCharType="begin"/>
            </w:r>
            <w:r>
              <w:instrText xml:space="preserve"> REF _Ref317460462 \h </w:instrText>
            </w:r>
            <w:r>
              <w:fldChar w:fldCharType="separate"/>
            </w:r>
            <w:r w:rsidR="008821D9">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8821D9">
              <w:t>7.5.2</w:t>
            </w:r>
            <w:r>
              <w:fldChar w:fldCharType="end"/>
            </w:r>
            <w:r>
              <w:t xml:space="preserve"> </w:t>
            </w:r>
            <w:r>
              <w:fldChar w:fldCharType="begin"/>
            </w:r>
            <w:r>
              <w:instrText xml:space="preserve"> REF _Ref316856575 \h  \* MERGEFORMAT </w:instrText>
            </w:r>
            <w:r>
              <w:fldChar w:fldCharType="separate"/>
            </w:r>
            <w:r w:rsidR="008821D9">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8821D9">
              <w:t>7.5.2</w:t>
            </w:r>
            <w:r>
              <w:fldChar w:fldCharType="end"/>
            </w:r>
            <w:r>
              <w:t xml:space="preserve"> </w:t>
            </w:r>
            <w:r>
              <w:fldChar w:fldCharType="begin"/>
            </w:r>
            <w:r>
              <w:instrText xml:space="preserve"> REF _Ref316856575 \h  \* MERGEFORMAT </w:instrText>
            </w:r>
            <w:r>
              <w:fldChar w:fldCharType="separate"/>
            </w:r>
            <w:r w:rsidR="008821D9">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8821D9">
              <w:t>7.3.2</w:t>
            </w:r>
            <w:r>
              <w:fldChar w:fldCharType="end"/>
            </w:r>
            <w:r>
              <w:t xml:space="preserve"> </w:t>
            </w:r>
            <w:r>
              <w:fldChar w:fldCharType="begin"/>
            </w:r>
            <w:r>
              <w:instrText xml:space="preserve"> REF _Ref317155214 \h  \* MERGEFORMAT </w:instrText>
            </w:r>
            <w:r>
              <w:fldChar w:fldCharType="separate"/>
            </w:r>
            <w:r w:rsidR="008821D9">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8821D9">
              <w:t>7.3</w:t>
            </w:r>
            <w:r>
              <w:fldChar w:fldCharType="end"/>
            </w:r>
            <w:r>
              <w:t xml:space="preserve"> </w:t>
            </w:r>
            <w:r>
              <w:fldChar w:fldCharType="begin"/>
            </w:r>
            <w:r>
              <w:instrText xml:space="preserve"> REF _Ref407101509 \h </w:instrText>
            </w:r>
            <w:r>
              <w:fldChar w:fldCharType="separate"/>
            </w:r>
            <w:r w:rsidR="008821D9" w:rsidRPr="007B4D6D">
              <w:t>Modeling Complex Types</w:t>
            </w:r>
            <w:r>
              <w:fldChar w:fldCharType="end"/>
            </w:r>
            <w:r>
              <w:t xml:space="preserve"> and </w:t>
            </w:r>
            <w:r>
              <w:fldChar w:fldCharType="begin"/>
            </w:r>
            <w:r>
              <w:instrText xml:space="preserve"> REF _Ref316894825 \r \h </w:instrText>
            </w:r>
            <w:r>
              <w:fldChar w:fldCharType="separate"/>
            </w:r>
            <w:r w:rsidR="008821D9">
              <w:t>7.4</w:t>
            </w:r>
            <w:r>
              <w:fldChar w:fldCharType="end"/>
            </w:r>
            <w:r>
              <w:t xml:space="preserve"> </w:t>
            </w:r>
            <w:r>
              <w:fldChar w:fldCharType="begin"/>
            </w:r>
            <w:r>
              <w:instrText xml:space="preserve"> REF _Ref316894825 \h </w:instrText>
            </w:r>
            <w:r>
              <w:fldChar w:fldCharType="separate"/>
            </w:r>
            <w:r w:rsidR="008821D9"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8821D9">
              <w:t>7.4.4</w:t>
            </w:r>
            <w:r>
              <w:fldChar w:fldCharType="end"/>
            </w:r>
            <w:r>
              <w:t xml:space="preserve"> </w:t>
            </w:r>
            <w:r>
              <w:fldChar w:fldCharType="begin"/>
            </w:r>
            <w:r>
              <w:instrText xml:space="preserve"> REF _Ref317249029 \h  \* MERGEFORMAT </w:instrText>
            </w:r>
            <w:r>
              <w:fldChar w:fldCharType="separate"/>
            </w:r>
            <w:r w:rsidR="008821D9">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8821D9">
              <w:t>7.3.5</w:t>
            </w:r>
            <w:r>
              <w:fldChar w:fldCharType="end"/>
            </w:r>
            <w:r>
              <w:t xml:space="preserve"> </w:t>
            </w:r>
            <w:r>
              <w:fldChar w:fldCharType="begin"/>
            </w:r>
            <w:r>
              <w:instrText xml:space="preserve"> REF _Ref317537190 \h </w:instrText>
            </w:r>
            <w:r>
              <w:fldChar w:fldCharType="separate"/>
            </w:r>
            <w:r w:rsidR="008821D9">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8821D9">
              <w:t>7.5.1</w:t>
            </w:r>
            <w:r>
              <w:fldChar w:fldCharType="end"/>
            </w:r>
            <w:r>
              <w:t xml:space="preserve"> </w:t>
            </w:r>
            <w:r>
              <w:fldChar w:fldCharType="begin"/>
            </w:r>
            <w:r>
              <w:instrText xml:space="preserve"> REF _Ref316644159 \h  \* MERGEFORMAT </w:instrText>
            </w:r>
            <w:r>
              <w:fldChar w:fldCharType="separate"/>
            </w:r>
            <w:r w:rsidR="008821D9">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8821D9">
              <w:t>7.5.1</w:t>
            </w:r>
            <w:r>
              <w:fldChar w:fldCharType="end"/>
            </w:r>
            <w:r>
              <w:t xml:space="preserve"> </w:t>
            </w:r>
            <w:r>
              <w:fldChar w:fldCharType="begin"/>
            </w:r>
            <w:r>
              <w:instrText xml:space="preserve"> REF _Ref316644159 \h  \* MERGEFORMAT </w:instrText>
            </w:r>
            <w:r>
              <w:fldChar w:fldCharType="separate"/>
            </w:r>
            <w:r w:rsidR="008821D9">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8821D9">
              <w:t>7.5.4</w:t>
            </w:r>
            <w:r>
              <w:fldChar w:fldCharType="end"/>
            </w:r>
            <w:r>
              <w:t xml:space="preserve"> </w:t>
            </w:r>
            <w:r>
              <w:fldChar w:fldCharType="begin"/>
            </w:r>
            <w:r>
              <w:instrText xml:space="preserve"> REF _Ref409443164 \h </w:instrText>
            </w:r>
            <w:r>
              <w:fldChar w:fldCharType="separate"/>
            </w:r>
            <w:r w:rsidR="008821D9">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8821D9">
              <w:t>7.5.1</w:t>
            </w:r>
            <w:r>
              <w:fldChar w:fldCharType="end"/>
            </w:r>
            <w:r>
              <w:t xml:space="preserve"> </w:t>
            </w:r>
            <w:r>
              <w:fldChar w:fldCharType="begin"/>
            </w:r>
            <w:r>
              <w:instrText xml:space="preserve"> REF _Ref316644159 \h  \* MERGEFORMAT </w:instrText>
            </w:r>
            <w:r>
              <w:fldChar w:fldCharType="separate"/>
            </w:r>
            <w:r w:rsidR="008821D9">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8821D9">
              <w:t>7.5.3</w:t>
            </w:r>
            <w:r>
              <w:fldChar w:fldCharType="end"/>
            </w:r>
            <w:r>
              <w:t xml:space="preserve"> </w:t>
            </w:r>
            <w:r>
              <w:fldChar w:fldCharType="begin"/>
            </w:r>
            <w:r>
              <w:instrText xml:space="preserve"> REF _Ref317460355 \h </w:instrText>
            </w:r>
            <w:r>
              <w:fldChar w:fldCharType="separate"/>
            </w:r>
            <w:r w:rsidR="008821D9">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8821D9">
              <w:t>7.5.3</w:t>
            </w:r>
            <w:r>
              <w:fldChar w:fldCharType="end"/>
            </w:r>
            <w:r>
              <w:t xml:space="preserve"> </w:t>
            </w:r>
            <w:r>
              <w:fldChar w:fldCharType="begin"/>
            </w:r>
            <w:r>
              <w:instrText xml:space="preserve"> REF _Ref317460355 \h </w:instrText>
            </w:r>
            <w:r>
              <w:fldChar w:fldCharType="separate"/>
            </w:r>
            <w:r w:rsidR="008821D9">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8821D9">
              <w:t>7.2.2</w:t>
            </w:r>
            <w:r>
              <w:fldChar w:fldCharType="end"/>
            </w:r>
            <w:r>
              <w:t xml:space="preserve"> </w:t>
            </w:r>
            <w:r>
              <w:fldChar w:fldCharType="begin"/>
            </w:r>
            <w:r>
              <w:instrText xml:space="preserve"> REF _Ref317239469 \h  \* MERGEFORMAT </w:instrText>
            </w:r>
            <w:r>
              <w:fldChar w:fldCharType="separate"/>
            </w:r>
            <w:r w:rsidR="008821D9">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8821D9">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8821D9">
              <w:t>7.3.1</w:t>
            </w:r>
            <w:r>
              <w:fldChar w:fldCharType="end"/>
            </w:r>
            <w:r>
              <w:t xml:space="preserve"> </w:t>
            </w:r>
            <w:r>
              <w:fldChar w:fldCharType="begin"/>
            </w:r>
            <w:r>
              <w:instrText xml:space="preserve"> REF _Ref317460462 \h </w:instrText>
            </w:r>
            <w:r>
              <w:fldChar w:fldCharType="separate"/>
            </w:r>
            <w:r w:rsidR="008821D9">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8821D9">
              <w:t>7.4.1</w:t>
            </w:r>
            <w:r>
              <w:fldChar w:fldCharType="end"/>
            </w:r>
            <w:r>
              <w:t xml:space="preserve"> </w:t>
            </w:r>
            <w:r>
              <w:fldChar w:fldCharType="begin"/>
            </w:r>
            <w:r>
              <w:instrText xml:space="preserve"> REF _Ref317460498 \h </w:instrText>
            </w:r>
            <w:r>
              <w:fldChar w:fldCharType="separate"/>
            </w:r>
            <w:r w:rsidR="008821D9">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8821D9">
              <w:t>7.5.1</w:t>
            </w:r>
            <w:r>
              <w:fldChar w:fldCharType="end"/>
            </w:r>
            <w:r>
              <w:t xml:space="preserve"> </w:t>
            </w:r>
            <w:r>
              <w:fldChar w:fldCharType="begin"/>
            </w:r>
            <w:r>
              <w:instrText xml:space="preserve"> REF _Ref316644159 \h </w:instrText>
            </w:r>
            <w:r>
              <w:fldChar w:fldCharType="separate"/>
            </w:r>
            <w:r w:rsidR="008821D9">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81" w:name="_Toc364003703"/>
      <w:bookmarkStart w:id="182" w:name="_Ref451171567"/>
      <w:bookmarkStart w:id="183" w:name="_Toc453659505"/>
      <w:r>
        <w:t>Model Packaging Perspective</w:t>
      </w:r>
      <w:bookmarkEnd w:id="181"/>
      <w:bookmarkEnd w:id="182"/>
      <w:bookmarkEnd w:id="183"/>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6CA30DBF"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8821D9">
        <w:t xml:space="preserve">Table </w:t>
      </w:r>
      <w:r w:rsidR="008821D9">
        <w:rPr>
          <w:noProof/>
        </w:rPr>
        <w:t>7</w:t>
      </w:r>
      <w:r w:rsidR="008821D9">
        <w:noBreakHyphen/>
      </w:r>
      <w:r w:rsidR="008821D9">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8821D9">
        <w:t xml:space="preserve">Table </w:t>
      </w:r>
      <w:r w:rsidR="008821D9">
        <w:rPr>
          <w:noProof/>
        </w:rPr>
        <w:t>7</w:t>
      </w:r>
      <w:r w:rsidR="008821D9">
        <w:noBreakHyphen/>
      </w:r>
      <w:r w:rsidR="008821D9">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5"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6"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ins w:id="184" w:author="Steve Cook" w:date="2016-05-16T12:49:00Z">
        <w:r w:rsidR="006050A7">
          <w:rPr>
            <w:color w:val="000000"/>
          </w:rPr>
          <w:t xml:space="preserve"> </w:t>
        </w:r>
        <w:commentRangeStart w:id="185"/>
        <w:r w:rsidR="006050A7" w:rsidRPr="006050A7">
          <w:rPr>
            <w:color w:val="000000"/>
          </w:rPr>
          <w:t xml:space="preserve">UML Artifacts whose type names are in </w:t>
        </w:r>
        <w:r w:rsidR="006050A7" w:rsidRPr="006050A7">
          <w:rPr>
            <w:i/>
            <w:color w:val="000000"/>
          </w:rPr>
          <w:t>italics</w:t>
        </w:r>
        <w:r w:rsidR="006050A7" w:rsidRPr="006050A7">
          <w:rPr>
            <w:color w:val="000000"/>
          </w:rPr>
          <w:t xml:space="preserve"> are abstract</w:t>
        </w:r>
        <w:commentRangeEnd w:id="185"/>
        <w:r w:rsidR="006050A7">
          <w:rPr>
            <w:rStyle w:val="CommentReference"/>
          </w:rPr>
          <w:commentReference w:id="185"/>
        </w:r>
        <w:r w:rsidR="006050A7">
          <w:rPr>
            <w:color w:val="000000"/>
          </w:rPr>
          <w:t>.</w:t>
        </w:r>
      </w:ins>
    </w:p>
    <w:p w14:paraId="5CFC5CF7" w14:textId="77777777" w:rsidR="005633E1" w:rsidRDefault="005633E1" w:rsidP="00FC5D58">
      <w:pPr>
        <w:pStyle w:val="BodyText"/>
      </w:pPr>
    </w:p>
    <w:p w14:paraId="418D45B2" w14:textId="0925B018" w:rsidR="00FF56F6" w:rsidRDefault="00FF56F6" w:rsidP="009B15F2">
      <w:pPr>
        <w:pStyle w:val="Caption"/>
        <w:keepNext/>
      </w:pPr>
      <w:bookmarkStart w:id="186" w:name="_Ref410137250"/>
      <w:r>
        <w:t xml:space="preserve">Table </w:t>
      </w:r>
      <w:fldSimple w:instr=" STYLEREF 1 \s ">
        <w:r w:rsidR="008821D9">
          <w:rPr>
            <w:noProof/>
          </w:rPr>
          <w:t>7</w:t>
        </w:r>
      </w:fldSimple>
      <w:r w:rsidR="000A71CF">
        <w:noBreakHyphen/>
      </w:r>
      <w:fldSimple w:instr=" SEQ Table \* ARABIC \s 1 ">
        <w:r w:rsidR="008821D9">
          <w:rPr>
            <w:noProof/>
          </w:rPr>
          <w:t>3</w:t>
        </w:r>
      </w:fldSimple>
      <w:bookmarkEnd w:id="186"/>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4D91AF26" w:rsidR="009B15F2" w:rsidRPr="00695522" w:rsidRDefault="006050A7" w:rsidP="00FF56F6">
            <w:pPr>
              <w:pStyle w:val="BodyText"/>
              <w:rPr>
                <w:i/>
              </w:rPr>
            </w:pPr>
            <w:commentRangeStart w:id="187"/>
            <w:ins w:id="188" w:author="Steve Cook" w:date="2016-05-16T12:50:00Z">
              <w:r w:rsidRPr="006050A7">
                <w:t>A data concept for a file or file set in an MPD</w:t>
              </w:r>
              <w:commentRangeEnd w:id="187"/>
              <w:r>
                <w:rPr>
                  <w:rStyle w:val="CommentReference"/>
                </w:rPr>
                <w:commentReference w:id="187"/>
              </w:r>
            </w:ins>
            <w:ins w:id="189" w:author="Steve Cook" w:date="2016-05-16T12:51:00Z">
              <w:r>
                <w:t>.</w:t>
              </w:r>
            </w:ins>
            <w:del w:id="190" w:author="Steve Cook" w:date="2016-05-16T12:50:00Z">
              <w:r w:rsidR="009B15F2" w:rsidRPr="00695522" w:rsidDel="006050A7">
                <w:rPr>
                  <w:i/>
                </w:rPr>
                <w:delText>Abstract</w:delText>
              </w:r>
            </w:del>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 xml:space="preserve">A data type for identifying and describing a conformance </w:t>
            </w:r>
            <w:r>
              <w:rPr>
                <w:color w:val="000000"/>
              </w:rPr>
              <w:lastRenderedPageBreak/>
              <w:t>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3B9E939D" w:rsidR="009B15F2" w:rsidRPr="006050A7" w:rsidRDefault="006050A7" w:rsidP="00FF56F6">
            <w:pPr>
              <w:pStyle w:val="BulletedText"/>
              <w:numPr>
                <w:ilvl w:val="0"/>
                <w:numId w:val="0"/>
              </w:numPr>
            </w:pPr>
            <w:commentRangeStart w:id="191"/>
            <w:ins w:id="192" w:author="Steve Cook" w:date="2016-05-16T12:50:00Z">
              <w:r w:rsidRPr="006050A7">
                <w:t>Common supertype for NIEM MPD Catalog types which have descriptionText</w:t>
              </w:r>
            </w:ins>
            <w:commentRangeEnd w:id="191"/>
            <w:ins w:id="193" w:author="Steve Cook" w:date="2016-05-16T12:51:00Z">
              <w:r>
                <w:rPr>
                  <w:rStyle w:val="CommentReference"/>
                </w:rPr>
                <w:commentReference w:id="191"/>
              </w:r>
            </w:ins>
            <w:ins w:id="194" w:author="Steve Cook" w:date="2016-05-16T12:50:00Z">
              <w:r>
                <w:t>.</w:t>
              </w:r>
            </w:ins>
            <w:del w:id="195" w:author="Steve Cook" w:date="2016-05-16T12:50:00Z">
              <w:r w:rsidR="009B15F2" w:rsidRPr="006050A7" w:rsidDel="006050A7">
                <w:rPr>
                  <w:i/>
                </w:rPr>
                <w:delText>Abstract</w:delText>
              </w:r>
            </w:del>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3E9540EC" w:rsidR="009B15F2" w:rsidRPr="00695522" w:rsidRDefault="006050A7" w:rsidP="00FF56F6">
            <w:pPr>
              <w:pStyle w:val="BulletedText"/>
              <w:numPr>
                <w:ilvl w:val="0"/>
                <w:numId w:val="0"/>
              </w:numPr>
              <w:rPr>
                <w:i/>
              </w:rPr>
            </w:pPr>
            <w:commentRangeStart w:id="196"/>
            <w:ins w:id="197" w:author="Steve Cook" w:date="2016-05-16T12:52:00Z">
              <w:r w:rsidRPr="006050A7">
                <w:t>A data concept for a person, organization, or thing capable of bearing legal rights and responsibilities.</w:t>
              </w:r>
              <w:commentRangeEnd w:id="196"/>
              <w:r>
                <w:rPr>
                  <w:rStyle w:val="CommentReference"/>
                </w:rPr>
                <w:commentReference w:id="196"/>
              </w:r>
            </w:ins>
            <w:del w:id="198" w:author="Steve Cook" w:date="2016-05-16T12:52:00Z">
              <w:r w:rsidR="009B15F2" w:rsidRPr="00695522" w:rsidDel="006050A7">
                <w:rPr>
                  <w:i/>
                </w:rPr>
                <w:delText>Abstract</w:delText>
              </w:r>
            </w:del>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3C8EB2D2" w:rsidR="009B15F2" w:rsidRPr="00695522" w:rsidRDefault="006050A7" w:rsidP="00FF56F6">
            <w:pPr>
              <w:pStyle w:val="BulletedText"/>
              <w:numPr>
                <w:ilvl w:val="0"/>
                <w:numId w:val="0"/>
              </w:numPr>
              <w:rPr>
                <w:i/>
              </w:rPr>
            </w:pPr>
            <w:commentRangeStart w:id="199"/>
            <w:ins w:id="200" w:author="Steve Cook" w:date="2016-05-16T12:52:00Z">
              <w:r w:rsidRPr="006050A7">
                <w:t>A data type for a set of MPD file artifacts.</w:t>
              </w:r>
              <w:commentRangeEnd w:id="199"/>
              <w:r>
                <w:rPr>
                  <w:rStyle w:val="CommentReference"/>
                </w:rPr>
                <w:commentReference w:id="199"/>
              </w:r>
            </w:ins>
            <w:del w:id="201" w:author="Steve Cook" w:date="2016-05-16T12:52:00Z">
              <w:r w:rsidR="009B15F2" w:rsidRPr="00695522" w:rsidDel="006050A7">
                <w:rPr>
                  <w:i/>
                </w:rPr>
                <w:delText>Abstract</w:delText>
              </w:r>
            </w:del>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 xml:space="preserve">A data type for a RelaxNG validation constraint, indicating a RelaxNG schema document against which an artifact may be validated, as </w:t>
            </w:r>
            <w:r>
              <w:rPr>
                <w:color w:val="000000"/>
              </w:rPr>
              <w:lastRenderedPageBreak/>
              <w:t>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097AFD99" w:rsidR="009B15F2" w:rsidRPr="00695522" w:rsidRDefault="006050A7" w:rsidP="00FF56F6">
            <w:pPr>
              <w:pStyle w:val="BulletedText"/>
              <w:numPr>
                <w:ilvl w:val="0"/>
                <w:numId w:val="0"/>
              </w:numPr>
              <w:rPr>
                <w:i/>
              </w:rPr>
            </w:pPr>
            <w:commentRangeStart w:id="202"/>
            <w:ins w:id="203" w:author="Steve Cook" w:date="2016-05-16T12:53:00Z">
              <w:r w:rsidRPr="006050A7">
                <w:t>A data type for an MPD artifact set that may include subset schema documents, extension schema documents, and external schema documents or constraint schema documents.</w:t>
              </w:r>
              <w:commentRangeEnd w:id="202"/>
              <w:r>
                <w:rPr>
                  <w:rStyle w:val="CommentReference"/>
                </w:rPr>
                <w:commentReference w:id="202"/>
              </w:r>
            </w:ins>
            <w:del w:id="204" w:author="Steve Cook" w:date="2016-05-16T12:53:00Z">
              <w:r w:rsidR="009B15F2" w:rsidRPr="00695522" w:rsidDel="006050A7">
                <w:rPr>
                  <w:i/>
                </w:rPr>
                <w:delText>Abstract</w:delText>
              </w:r>
            </w:del>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7919AE26" w:rsidR="009B15F2" w:rsidRPr="00695522" w:rsidRDefault="006050A7" w:rsidP="00FF56F6">
            <w:pPr>
              <w:pStyle w:val="BulletedText"/>
              <w:numPr>
                <w:ilvl w:val="0"/>
                <w:numId w:val="0"/>
              </w:numPr>
              <w:rPr>
                <w:i/>
              </w:rPr>
            </w:pPr>
            <w:commentRangeStart w:id="205"/>
            <w:ins w:id="206" w:author="Steve Cook" w:date="2016-05-16T12:54:00Z">
              <w:r w:rsidRPr="006050A7">
                <w:t>A data concept for a rule or instructions for validating an IEP candidate.</w:t>
              </w:r>
              <w:commentRangeEnd w:id="205"/>
              <w:r>
                <w:rPr>
                  <w:rStyle w:val="CommentReference"/>
                </w:rPr>
                <w:commentReference w:id="205"/>
              </w:r>
            </w:ins>
            <w:del w:id="207" w:author="Steve Cook" w:date="2016-05-16T12:54:00Z">
              <w:r w:rsidR="009B15F2" w:rsidRPr="00695522" w:rsidDel="006050A7">
                <w:rPr>
                  <w:i/>
                </w:rPr>
                <w:delText>Abstract</w:delText>
              </w:r>
            </w:del>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75828D8E" w:rsidR="009B15F2" w:rsidRPr="00E84C09" w:rsidRDefault="006050A7" w:rsidP="00FF56F6">
            <w:pPr>
              <w:pStyle w:val="BulletedText"/>
              <w:numPr>
                <w:ilvl w:val="0"/>
                <w:numId w:val="0"/>
              </w:numPr>
              <w:rPr>
                <w:i/>
              </w:rPr>
            </w:pPr>
            <w:commentRangeStart w:id="208"/>
            <w:ins w:id="209" w:author="Steve Cook" w:date="2016-05-16T12:54:00Z">
              <w:r w:rsidRPr="006050A7">
                <w:t>A data concept for a rule or instructions for validating an IEP candidate (XML document) using some context within that XML document.</w:t>
              </w:r>
              <w:commentRangeEnd w:id="208"/>
              <w:r>
                <w:rPr>
                  <w:rStyle w:val="CommentReference"/>
                </w:rPr>
                <w:commentReference w:id="208"/>
              </w:r>
            </w:ins>
            <w:del w:id="210" w:author="Steve Cook" w:date="2016-05-16T12:54:00Z">
              <w:r w:rsidR="009B15F2" w:rsidRPr="00E84C09" w:rsidDel="006050A7">
                <w:rPr>
                  <w:i/>
                </w:rPr>
                <w:delText>Abstract</w:delText>
              </w:r>
            </w:del>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293BCBC" w:rsidR="009B15F2" w:rsidRDefault="00E84C09" w:rsidP="00361BD0">
            <w:pPr>
              <w:pStyle w:val="BulletedText"/>
              <w:numPr>
                <w:ilvl w:val="0"/>
                <w:numId w:val="0"/>
              </w:numPr>
            </w:pPr>
            <w:r>
              <w:rPr>
                <w:color w:val="000000"/>
              </w:rPr>
              <w:t xml:space="preserve">A data type for a validity constraint that </w:t>
            </w:r>
            <w:del w:id="211" w:author="Steve Cook" w:date="2016-05-16T14:28:00Z">
              <w:r w:rsidDel="00361BD0">
                <w:rPr>
                  <w:color w:val="000000"/>
                </w:rPr>
                <w:delText xml:space="preserve"> </w:delText>
              </w:r>
              <w:commentRangeStart w:id="212"/>
              <w:r w:rsidDel="00361BD0">
                <w:rPr>
                  <w:color w:val="000000"/>
                </w:rPr>
                <w:delText>indicating</w:delText>
              </w:r>
            </w:del>
            <w:commentRangeEnd w:id="212"/>
            <w:r w:rsidR="00361BD0">
              <w:rPr>
                <w:rStyle w:val="CommentReference"/>
              </w:rPr>
              <w:commentReference w:id="212"/>
            </w:r>
            <w:del w:id="213" w:author="Steve Cook" w:date="2016-05-16T14:28:00Z">
              <w:r w:rsidDel="00361BD0">
                <w:rPr>
                  <w:color w:val="000000"/>
                </w:rPr>
                <w:delText xml:space="preserve"> </w:delText>
              </w:r>
            </w:del>
            <w:ins w:id="214" w:author="Steve Cook" w:date="2016-05-16T14:28:00Z">
              <w:r w:rsidR="00361BD0">
                <w:rPr>
                  <w:color w:val="000000"/>
                </w:rPr>
                <w:t xml:space="preserve">indicates </w:t>
              </w:r>
            </w:ins>
            <w:r>
              <w:rPr>
                <w:color w:val="000000"/>
              </w:rPr>
              <w:t>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215" w:name="_Ref317337321"/>
      <w:r>
        <w:t xml:space="preserve">Table </w:t>
      </w:r>
      <w:fldSimple w:instr=" STYLEREF 1 \s ">
        <w:r w:rsidR="008821D9">
          <w:rPr>
            <w:noProof/>
          </w:rPr>
          <w:t>7</w:t>
        </w:r>
      </w:fldSimple>
      <w:r w:rsidR="000A71CF">
        <w:noBreakHyphen/>
      </w:r>
      <w:fldSimple w:instr=" SEQ Table \* ARABIC \s 1 ">
        <w:r w:rsidR="008821D9">
          <w:rPr>
            <w:noProof/>
          </w:rPr>
          <w:t>4</w:t>
        </w:r>
      </w:fldSimple>
      <w:bookmarkEnd w:id="215"/>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 xml:space="preserve">An MPD artifact either auto-generated by a NIEM-aware software tool or manually prepared that checks NIEM conformance and/or quality and renders a detailed report of results. This report may also be an auto-generated and manually prepared hybrid </w:t>
            </w:r>
            <w:r>
              <w:lastRenderedPageBreak/>
              <w:t>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w:t>
            </w:r>
            <w:r>
              <w:lastRenderedPageBreak/>
              <w:t xml:space="preserve">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216" w:name="_Toc364003704"/>
      <w:bookmarkStart w:id="217" w:name="_Toc453659506"/>
      <w:bookmarkEnd w:id="172"/>
      <w:r w:rsidRPr="007B4D6D">
        <w:t>Modeling Namespaces</w:t>
      </w:r>
      <w:bookmarkEnd w:id="216"/>
      <w:bookmarkEnd w:id="217"/>
    </w:p>
    <w:p w14:paraId="3A67042C" w14:textId="77777777" w:rsidR="00396CAB" w:rsidRDefault="00396CAB" w:rsidP="007B4D6D">
      <w:pPr>
        <w:pStyle w:val="Heading3"/>
      </w:pPr>
      <w:bookmarkStart w:id="218" w:name="_Ref316834961"/>
      <w:bookmarkStart w:id="219" w:name="_Toc364003705"/>
      <w:bookmarkStart w:id="220" w:name="_Toc453659507"/>
      <w:r>
        <w:t>Namespaces</w:t>
      </w:r>
      <w:bookmarkEnd w:id="218"/>
      <w:bookmarkEnd w:id="219"/>
      <w:bookmarkEnd w:id="220"/>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7"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221" w:name="_Ref193435751"/>
      <w:r>
        <w:t>Representation</w:t>
      </w:r>
      <w:bookmarkEnd w:id="221"/>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222" w:name="OLE_LINK1"/>
      <w:bookmarkStart w:id="223" w:name="OLE_LINK2"/>
      <w:r>
        <w:fldChar w:fldCharType="begin"/>
      </w:r>
      <w:r>
        <w:instrText xml:space="preserve"> REF _Ref316894907 \h </w:instrText>
      </w:r>
      <w:r>
        <w:fldChar w:fldCharType="separate"/>
      </w:r>
      <w:r w:rsidR="008821D9">
        <w:t xml:space="preserve">Table </w:t>
      </w:r>
      <w:r w:rsidR="008821D9">
        <w:rPr>
          <w:noProof/>
        </w:rPr>
        <w:t>7</w:t>
      </w:r>
      <w:r w:rsidR="008821D9">
        <w:noBreakHyphen/>
      </w:r>
      <w:r w:rsidR="008821D9">
        <w:rPr>
          <w:noProof/>
        </w:rPr>
        <w:t>5</w:t>
      </w:r>
      <w:r>
        <w:fldChar w:fldCharType="end"/>
      </w:r>
      <w:bookmarkEnd w:id="222"/>
      <w:bookmarkEnd w:id="223"/>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224" w:name="_Ref316894907"/>
      <w:r>
        <w:t xml:space="preserve">Table </w:t>
      </w:r>
      <w:fldSimple w:instr=" STYLEREF 1 \s ">
        <w:r w:rsidR="008821D9">
          <w:rPr>
            <w:noProof/>
          </w:rPr>
          <w:t>7</w:t>
        </w:r>
      </w:fldSimple>
      <w:r w:rsidR="000A71CF">
        <w:noBreakHyphen/>
      </w:r>
      <w:fldSimple w:instr=" SEQ Table \* ARABIC \s 1 ">
        <w:r w:rsidR="008821D9">
          <w:rPr>
            <w:noProof/>
          </w:rPr>
          <w:t>5</w:t>
        </w:r>
      </w:fldSimple>
      <w:bookmarkEnd w:id="224"/>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2224192F" w:rsidR="00396CAB" w:rsidRDefault="00396CAB" w:rsidP="00B95C8A">
            <w:pPr>
              <w:pStyle w:val="BodyText"/>
              <w:keepNext/>
            </w:pPr>
            <w:r>
              <w:t>Class (see Subclause</w:t>
            </w:r>
            <w:del w:id="225" w:author="Steve Cook" w:date="2016-05-16T14:11:00Z">
              <w:r w:rsidDel="00B95C8A">
                <w:delText xml:space="preserve"> </w:delText>
              </w:r>
              <w:r w:rsidDel="00B95C8A">
                <w:fldChar w:fldCharType="begin"/>
              </w:r>
              <w:r w:rsidDel="00B95C8A">
                <w:delInstrText xml:space="preserve"> REF _Ref316894776 \r \h </w:delInstrText>
              </w:r>
              <w:r w:rsidDel="00B95C8A">
                <w:fldChar w:fldCharType="separate"/>
              </w:r>
              <w:r w:rsidR="00B81ED7" w:rsidDel="00B95C8A">
                <w:delText>7.2.3</w:delText>
              </w:r>
              <w:r w:rsidDel="00B95C8A">
                <w:fldChar w:fldCharType="end"/>
              </w:r>
            </w:del>
            <w:commentRangeStart w:id="226"/>
            <w:ins w:id="227" w:author="Steve Cook" w:date="2016-05-16T14:12:00Z">
              <w:r w:rsidR="00B95C8A">
                <w:fldChar w:fldCharType="begin"/>
              </w:r>
              <w:r w:rsidR="00B95C8A">
                <w:instrText xml:space="preserve"> REF _Ref407101509 \r \h </w:instrText>
              </w:r>
            </w:ins>
            <w:r w:rsidR="00B95C8A">
              <w:fldChar w:fldCharType="separate"/>
            </w:r>
            <w:ins w:id="228" w:author="Steve Cook" w:date="2016-06-14T09:49:00Z">
              <w:r w:rsidR="008821D9">
                <w:t>7.3</w:t>
              </w:r>
            </w:ins>
            <w:ins w:id="229" w:author="Steve Cook" w:date="2016-05-16T14:12:00Z">
              <w:r w:rsidR="00B95C8A">
                <w:fldChar w:fldCharType="end"/>
              </w:r>
              <w:commentRangeEnd w:id="226"/>
              <w:r w:rsidR="00B95C8A">
                <w:rPr>
                  <w:rStyle w:val="CommentReference"/>
                </w:rPr>
                <w:commentReference w:id="226"/>
              </w:r>
            </w:ins>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8821D9">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8821D9">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8821D9">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8821D9">
        <w:t xml:space="preserve">Table </w:t>
      </w:r>
      <w:r w:rsidR="008821D9">
        <w:rPr>
          <w:noProof/>
        </w:rPr>
        <w:t>7</w:t>
      </w:r>
      <w:r w:rsidR="008821D9">
        <w:noBreakHyphen/>
      </w:r>
      <w:r w:rsidR="008821D9">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8821D9">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8821D9">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8821D9">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8821D9">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8821D9">
        <w:t xml:space="preserve">Table </w:t>
      </w:r>
      <w:r w:rsidR="008821D9">
        <w:rPr>
          <w:noProof/>
        </w:rPr>
        <w:t>7</w:t>
      </w:r>
      <w:r w:rsidR="008821D9">
        <w:noBreakHyphen/>
      </w:r>
      <w:r w:rsidR="008821D9">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230" w:name="_Ref317513784"/>
      <w:r>
        <w:t>Mapping Summary</w:t>
      </w:r>
      <w:bookmarkEnd w:id="230"/>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 xml:space="preserve">package in a PIM has exactly one owned comment, then the corresponding PSM package shall have an owned comment with the «Documentation» stereotype applied and </w:t>
      </w:r>
      <w:r>
        <w:lastRenderedPageBreak/>
        <w:t>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8821D9">
        <w:t xml:space="preserve">Table </w:t>
      </w:r>
      <w:r w:rsidR="008821D9">
        <w:rPr>
          <w:noProof/>
        </w:rPr>
        <w:t>7</w:t>
      </w:r>
      <w:r w:rsidR="008821D9">
        <w:noBreakHyphen/>
      </w:r>
      <w:r w:rsidR="008821D9">
        <w:rPr>
          <w:noProof/>
        </w:rPr>
        <w:t>6</w:t>
      </w:r>
      <w:r>
        <w:fldChar w:fldCharType="end"/>
      </w:r>
      <w:r>
        <w:t xml:space="preserve"> and elements in the package mapped per </w:t>
      </w:r>
      <w:r>
        <w:fldChar w:fldCharType="begin"/>
      </w:r>
      <w:r>
        <w:instrText xml:space="preserve"> REF _Ref316894907 \h </w:instrText>
      </w:r>
      <w:r>
        <w:fldChar w:fldCharType="separate"/>
      </w:r>
      <w:r w:rsidR="008821D9">
        <w:t xml:space="preserve">Table </w:t>
      </w:r>
      <w:r w:rsidR="008821D9">
        <w:rPr>
          <w:noProof/>
        </w:rPr>
        <w:t>7</w:t>
      </w:r>
      <w:r w:rsidR="008821D9">
        <w:noBreakHyphen/>
      </w:r>
      <w:r w:rsidR="008821D9">
        <w:rPr>
          <w:noProof/>
        </w:rPr>
        <w:t>5</w:t>
      </w:r>
      <w:r>
        <w:fldChar w:fldCharType="end"/>
      </w:r>
      <w:r>
        <w:t>.</w:t>
      </w:r>
    </w:p>
    <w:p w14:paraId="655B640F" w14:textId="207793F6" w:rsidR="00396CAB" w:rsidRDefault="00396CAB" w:rsidP="00720DB0">
      <w:pPr>
        <w:pStyle w:val="Caption"/>
        <w:keepNext/>
      </w:pPr>
      <w:bookmarkStart w:id="231" w:name="_Ref317076893"/>
      <w:r>
        <w:t xml:space="preserve">Table </w:t>
      </w:r>
      <w:fldSimple w:instr=" STYLEREF 1 \s ">
        <w:r w:rsidR="008821D9">
          <w:rPr>
            <w:noProof/>
          </w:rPr>
          <w:t>7</w:t>
        </w:r>
      </w:fldSimple>
      <w:r w:rsidR="000A71CF">
        <w:noBreakHyphen/>
      </w:r>
      <w:fldSimple w:instr=" SEQ Table \* ARABIC \s 1 ">
        <w:r w:rsidR="008821D9">
          <w:rPr>
            <w:noProof/>
          </w:rPr>
          <w:t>6</w:t>
        </w:r>
      </w:fldSimple>
      <w:bookmarkEnd w:id="231"/>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8821D9">
        <w:t xml:space="preserve">Figure </w:t>
      </w:r>
      <w:r w:rsidR="008821D9">
        <w:rPr>
          <w:noProof/>
        </w:rPr>
        <w:t>7</w:t>
      </w:r>
      <w:r w:rsidR="008821D9">
        <w:noBreakHyphen/>
      </w:r>
      <w:r w:rsidR="008821D9">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8821D9">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8821D9">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232"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233" w:name="_Ref317089724"/>
      <w:r>
        <w:t xml:space="preserve">Figure </w:t>
      </w:r>
      <w:fldSimple w:instr=" STYLEREF 1 \s ">
        <w:r w:rsidR="008821D9">
          <w:rPr>
            <w:noProof/>
          </w:rPr>
          <w:t>7</w:t>
        </w:r>
      </w:fldSimple>
      <w:r w:rsidR="00464209">
        <w:noBreakHyphen/>
      </w:r>
      <w:fldSimple w:instr=" SEQ Figure \* ARABIC \s 1 ">
        <w:r w:rsidR="008821D9">
          <w:rPr>
            <w:noProof/>
          </w:rPr>
          <w:t>2</w:t>
        </w:r>
      </w:fldSimple>
      <w:bookmarkEnd w:id="233"/>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8821D9">
        <w:t xml:space="preserve">Figure </w:t>
      </w:r>
      <w:r w:rsidR="008821D9">
        <w:rPr>
          <w:noProof/>
        </w:rPr>
        <w:t>7</w:t>
      </w:r>
      <w:r w:rsidR="008821D9">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lastRenderedPageBreak/>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234" w:name="_Ref317239469"/>
      <w:bookmarkStart w:id="235" w:name="_Toc364003706"/>
      <w:bookmarkStart w:id="236" w:name="_Toc453659508"/>
      <w:r>
        <w:t>NIEM Names</w:t>
      </w:r>
      <w:bookmarkEnd w:id="232"/>
      <w:bookmarkEnd w:id="234"/>
      <w:bookmarkEnd w:id="235"/>
      <w:bookmarkEnd w:id="236"/>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9"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8821D9">
        <w:t>Table 7</w:t>
      </w:r>
      <w:r w:rsidR="008821D9">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100" w:anchor="section_10.8.4" w:history="1">
        <w:r w:rsidR="00493AC1" w:rsidRPr="000F5673">
          <w:rPr>
            <w:rStyle w:val="Hyperlink"/>
          </w:rPr>
          <w:t>10.8.</w:t>
        </w:r>
        <w:r w:rsidR="000F5673" w:rsidRPr="000F5673">
          <w:rPr>
            <w:rStyle w:val="Hyperlink"/>
          </w:rPr>
          <w:t>4</w:t>
        </w:r>
      </w:hyperlink>
      <w:r w:rsidR="00493AC1">
        <w:t xml:space="preserve">, </w:t>
      </w:r>
      <w:hyperlink r:id="rId101" w:anchor="section_10.8.5" w:history="1">
        <w:r w:rsidR="00493AC1" w:rsidRPr="000F5673">
          <w:rPr>
            <w:rStyle w:val="Hyperlink"/>
          </w:rPr>
          <w:t>10.8.</w:t>
        </w:r>
        <w:r w:rsidR="000F5673" w:rsidRPr="000F5673">
          <w:rPr>
            <w:rStyle w:val="Hyperlink"/>
          </w:rPr>
          <w:t>5</w:t>
        </w:r>
      </w:hyperlink>
      <w:r w:rsidR="00493AC1">
        <w:t xml:space="preserve"> and </w:t>
      </w:r>
      <w:hyperlink r:id="rId102"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lastRenderedPageBreak/>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8821D9">
        <w:t xml:space="preserve">Figure </w:t>
      </w:r>
      <w:r w:rsidR="008821D9">
        <w:rPr>
          <w:noProof/>
        </w:rPr>
        <w:t>7</w:t>
      </w:r>
      <w:r w:rsidR="008821D9">
        <w:noBreakHyphen/>
      </w:r>
      <w:r w:rsidR="008821D9">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8821D9">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237" w:name="_Ref316898974"/>
      <w:bookmarkStart w:id="238" w:name="_Ref316898962"/>
      <w:r>
        <w:t xml:space="preserve">Figure </w:t>
      </w:r>
      <w:fldSimple w:instr=" STYLEREF 1 \s ">
        <w:r w:rsidR="008821D9">
          <w:rPr>
            <w:noProof/>
          </w:rPr>
          <w:t>7</w:t>
        </w:r>
      </w:fldSimple>
      <w:r w:rsidR="00464209">
        <w:noBreakHyphen/>
      </w:r>
      <w:fldSimple w:instr=" SEQ Figure \* ARABIC \s 1 ">
        <w:r w:rsidR="008821D9">
          <w:rPr>
            <w:noProof/>
          </w:rPr>
          <w:t>3</w:t>
        </w:r>
      </w:fldSimple>
      <w:bookmarkEnd w:id="237"/>
      <w:r>
        <w:t xml:space="preserve"> Specification of a NIEM name using the «ReferenceName» stereotype</w:t>
      </w:r>
      <w:bookmarkEnd w:id="238"/>
    </w:p>
    <w:p w14:paraId="3304F896" w14:textId="77777777" w:rsidR="00220C62" w:rsidRDefault="00220C62" w:rsidP="00220C62">
      <w:pPr>
        <w:pStyle w:val="Heading3"/>
      </w:pPr>
      <w:bookmarkStart w:id="239" w:name="_Ref366423116"/>
      <w:bookmarkStart w:id="240" w:name="_Ref316894776"/>
      <w:bookmarkStart w:id="241" w:name="_Toc364003707"/>
      <w:bookmarkStart w:id="242" w:name="_Toc453659509"/>
      <w:r>
        <w:t>Local Vocabularies</w:t>
      </w:r>
      <w:bookmarkEnd w:id="239"/>
      <w:bookmarkEnd w:id="242"/>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4"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w:t>
      </w:r>
      <w:commentRangeStart w:id="243"/>
      <w:del w:id="244" w:author="Steve Cook" w:date="2016-05-16T14:24:00Z">
        <w:r w:rsidR="008C69D8" w:rsidDel="00361BD0">
          <w:delText>s</w:delText>
        </w:r>
      </w:del>
      <w:commentRangeEnd w:id="243"/>
      <w:r w:rsidR="00361BD0">
        <w:rPr>
          <w:rStyle w:val="CommentReference"/>
        </w:rPr>
        <w:commentReference w:id="243"/>
      </w:r>
      <w:r w:rsidR="008C69D8">
        <w:t>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fldSimple w:instr=" STYLEREF 1 \s ">
        <w:r w:rsidR="008821D9">
          <w:rPr>
            <w:noProof/>
          </w:rPr>
          <w:t>7</w:t>
        </w:r>
      </w:fldSimple>
      <w:r w:rsidR="00464209">
        <w:noBreakHyphen/>
      </w:r>
      <w:fldSimple w:instr=" SEQ Figure \* ARABIC \s 1 ">
        <w:r w:rsidR="008821D9">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lastRenderedPageBreak/>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245" w:name="_Ref407101509"/>
      <w:bookmarkStart w:id="246" w:name="_Ref407101531"/>
      <w:bookmarkStart w:id="247" w:name="_Toc453659510"/>
      <w:r w:rsidRPr="007B4D6D">
        <w:t>Modeling Complex Types</w:t>
      </w:r>
      <w:bookmarkEnd w:id="240"/>
      <w:bookmarkEnd w:id="241"/>
      <w:bookmarkEnd w:id="245"/>
      <w:bookmarkEnd w:id="246"/>
      <w:bookmarkEnd w:id="247"/>
    </w:p>
    <w:p w14:paraId="1DFA45A9" w14:textId="77777777" w:rsidR="00396CAB" w:rsidRDefault="00396CAB" w:rsidP="007B4D6D">
      <w:pPr>
        <w:pStyle w:val="Heading3"/>
      </w:pPr>
      <w:bookmarkStart w:id="248" w:name="_Ref317460462"/>
      <w:bookmarkStart w:id="249" w:name="_Toc364003708"/>
      <w:bookmarkStart w:id="250" w:name="_Toc453659511"/>
      <w:r>
        <w:t>Complex Types</w:t>
      </w:r>
      <w:bookmarkEnd w:id="248"/>
      <w:bookmarkEnd w:id="249"/>
      <w:bookmarkEnd w:id="250"/>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6"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8821D9">
        <w:t xml:space="preserve">Table </w:t>
      </w:r>
      <w:r w:rsidR="008821D9">
        <w:rPr>
          <w:noProof/>
        </w:rPr>
        <w:t>7</w:t>
      </w:r>
      <w:r w:rsidR="008821D9">
        <w:noBreakHyphen/>
      </w:r>
      <w:r w:rsidR="008821D9">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251" w:name="_Ref316484540"/>
      <w:r>
        <w:lastRenderedPageBreak/>
        <w:t xml:space="preserve">Table </w:t>
      </w:r>
      <w:fldSimple w:instr=" STYLEREF 1 \s ">
        <w:r w:rsidR="008821D9">
          <w:rPr>
            <w:noProof/>
          </w:rPr>
          <w:t>7</w:t>
        </w:r>
      </w:fldSimple>
      <w:r w:rsidR="000A71CF">
        <w:noBreakHyphen/>
      </w:r>
      <w:fldSimple w:instr=" SEQ Table \* ARABIC \s 1 ">
        <w:r w:rsidR="008821D9">
          <w:rPr>
            <w:noProof/>
          </w:rPr>
          <w:t>7</w:t>
        </w:r>
      </w:fldSimple>
      <w:bookmarkEnd w:id="251"/>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8821D9">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8821D9">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8821D9">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8821D9">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8821D9">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8821D9">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52"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8821D9">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8821D9">
        <w:t xml:space="preserve">Table </w:t>
      </w:r>
      <w:r w:rsidR="008821D9">
        <w:rPr>
          <w:noProof/>
        </w:rPr>
        <w:t>7</w:t>
      </w:r>
      <w:r w:rsidR="008821D9">
        <w:noBreakHyphen/>
      </w:r>
      <w:r w:rsidR="008821D9">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8821D9">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253" w:name="_Ref408319027"/>
      <w:r>
        <w:t>Mapping Summary</w:t>
      </w:r>
      <w:bookmarkEnd w:id="253"/>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8821D9">
        <w:t>7.3.6</w:t>
      </w:r>
      <w:r w:rsidR="00143230">
        <w:fldChar w:fldCharType="end"/>
      </w:r>
      <w:r w:rsidR="000F5500">
        <w:t xml:space="preserve"> </w:t>
      </w:r>
      <w:r w:rsidR="00143230">
        <w:t xml:space="preserve">and </w:t>
      </w:r>
      <w:r w:rsidR="000F5500">
        <w:t xml:space="preserve">[NIEM-NDR] </w:t>
      </w:r>
      <w:hyperlink r:id="rId107"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241B3EBC" w:rsidR="00396CAB" w:rsidRDefault="00396CAB" w:rsidP="00396CAB">
      <w:pPr>
        <w:pStyle w:val="BulletedText"/>
      </w:pPr>
      <w:r>
        <w:t>A class in a PSM with a «NIEMType» stereotype (i.e., one of the stereotypes listed in</w:t>
      </w:r>
      <w:del w:id="254" w:author="Steve Cook" w:date="2016-05-16T14:13:00Z">
        <w:r w:rsidDel="00B95C8A">
          <w:delText xml:space="preserve"> </w:delText>
        </w:r>
        <w:r w:rsidDel="00B95C8A">
          <w:fldChar w:fldCharType="begin"/>
        </w:r>
        <w:r w:rsidDel="00B95C8A">
          <w:delInstrText xml:space="preserve"> REF _Ref316894907 \h </w:delInstrText>
        </w:r>
        <w:r w:rsidDel="00B95C8A">
          <w:fldChar w:fldCharType="separate"/>
        </w:r>
        <w:r w:rsidR="00B81ED7" w:rsidDel="00B95C8A">
          <w:delText xml:space="preserve">Table </w:delText>
        </w:r>
        <w:r w:rsidR="00B81ED7" w:rsidDel="00B95C8A">
          <w:rPr>
            <w:noProof/>
          </w:rPr>
          <w:delText>7</w:delText>
        </w:r>
        <w:r w:rsidR="00B81ED7" w:rsidDel="00B95C8A">
          <w:noBreakHyphen/>
        </w:r>
        <w:r w:rsidR="00B81ED7" w:rsidDel="00B95C8A">
          <w:rPr>
            <w:noProof/>
          </w:rPr>
          <w:delText>5</w:delText>
        </w:r>
        <w:r w:rsidDel="00B95C8A">
          <w:fldChar w:fldCharType="end"/>
        </w:r>
      </w:del>
      <w:commentRangeStart w:id="255"/>
      <w:ins w:id="256" w:author="Steve Cook" w:date="2016-05-16T14:13:00Z">
        <w:r w:rsidR="00B95C8A">
          <w:fldChar w:fldCharType="begin"/>
        </w:r>
        <w:r w:rsidR="00B95C8A">
          <w:instrText xml:space="preserve"> REF _Ref316484540 \h </w:instrText>
        </w:r>
      </w:ins>
      <w:r w:rsidR="00B95C8A">
        <w:fldChar w:fldCharType="separate"/>
      </w:r>
      <w:ins w:id="257" w:author="Steve Cook" w:date="2016-06-14T09:49:00Z">
        <w:r w:rsidR="008821D9">
          <w:t xml:space="preserve">Table </w:t>
        </w:r>
        <w:r w:rsidR="008821D9">
          <w:rPr>
            <w:noProof/>
          </w:rPr>
          <w:t>7</w:t>
        </w:r>
        <w:r w:rsidR="008821D9">
          <w:noBreakHyphen/>
        </w:r>
        <w:r w:rsidR="008821D9">
          <w:rPr>
            <w:noProof/>
          </w:rPr>
          <w:t>7</w:t>
        </w:r>
      </w:ins>
      <w:ins w:id="258" w:author="Steve Cook" w:date="2016-05-16T14:13:00Z">
        <w:r w:rsidR="00B95C8A">
          <w:fldChar w:fldCharType="end"/>
        </w:r>
      </w:ins>
      <w:commentRangeEnd w:id="255"/>
      <w:ins w:id="259" w:author="Steve Cook" w:date="2016-05-16T14:14:00Z">
        <w:r w:rsidR="00B95C8A">
          <w:rPr>
            <w:rStyle w:val="CommentReference"/>
          </w:rPr>
          <w:commentReference w:id="255"/>
        </w:r>
      </w:ins>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260" w:name="_Ref317152086"/>
      <w:bookmarkStart w:id="261"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60"/>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62" w:name="_Ref317155214"/>
      <w:bookmarkStart w:id="263" w:name="_Toc364003709"/>
      <w:bookmarkStart w:id="264" w:name="_Toc453659512"/>
      <w:r>
        <w:t>Object Types</w:t>
      </w:r>
      <w:bookmarkEnd w:id="252"/>
      <w:bookmarkEnd w:id="261"/>
      <w:bookmarkEnd w:id="262"/>
      <w:bookmarkEnd w:id="263"/>
      <w:bookmarkEnd w:id="264"/>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8"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65" w:name="_Ref317346811"/>
      <w:r>
        <w:t>Representation</w:t>
      </w:r>
      <w:bookmarkEnd w:id="265"/>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8821D9">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8821D9">
        <w:t>7.4</w:t>
      </w:r>
      <w:r>
        <w:fldChar w:fldCharType="end"/>
      </w:r>
      <w:r>
        <w:t xml:space="preserve"> on modeling simple types).</w:t>
      </w:r>
    </w:p>
    <w:p w14:paraId="46E6D5AD" w14:textId="77777777" w:rsidR="00396CAB" w:rsidRPr="00FB6853" w:rsidRDefault="00396CAB" w:rsidP="001964AF">
      <w:pPr>
        <w:pStyle w:val="Heading4"/>
      </w:pPr>
      <w:bookmarkStart w:id="266" w:name="_Ref317347137"/>
      <w:r>
        <w:t>Mapping Summary</w:t>
      </w:r>
      <w:bookmarkEnd w:id="266"/>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8821D9">
        <w:t xml:space="preserve">Figure </w:t>
      </w:r>
      <w:r w:rsidR="008821D9">
        <w:rPr>
          <w:noProof/>
        </w:rPr>
        <w:t>7</w:t>
      </w:r>
      <w:r w:rsidR="008821D9">
        <w:noBreakHyphen/>
      </w:r>
      <w:r w:rsidR="008821D9">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267"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268" w:name="_Ref317537263"/>
      <w:bookmarkStart w:id="269" w:name="_Ref317537259"/>
      <w:r>
        <w:t xml:space="preserve">Figure </w:t>
      </w:r>
      <w:fldSimple w:instr=" STYLEREF 1 \s ">
        <w:r w:rsidR="008821D9">
          <w:rPr>
            <w:noProof/>
          </w:rPr>
          <w:t>7</w:t>
        </w:r>
      </w:fldSimple>
      <w:r w:rsidR="00464209">
        <w:noBreakHyphen/>
      </w:r>
      <w:fldSimple w:instr=" SEQ Figure \* ARABIC \s 1 ">
        <w:r w:rsidR="008821D9">
          <w:rPr>
            <w:noProof/>
          </w:rPr>
          <w:t>5</w:t>
        </w:r>
      </w:fldSimple>
      <w:bookmarkEnd w:id="267"/>
      <w:bookmarkEnd w:id="268"/>
      <w:r>
        <w:t xml:space="preserve"> Representation of a NIEM object type as a UML class in a PIM</w:t>
      </w:r>
      <w:bookmarkEnd w:id="269"/>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8821D9">
        <w:t xml:space="preserve">Figure </w:t>
      </w:r>
      <w:r w:rsidR="008821D9">
        <w:rPr>
          <w:noProof/>
        </w:rPr>
        <w:t>7</w:t>
      </w:r>
      <w:r w:rsidR="008821D9">
        <w:noBreakHyphen/>
      </w:r>
      <w:r w:rsidR="008821D9">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10"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270" w:name="_Ref317154286"/>
      <w:bookmarkStart w:id="271" w:name="_Ref317154283"/>
      <w:r>
        <w:t xml:space="preserve">Figure </w:t>
      </w:r>
      <w:fldSimple w:instr=" STYLEREF 1 \s ">
        <w:r w:rsidR="008821D9">
          <w:rPr>
            <w:noProof/>
          </w:rPr>
          <w:t>7</w:t>
        </w:r>
      </w:fldSimple>
      <w:r w:rsidR="00464209">
        <w:noBreakHyphen/>
      </w:r>
      <w:fldSimple w:instr=" SEQ Figure \* ARABIC \s 1 ">
        <w:r w:rsidR="008821D9">
          <w:rPr>
            <w:noProof/>
          </w:rPr>
          <w:t>6</w:t>
        </w:r>
      </w:fldSimple>
      <w:bookmarkEnd w:id="270"/>
      <w:r>
        <w:t xml:space="preserve"> Representation of a NIEM object type as a UML class in a PSM</w:t>
      </w:r>
      <w:bookmarkEnd w:id="271"/>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8821D9">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72" w:name="_Ref316483937"/>
      <w:bookmarkStart w:id="273" w:name="_Toc364003710"/>
      <w:bookmarkStart w:id="274" w:name="_Toc453659513"/>
      <w:r>
        <w:t>Role Types</w:t>
      </w:r>
      <w:bookmarkEnd w:id="272"/>
      <w:bookmarkEnd w:id="273"/>
      <w:bookmarkEnd w:id="274"/>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2"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8821D9">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8821D9">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6E2D34E2" w:rsidR="00396CAB" w:rsidRDefault="00396CAB" w:rsidP="00396CAB">
      <w:pPr>
        <w:pStyle w:val="BodyText"/>
      </w:pPr>
      <w:r>
        <w:t xml:space="preserve">In a PSM, a role-of property is identified by having a naming beginning with </w:t>
      </w:r>
      <w:r w:rsidR="00C14211">
        <w:t>“</w:t>
      </w:r>
      <w:r>
        <w:t>RoleOf</w:t>
      </w:r>
      <w:r w:rsidR="00C14211">
        <w:t>”</w:t>
      </w:r>
      <w:r>
        <w:t xml:space="preserve">. </w:t>
      </w:r>
      <w:commentRangeStart w:id="275"/>
      <w:del w:id="276" w:author="Steve Cook" w:date="2016-05-16T14:32:00Z">
        <w:r w:rsidDel="00361BD0">
          <w:delText>Such a property must have aggregation=none</w:delText>
        </w:r>
      </w:del>
      <w:commentRangeEnd w:id="275"/>
      <w:r w:rsidR="00361BD0">
        <w:rPr>
          <w:rStyle w:val="CommentReference"/>
        </w:rPr>
        <w:commentReference w:id="275"/>
      </w:r>
      <w:del w:id="277" w:author="Steve Cook" w:date="2016-05-16T14:32:00Z">
        <w:r w:rsidDel="00361BD0">
          <w:delText xml:space="preserve">. </w:delText>
        </w:r>
      </w:del>
      <w:r>
        <w:t xml:space="preserve">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8821D9">
        <w:t xml:space="preserve">Figure </w:t>
      </w:r>
      <w:r w:rsidR="008821D9">
        <w:rPr>
          <w:noProof/>
        </w:rPr>
        <w:t>7</w:t>
      </w:r>
      <w:r w:rsidR="008821D9">
        <w:noBreakHyphen/>
      </w:r>
      <w:r w:rsidR="008821D9">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278" w:name="_Ref316489812"/>
      <w:r>
        <w:t xml:space="preserve">Figure </w:t>
      </w:r>
      <w:fldSimple w:instr=" STYLEREF 1 \s ">
        <w:r w:rsidR="008821D9">
          <w:rPr>
            <w:noProof/>
          </w:rPr>
          <w:t>7</w:t>
        </w:r>
      </w:fldSimple>
      <w:r w:rsidR="00464209">
        <w:noBreakHyphen/>
      </w:r>
      <w:fldSimple w:instr=" SEQ Figure \* ARABIC \s 1 ">
        <w:r w:rsidR="008821D9">
          <w:rPr>
            <w:noProof/>
          </w:rPr>
          <w:t>7</w:t>
        </w:r>
      </w:fldSimple>
      <w:bookmarkEnd w:id="278"/>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8821D9">
        <w:t xml:space="preserve">Figure </w:t>
      </w:r>
      <w:r w:rsidR="008821D9">
        <w:rPr>
          <w:noProof/>
        </w:rPr>
        <w:t>7</w:t>
      </w:r>
      <w:r w:rsidR="008821D9">
        <w:noBreakHyphen/>
      </w:r>
      <w:r w:rsidR="008821D9">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279" w:name="_Ref316490026"/>
      <w:r>
        <w:t xml:space="preserve">Figure </w:t>
      </w:r>
      <w:fldSimple w:instr=" STYLEREF 1 \s ">
        <w:r w:rsidR="008821D9">
          <w:rPr>
            <w:noProof/>
          </w:rPr>
          <w:t>7</w:t>
        </w:r>
      </w:fldSimple>
      <w:r w:rsidR="00464209">
        <w:noBreakHyphen/>
      </w:r>
      <w:fldSimple w:instr=" SEQ Figure \* ARABIC \s 1 ">
        <w:r w:rsidR="008821D9">
          <w:rPr>
            <w:noProof/>
          </w:rPr>
          <w:t>8</w:t>
        </w:r>
      </w:fldSimple>
      <w:bookmarkEnd w:id="279"/>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8821D9">
        <w:t xml:space="preserve">Figure </w:t>
      </w:r>
      <w:r w:rsidR="008821D9">
        <w:rPr>
          <w:noProof/>
        </w:rPr>
        <w:t>7</w:t>
      </w:r>
      <w:r w:rsidR="008821D9">
        <w:noBreakHyphen/>
      </w:r>
      <w:r w:rsidR="008821D9">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8821D9">
        <w:t xml:space="preserve">Figure </w:t>
      </w:r>
      <w:r w:rsidR="008821D9">
        <w:rPr>
          <w:noProof/>
        </w:rPr>
        <w:t>7</w:t>
      </w:r>
      <w:r w:rsidR="008821D9">
        <w:noBreakHyphen/>
      </w:r>
      <w:r w:rsidR="008821D9">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280" w:name="_Ref317342962"/>
      <w:r>
        <w:t xml:space="preserve">Figure </w:t>
      </w:r>
      <w:fldSimple w:instr=" STYLEREF 1 \s ">
        <w:r w:rsidR="008821D9">
          <w:rPr>
            <w:noProof/>
          </w:rPr>
          <w:t>7</w:t>
        </w:r>
      </w:fldSimple>
      <w:r w:rsidR="00464209">
        <w:noBreakHyphen/>
      </w:r>
      <w:fldSimple w:instr=" SEQ Figure \* ARABIC \s 1 ">
        <w:r w:rsidR="008821D9">
          <w:rPr>
            <w:noProof/>
          </w:rPr>
          <w:t>9</w:t>
        </w:r>
      </w:fldSimple>
      <w:bookmarkEnd w:id="280"/>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8821D9">
        <w:t xml:space="preserve">Figure </w:t>
      </w:r>
      <w:r w:rsidR="008821D9">
        <w:rPr>
          <w:noProof/>
        </w:rPr>
        <w:t>7</w:t>
      </w:r>
      <w:r w:rsidR="008821D9">
        <w:noBreakHyphen/>
      </w:r>
      <w:r w:rsidR="008821D9">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281" w:name="_Ref316483938"/>
      <w:bookmarkStart w:id="282"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83" w:name="_Ref317349742"/>
      <w:bookmarkStart w:id="284" w:name="_Toc364003711"/>
      <w:bookmarkStart w:id="285" w:name="_Toc453659514"/>
      <w:r>
        <w:lastRenderedPageBreak/>
        <w:t>Association Types</w:t>
      </w:r>
      <w:bookmarkEnd w:id="281"/>
      <w:bookmarkEnd w:id="282"/>
      <w:bookmarkEnd w:id="283"/>
      <w:bookmarkEnd w:id="284"/>
      <w:bookmarkEnd w:id="285"/>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6"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8821D9">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8821D9">
        <w:t xml:space="preserve">Figure </w:t>
      </w:r>
      <w:r w:rsidR="008821D9">
        <w:rPr>
          <w:noProof/>
        </w:rPr>
        <w:t>7</w:t>
      </w:r>
      <w:r w:rsidR="008821D9">
        <w:noBreakHyphen/>
      </w:r>
      <w:r w:rsidR="008821D9">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8821D9">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286" w:name="_Ref316645722"/>
      <w:bookmarkStart w:id="287" w:name="_Ref316645717"/>
      <w:r>
        <w:t xml:space="preserve">Figure </w:t>
      </w:r>
      <w:fldSimple w:instr=" STYLEREF 1 \s ">
        <w:r w:rsidR="008821D9">
          <w:rPr>
            <w:noProof/>
          </w:rPr>
          <w:t>7</w:t>
        </w:r>
      </w:fldSimple>
      <w:r w:rsidR="00464209">
        <w:noBreakHyphen/>
      </w:r>
      <w:fldSimple w:instr=" SEQ Figure \* ARABIC \s 1 ">
        <w:r w:rsidR="008821D9">
          <w:rPr>
            <w:noProof/>
          </w:rPr>
          <w:t>10</w:t>
        </w:r>
      </w:fldSimple>
      <w:bookmarkEnd w:id="286"/>
      <w:r>
        <w:t xml:space="preserve"> Representation of a NIEM association type as a UML class</w:t>
      </w:r>
      <w:bookmarkEnd w:id="287"/>
    </w:p>
    <w:p w14:paraId="0F6EDAE3" w14:textId="600320EE" w:rsidR="00396CAB" w:rsidRDefault="00396CAB" w:rsidP="00396CAB">
      <w:pPr>
        <w:pStyle w:val="BodyText"/>
      </w:pPr>
      <w:r>
        <w:fldChar w:fldCharType="begin"/>
      </w:r>
      <w:r>
        <w:instrText xml:space="preserve"> REF _Ref316646118 \h </w:instrText>
      </w:r>
      <w:r>
        <w:fldChar w:fldCharType="separate"/>
      </w:r>
      <w:r w:rsidR="008821D9">
        <w:t xml:space="preserve">Figure </w:t>
      </w:r>
      <w:r w:rsidR="008821D9">
        <w:rPr>
          <w:noProof/>
        </w:rPr>
        <w:t>7</w:t>
      </w:r>
      <w:r w:rsidR="008821D9">
        <w:noBreakHyphen/>
      </w:r>
      <w:r w:rsidR="008821D9">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288" w:name="_Ref316646118"/>
      <w:r>
        <w:t xml:space="preserve">Figure </w:t>
      </w:r>
      <w:fldSimple w:instr=" STYLEREF 1 \s ">
        <w:r w:rsidR="008821D9">
          <w:rPr>
            <w:noProof/>
          </w:rPr>
          <w:t>7</w:t>
        </w:r>
      </w:fldSimple>
      <w:r w:rsidR="00464209">
        <w:noBreakHyphen/>
      </w:r>
      <w:fldSimple w:instr=" SEQ Figure \* ARABIC \s 1 ">
        <w:r w:rsidR="008821D9">
          <w:rPr>
            <w:noProof/>
          </w:rPr>
          <w:t>11</w:t>
        </w:r>
      </w:fldSimple>
      <w:bookmarkEnd w:id="288"/>
      <w:r>
        <w:t xml:space="preserve"> Representation of a NIEM association type as a UML association class</w:t>
      </w:r>
    </w:p>
    <w:p w14:paraId="5057A81F" w14:textId="77777777" w:rsidR="00396CAB" w:rsidRPr="00720DB0" w:rsidRDefault="00396CAB" w:rsidP="00720DB0">
      <w:pPr>
        <w:pStyle w:val="Heading5"/>
      </w:pPr>
      <w:bookmarkStart w:id="28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8821D9">
        <w:t xml:space="preserve">Figure </w:t>
      </w:r>
      <w:r w:rsidR="008821D9">
        <w:rPr>
          <w:noProof/>
        </w:rPr>
        <w:t>7</w:t>
      </w:r>
      <w:r w:rsidR="008821D9">
        <w:noBreakHyphen/>
      </w:r>
      <w:r w:rsidR="008821D9">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290" w:name="_Ref317342139"/>
      <w:r>
        <w:t xml:space="preserve">Figure </w:t>
      </w:r>
      <w:fldSimple w:instr=" STYLEREF 1 \s ">
        <w:r w:rsidR="008821D9">
          <w:rPr>
            <w:noProof/>
          </w:rPr>
          <w:t>7</w:t>
        </w:r>
      </w:fldSimple>
      <w:r w:rsidR="00464209">
        <w:noBreakHyphen/>
      </w:r>
      <w:fldSimple w:instr=" SEQ Figure \* ARABIC \s 1 ">
        <w:r w:rsidR="008821D9">
          <w:rPr>
            <w:noProof/>
          </w:rPr>
          <w:t>12</w:t>
        </w:r>
      </w:fldSimple>
      <w:bookmarkEnd w:id="29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91"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92" w:name="_Ref317537187"/>
      <w:bookmarkStart w:id="293" w:name="_Ref317537190"/>
      <w:bookmarkStart w:id="294" w:name="_Ref193336555"/>
      <w:bookmarkStart w:id="295" w:name="_Toc364003712"/>
      <w:bookmarkStart w:id="296" w:name="_Toc453659515"/>
      <w:r>
        <w:t>Metadata Types</w:t>
      </w:r>
      <w:bookmarkEnd w:id="289"/>
      <w:bookmarkEnd w:id="291"/>
      <w:bookmarkEnd w:id="292"/>
      <w:bookmarkEnd w:id="293"/>
      <w:bookmarkEnd w:id="294"/>
      <w:bookmarkEnd w:id="295"/>
      <w:bookmarkEnd w:id="296"/>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20"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97" w:name="_Ref317516172"/>
      <w:r>
        <w:t>Representation</w:t>
      </w:r>
      <w:bookmarkEnd w:id="297"/>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8821D9">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8821D9">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8821D9">
        <w:t xml:space="preserve">Figure </w:t>
      </w:r>
      <w:r w:rsidR="008821D9">
        <w:rPr>
          <w:noProof/>
        </w:rPr>
        <w:t>7</w:t>
      </w:r>
      <w:r w:rsidR="008821D9">
        <w:noBreakHyphen/>
      </w:r>
      <w:r w:rsidR="008821D9">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298" w:name="_Ref316647992"/>
      <w:r>
        <w:t xml:space="preserve">Figure </w:t>
      </w:r>
      <w:fldSimple w:instr=" STYLEREF 1 \s ">
        <w:r w:rsidR="008821D9">
          <w:rPr>
            <w:noProof/>
          </w:rPr>
          <w:t>7</w:t>
        </w:r>
      </w:fldSimple>
      <w:r w:rsidR="00464209">
        <w:noBreakHyphen/>
      </w:r>
      <w:fldSimple w:instr=" SEQ Figure \* ARABIC \s 1 ">
        <w:r w:rsidR="008821D9">
          <w:rPr>
            <w:noProof/>
          </w:rPr>
          <w:t>13</w:t>
        </w:r>
      </w:fldSimple>
      <w:bookmarkEnd w:id="298"/>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8821D9">
        <w:t xml:space="preserve">Figure </w:t>
      </w:r>
      <w:r w:rsidR="008821D9">
        <w:rPr>
          <w:noProof/>
        </w:rPr>
        <w:t>7</w:t>
      </w:r>
      <w:r w:rsidR="008821D9">
        <w:noBreakHyphen/>
      </w:r>
      <w:r w:rsidR="008821D9">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299" w:name="_Ref317344686"/>
      <w:r>
        <w:t xml:space="preserve">Figure </w:t>
      </w:r>
      <w:fldSimple w:instr=" STYLEREF 1 \s ">
        <w:r w:rsidR="008821D9">
          <w:rPr>
            <w:noProof/>
          </w:rPr>
          <w:t>7</w:t>
        </w:r>
      </w:fldSimple>
      <w:r w:rsidR="00464209">
        <w:noBreakHyphen/>
      </w:r>
      <w:fldSimple w:instr=" SEQ Figure \* ARABIC \s 1 ">
        <w:r w:rsidR="008821D9">
          <w:rPr>
            <w:noProof/>
          </w:rPr>
          <w:t>14</w:t>
        </w:r>
      </w:fldSimple>
      <w:bookmarkEnd w:id="299"/>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8821D9">
        <w:t xml:space="preserve">Figure </w:t>
      </w:r>
      <w:r w:rsidR="008821D9">
        <w:rPr>
          <w:noProof/>
        </w:rPr>
        <w:t>7</w:t>
      </w:r>
      <w:r w:rsidR="008821D9">
        <w:noBreakHyphen/>
      </w:r>
      <w:r w:rsidR="008821D9">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300" w:name="_Ref316483945"/>
      <w:bookmarkStart w:id="301" w:name="_Toc364003713"/>
      <w:bookmarkStart w:id="302" w:name="_Toc453659516"/>
      <w:r>
        <w:lastRenderedPageBreak/>
        <w:t>Augmentation Types</w:t>
      </w:r>
      <w:bookmarkEnd w:id="300"/>
      <w:bookmarkEnd w:id="301"/>
      <w:bookmarkEnd w:id="302"/>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8821D9">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3"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8821D9">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8821D9">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8821D9">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8821D9">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8821D9">
        <w:t xml:space="preserve">Figure </w:t>
      </w:r>
      <w:r w:rsidR="008821D9">
        <w:rPr>
          <w:noProof/>
        </w:rPr>
        <w:t>7</w:t>
      </w:r>
      <w:r w:rsidR="008821D9">
        <w:noBreakHyphen/>
      </w:r>
      <w:r w:rsidR="008821D9">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303" w:name="_Ref316659427"/>
      <w:r>
        <w:t xml:space="preserve">Figure </w:t>
      </w:r>
      <w:fldSimple w:instr=" STYLEREF 1 \s ">
        <w:r w:rsidR="008821D9">
          <w:rPr>
            <w:noProof/>
          </w:rPr>
          <w:t>7</w:t>
        </w:r>
      </w:fldSimple>
      <w:r w:rsidR="00464209">
        <w:noBreakHyphen/>
      </w:r>
      <w:fldSimple w:instr=" SEQ Figure \* ARABIC \s 1 ">
        <w:r w:rsidR="008821D9">
          <w:rPr>
            <w:noProof/>
          </w:rPr>
          <w:t>15</w:t>
        </w:r>
      </w:fldSimple>
      <w:bookmarkEnd w:id="303"/>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8821D9">
        <w:t xml:space="preserve">Figure </w:t>
      </w:r>
      <w:r w:rsidR="008821D9">
        <w:rPr>
          <w:noProof/>
        </w:rPr>
        <w:t>7</w:t>
      </w:r>
      <w:r w:rsidR="008821D9">
        <w:noBreakHyphen/>
      </w:r>
      <w:r w:rsidR="008821D9">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304" w:name="_Ref316659848"/>
      <w:r>
        <w:t xml:space="preserve">Figure </w:t>
      </w:r>
      <w:fldSimple w:instr=" STYLEREF 1 \s ">
        <w:r w:rsidR="008821D9">
          <w:rPr>
            <w:noProof/>
          </w:rPr>
          <w:t>7</w:t>
        </w:r>
      </w:fldSimple>
      <w:r w:rsidR="00464209">
        <w:noBreakHyphen/>
      </w:r>
      <w:fldSimple w:instr=" SEQ Figure \* ARABIC \s 1 ">
        <w:r w:rsidR="008821D9">
          <w:rPr>
            <w:noProof/>
          </w:rPr>
          <w:t>16</w:t>
        </w:r>
      </w:fldSimple>
      <w:bookmarkEnd w:id="304"/>
      <w:r>
        <w:t xml:space="preserve"> Representation of augmentation in a PIM</w:t>
      </w:r>
    </w:p>
    <w:p w14:paraId="48AC2A29" w14:textId="77777777" w:rsidR="00D21F27" w:rsidRDefault="00D21F27" w:rsidP="00720DB0">
      <w:pPr>
        <w:pStyle w:val="Heading5"/>
      </w:pPr>
      <w:bookmarkStart w:id="305" w:name="_Ref317349755"/>
      <w:bookmarkStart w:id="306"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8821D9">
        <w:t xml:space="preserve">Figure </w:t>
      </w:r>
      <w:r w:rsidR="008821D9">
        <w:rPr>
          <w:noProof/>
        </w:rPr>
        <w:t>7</w:t>
      </w:r>
      <w:r w:rsidR="008821D9">
        <w:noBreakHyphen/>
      </w:r>
      <w:r w:rsidR="008821D9">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307" w:name="_Ref409528229"/>
      <w:r>
        <w:t xml:space="preserve">Figure </w:t>
      </w:r>
      <w:fldSimple w:instr=" STYLEREF 1 \s ">
        <w:r w:rsidR="008821D9">
          <w:rPr>
            <w:noProof/>
          </w:rPr>
          <w:t>7</w:t>
        </w:r>
      </w:fldSimple>
      <w:r w:rsidR="00464209">
        <w:noBreakHyphen/>
      </w:r>
      <w:fldSimple w:instr=" SEQ Figure \* ARABIC \s 1 ">
        <w:r w:rsidR="008821D9">
          <w:rPr>
            <w:noProof/>
          </w:rPr>
          <w:t>17</w:t>
        </w:r>
      </w:fldSimple>
      <w:bookmarkEnd w:id="307"/>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305"/>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308" w:name="_17_0_3_24a0131_1320573962559_38145_3593"/>
      <w:r w:rsidRPr="00AF4702">
        <w:t>&lt;/</w:t>
      </w:r>
      <w:r w:rsidR="00D60A14">
        <w:t>xs:</w:t>
      </w:r>
      <w:r w:rsidRPr="00AF4702">
        <w:t>element&gt;</w:t>
      </w:r>
      <w:bookmarkEnd w:id="308"/>
    </w:p>
    <w:p w14:paraId="7FC102FC" w14:textId="77777777" w:rsidR="00396CAB" w:rsidRDefault="00396CAB" w:rsidP="007B4D6D">
      <w:pPr>
        <w:pStyle w:val="Heading3"/>
      </w:pPr>
      <w:bookmarkStart w:id="309" w:name="_Ref317349757"/>
      <w:bookmarkStart w:id="310" w:name="_Toc364003714"/>
      <w:bookmarkStart w:id="311" w:name="_Toc453659517"/>
      <w:r>
        <w:t>Adapter Types</w:t>
      </w:r>
      <w:bookmarkEnd w:id="306"/>
      <w:bookmarkEnd w:id="309"/>
      <w:bookmarkEnd w:id="310"/>
      <w:bookmarkEnd w:id="311"/>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7"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8821D9">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8821D9">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8821D9">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8821D9">
        <w:t xml:space="preserve">Figure </w:t>
      </w:r>
      <w:r w:rsidR="008821D9">
        <w:rPr>
          <w:noProof/>
        </w:rPr>
        <w:t>7</w:t>
      </w:r>
      <w:r w:rsidR="008821D9">
        <w:noBreakHyphen/>
      </w:r>
      <w:r w:rsidR="008821D9">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312" w:name="_Ref317347503"/>
      <w:r>
        <w:t xml:space="preserve">Figure </w:t>
      </w:r>
      <w:fldSimple w:instr=" STYLEREF 1 \s ">
        <w:r w:rsidR="008821D9">
          <w:rPr>
            <w:noProof/>
          </w:rPr>
          <w:t>7</w:t>
        </w:r>
      </w:fldSimple>
      <w:r w:rsidR="00464209">
        <w:noBreakHyphen/>
      </w:r>
      <w:fldSimple w:instr=" SEQ Figure \* ARABIC \s 1 ">
        <w:r w:rsidR="008821D9">
          <w:rPr>
            <w:noProof/>
          </w:rPr>
          <w:t>18</w:t>
        </w:r>
      </w:fldSimple>
      <w:bookmarkEnd w:id="312"/>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8821D9">
        <w:t xml:space="preserve">Figure </w:t>
      </w:r>
      <w:r w:rsidR="008821D9">
        <w:rPr>
          <w:noProof/>
        </w:rPr>
        <w:t>7</w:t>
      </w:r>
      <w:r w:rsidR="008821D9">
        <w:noBreakHyphen/>
      </w:r>
      <w:r w:rsidR="008821D9">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313" w:name="_Ref316894825"/>
      <w:bookmarkStart w:id="314" w:name="_Toc364003715"/>
      <w:bookmarkStart w:id="315" w:name="_Toc453659518"/>
      <w:r w:rsidRPr="007B4D6D">
        <w:t>Modeling Simple Types</w:t>
      </w:r>
      <w:bookmarkEnd w:id="313"/>
      <w:bookmarkEnd w:id="314"/>
      <w:bookmarkEnd w:id="315"/>
    </w:p>
    <w:p w14:paraId="4EE8E893" w14:textId="77777777" w:rsidR="00396CAB" w:rsidRDefault="00396CAB" w:rsidP="007B4D6D">
      <w:pPr>
        <w:pStyle w:val="Heading3"/>
      </w:pPr>
      <w:bookmarkStart w:id="316" w:name="_Ref317460498"/>
      <w:bookmarkStart w:id="317" w:name="_Toc364003716"/>
      <w:bookmarkStart w:id="318" w:name="_Toc453659519"/>
      <w:r>
        <w:t>Simple Types</w:t>
      </w:r>
      <w:bookmarkEnd w:id="316"/>
      <w:bookmarkEnd w:id="317"/>
      <w:bookmarkEnd w:id="318"/>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9"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319" w:name="_Ref317370823"/>
      <w:r>
        <w:t>Representation</w:t>
      </w:r>
      <w:bookmarkEnd w:id="31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8821D9">
        <w:t xml:space="preserve">Table </w:t>
      </w:r>
      <w:r w:rsidR="008821D9">
        <w:rPr>
          <w:noProof/>
        </w:rPr>
        <w:t>7</w:t>
      </w:r>
      <w:r w:rsidR="008821D9">
        <w:noBreakHyphen/>
      </w:r>
      <w:r w:rsidR="008821D9">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320" w:name="_Ref317349984"/>
      <w:r>
        <w:t xml:space="preserve">Table </w:t>
      </w:r>
      <w:fldSimple w:instr=" STYLEREF 1 \s ">
        <w:r w:rsidR="008821D9">
          <w:rPr>
            <w:noProof/>
          </w:rPr>
          <w:t>7</w:t>
        </w:r>
      </w:fldSimple>
      <w:r w:rsidR="000A71CF">
        <w:noBreakHyphen/>
      </w:r>
      <w:fldSimple w:instr=" SEQ Table \* ARABIC \s 1 ">
        <w:r w:rsidR="008821D9">
          <w:rPr>
            <w:noProof/>
          </w:rPr>
          <w:t>8</w:t>
        </w:r>
      </w:fldSimple>
      <w:bookmarkEnd w:id="32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8821D9">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8821D9">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8821D9">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8821D9">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8821D9">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321"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322" w:name="_Ref317460189"/>
      <w:bookmarkStart w:id="323" w:name="_Toc364003717"/>
      <w:bookmarkStart w:id="324" w:name="_Toc453659520"/>
      <w:r>
        <w:t>Primitive Types</w:t>
      </w:r>
      <w:bookmarkEnd w:id="321"/>
      <w:bookmarkEnd w:id="322"/>
      <w:bookmarkEnd w:id="323"/>
      <w:bookmarkEnd w:id="32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8821D9">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8821D9">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8821D9">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325" w:name="_Ref317351149"/>
      <w:r>
        <w:t>Mapping Summary</w:t>
      </w:r>
      <w:bookmarkEnd w:id="32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8821D9">
        <w:t xml:space="preserve">Figure </w:t>
      </w:r>
      <w:r w:rsidR="008821D9">
        <w:rPr>
          <w:noProof/>
        </w:rPr>
        <w:t>7</w:t>
      </w:r>
      <w:r w:rsidR="008821D9">
        <w:noBreakHyphen/>
      </w:r>
      <w:r w:rsidR="008821D9">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326" w:name="_Ref317351471"/>
      <w:r>
        <w:t xml:space="preserve">Figure </w:t>
      </w:r>
      <w:fldSimple w:instr=" STYLEREF 1 \s ">
        <w:r w:rsidR="008821D9">
          <w:rPr>
            <w:noProof/>
          </w:rPr>
          <w:t>7</w:t>
        </w:r>
      </w:fldSimple>
      <w:r w:rsidR="00464209">
        <w:noBreakHyphen/>
      </w:r>
      <w:fldSimple w:instr=" SEQ Figure \* ARABIC \s 1 ">
        <w:r w:rsidR="008821D9">
          <w:rPr>
            <w:noProof/>
          </w:rPr>
          <w:t>19</w:t>
        </w:r>
      </w:fldSimple>
      <w:bookmarkEnd w:id="326"/>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8821D9">
        <w:t xml:space="preserve">Figure </w:t>
      </w:r>
      <w:r w:rsidR="008821D9">
        <w:rPr>
          <w:noProof/>
        </w:rPr>
        <w:t>7</w:t>
      </w:r>
      <w:r w:rsidR="008821D9">
        <w:noBreakHyphen/>
      </w:r>
      <w:r w:rsidR="008821D9">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8821D9">
        <w:t xml:space="preserve">Figure </w:t>
      </w:r>
      <w:r w:rsidR="008821D9">
        <w:rPr>
          <w:noProof/>
        </w:rPr>
        <w:t>7</w:t>
      </w:r>
      <w:r w:rsidR="008821D9">
        <w:noBreakHyphen/>
      </w:r>
      <w:r w:rsidR="008821D9">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327" w:name="_Ref317352123"/>
      <w:r>
        <w:t xml:space="preserve">Figure </w:t>
      </w:r>
      <w:fldSimple w:instr=" STYLEREF 1 \s ">
        <w:r w:rsidR="008821D9">
          <w:rPr>
            <w:noProof/>
          </w:rPr>
          <w:t>7</w:t>
        </w:r>
      </w:fldSimple>
      <w:r w:rsidR="00464209">
        <w:noBreakHyphen/>
      </w:r>
      <w:fldSimple w:instr=" SEQ Figure \* ARABIC \s 1 ">
        <w:r w:rsidR="008821D9">
          <w:rPr>
            <w:noProof/>
          </w:rPr>
          <w:t>20</w:t>
        </w:r>
      </w:fldSimple>
      <w:bookmarkEnd w:id="32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8821D9">
        <w:t xml:space="preserve">Figure </w:t>
      </w:r>
      <w:r w:rsidR="008821D9">
        <w:rPr>
          <w:noProof/>
        </w:rPr>
        <w:t>7</w:t>
      </w:r>
      <w:r w:rsidR="008821D9">
        <w:noBreakHyphen/>
      </w:r>
      <w:r w:rsidR="008821D9">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8821D9">
        <w:t xml:space="preserve">Figure </w:t>
      </w:r>
      <w:r w:rsidR="008821D9">
        <w:rPr>
          <w:noProof/>
        </w:rPr>
        <w:t>7</w:t>
      </w:r>
      <w:r w:rsidR="008821D9">
        <w:noBreakHyphen/>
      </w:r>
      <w:r w:rsidR="008821D9">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328" w:name="_Ref193360938"/>
      <w:bookmarkStart w:id="329" w:name="_Ref317527728"/>
      <w:bookmarkStart w:id="330" w:name="_Ref193360929"/>
      <w:bookmarkStart w:id="331" w:name="_Ref317372049"/>
      <w:bookmarkStart w:id="332" w:name="_Ref317372053"/>
      <w:r>
        <w:t xml:space="preserve">Figure </w:t>
      </w:r>
      <w:fldSimple w:instr=" STYLEREF 1 \s ">
        <w:r w:rsidR="008821D9">
          <w:rPr>
            <w:noProof/>
          </w:rPr>
          <w:t>7</w:t>
        </w:r>
      </w:fldSimple>
      <w:r w:rsidR="00464209">
        <w:noBreakHyphen/>
      </w:r>
      <w:fldSimple w:instr=" SEQ Figure \* ARABIC \s 1 ">
        <w:r w:rsidR="008821D9">
          <w:rPr>
            <w:noProof/>
          </w:rPr>
          <w:t>21</w:t>
        </w:r>
      </w:fldSimple>
      <w:bookmarkEnd w:id="328"/>
      <w:bookmarkEnd w:id="329"/>
      <w:r>
        <w:t xml:space="preserve"> Representation of primitive types in a PSM</w:t>
      </w:r>
      <w:bookmarkEnd w:id="330"/>
    </w:p>
    <w:p w14:paraId="12F6C9AE" w14:textId="48AC331F" w:rsidR="005732C2" w:rsidRDefault="0080658F" w:rsidP="005732C2">
      <w:pPr>
        <w:pStyle w:val="BodyText"/>
      </w:pPr>
      <w:r>
        <w:fldChar w:fldCharType="begin"/>
      </w:r>
      <w:r>
        <w:instrText xml:space="preserve"> REF _Ref193361628 \h </w:instrText>
      </w:r>
      <w:r>
        <w:fldChar w:fldCharType="separate"/>
      </w:r>
      <w:ins w:id="333" w:author="Steve Cook" w:date="2016-06-14T09:49:00Z">
        <w:r w:rsidR="008821D9" w:rsidRPr="00F17337">
          <w:t xml:space="preserve">Figure </w:t>
        </w:r>
        <w:r w:rsidR="008821D9">
          <w:rPr>
            <w:noProof/>
          </w:rPr>
          <w:t>7</w:t>
        </w:r>
        <w:r w:rsidR="008821D9">
          <w:noBreakHyphen/>
        </w:r>
        <w:r w:rsidR="008821D9">
          <w:rPr>
            <w:noProof/>
          </w:rPr>
          <w:t>22</w:t>
        </w:r>
      </w:ins>
      <w:del w:id="334" w:author="Steve Cook" w:date="2016-06-14T09:49:00Z">
        <w:r w:rsidR="00831E6C" w:rsidRPr="00F17337" w:rsidDel="008821D9">
          <w:delText xml:space="preserve">Figure </w:delText>
        </w:r>
        <w:r w:rsidR="00831E6C" w:rsidDel="008821D9">
          <w:rPr>
            <w:noProof/>
          </w:rPr>
          <w:delText>7</w:delText>
        </w:r>
        <w:r w:rsidR="00831E6C" w:rsidDel="008821D9">
          <w:noBreakHyphen/>
        </w:r>
        <w:r w:rsidR="00831E6C" w:rsidDel="008821D9">
          <w:rPr>
            <w:noProof/>
          </w:rPr>
          <w:delText>22</w:delText>
        </w:r>
      </w:del>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8821D9">
        <w:t xml:space="preserve">Figure </w:t>
      </w:r>
      <w:r w:rsidR="008821D9">
        <w:rPr>
          <w:noProof/>
        </w:rPr>
        <w:t>7</w:t>
      </w:r>
      <w:r w:rsidR="008821D9">
        <w:noBreakHyphen/>
      </w:r>
      <w:r w:rsidR="008821D9">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335" w:name="_Ref193361628"/>
      <w:bookmarkStart w:id="336" w:name="_Ref317249333"/>
      <w:bookmarkEnd w:id="331"/>
      <w:bookmarkEnd w:id="332"/>
      <w:r w:rsidRPr="00F17337">
        <w:t xml:space="preserve">Figure </w:t>
      </w:r>
      <w:fldSimple w:instr=" STYLEREF 1 \s ">
        <w:r w:rsidR="008821D9">
          <w:rPr>
            <w:noProof/>
          </w:rPr>
          <w:t>7</w:t>
        </w:r>
      </w:fldSimple>
      <w:r w:rsidR="00464209">
        <w:noBreakHyphen/>
      </w:r>
      <w:fldSimple w:instr=" SEQ Figure \* ARABIC \s 1 ">
        <w:r w:rsidR="008821D9">
          <w:rPr>
            <w:noProof/>
          </w:rPr>
          <w:t>22</w:t>
        </w:r>
      </w:fldSimple>
      <w:bookmarkEnd w:id="335"/>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8821D9">
        <w:t xml:space="preserve">Figure </w:t>
      </w:r>
      <w:r w:rsidR="008821D9">
        <w:rPr>
          <w:noProof/>
        </w:rPr>
        <w:t>7</w:t>
      </w:r>
      <w:r w:rsidR="008821D9">
        <w:noBreakHyphen/>
      </w:r>
      <w:r w:rsidR="008821D9">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321944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ins w:id="337" w:author="Steve Cook" w:date="2016-06-14T09:49:00Z">
        <w:r w:rsidR="008821D9" w:rsidRPr="00F17337">
          <w:t xml:space="preserve">Figure </w:t>
        </w:r>
        <w:r w:rsidR="008821D9">
          <w:rPr>
            <w:noProof/>
          </w:rPr>
          <w:t>7</w:t>
        </w:r>
        <w:r w:rsidR="008821D9">
          <w:noBreakHyphen/>
        </w:r>
        <w:r w:rsidR="008821D9">
          <w:rPr>
            <w:noProof/>
          </w:rPr>
          <w:t>22</w:t>
        </w:r>
      </w:ins>
      <w:del w:id="338" w:author="Steve Cook" w:date="2016-06-14T09:49:00Z">
        <w:r w:rsidR="00831E6C" w:rsidRPr="00F17337" w:rsidDel="008821D9">
          <w:delText xml:space="preserve">Figure </w:delText>
        </w:r>
        <w:r w:rsidR="00831E6C" w:rsidDel="008821D9">
          <w:rPr>
            <w:noProof/>
          </w:rPr>
          <w:delText>7</w:delText>
        </w:r>
        <w:r w:rsidR="00831E6C" w:rsidDel="008821D9">
          <w:noBreakHyphen/>
        </w:r>
        <w:r w:rsidR="00831E6C" w:rsidDel="008821D9">
          <w:rPr>
            <w:noProof/>
          </w:rPr>
          <w:delText>22</w:delText>
        </w:r>
      </w:del>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339" w:name="_Ref317407971"/>
      <w:bookmarkStart w:id="340" w:name="_Toc364003718"/>
      <w:bookmarkStart w:id="341" w:name="_Toc453659521"/>
      <w:r>
        <w:t>Code Types</w:t>
      </w:r>
      <w:bookmarkEnd w:id="336"/>
      <w:bookmarkEnd w:id="339"/>
      <w:bookmarkEnd w:id="340"/>
      <w:bookmarkEnd w:id="341"/>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4"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8821D9">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8821D9">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8821D9">
        <w:t xml:space="preserve">Figure </w:t>
      </w:r>
      <w:r w:rsidR="008821D9">
        <w:rPr>
          <w:noProof/>
        </w:rPr>
        <w:t>7</w:t>
      </w:r>
      <w:r w:rsidR="008821D9">
        <w:noBreakHyphen/>
      </w:r>
      <w:r w:rsidR="008821D9">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342" w:name="_Ref193361275"/>
      <w:bookmarkStart w:id="343" w:name="_Ref316821275"/>
      <w:r>
        <w:t xml:space="preserve">Figure </w:t>
      </w:r>
      <w:fldSimple w:instr=" STYLEREF 1 \s ">
        <w:r w:rsidR="008821D9">
          <w:rPr>
            <w:noProof/>
          </w:rPr>
          <w:t>7</w:t>
        </w:r>
      </w:fldSimple>
      <w:r w:rsidR="00464209">
        <w:noBreakHyphen/>
      </w:r>
      <w:fldSimple w:instr=" SEQ Figure \* ARABIC \s 1 ">
        <w:r w:rsidR="008821D9">
          <w:rPr>
            <w:noProof/>
          </w:rPr>
          <w:t>23</w:t>
        </w:r>
      </w:fldSimple>
      <w:bookmarkEnd w:id="342"/>
      <w:bookmarkEnd w:id="343"/>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8821D9">
        <w:t xml:space="preserve">Figure </w:t>
      </w:r>
      <w:r w:rsidR="008821D9">
        <w:rPr>
          <w:noProof/>
        </w:rPr>
        <w:t>7</w:t>
      </w:r>
      <w:r w:rsidR="008821D9">
        <w:noBreakHyphen/>
      </w:r>
      <w:r w:rsidR="008821D9">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8821D9">
        <w:t xml:space="preserve">Figure </w:t>
      </w:r>
      <w:r w:rsidR="008821D9">
        <w:rPr>
          <w:noProof/>
        </w:rPr>
        <w:t>7</w:t>
      </w:r>
      <w:r w:rsidR="008821D9">
        <w:noBreakHyphen/>
      </w:r>
      <w:r w:rsidR="008821D9">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344" w:name="_Ref193362734"/>
      <w:r>
        <w:lastRenderedPageBreak/>
        <w:t xml:space="preserve">Figure </w:t>
      </w:r>
      <w:fldSimple w:instr=" STYLEREF 1 \s ">
        <w:r w:rsidR="008821D9">
          <w:rPr>
            <w:noProof/>
          </w:rPr>
          <w:t>7</w:t>
        </w:r>
      </w:fldSimple>
      <w:r w:rsidR="00464209">
        <w:noBreakHyphen/>
      </w:r>
      <w:fldSimple w:instr=" SEQ Figure \* ARABIC \s 1 ">
        <w:r w:rsidR="008821D9">
          <w:rPr>
            <w:noProof/>
          </w:rPr>
          <w:t>24</w:t>
        </w:r>
      </w:fldSimple>
      <w:bookmarkEnd w:id="344"/>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8821D9">
        <w:t xml:space="preserve">Figure </w:t>
      </w:r>
      <w:r w:rsidR="008821D9">
        <w:rPr>
          <w:noProof/>
        </w:rPr>
        <w:t>7</w:t>
      </w:r>
      <w:r w:rsidR="008821D9">
        <w:noBreakHyphen/>
      </w:r>
      <w:r w:rsidR="008821D9">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345" w:name="_Ref317249029"/>
      <w:bookmarkStart w:id="346" w:name="_Toc364003719"/>
      <w:bookmarkStart w:id="347" w:name="_Toc453659522"/>
      <w:r>
        <w:t>Unions</w:t>
      </w:r>
      <w:bookmarkEnd w:id="345"/>
      <w:bookmarkEnd w:id="346"/>
      <w:bookmarkEnd w:id="347"/>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8821D9">
        <w:t xml:space="preserve">Figure </w:t>
      </w:r>
      <w:r w:rsidR="008821D9">
        <w:rPr>
          <w:noProof/>
        </w:rPr>
        <w:t>7</w:t>
      </w:r>
      <w:r w:rsidR="008821D9">
        <w:noBreakHyphen/>
      </w:r>
      <w:r w:rsidR="008821D9">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348" w:name="_Ref317368239"/>
      <w:r>
        <w:t xml:space="preserve">Figure </w:t>
      </w:r>
      <w:fldSimple w:instr=" STYLEREF 1 \s ">
        <w:r w:rsidR="008821D9">
          <w:rPr>
            <w:noProof/>
          </w:rPr>
          <w:t>7</w:t>
        </w:r>
      </w:fldSimple>
      <w:r w:rsidR="00464209">
        <w:noBreakHyphen/>
      </w:r>
      <w:fldSimple w:instr=" SEQ Figure \* ARABIC \s 1 ">
        <w:r w:rsidR="008821D9">
          <w:rPr>
            <w:noProof/>
          </w:rPr>
          <w:t>25</w:t>
        </w:r>
      </w:fldSimple>
      <w:bookmarkEnd w:id="348"/>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8821D9">
        <w:t xml:space="preserve">Figure </w:t>
      </w:r>
      <w:r w:rsidR="008821D9">
        <w:rPr>
          <w:noProof/>
        </w:rPr>
        <w:t>7</w:t>
      </w:r>
      <w:r w:rsidR="008821D9">
        <w:noBreakHyphen/>
      </w:r>
      <w:r w:rsidR="008821D9">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8821D9">
        <w:t xml:space="preserve">Figure </w:t>
      </w:r>
      <w:r w:rsidR="008821D9">
        <w:rPr>
          <w:noProof/>
        </w:rPr>
        <w:t>7</w:t>
      </w:r>
      <w:r w:rsidR="008821D9">
        <w:noBreakHyphen/>
      </w:r>
      <w:r w:rsidR="008821D9">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349" w:name="_Ref316823195"/>
      <w:bookmarkStart w:id="350" w:name="_Toc364003720"/>
      <w:bookmarkStart w:id="351" w:name="_Toc453659523"/>
      <w:r>
        <w:t>Lists</w:t>
      </w:r>
      <w:bookmarkEnd w:id="349"/>
      <w:bookmarkEnd w:id="350"/>
      <w:bookmarkEnd w:id="351"/>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8821D9">
        <w:t xml:space="preserve">Figure </w:t>
      </w:r>
      <w:r w:rsidR="008821D9">
        <w:rPr>
          <w:noProof/>
        </w:rPr>
        <w:t>7</w:t>
      </w:r>
      <w:r w:rsidR="008821D9">
        <w:noBreakHyphen/>
      </w:r>
      <w:r w:rsidR="008821D9">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8821D9">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352" w:name="_Ref198618630"/>
      <w:r>
        <w:t xml:space="preserve">Figure </w:t>
      </w:r>
      <w:fldSimple w:instr=" STYLEREF 1 \s ">
        <w:r w:rsidR="008821D9">
          <w:rPr>
            <w:noProof/>
          </w:rPr>
          <w:t>7</w:t>
        </w:r>
      </w:fldSimple>
      <w:r w:rsidR="00464209">
        <w:noBreakHyphen/>
      </w:r>
      <w:fldSimple w:instr=" SEQ Figure \* ARABIC \s 1 ">
        <w:r w:rsidR="008821D9">
          <w:rPr>
            <w:noProof/>
          </w:rPr>
          <w:t>26</w:t>
        </w:r>
      </w:fldSimple>
      <w:bookmarkEnd w:id="352"/>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8821D9">
        <w:t xml:space="preserve">Figure </w:t>
      </w:r>
      <w:r w:rsidR="008821D9">
        <w:rPr>
          <w:noProof/>
        </w:rPr>
        <w:t>7</w:t>
      </w:r>
      <w:r w:rsidR="008821D9">
        <w:noBreakHyphen/>
      </w:r>
      <w:r w:rsidR="008821D9">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8821D9">
        <w:t xml:space="preserve">Figure </w:t>
      </w:r>
      <w:r w:rsidR="008821D9">
        <w:rPr>
          <w:noProof/>
        </w:rPr>
        <w:t>7</w:t>
      </w:r>
      <w:r w:rsidR="008821D9">
        <w:noBreakHyphen/>
      </w:r>
      <w:r w:rsidR="008821D9">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353" w:name="_Ref198619179"/>
      <w:r>
        <w:t xml:space="preserve">Figure </w:t>
      </w:r>
      <w:fldSimple w:instr=" STYLEREF 1 \s ">
        <w:r w:rsidR="008821D9">
          <w:rPr>
            <w:noProof/>
          </w:rPr>
          <w:t>7</w:t>
        </w:r>
      </w:fldSimple>
      <w:r w:rsidR="00464209">
        <w:noBreakHyphen/>
      </w:r>
      <w:fldSimple w:instr=" SEQ Figure \* ARABIC \s 1 ">
        <w:r w:rsidR="008821D9">
          <w:rPr>
            <w:noProof/>
          </w:rPr>
          <w:t>27</w:t>
        </w:r>
      </w:fldSimple>
      <w:bookmarkEnd w:id="353"/>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8821D9">
        <w:t xml:space="preserve">Figure </w:t>
      </w:r>
      <w:r w:rsidR="008821D9">
        <w:rPr>
          <w:noProof/>
        </w:rPr>
        <w:t>7</w:t>
      </w:r>
      <w:r w:rsidR="008821D9">
        <w:noBreakHyphen/>
      </w:r>
      <w:r w:rsidR="008821D9">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354" w:name="_Toc364003721"/>
      <w:bookmarkStart w:id="355" w:name="_Ref408477121"/>
      <w:bookmarkStart w:id="356" w:name="_Ref408477163"/>
      <w:bookmarkStart w:id="357" w:name="_Ref408477232"/>
      <w:bookmarkStart w:id="358" w:name="_Ref408477264"/>
      <w:bookmarkStart w:id="359" w:name="_Ref408477290"/>
      <w:bookmarkStart w:id="360" w:name="_Ref408477312"/>
      <w:bookmarkStart w:id="361" w:name="_Ref409085482"/>
      <w:bookmarkStart w:id="362" w:name="_Toc453659524"/>
      <w:r w:rsidRPr="007B4D6D">
        <w:t xml:space="preserve">Modeling </w:t>
      </w:r>
      <w:r w:rsidR="00ED1E31" w:rsidRPr="007B4D6D">
        <w:t>Properties</w:t>
      </w:r>
      <w:bookmarkEnd w:id="166"/>
      <w:bookmarkEnd w:id="167"/>
      <w:bookmarkEnd w:id="168"/>
      <w:bookmarkEnd w:id="354"/>
      <w:bookmarkEnd w:id="355"/>
      <w:bookmarkEnd w:id="356"/>
      <w:bookmarkEnd w:id="357"/>
      <w:bookmarkEnd w:id="358"/>
      <w:bookmarkEnd w:id="359"/>
      <w:bookmarkEnd w:id="360"/>
      <w:bookmarkEnd w:id="361"/>
      <w:bookmarkEnd w:id="362"/>
    </w:p>
    <w:p w14:paraId="4A928251" w14:textId="77777777" w:rsidR="00ED1E31" w:rsidRDefault="00ED1E31" w:rsidP="007B4D6D">
      <w:pPr>
        <w:pStyle w:val="Heading3"/>
      </w:pPr>
      <w:bookmarkStart w:id="363" w:name="_Ref316644159"/>
      <w:bookmarkStart w:id="364" w:name="_Toc364003722"/>
      <w:bookmarkStart w:id="365" w:name="_Toc453659525"/>
      <w:r>
        <w:t>Properties</w:t>
      </w:r>
      <w:bookmarkEnd w:id="363"/>
      <w:bookmarkEnd w:id="364"/>
      <w:bookmarkEnd w:id="365"/>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40"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66" w:name="_Ref198618973"/>
      <w:r>
        <w:t>Representation</w:t>
      </w:r>
      <w:bookmarkEnd w:id="366"/>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8821D9">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6C0BDC83" w:rsidR="000341A6" w:rsidRDefault="00361BD0" w:rsidP="001A2871">
      <w:pPr>
        <w:pStyle w:val="BodyText"/>
      </w:pPr>
      <w:commentRangeStart w:id="367"/>
      <w:ins w:id="368" w:author="Steve Cook" w:date="2016-05-16T14:34:00Z">
        <w:r w:rsidRPr="00361BD0">
          <w:t>If an «XSDProperty» property has kind=attribute, then its maximum multiplicity must be 1 and its type must be a data type representing a simple type</w:t>
        </w:r>
        <w:commentRangeEnd w:id="367"/>
        <w:r>
          <w:rPr>
            <w:rStyle w:val="CommentReference"/>
          </w:rPr>
          <w:commentReference w:id="367"/>
        </w:r>
      </w:ins>
      <w:del w:id="369" w:author="Steve Cook" w:date="2016-05-16T14:34:00Z">
        <w:r w:rsidR="00352ED9" w:rsidDel="00361BD0">
          <w:delText>If an «XSDProperty» property has kind=attribute, then its</w:delText>
        </w:r>
        <w:r w:rsidR="000341A6" w:rsidDel="00361BD0">
          <w:delText xml:space="preserve"> multiplicity must be 1..1, its aggregation must not be none and its type must be a data type representing a simple type</w:delText>
        </w:r>
      </w:del>
      <w:r w:rsidR="000341A6">
        <w:t>.</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8821D9">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1" w:anchor="section_9.2.1" w:history="1">
        <w:r w:rsidR="00796FB9" w:rsidRPr="004B2C33">
          <w:rPr>
            <w:rStyle w:val="Hyperlink"/>
          </w:rPr>
          <w:t>9.2.1</w:t>
        </w:r>
      </w:hyperlink>
      <w:r w:rsidRPr="001A2871">
        <w:t xml:space="preserve"> and </w:t>
      </w:r>
      <w:hyperlink r:id="rId142"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3" w:anchor="rule_9-35" w:history="1">
        <w:r w:rsidRPr="004B2C33">
          <w:rPr>
            <w:rStyle w:val="Hyperlink"/>
          </w:rPr>
          <w:t xml:space="preserve">Rule </w:t>
        </w:r>
        <w:r w:rsidR="00796FB9" w:rsidRPr="004B2C33">
          <w:rPr>
            <w:rStyle w:val="Hyperlink"/>
          </w:rPr>
          <w:t>9-35</w:t>
        </w:r>
      </w:hyperlink>
      <w:r w:rsidR="00796FB9">
        <w:t xml:space="preserve"> and </w:t>
      </w:r>
      <w:hyperlink r:id="rId144"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8821D9">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8821D9">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8821D9">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370" w:name="_Ref411417596"/>
      <w:r>
        <w:lastRenderedPageBreak/>
        <w:t>Mapping Summary</w:t>
      </w:r>
      <w:bookmarkEnd w:id="370"/>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w:t>
      </w:r>
      <w:r w:rsidR="00DB4272">
        <w:lastRenderedPageBreak/>
        <w:t xml:space="preserve">«XSDAnyProperty»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71" w:name="_Ref317453990"/>
      <w:r>
        <w:t>Example</w:t>
      </w:r>
      <w:bookmarkEnd w:id="371"/>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8821D9">
        <w:t xml:space="preserve">Figure </w:t>
      </w:r>
      <w:r w:rsidR="008821D9">
        <w:rPr>
          <w:noProof/>
        </w:rPr>
        <w:t>7</w:t>
      </w:r>
      <w:r w:rsidR="008821D9">
        <w:noBreakHyphen/>
      </w:r>
      <w:r w:rsidR="008821D9">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372" w:name="_Ref316829060"/>
      <w:r>
        <w:t xml:space="preserve">Figure </w:t>
      </w:r>
      <w:fldSimple w:instr=" STYLEREF 1 \s ">
        <w:r w:rsidR="008821D9">
          <w:rPr>
            <w:noProof/>
          </w:rPr>
          <w:t>7</w:t>
        </w:r>
      </w:fldSimple>
      <w:r w:rsidR="00464209">
        <w:noBreakHyphen/>
      </w:r>
      <w:fldSimple w:instr=" SEQ Figure \* ARABIC \s 1 ">
        <w:r w:rsidR="008821D9">
          <w:rPr>
            <w:noProof/>
          </w:rPr>
          <w:t>28</w:t>
        </w:r>
      </w:fldSimple>
      <w:bookmarkEnd w:id="372"/>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8821D9">
        <w:t xml:space="preserve">Figure </w:t>
      </w:r>
      <w:r w:rsidR="008821D9">
        <w:rPr>
          <w:noProof/>
        </w:rPr>
        <w:t>7</w:t>
      </w:r>
      <w:r w:rsidR="008821D9">
        <w:noBreakHyphen/>
      </w:r>
      <w:r w:rsidR="008821D9">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373" w:name="_Ref316829322"/>
      <w:r>
        <w:t xml:space="preserve">Figure </w:t>
      </w:r>
      <w:fldSimple w:instr=" STYLEREF 1 \s ">
        <w:r w:rsidR="008821D9">
          <w:rPr>
            <w:noProof/>
          </w:rPr>
          <w:t>7</w:t>
        </w:r>
      </w:fldSimple>
      <w:r w:rsidR="00464209">
        <w:noBreakHyphen/>
      </w:r>
      <w:fldSimple w:instr=" SEQ Figure \* ARABIC \s 1 ">
        <w:r w:rsidR="008821D9">
          <w:rPr>
            <w:noProof/>
          </w:rPr>
          <w:t>29</w:t>
        </w:r>
      </w:fldSimple>
      <w:bookmarkEnd w:id="373"/>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8821D9">
        <w:t xml:space="preserve">Figure </w:t>
      </w:r>
      <w:r w:rsidR="008821D9">
        <w:rPr>
          <w:noProof/>
        </w:rPr>
        <w:t>7</w:t>
      </w:r>
      <w:r w:rsidR="008821D9">
        <w:noBreakHyphen/>
      </w:r>
      <w:r w:rsidR="008821D9">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8821D9">
        <w:t xml:space="preserve">Figure </w:t>
      </w:r>
      <w:r w:rsidR="008821D9">
        <w:rPr>
          <w:noProof/>
        </w:rPr>
        <w:t>7</w:t>
      </w:r>
      <w:r w:rsidR="008821D9">
        <w:noBreakHyphen/>
      </w:r>
      <w:r w:rsidR="008821D9">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374" w:name="_Ref317428045"/>
      <w:r>
        <w:t xml:space="preserve">Figure </w:t>
      </w:r>
      <w:fldSimple w:instr=" STYLEREF 1 \s ">
        <w:r w:rsidR="008821D9">
          <w:rPr>
            <w:noProof/>
          </w:rPr>
          <w:t>7</w:t>
        </w:r>
      </w:fldSimple>
      <w:r w:rsidR="00464209">
        <w:noBreakHyphen/>
      </w:r>
      <w:fldSimple w:instr=" SEQ Figure \* ARABIC \s 1 ">
        <w:r w:rsidR="008821D9">
          <w:rPr>
            <w:noProof/>
          </w:rPr>
          <w:t>30</w:t>
        </w:r>
      </w:fldSimple>
      <w:bookmarkEnd w:id="374"/>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8821D9">
        <w:t xml:space="preserve">Figure </w:t>
      </w:r>
      <w:r w:rsidR="008821D9">
        <w:rPr>
          <w:noProof/>
        </w:rPr>
        <w:t>7</w:t>
      </w:r>
      <w:r w:rsidR="008821D9">
        <w:noBreakHyphen/>
      </w:r>
      <w:r w:rsidR="008821D9">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lastRenderedPageBreak/>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75" w:name="_Ref316856575"/>
      <w:bookmarkStart w:id="376" w:name="_Toc364003723"/>
      <w:bookmarkStart w:id="377" w:name="_Ref316828262"/>
      <w:bookmarkStart w:id="378" w:name="_Toc453659526"/>
      <w:r>
        <w:t>Property Holders</w:t>
      </w:r>
      <w:r w:rsidR="00BF02E4">
        <w:t xml:space="preserve"> and Property References</w:t>
      </w:r>
      <w:bookmarkEnd w:id="375"/>
      <w:bookmarkEnd w:id="376"/>
      <w:bookmarkEnd w:id="378"/>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w:t>
      </w:r>
      <w:r w:rsidR="00890586">
        <w:lastRenderedPageBreak/>
        <w:t xml:space="preserve">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8821D9">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8821D9">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F577654"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w:t>
      </w:r>
      <w:commentRangeStart w:id="379"/>
      <w:ins w:id="380" w:author="Steve Cook" w:date="2016-05-16T14:25:00Z">
        <w:r w:rsidR="00361BD0">
          <w:t>t</w:t>
        </w:r>
        <w:commentRangeEnd w:id="379"/>
        <w:r w:rsidR="00361BD0">
          <w:rPr>
            <w:rStyle w:val="CommentReference"/>
          </w:rPr>
          <w:commentReference w:id="379"/>
        </w:r>
      </w:ins>
      <w:r>
        <w: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lastRenderedPageBreak/>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8821D9">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8821D9">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8821D9">
        <w:t xml:space="preserve">Figure </w:t>
      </w:r>
      <w:r w:rsidR="008821D9">
        <w:rPr>
          <w:noProof/>
        </w:rPr>
        <w:t>7</w:t>
      </w:r>
      <w:r w:rsidR="008821D9">
        <w:noBreakHyphen/>
      </w:r>
      <w:r w:rsidR="008821D9">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381" w:name="_Ref316857149"/>
      <w:r>
        <w:t xml:space="preserve">Figure </w:t>
      </w:r>
      <w:fldSimple w:instr=" STYLEREF 1 \s ">
        <w:r w:rsidR="008821D9">
          <w:rPr>
            <w:noProof/>
          </w:rPr>
          <w:t>7</w:t>
        </w:r>
      </w:fldSimple>
      <w:r w:rsidR="00464209">
        <w:noBreakHyphen/>
      </w:r>
      <w:fldSimple w:instr=" SEQ Figure \* ARABIC \s 1 ">
        <w:r w:rsidR="008821D9">
          <w:rPr>
            <w:noProof/>
          </w:rPr>
          <w:t>31</w:t>
        </w:r>
      </w:fldSimple>
      <w:bookmarkEnd w:id="381"/>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8821D9">
        <w:t xml:space="preserve">Figure </w:t>
      </w:r>
      <w:r w:rsidR="008821D9">
        <w:rPr>
          <w:noProof/>
        </w:rPr>
        <w:t>7</w:t>
      </w:r>
      <w:r w:rsidR="008821D9">
        <w:noBreakHyphen/>
      </w:r>
      <w:r w:rsidR="008821D9">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8821D9">
        <w:t xml:space="preserve">Figure </w:t>
      </w:r>
      <w:r w:rsidR="008821D9">
        <w:rPr>
          <w:noProof/>
        </w:rPr>
        <w:t>7</w:t>
      </w:r>
      <w:r w:rsidR="008821D9">
        <w:noBreakHyphen/>
      </w:r>
      <w:r w:rsidR="008821D9">
        <w:rPr>
          <w:noProof/>
        </w:rPr>
        <w:t>31</w:t>
      </w:r>
      <w:r>
        <w:fldChar w:fldCharType="end"/>
      </w:r>
      <w:r>
        <w:t>, using a single «Reference» realization between the two classes. Since both of the properties Organization</w:t>
      </w:r>
      <w:r w:rsidR="00253292">
        <w:t>Item</w:t>
      </w:r>
      <w:r>
        <w:t xml:space="preserve">Association and OrganizationContactInformationAssociation in the Payload match the names of properties of the referenced </w:t>
      </w:r>
      <w:r>
        <w:lastRenderedPageBreak/>
        <w:t>«PropertyHolder»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382" w:name="_Ref316915159"/>
      <w:r>
        <w:t xml:space="preserve">Figure </w:t>
      </w:r>
      <w:fldSimple w:instr=" STYLEREF 1 \s ">
        <w:r w:rsidR="008821D9">
          <w:rPr>
            <w:noProof/>
          </w:rPr>
          <w:t>7</w:t>
        </w:r>
      </w:fldSimple>
      <w:r w:rsidR="00464209">
        <w:noBreakHyphen/>
      </w:r>
      <w:fldSimple w:instr=" SEQ Figure \* ARABIC \s 1 ">
        <w:r w:rsidR="008821D9">
          <w:rPr>
            <w:noProof/>
          </w:rPr>
          <w:t>32</w:t>
        </w:r>
      </w:fldSimple>
      <w:bookmarkEnd w:id="382"/>
      <w:r>
        <w:t xml:space="preserve"> Alternative representation using «References» realizations between classes</w:t>
      </w:r>
    </w:p>
    <w:p w14:paraId="4A59678A" w14:textId="77777777" w:rsidR="00E42DD6" w:rsidRPr="00720DB0" w:rsidRDefault="00E42DD6" w:rsidP="00720DB0">
      <w:pPr>
        <w:pStyle w:val="Heading5"/>
      </w:pPr>
      <w:bookmarkStart w:id="383"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8821D9">
        <w:t xml:space="preserve">Figure </w:t>
      </w:r>
      <w:r w:rsidR="008821D9">
        <w:rPr>
          <w:noProof/>
        </w:rPr>
        <w:t>7</w:t>
      </w:r>
      <w:r w:rsidR="008821D9">
        <w:noBreakHyphen/>
      </w:r>
      <w:r w:rsidR="008821D9">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84" w:name="_Ref317460355"/>
      <w:bookmarkStart w:id="385" w:name="_Toc364003724"/>
      <w:bookmarkStart w:id="386" w:name="_Toc453659527"/>
      <w:r>
        <w:lastRenderedPageBreak/>
        <w:t>Substitution</w:t>
      </w:r>
      <w:r w:rsidR="000576A7">
        <w:t xml:space="preserve"> Groups</w:t>
      </w:r>
      <w:bookmarkEnd w:id="377"/>
      <w:bookmarkEnd w:id="383"/>
      <w:bookmarkEnd w:id="384"/>
      <w:bookmarkEnd w:id="385"/>
      <w:bookmarkEnd w:id="386"/>
    </w:p>
    <w:p w14:paraId="6BC03E86" w14:textId="77777777" w:rsidR="00A67002" w:rsidRDefault="00FA3145" w:rsidP="00C70C7F">
      <w:pPr>
        <w:pStyle w:val="Heading4"/>
      </w:pPr>
      <w:bookmarkStart w:id="387" w:name="_Ref409520398"/>
      <w:r>
        <w:t>Background</w:t>
      </w:r>
      <w:bookmarkEnd w:id="387"/>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8821D9">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8821D9">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8821D9">
        <w:t xml:space="preserve">Figure </w:t>
      </w:r>
      <w:r w:rsidR="008821D9">
        <w:rPr>
          <w:noProof/>
        </w:rPr>
        <w:t>7</w:t>
      </w:r>
      <w:r w:rsidR="008821D9">
        <w:noBreakHyphen/>
      </w:r>
      <w:r w:rsidR="008821D9">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388" w:name="_Ref316858188"/>
      <w:r>
        <w:t xml:space="preserve">Figure </w:t>
      </w:r>
      <w:fldSimple w:instr=" STYLEREF 1 \s ">
        <w:r w:rsidR="008821D9">
          <w:rPr>
            <w:noProof/>
          </w:rPr>
          <w:t>7</w:t>
        </w:r>
      </w:fldSimple>
      <w:r w:rsidR="00464209">
        <w:noBreakHyphen/>
      </w:r>
      <w:fldSimple w:instr=" SEQ Figure \* ARABIC \s 1 ">
        <w:r w:rsidR="008821D9">
          <w:rPr>
            <w:noProof/>
          </w:rPr>
          <w:t>33</w:t>
        </w:r>
      </w:fldSimple>
      <w:bookmarkEnd w:id="38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8821D9">
        <w:t xml:space="preserve">Figure </w:t>
      </w:r>
      <w:r w:rsidR="008821D9">
        <w:rPr>
          <w:noProof/>
        </w:rPr>
        <w:t>7</w:t>
      </w:r>
      <w:r w:rsidR="008821D9">
        <w:noBreakHyphen/>
      </w:r>
      <w:r w:rsidR="008821D9">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389" w:name="_Ref316858520"/>
      <w:r>
        <w:t xml:space="preserve">Figure </w:t>
      </w:r>
      <w:fldSimple w:instr=" STYLEREF 1 \s ">
        <w:r w:rsidR="008821D9">
          <w:rPr>
            <w:noProof/>
          </w:rPr>
          <w:t>7</w:t>
        </w:r>
      </w:fldSimple>
      <w:r w:rsidR="00464209">
        <w:noBreakHyphen/>
      </w:r>
      <w:fldSimple w:instr=" SEQ Figure \* ARABIC \s 1 ">
        <w:r w:rsidR="008821D9">
          <w:rPr>
            <w:noProof/>
          </w:rPr>
          <w:t>34</w:t>
        </w:r>
      </w:fldSimple>
      <w:bookmarkEnd w:id="38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8821D9">
        <w:t xml:space="preserve">Figure </w:t>
      </w:r>
      <w:r w:rsidR="008821D9">
        <w:rPr>
          <w:noProof/>
        </w:rPr>
        <w:t>7</w:t>
      </w:r>
      <w:r w:rsidR="008821D9">
        <w:noBreakHyphen/>
      </w:r>
      <w:r w:rsidR="008821D9">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90" w:name="_17_0_3_24a0131_1320667228023_594539_396"/>
      <w:bookmarkEnd w:id="390"/>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91" w:name="_Ref409443164"/>
      <w:bookmarkStart w:id="392" w:name="_Ref409443165"/>
      <w:bookmarkStart w:id="393" w:name="_Ref317248894"/>
      <w:bookmarkStart w:id="394" w:name="_Toc364003725"/>
      <w:bookmarkStart w:id="395" w:name="_Toc453659528"/>
      <w:r>
        <w:t>Representations</w:t>
      </w:r>
      <w:bookmarkEnd w:id="391"/>
      <w:bookmarkEnd w:id="392"/>
      <w:bookmarkEnd w:id="395"/>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2"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8821D9">
        <w:t>7.5.3</w:t>
      </w:r>
      <w:r>
        <w:fldChar w:fldCharType="end"/>
      </w:r>
      <w:r>
        <w:t xml:space="preserve">. All of the constraints and mappings in subclause </w:t>
      </w:r>
      <w:r>
        <w:fldChar w:fldCharType="begin"/>
      </w:r>
      <w:r>
        <w:instrText xml:space="preserve"> REF _Ref317460355 \r \h </w:instrText>
      </w:r>
      <w:r>
        <w:fldChar w:fldCharType="separate"/>
      </w:r>
      <w:r w:rsidR="008821D9">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8821D9">
        <w:t xml:space="preserve">Figure </w:t>
      </w:r>
      <w:r w:rsidR="008821D9">
        <w:rPr>
          <w:noProof/>
        </w:rPr>
        <w:t>7</w:t>
      </w:r>
      <w:r w:rsidR="008821D9">
        <w:noBreakHyphen/>
      </w:r>
      <w:r w:rsidR="008821D9">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96"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397" w:name="_Ref409442418"/>
      <w:r>
        <w:t xml:space="preserve">Figure </w:t>
      </w:r>
      <w:fldSimple w:instr=" STYLEREF 1 \s ">
        <w:r w:rsidR="008821D9">
          <w:rPr>
            <w:noProof/>
          </w:rPr>
          <w:t>7</w:t>
        </w:r>
      </w:fldSimple>
      <w:r w:rsidR="00464209">
        <w:noBreakHyphen/>
      </w:r>
      <w:fldSimple w:instr=" SEQ Figure \* ARABIC \s 1 ">
        <w:r w:rsidR="008821D9">
          <w:rPr>
            <w:noProof/>
          </w:rPr>
          <w:t>35</w:t>
        </w:r>
      </w:fldSimple>
      <w:bookmarkEnd w:id="396"/>
      <w:bookmarkEnd w:id="397"/>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8821D9">
        <w:t xml:space="preserve">Figure </w:t>
      </w:r>
      <w:r w:rsidR="008821D9">
        <w:rPr>
          <w:noProof/>
        </w:rPr>
        <w:t>7</w:t>
      </w:r>
      <w:r w:rsidR="008821D9">
        <w:noBreakHyphen/>
      </w:r>
      <w:r w:rsidR="008821D9">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98" w:name="_Ref409443166"/>
      <w:bookmarkStart w:id="399" w:name="_Ref409443167"/>
      <w:bookmarkStart w:id="400" w:name="_Toc453659529"/>
      <w:r>
        <w:t>Choice</w:t>
      </w:r>
      <w:r w:rsidR="000576A7">
        <w:t xml:space="preserve"> Groups</w:t>
      </w:r>
      <w:bookmarkEnd w:id="393"/>
      <w:bookmarkEnd w:id="394"/>
      <w:bookmarkEnd w:id="398"/>
      <w:bookmarkEnd w:id="399"/>
      <w:bookmarkEnd w:id="400"/>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8821D9">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8821D9">
        <w:t xml:space="preserve">Figure </w:t>
      </w:r>
      <w:r w:rsidR="008821D9">
        <w:rPr>
          <w:noProof/>
        </w:rPr>
        <w:t>7</w:t>
      </w:r>
      <w:r w:rsidR="008821D9">
        <w:noBreakHyphen/>
      </w:r>
      <w:r w:rsidR="008821D9">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401"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402" w:name="_Ref317537029"/>
      <w:r>
        <w:t xml:space="preserve">Figure </w:t>
      </w:r>
      <w:fldSimple w:instr=" STYLEREF 1 \s ">
        <w:r w:rsidR="008821D9">
          <w:rPr>
            <w:noProof/>
          </w:rPr>
          <w:t>7</w:t>
        </w:r>
      </w:fldSimple>
      <w:r w:rsidR="00464209">
        <w:noBreakHyphen/>
      </w:r>
      <w:fldSimple w:instr=" SEQ Figure \* ARABIC \s 1 ">
        <w:r w:rsidR="008821D9">
          <w:rPr>
            <w:noProof/>
          </w:rPr>
          <w:t>36</w:t>
        </w:r>
      </w:fldSimple>
      <w:bookmarkEnd w:id="401"/>
      <w:bookmarkEnd w:id="40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8821D9">
        <w:t xml:space="preserve">Figure </w:t>
      </w:r>
      <w:r w:rsidR="008821D9">
        <w:rPr>
          <w:noProof/>
        </w:rPr>
        <w:t>7</w:t>
      </w:r>
      <w:r w:rsidR="008821D9">
        <w:noBreakHyphen/>
      </w:r>
      <w:r w:rsidR="008821D9">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403" w:name="_Toc364003726"/>
      <w:bookmarkStart w:id="404" w:name="_Toc453659530"/>
      <w:r w:rsidRPr="007B4D6D">
        <w:t xml:space="preserve">Packaging </w:t>
      </w:r>
      <w:r w:rsidR="008A0E21" w:rsidRPr="007B4D6D">
        <w:t>Model</w:t>
      </w:r>
      <w:r w:rsidRPr="007B4D6D">
        <w:t>s</w:t>
      </w:r>
      <w:bookmarkEnd w:id="403"/>
      <w:bookmarkEnd w:id="404"/>
    </w:p>
    <w:p w14:paraId="085A53C3" w14:textId="77777777" w:rsidR="008A0E21" w:rsidRDefault="00FA3145" w:rsidP="007B4D6D">
      <w:pPr>
        <w:pStyle w:val="Heading3"/>
      </w:pPr>
      <w:bookmarkStart w:id="405" w:name="_Ref193258331"/>
      <w:bookmarkStart w:id="406" w:name="_Toc364003727"/>
      <w:bookmarkStart w:id="407" w:name="_Toc453659531"/>
      <w:r>
        <w:t>Reference and Subset Models</w:t>
      </w:r>
      <w:bookmarkEnd w:id="405"/>
      <w:bookmarkEnd w:id="406"/>
      <w:bookmarkEnd w:id="40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8821D9">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8821D9">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408" w:name="_Ref193443505"/>
      <w:r>
        <w:t>Mapping Summary</w:t>
      </w:r>
      <w:bookmarkEnd w:id="40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8821D9">
        <w:t xml:space="preserve">Figure </w:t>
      </w:r>
      <w:r w:rsidR="008821D9">
        <w:rPr>
          <w:noProof/>
        </w:rPr>
        <w:t>7</w:t>
      </w:r>
      <w:r w:rsidR="008821D9">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8821D9">
        <w:t xml:space="preserve">Figure </w:t>
      </w:r>
      <w:r w:rsidR="008821D9">
        <w:rPr>
          <w:noProof/>
        </w:rPr>
        <w:t>7</w:t>
      </w:r>
      <w:r w:rsidR="008821D9">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409" w:name="_Ref316916685"/>
      <w:bookmarkStart w:id="410" w:name="_Ref316916682"/>
      <w:r>
        <w:t xml:space="preserve">Figure </w:t>
      </w:r>
      <w:fldSimple w:instr=" STYLEREF 1 \s ">
        <w:r w:rsidR="008821D9">
          <w:rPr>
            <w:noProof/>
          </w:rPr>
          <w:t>7</w:t>
        </w:r>
      </w:fldSimple>
      <w:r w:rsidR="00464209">
        <w:noBreakHyphen/>
      </w:r>
      <w:fldSimple w:instr=" SEQ Figure \* ARABIC \s 1 ">
        <w:r w:rsidR="008821D9">
          <w:rPr>
            <w:noProof/>
          </w:rPr>
          <w:t>37</w:t>
        </w:r>
      </w:fldSimple>
      <w:bookmarkEnd w:id="409"/>
      <w:r>
        <w:t xml:space="preserve"> Representation of a subset model using «</w:t>
      </w:r>
      <w:r w:rsidR="00DF660F">
        <w:t>Subsets</w:t>
      </w:r>
      <w:r>
        <w:t>» realizations</w:t>
      </w:r>
      <w:bookmarkEnd w:id="410"/>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411" w:name="_Ref316916744"/>
      <w:r>
        <w:t xml:space="preserve">Figure </w:t>
      </w:r>
      <w:fldSimple w:instr=" STYLEREF 1 \s ">
        <w:r w:rsidR="008821D9">
          <w:rPr>
            <w:noProof/>
          </w:rPr>
          <w:t>7</w:t>
        </w:r>
      </w:fldSimple>
      <w:r w:rsidR="00464209">
        <w:noBreakHyphen/>
      </w:r>
      <w:fldSimple w:instr=" SEQ Figure \* ARABIC \s 1 ">
        <w:r w:rsidR="008821D9">
          <w:rPr>
            <w:noProof/>
          </w:rPr>
          <w:t>38</w:t>
        </w:r>
      </w:fldSimple>
      <w:bookmarkEnd w:id="411"/>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412" w:name="_Ref193335460"/>
      <w:bookmarkStart w:id="413" w:name="_Toc364003728"/>
      <w:bookmarkStart w:id="414" w:name="_Toc453659532"/>
      <w:r>
        <w:lastRenderedPageBreak/>
        <w:t>Model Package Descriptions</w:t>
      </w:r>
      <w:bookmarkEnd w:id="412"/>
      <w:bookmarkEnd w:id="413"/>
      <w:bookmarkEnd w:id="414"/>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7"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8821D9">
        <w:t xml:space="preserve">Table </w:t>
      </w:r>
      <w:r w:rsidR="008821D9">
        <w:rPr>
          <w:noProof/>
        </w:rPr>
        <w:t>7</w:t>
      </w:r>
      <w:r w:rsidR="008821D9">
        <w:noBreakHyphen/>
      </w:r>
      <w:r w:rsidR="008821D9">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8821D9">
        <w:t xml:space="preserve">Table </w:t>
      </w:r>
      <w:r w:rsidR="008821D9">
        <w:rPr>
          <w:noProof/>
        </w:rPr>
        <w:t>7</w:t>
      </w:r>
      <w:r w:rsidR="008821D9">
        <w:noBreakHyphen/>
      </w:r>
      <w:r w:rsidR="008821D9">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8" w:anchor="section_3.2" w:history="1">
        <w:r w:rsidRPr="00E606D7">
          <w:rPr>
            <w:rStyle w:val="Hyperlink"/>
          </w:rPr>
          <w:t>Section 3.2</w:t>
        </w:r>
      </w:hyperlink>
      <w:r>
        <w:t>). For an IEPD</w:t>
      </w:r>
      <w:r w:rsidR="00C40238">
        <w:t xml:space="preserve"> there is normally an IEP Conformance Target (see [NIEM-MPD] </w:t>
      </w:r>
      <w:hyperlink r:id="rId159"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415" w:name="d3e5831"/>
      <w:bookmarkEnd w:id="415"/>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831E6C">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8821D9">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5F695344" w:rsidR="00BC2041" w:rsidRPr="00DC08BE" w:rsidRDefault="00BE7B40" w:rsidP="00BC2041">
      <w:pPr>
        <w:pStyle w:val="BodyText"/>
      </w:pPr>
      <w:r>
        <w:t>Other artifacts to be included in the MPD are represented by Artifacts of corresponding types</w:t>
      </w:r>
      <w:r w:rsidR="003F27ED">
        <w:t>, related to the elements that correspond to their parents in the MPD ca</w:t>
      </w:r>
      <w:commentRangeStart w:id="416"/>
      <w:ins w:id="417" w:author="Steve Cook" w:date="2016-05-16T14:25:00Z">
        <w:r w:rsidR="00361BD0">
          <w:t>ta</w:t>
        </w:r>
        <w:commentRangeEnd w:id="416"/>
        <w:r w:rsidR="00361BD0">
          <w:rPr>
            <w:rStyle w:val="CommentReference"/>
          </w:rPr>
          <w:commentReference w:id="416"/>
        </w:r>
      </w:ins>
      <w:r w:rsidR="003F27ED">
        <w:t xml:space="preserve">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8821D9">
        <w:t xml:space="preserve">Figure </w:t>
      </w:r>
      <w:r w:rsidR="008821D9">
        <w:rPr>
          <w:noProof/>
        </w:rPr>
        <w:t>7</w:t>
      </w:r>
      <w:r w:rsidR="008821D9">
        <w:noBreakHyphen/>
      </w:r>
      <w:r w:rsidR="008821D9">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418" w:name="_Ref198635993"/>
      <w:r>
        <w:t xml:space="preserve">Figure </w:t>
      </w:r>
      <w:fldSimple w:instr=" STYLEREF 1 \s ">
        <w:r w:rsidR="008821D9">
          <w:rPr>
            <w:noProof/>
          </w:rPr>
          <w:t>7</w:t>
        </w:r>
      </w:fldSimple>
      <w:r w:rsidR="00464209">
        <w:noBreakHyphen/>
      </w:r>
      <w:fldSimple w:instr=" SEQ Figure \* ARABIC \s 1 ">
        <w:r w:rsidR="008821D9">
          <w:rPr>
            <w:noProof/>
          </w:rPr>
          <w:t>39</w:t>
        </w:r>
      </w:fldSimple>
      <w:bookmarkEnd w:id="418"/>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8821D9">
        <w:t xml:space="preserve">Figure </w:t>
      </w:r>
      <w:r w:rsidR="008821D9">
        <w:rPr>
          <w:noProof/>
        </w:rPr>
        <w:t>7</w:t>
      </w:r>
      <w:r w:rsidR="008821D9">
        <w:noBreakHyphen/>
      </w:r>
      <w:r w:rsidR="008821D9">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419" w:name="_Ref410397971"/>
      <w:bookmarkStart w:id="420" w:name="_Ref410397950"/>
      <w:r>
        <w:t xml:space="preserve">Figure </w:t>
      </w:r>
      <w:fldSimple w:instr=" STYLEREF 1 \s ">
        <w:r w:rsidR="008821D9">
          <w:rPr>
            <w:noProof/>
          </w:rPr>
          <w:t>7</w:t>
        </w:r>
      </w:fldSimple>
      <w:r w:rsidR="00464209">
        <w:noBreakHyphen/>
      </w:r>
      <w:fldSimple w:instr=" SEQ Figure \* ARABIC \s 1 ">
        <w:r w:rsidR="008821D9">
          <w:rPr>
            <w:noProof/>
          </w:rPr>
          <w:t>40</w:t>
        </w:r>
      </w:fldSimple>
      <w:bookmarkEnd w:id="419"/>
      <w:r>
        <w:t xml:space="preserve"> An MPD referring to an extension model</w:t>
      </w:r>
      <w:bookmarkEnd w:id="420"/>
    </w:p>
    <w:p w14:paraId="27E37E6F" w14:textId="77777777" w:rsidR="00BC698D" w:rsidRDefault="00BC698D" w:rsidP="005C5938">
      <w:pPr>
        <w:pStyle w:val="BodyText"/>
      </w:pPr>
    </w:p>
    <w:p w14:paraId="212BFABF" w14:textId="1803EE29" w:rsidR="00D24735" w:rsidRDefault="00884A08" w:rsidP="00D24735">
      <w:pPr>
        <w:pStyle w:val="Heading2"/>
      </w:pPr>
      <w:bookmarkStart w:id="421" w:name="_Toc364003729"/>
      <w:bookmarkStart w:id="422" w:name="_Toc453659533"/>
      <w:r>
        <w:t>Detailed Modeling Design Rules</w:t>
      </w:r>
      <w:bookmarkEnd w:id="421"/>
      <w:bookmarkEnd w:id="422"/>
    </w:p>
    <w:p w14:paraId="4D0BFBF3" w14:textId="6B04D231" w:rsidR="00884A08" w:rsidRDefault="00884A08" w:rsidP="00D24735">
      <w:pPr>
        <w:pStyle w:val="Heading3"/>
      </w:pPr>
      <w:bookmarkStart w:id="423" w:name="_Toc364003730"/>
      <w:bookmarkStart w:id="424" w:name="_Toc453659534"/>
      <w:r>
        <w:t>Design Rules Rationale</w:t>
      </w:r>
      <w:bookmarkEnd w:id="423"/>
      <w:bookmarkEnd w:id="424"/>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425" w:name="_Toc364003731"/>
      <w:bookmarkStart w:id="426" w:name="_Toc453659535"/>
      <w:r>
        <w:t>Simple Restrictions</w:t>
      </w:r>
      <w:bookmarkEnd w:id="425"/>
      <w:bookmarkEnd w:id="426"/>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427" w:name="key-typeDefinitionHierarchy"/>
      <w:bookmarkEnd w:id="427"/>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8821D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821D9"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8821D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821D9"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8821D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821D9"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821D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821D9"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8821D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821D9"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821D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821D9"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8821D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821D9"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821D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821D9"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8821D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821D9"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821D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821D9"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428" w:name="_Toc364003732"/>
      <w:bookmarkStart w:id="429" w:name="_Toc453659536"/>
      <w:r w:rsidRPr="00D24735">
        <w:t>Complex Restrictions</w:t>
      </w:r>
      <w:bookmarkEnd w:id="428"/>
      <w:bookmarkEnd w:id="429"/>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BB06108"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8821D9">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ins w:id="430" w:author="Steve Cook" w:date="2016-06-14T09:49:00Z">
        <w:r w:rsidR="008821D9" w:rsidRPr="008821D9">
          <w:rPr>
            <w:sz w:val="20"/>
            <w:szCs w:val="20"/>
            <w:rPrChange w:id="431" w:author="Steve Cook" w:date="2016-06-14T09:49:00Z">
              <w:rPr/>
            </w:rPrChange>
          </w:rPr>
          <w:t>Modeling Complex Types</w:t>
        </w:r>
      </w:ins>
      <w:del w:id="432" w:author="Steve Cook" w:date="2016-06-14T09:49:00Z">
        <w:r w:rsidR="00831E6C" w:rsidRPr="009E3A74" w:rsidDel="008821D9">
          <w:rPr>
            <w:sz w:val="20"/>
            <w:szCs w:val="20"/>
          </w:rPr>
          <w:delText>Modeling Complex Types</w:delText>
        </w:r>
      </w:del>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6084052F"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821D9">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ins w:id="433" w:author="Steve Cook" w:date="2016-06-14T09:49:00Z">
        <w:r w:rsidR="008821D9" w:rsidRPr="008821D9">
          <w:rPr>
            <w:szCs w:val="20"/>
          </w:rPr>
          <w:t>Modeling Complex Types</w:t>
        </w:r>
      </w:ins>
      <w:del w:id="434" w:author="Steve Cook" w:date="2016-06-14T09:49:00Z">
        <w:r w:rsidR="00831E6C" w:rsidRPr="00831E6C" w:rsidDel="008821D9">
          <w:rPr>
            <w:szCs w:val="20"/>
          </w:rPr>
          <w:delText>Modeling Complex Types</w:delText>
        </w:r>
      </w:del>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D806730"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821D9">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ins w:id="435" w:author="Steve Cook" w:date="2016-06-14T09:49:00Z">
        <w:r w:rsidR="008821D9" w:rsidRPr="008821D9">
          <w:rPr>
            <w:szCs w:val="20"/>
          </w:rPr>
          <w:t>Modeling Complex Types</w:t>
        </w:r>
      </w:ins>
      <w:del w:id="436" w:author="Steve Cook" w:date="2016-06-14T09:49:00Z">
        <w:r w:rsidR="00831E6C" w:rsidRPr="00831E6C" w:rsidDel="008821D9">
          <w:rPr>
            <w:szCs w:val="20"/>
          </w:rPr>
          <w:delText>Modeling Complex Types</w:delText>
        </w:r>
      </w:del>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AB4E9C3"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821D9">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ins w:id="437" w:author="Steve Cook" w:date="2016-06-14T09:49:00Z">
        <w:r w:rsidR="008821D9" w:rsidRPr="008821D9">
          <w:rPr>
            <w:szCs w:val="20"/>
          </w:rPr>
          <w:t>Modeling Complex Types</w:t>
        </w:r>
      </w:ins>
      <w:del w:id="438" w:author="Steve Cook" w:date="2016-06-14T09:49:00Z">
        <w:r w:rsidR="00831E6C" w:rsidRPr="00831E6C" w:rsidDel="008821D9">
          <w:rPr>
            <w:szCs w:val="20"/>
          </w:rPr>
          <w:delText>Modeling Complex Types</w:delText>
        </w:r>
      </w:del>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0978DB6C"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821D9">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ins w:id="439" w:author="Steve Cook" w:date="2016-06-14T09:49:00Z">
        <w:r w:rsidR="008821D9" w:rsidRPr="008821D9">
          <w:rPr>
            <w:szCs w:val="20"/>
          </w:rPr>
          <w:t>Modeling Complex Types</w:t>
        </w:r>
      </w:ins>
      <w:del w:id="440" w:author="Steve Cook" w:date="2016-06-14T09:49:00Z">
        <w:r w:rsidR="00831E6C" w:rsidRPr="00831E6C" w:rsidDel="008821D9">
          <w:rPr>
            <w:szCs w:val="20"/>
          </w:rPr>
          <w:delText>Modeling Complex Types</w:delText>
        </w:r>
      </w:del>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441" w:name="_Toc364003735"/>
      <w:bookmarkStart w:id="442" w:name="_Toc453659537"/>
      <w:r>
        <w:t>Business Rules</w:t>
      </w:r>
      <w:bookmarkEnd w:id="441"/>
      <w:bookmarkEnd w:id="442"/>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34C853C0" w:rsidR="00CE086A" w:rsidRDefault="00CE086A" w:rsidP="005C5938">
      <w:pPr>
        <w:pStyle w:val="BodyText"/>
      </w:pPr>
      <w:r>
        <w:t xml:space="preserve">As an alternative to constraint schemas, NIEM also allows other methods that do not use XML Schema, such as </w:t>
      </w:r>
      <w:del w:id="443" w:author="Steve Cook" w:date="2016-05-16T12:59:00Z">
        <w:r w:rsidDel="0047241C">
          <w:rPr>
            <w:b/>
            <w:bCs/>
          </w:rPr>
          <w:delText>[ISO-Schematron]</w:delText>
        </w:r>
      </w:del>
      <w:commentRangeStart w:id="444"/>
      <w:ins w:id="445" w:author="Steve Cook" w:date="2016-05-16T12:59:00Z">
        <w:r w:rsidR="0047241C" w:rsidRPr="0047241C">
          <w:rPr>
            <w:bCs/>
          </w:rPr>
          <w:t>Schematron</w:t>
        </w:r>
        <w:commentRangeEnd w:id="444"/>
        <w:r w:rsidR="0047241C">
          <w:rPr>
            <w:rStyle w:val="CommentReference"/>
          </w:rPr>
          <w:commentReference w:id="444"/>
        </w:r>
      </w:ins>
      <w:r>
        <w:rPr>
          <w:b/>
          <w:bCs/>
        </w:rPr>
        <w:t xml:space="preserve"> </w:t>
      </w:r>
      <w:r>
        <w:t xml:space="preserve">or other language methods. However there are currently no normative rules for how </w:t>
      </w:r>
      <w:r>
        <w:lastRenderedPageBreak/>
        <w:t xml:space="preserve">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3A50AB06"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w:t>
      </w:r>
      <w:commentRangeStart w:id="446"/>
      <w:ins w:id="447" w:author="Steve Cook" w:date="2016-05-16T14:26:00Z">
        <w:r w:rsidR="00361BD0">
          <w:t xml:space="preserve"> </w:t>
        </w:r>
        <w:commentRangeEnd w:id="446"/>
        <w:r w:rsidR="00361BD0">
          <w:rPr>
            <w:rStyle w:val="CommentReference"/>
          </w:rPr>
          <w:commentReference w:id="446"/>
        </w:r>
      </w:ins>
      <w:r w:rsidR="00F52D13">
        <w:t>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29A23853" w:rsidR="00CE086A" w:rsidRDefault="00CE086A" w:rsidP="005C5938">
      <w:pPr>
        <w:pStyle w:val="BulletedText"/>
      </w:pPr>
      <w:r>
        <w:t xml:space="preserve">Some potential business rule specification languages, such as </w:t>
      </w:r>
      <w:commentRangeStart w:id="448"/>
      <w:del w:id="449" w:author="Steve Cook" w:date="2016-05-16T12:59:00Z">
        <w:r w:rsidDel="0047241C">
          <w:delText>ISO-</w:delText>
        </w:r>
      </w:del>
      <w:commentRangeEnd w:id="448"/>
      <w:r w:rsidR="0047241C">
        <w:rPr>
          <w:rStyle w:val="CommentReference"/>
        </w:rPr>
        <w:commentReference w:id="448"/>
      </w:r>
      <w:r>
        <w:t xml:space="preserve">Schematron, can be represented as a MOF model and consequently be the target artifacts for QVT.  In the case of </w:t>
      </w:r>
      <w:commentRangeStart w:id="450"/>
      <w:del w:id="451" w:author="Steve Cook" w:date="2016-05-16T13:00:00Z">
        <w:r w:rsidDel="0047241C">
          <w:delText>ISO-</w:delText>
        </w:r>
      </w:del>
      <w:commentRangeEnd w:id="450"/>
      <w:r w:rsidR="0047241C">
        <w:rPr>
          <w:rStyle w:val="CommentReference"/>
        </w:rPr>
        <w:commentReference w:id="450"/>
      </w:r>
      <w:r>
        <w:t>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52" w:name="_Ref317535815"/>
      <w:bookmarkStart w:id="453" w:name="_Toc364003736"/>
      <w:bookmarkStart w:id="454" w:name="_Ref317536753"/>
      <w:bookmarkStart w:id="455" w:name="_Toc453659538"/>
      <w:r>
        <w:lastRenderedPageBreak/>
        <w:t>NIEM-UML Profile Reference</w:t>
      </w:r>
      <w:bookmarkEnd w:id="452"/>
      <w:bookmarkEnd w:id="453"/>
      <w:bookmarkEnd w:id="455"/>
    </w:p>
    <w:p w14:paraId="7E0B909B" w14:textId="77777777" w:rsidR="007B4D6D" w:rsidRPr="007B4D6D" w:rsidRDefault="007B4D6D" w:rsidP="007B4D6D">
      <w:pPr>
        <w:pStyle w:val="Heading2"/>
      </w:pPr>
      <w:bookmarkStart w:id="456" w:name="aRefHeading80"/>
      <w:bookmarkStart w:id="457" w:name="_Toc364003737"/>
      <w:bookmarkStart w:id="458" w:name="_Toc453659539"/>
      <w:r w:rsidRPr="007B4D6D">
        <w:t>Overview</w:t>
      </w:r>
      <w:bookmarkStart w:id="459" w:name="a1701212e503d913359084112927654092272"/>
      <w:bookmarkEnd w:id="456"/>
      <w:bookmarkEnd w:id="457"/>
      <w:bookmarkEnd w:id="458"/>
      <w:bookmarkEnd w:id="459"/>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8821D9">
        <w:t xml:space="preserve">Figure </w:t>
      </w:r>
      <w:r w:rsidR="008821D9">
        <w:rPr>
          <w:noProof/>
        </w:rPr>
        <w:t>8</w:t>
      </w:r>
      <w:r w:rsidR="008821D9">
        <w:noBreakHyphen/>
      </w:r>
      <w:r w:rsidR="008821D9">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460"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rPr>
          <w:ins w:id="461" w:author="Steve Cook" w:date="2016-05-16T14:16:00Z"/>
        </w:rPr>
      </w:pPr>
      <w:bookmarkStart w:id="462" w:name="_Ref325366210"/>
      <w:r>
        <w:t xml:space="preserve">Figure </w:t>
      </w:r>
      <w:fldSimple w:instr=" STYLEREF 1 \s ">
        <w:r w:rsidR="008821D9">
          <w:rPr>
            <w:noProof/>
          </w:rPr>
          <w:t>8</w:t>
        </w:r>
      </w:fldSimple>
      <w:r w:rsidR="00464209">
        <w:noBreakHyphen/>
      </w:r>
      <w:fldSimple w:instr=" SEQ Figure \* ARABIC \s 1 ">
        <w:r w:rsidR="008821D9">
          <w:rPr>
            <w:noProof/>
          </w:rPr>
          <w:t>1</w:t>
        </w:r>
      </w:fldSimple>
      <w:bookmarkEnd w:id="462"/>
      <w:r>
        <w:t xml:space="preserve"> </w:t>
      </w:r>
      <w:r w:rsidR="007B4D6D">
        <w:t>NIEM UML Profiles</w:t>
      </w:r>
      <w:bookmarkEnd w:id="460"/>
    </w:p>
    <w:p w14:paraId="15BCFCD7" w14:textId="425C1A18" w:rsidR="00B95C8A" w:rsidRDefault="00B95C8A" w:rsidP="00B95C8A">
      <w:pPr>
        <w:pStyle w:val="omg-body"/>
        <w:rPr>
          <w:ins w:id="463" w:author="Steve Cook" w:date="2016-05-16T14:17:00Z"/>
        </w:rPr>
      </w:pPr>
      <w:commentRangeStart w:id="464"/>
      <w:ins w:id="465" w:author="Steve Cook" w:date="2016-05-16T14:16:00Z">
        <w:r w:rsidRPr="00B95C8A">
          <w:t>The NIEM_Common_Profile contains only UML Stereotypes. The NIEM_PIM_Profile and NIEM_PSM_Profile contain UML Stereotypes and Enumerations. The Model_Package_Description_Profile contains UML Stereotypes, Enumerations and Artifacts, as explained in clause</w:t>
        </w:r>
        <w:r>
          <w:t xml:space="preserve"> </w:t>
        </w:r>
      </w:ins>
      <w:ins w:id="466" w:author="Steve Cook" w:date="2016-05-16T14:17:00Z">
        <w:r>
          <w:fldChar w:fldCharType="begin"/>
        </w:r>
        <w:r>
          <w:instrText xml:space="preserve"> REF _Ref451171567 \r \h </w:instrText>
        </w:r>
      </w:ins>
      <w:r>
        <w:fldChar w:fldCharType="separate"/>
      </w:r>
      <w:ins w:id="467" w:author="Steve Cook" w:date="2016-06-14T09:49:00Z">
        <w:r w:rsidR="008821D9">
          <w:t>7.1.4</w:t>
        </w:r>
      </w:ins>
      <w:ins w:id="468" w:author="Steve Cook" w:date="2016-05-16T14:17:00Z">
        <w:r>
          <w:fldChar w:fldCharType="end"/>
        </w:r>
      </w:ins>
      <w:ins w:id="469" w:author="Steve Cook" w:date="2016-05-16T14:16:00Z">
        <w:r w:rsidRPr="00B95C8A">
          <w:t>. Each element is documented by a Description; a list of the elements that it generalizes or (for Stereotypes) extends; a list of its properties or (for Enumerations) literals; and a list of its constraints.</w:t>
        </w:r>
      </w:ins>
    </w:p>
    <w:p w14:paraId="6261EEE6" w14:textId="7B821B0A" w:rsidR="00B95C8A" w:rsidRDefault="00B95C8A" w:rsidP="00B95C8A">
      <w:pPr>
        <w:pStyle w:val="omg-body"/>
        <w:rPr>
          <w:ins w:id="470" w:author="Steve Cook" w:date="2016-05-16T14:17:00Z"/>
        </w:rPr>
      </w:pPr>
      <w:ins w:id="471" w:author="Steve Cook" w:date="2016-05-16T14:17:00Z">
        <w:r w:rsidRPr="00B95C8A">
          <w:t>Each constraint that corresponds to a rule in the [NIEM-NDR] or [NIEM-MPD] specification is documented with links to that rule and its explanation, and those links should be followed for clarification.</w:t>
        </w:r>
      </w:ins>
    </w:p>
    <w:p w14:paraId="49543C41" w14:textId="4C7AB31B" w:rsidR="00B95C8A" w:rsidRPr="00B95C8A" w:rsidRDefault="00B95C8A" w:rsidP="00B95C8A">
      <w:pPr>
        <w:pStyle w:val="omg-body"/>
      </w:pPr>
      <w:ins w:id="472" w:author="Steve Cook" w:date="2016-05-16T14:17:00Z">
        <w:r w:rsidRPr="00B95C8A">
          <w:t>Constraints are specified using OCL or English text. Where the English states that the rule is definitional or non-computable it means that the rule cannot be expressed in OCL. Where it states that the rule is satisfied by provisioning it means that the constraint is satisfied by virtue of the transformation process that generates NIEM artifacts from NIEM-UML models. Where it states that the rule is deferred it means that it may be possible to express the constraint in OCL but that work has not been done in this version of the specification</w:t>
        </w:r>
      </w:ins>
      <w:commentRangeEnd w:id="464"/>
      <w:ins w:id="473" w:author="Steve Cook" w:date="2016-05-16T14:18:00Z">
        <w:r>
          <w:rPr>
            <w:rStyle w:val="CommentReference"/>
            <w:color w:val="auto"/>
          </w:rPr>
          <w:commentReference w:id="464"/>
        </w:r>
      </w:ins>
      <w:ins w:id="474" w:author="Steve Cook" w:date="2016-05-16T14:17:00Z">
        <w:r w:rsidRPr="00B95C8A">
          <w:t>.</w:t>
        </w:r>
      </w:ins>
    </w:p>
    <w:p w14:paraId="7EF9A03B" w14:textId="77777777" w:rsidR="001C65B1" w:rsidRPr="008147D4" w:rsidRDefault="001C65B1" w:rsidP="00902E74">
      <w:pPr>
        <w:pStyle w:val="Heading2"/>
        <w:pageBreakBefore/>
        <w:ind w:left="578" w:hanging="578"/>
      </w:pPr>
      <w:bookmarkStart w:id="475" w:name="_Toc453659540"/>
      <w:r>
        <w:lastRenderedPageBreak/>
        <w:t>Profile : NIEM_Common_Profile</w:t>
      </w:r>
      <w:bookmarkEnd w:id="475"/>
      <w:r>
        <w:t xml:space="preserve"> </w:t>
      </w:r>
    </w:p>
    <w:p w14:paraId="4984FE28" w14:textId="77777777" w:rsidR="001C65B1" w:rsidRDefault="001C65B1" w:rsidP="001C65B1">
      <w:pPr>
        <w:pStyle w:val="Heading3"/>
      </w:pPr>
      <w:bookmarkStart w:id="476" w:name="_Toc453659541"/>
      <w:r>
        <w:t>Overview</w:t>
      </w:r>
      <w:bookmarkEnd w:id="476"/>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fldSimple w:instr=" STYLEREF 1 \s ">
        <w:r w:rsidR="008821D9">
          <w:rPr>
            <w:noProof/>
          </w:rPr>
          <w:t>8</w:t>
        </w:r>
      </w:fldSimple>
      <w:r w:rsidR="00464209">
        <w:noBreakHyphen/>
      </w:r>
      <w:fldSimple w:instr=" SEQ Figure \* ARABIC \s 1 ">
        <w:r w:rsidR="008821D9">
          <w:rPr>
            <w:noProof/>
          </w:rPr>
          <w:t>2</w:t>
        </w:r>
      </w:fldSimple>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477" w:name="_Toc453659542"/>
      <w:r w:rsidRPr="00792921">
        <w:t xml:space="preserve">&lt;Stereotype&gt; </w:t>
      </w:r>
      <w:bookmarkStart w:id="478" w:name="_f1dc99cf7a92fbe72e77380ed5c138c2"/>
      <w:r w:rsidRPr="00792921">
        <w:t>AdapterType</w:t>
      </w:r>
      <w:bookmarkEnd w:id="477"/>
      <w:bookmarkEnd w:id="478"/>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4"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831E6C"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831E6C" w:rsidP="001C65B1">
      <w:pPr>
        <w:pStyle w:val="omg-body"/>
      </w:pPr>
      <w:hyperlink r:id="rId165" w:anchor="rule_10-11" w:history="1">
        <w:r w:rsidR="001C65B1">
          <w:rPr>
            <w:color w:val="0000FF"/>
            <w:u w:val="single"/>
          </w:rPr>
          <w:t>Rule 10-11</w:t>
        </w:r>
      </w:hyperlink>
      <w:r w:rsidR="001C65B1">
        <w:t xml:space="preserve">, External adapter type not a base type (REF, EXT): </w:t>
      </w:r>
      <w:hyperlink r:id="rId166"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831E6C" w:rsidP="001C65B1">
      <w:pPr>
        <w:pStyle w:val="omg-body"/>
      </w:pPr>
      <w:hyperlink r:id="rId167" w:anchor="rule_10-12" w:history="1">
        <w:r w:rsidR="001C65B1">
          <w:rPr>
            <w:color w:val="0000FF"/>
            <w:u w:val="single"/>
          </w:rPr>
          <w:t>Rule 10-12</w:t>
        </w:r>
      </w:hyperlink>
      <w:r w:rsidR="001C65B1">
        <w:t xml:space="preserve">, External adapter type not a base type (SET): </w:t>
      </w:r>
      <w:hyperlink r:id="rId168"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831E6C" w:rsidP="001C65B1">
      <w:pPr>
        <w:pStyle w:val="omg-body"/>
      </w:pPr>
      <w:hyperlink r:id="rId169" w:anchor="rule_10-69" w:history="1">
        <w:r w:rsidR="001C65B1">
          <w:rPr>
            <w:color w:val="0000FF"/>
            <w:u w:val="single"/>
          </w:rPr>
          <w:t>Rule 10-69</w:t>
        </w:r>
      </w:hyperlink>
      <w:r w:rsidR="001C65B1">
        <w:t>, External adapter type indicator annotates complex type (REF): </w:t>
      </w:r>
      <w:hyperlink r:id="rId170"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831E6C" w:rsidP="001C65B1">
      <w:pPr>
        <w:pStyle w:val="omg-body"/>
      </w:pPr>
      <w:hyperlink r:id="rId171" w:anchor="rule_10-8" w:history="1">
        <w:r w:rsidR="001C65B1">
          <w:rPr>
            <w:color w:val="0000FF"/>
            <w:u w:val="single"/>
          </w:rPr>
          <w:t>Rule 10-8</w:t>
        </w:r>
      </w:hyperlink>
      <w:r w:rsidR="001C65B1">
        <w:t xml:space="preserve">, External adapter type has indicator (REF, EXT): </w:t>
      </w:r>
      <w:hyperlink r:id="rId172"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831E6C" w:rsidP="001C65B1">
      <w:pPr>
        <w:pStyle w:val="omg-body"/>
      </w:pPr>
      <w:hyperlink r:id="rId173" w:anchor="rule_10-9" w:history="1">
        <w:r w:rsidR="001C65B1">
          <w:rPr>
            <w:color w:val="0000FF"/>
            <w:u w:val="single"/>
          </w:rPr>
          <w:t>Rule 10-9</w:t>
        </w:r>
      </w:hyperlink>
      <w:r w:rsidR="001C65B1">
        <w:t xml:space="preserve">, Structure of external adapter type definition follows pattern (REF, EXT): </w:t>
      </w:r>
      <w:hyperlink r:id="rId174"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479" w:name="_Toc453659543"/>
      <w:r w:rsidRPr="00792921">
        <w:t xml:space="preserve">&lt;Stereotype&gt; </w:t>
      </w:r>
      <w:bookmarkStart w:id="480" w:name="_837c9f834aece85a107a3143b6b5a0bc"/>
      <w:r w:rsidRPr="00792921">
        <w:t>AssociationType</w:t>
      </w:r>
      <w:bookmarkEnd w:id="479"/>
      <w:bookmarkEnd w:id="480"/>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5"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831E6C"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831E6C" w:rsidP="001C65B1">
      <w:pPr>
        <w:pStyle w:val="omg-body"/>
      </w:pPr>
      <w:hyperlink r:id="rId176" w:anchor="rule_10-19" w:history="1">
        <w:r w:rsidR="001C65B1">
          <w:rPr>
            <w:color w:val="0000FF"/>
            <w:u w:val="single"/>
          </w:rPr>
          <w:t>Rule 10-19</w:t>
        </w:r>
      </w:hyperlink>
      <w:r w:rsidR="001C65B1">
        <w:t xml:space="preserve">, Association types is derived from association type (REF, EXT): </w:t>
      </w:r>
      <w:hyperlink r:id="rId177"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481" w:name="_Toc453659544"/>
      <w:r w:rsidRPr="00792921">
        <w:t xml:space="preserve">&lt;Stereotype&gt; </w:t>
      </w:r>
      <w:bookmarkStart w:id="482" w:name="_21c871b89ae2da4f5e1f1de3d639ddce"/>
      <w:r w:rsidRPr="00792921">
        <w:t>AugmentationType</w:t>
      </w:r>
      <w:bookmarkEnd w:id="481"/>
      <w:bookmarkEnd w:id="482"/>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8"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831E6C"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831E6C" w:rsidP="001C65B1">
      <w:pPr>
        <w:pStyle w:val="omg-body"/>
      </w:pPr>
      <w:hyperlink r:id="rId179" w:anchor="rule_10-30" w:history="1">
        <w:r w:rsidR="001C65B1">
          <w:rPr>
            <w:color w:val="0000FF"/>
            <w:u w:val="single"/>
          </w:rPr>
          <w:t>Rule 10-30</w:t>
        </w:r>
      </w:hyperlink>
      <w:r w:rsidR="001C65B1">
        <w:t xml:space="preserve">, Element within instance of augmentation type modifies base (INS): </w:t>
      </w:r>
      <w:hyperlink r:id="rId180"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831E6C" w:rsidP="001C65B1">
      <w:pPr>
        <w:pStyle w:val="omg-body"/>
      </w:pPr>
      <w:hyperlink r:id="rId181" w:anchor="rule_10-31" w:history="1">
        <w:r w:rsidR="001C65B1">
          <w:rPr>
            <w:color w:val="0000FF"/>
            <w:u w:val="single"/>
          </w:rPr>
          <w:t>Rule 10-31</w:t>
        </w:r>
      </w:hyperlink>
      <w:r w:rsidR="001C65B1">
        <w:t xml:space="preserve">, Only an augmentation type name ends in AugmentationType (REF, EXT): </w:t>
      </w:r>
      <w:hyperlink r:id="rId182"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831E6C" w:rsidP="001C65B1">
      <w:pPr>
        <w:pStyle w:val="omg-body"/>
      </w:pPr>
      <w:hyperlink r:id="rId183" w:anchor="rule_10-32" w:history="1">
        <w:r w:rsidR="001C65B1">
          <w:rPr>
            <w:color w:val="0000FF"/>
            <w:u w:val="single"/>
          </w:rPr>
          <w:t>Rule 10-32</w:t>
        </w:r>
      </w:hyperlink>
      <w:r w:rsidR="001C65B1">
        <w:t xml:space="preserve">, Schema component with name ending in AugmentationType is an augmentation type (REF, EXT): </w:t>
      </w:r>
      <w:hyperlink r:id="rId184"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831E6C" w:rsidP="001C65B1">
      <w:pPr>
        <w:pStyle w:val="omg-body"/>
      </w:pPr>
      <w:hyperlink r:id="rId185" w:anchor="rule_10-33" w:history="1">
        <w:r w:rsidR="001C65B1">
          <w:rPr>
            <w:color w:val="0000FF"/>
            <w:u w:val="single"/>
          </w:rPr>
          <w:t>Rule 10-33</w:t>
        </w:r>
      </w:hyperlink>
      <w:r w:rsidR="001C65B1">
        <w:t xml:space="preserve">, Type derived from augmentation type is an augmentation type (REF, EXT): </w:t>
      </w:r>
      <w:hyperlink r:id="rId186"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483" w:name="_Toc453659545"/>
      <w:r w:rsidRPr="00792921">
        <w:t xml:space="preserve">&lt;Stereotype&gt; </w:t>
      </w:r>
      <w:bookmarkStart w:id="484" w:name="_83d824155dc5d9ef7bf45a97ee8a5f7d"/>
      <w:r w:rsidRPr="00792921">
        <w:t>Choice</w:t>
      </w:r>
      <w:bookmarkEnd w:id="483"/>
      <w:bookmarkEnd w:id="484"/>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7" w:history="1">
        <w:r>
          <w:rPr>
            <w:color w:val="0000FF"/>
            <w:u w:val="single"/>
          </w:rPr>
          <w:t>XML Schema Structures</w:t>
        </w:r>
      </w:hyperlink>
      <w:r>
        <w:t xml:space="preserve"> addresses choice model groups in XML Schema. See [NIEM-NDR] Sections </w:t>
      </w:r>
      <w:hyperlink r:id="rId188" w:anchor="section_9.3.1.2" w:history="1">
        <w:r>
          <w:rPr>
            <w:color w:val="0000FF"/>
            <w:u w:val="single"/>
          </w:rPr>
          <w:t>9.3.1.2,</w:t>
        </w:r>
      </w:hyperlink>
      <w:r>
        <w:t xml:space="preserve"> </w:t>
      </w:r>
      <w:r>
        <w:rPr>
          <w:i/>
        </w:rPr>
        <w:t>Choice</w:t>
      </w:r>
      <w:r>
        <w:t xml:space="preserve"> and </w:t>
      </w:r>
      <w:hyperlink r:id="rId189"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485" w:name="_Toc453659546"/>
      <w:r w:rsidRPr="00792921">
        <w:t xml:space="preserve">&lt;Stereotype&gt; </w:t>
      </w:r>
      <w:bookmarkStart w:id="486" w:name="_6bcaa350df5d4ba5a748782050a035c2"/>
      <w:r w:rsidRPr="00792921">
        <w:t>Deprecated</w:t>
      </w:r>
      <w:bookmarkEnd w:id="485"/>
      <w:bookmarkEnd w:id="486"/>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90"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831E6C" w:rsidP="001C65B1">
      <w:pPr>
        <w:pStyle w:val="omg-body"/>
      </w:pPr>
      <w:hyperlink r:id="rId191" w:anchor="rule_10-66" w:history="1">
        <w:r w:rsidR="001C65B1">
          <w:rPr>
            <w:color w:val="0000FF"/>
            <w:u w:val="single"/>
          </w:rPr>
          <w:t>Rule 10-66</w:t>
        </w:r>
      </w:hyperlink>
      <w:r w:rsidR="001C65B1">
        <w:t xml:space="preserve">, Component marked as deprecated is deprecated component (REF, EXT): </w:t>
      </w:r>
      <w:hyperlink r:id="rId192"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487" w:name="_Toc453659547"/>
      <w:r w:rsidRPr="00792921">
        <w:t xml:space="preserve">&lt;Stereotype&gt; </w:t>
      </w:r>
      <w:bookmarkStart w:id="488" w:name="_82bb1c940042ed82646c146a0dd34770"/>
      <w:r w:rsidRPr="00792921">
        <w:t>Documentation</w:t>
      </w:r>
      <w:bookmarkEnd w:id="487"/>
      <w:bookmarkEnd w:id="488"/>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489" w:name="_Toc453659548"/>
      <w:r w:rsidRPr="00792921">
        <w:t xml:space="preserve">&lt;Stereotype&gt; </w:t>
      </w:r>
      <w:bookmarkStart w:id="490" w:name="_e3b514eabd36c708392ea55009da0bb2"/>
      <w:r w:rsidRPr="00792921">
        <w:t>List</w:t>
      </w:r>
      <w:bookmarkEnd w:id="489"/>
      <w:bookmarkEnd w:id="490"/>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3" w:history="1">
        <w:r>
          <w:rPr>
            <w:color w:val="0000FF"/>
            <w:u w:val="single"/>
          </w:rPr>
          <w:t>XML Schema Structures</w:t>
        </w:r>
      </w:hyperlink>
      <w:r>
        <w:t xml:space="preserve"> addresses list simple type definitions in XML Schema. See [NIEM-NDR] Sections </w:t>
      </w:r>
      <w:hyperlink r:id="rId194" w:anchor="section_9.1.2.1" w:history="1">
        <w:r>
          <w:rPr>
            <w:color w:val="0000FF"/>
            <w:u w:val="single"/>
          </w:rPr>
          <w:t>9.1.2.1</w:t>
        </w:r>
      </w:hyperlink>
      <w:r>
        <w:t xml:space="preserve">, </w:t>
      </w:r>
      <w:r>
        <w:rPr>
          <w:i/>
        </w:rPr>
        <w:t>Simple types prohibited as list item types</w:t>
      </w:r>
      <w:r>
        <w:t xml:space="preserve"> and </w:t>
      </w:r>
      <w:hyperlink r:id="rId195"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831E6C" w:rsidP="001C65B1">
      <w:pPr>
        <w:pStyle w:val="omg-body"/>
      </w:pPr>
      <w:hyperlink r:id="rId196" w:anchor="rule_11-6" w:history="1">
        <w:r w:rsidR="001C65B1">
          <w:rPr>
            <w:color w:val="0000FF"/>
            <w:u w:val="single"/>
          </w:rPr>
          <w:t>Rule 11-6</w:t>
        </w:r>
      </w:hyperlink>
      <w:r w:rsidR="001C65B1">
        <w:t xml:space="preserve">, Use lists only when data is uniform (REF, EXT): </w:t>
      </w:r>
      <w:hyperlink r:id="rId197"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831E6C" w:rsidP="001C65B1">
      <w:pPr>
        <w:pStyle w:val="omg-body"/>
      </w:pPr>
      <w:hyperlink r:id="rId198" w:anchor="rule_11-7" w:history="1">
        <w:r w:rsidR="001C65B1">
          <w:rPr>
            <w:color w:val="0000FF"/>
            <w:u w:val="single"/>
          </w:rPr>
          <w:t>Rule 11-7</w:t>
        </w:r>
      </w:hyperlink>
      <w:r w:rsidR="001C65B1">
        <w:t xml:space="preserve">, List item type defined by conformant schemas (REF, EXT): </w:t>
      </w:r>
      <w:hyperlink r:id="rId199"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831E6C" w:rsidP="001C65B1">
      <w:pPr>
        <w:pStyle w:val="omg-body"/>
      </w:pPr>
      <w:hyperlink r:id="rId200" w:anchor="rule_9-13" w:history="1">
        <w:r w:rsidR="001C65B1">
          <w:rPr>
            <w:color w:val="0000FF"/>
            <w:u w:val="single"/>
          </w:rPr>
          <w:t>Rule 9-13</w:t>
        </w:r>
      </w:hyperlink>
      <w:r w:rsidR="001C65B1">
        <w:t xml:space="preserve">, No list item type of xs:ID (REF, EXT): </w:t>
      </w:r>
      <w:hyperlink r:id="rId201"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831E6C" w:rsidP="001C65B1">
      <w:pPr>
        <w:pStyle w:val="omg-body"/>
      </w:pPr>
      <w:hyperlink r:id="rId202" w:anchor="rule_9-14" w:history="1">
        <w:r w:rsidR="001C65B1">
          <w:rPr>
            <w:color w:val="0000FF"/>
            <w:u w:val="single"/>
          </w:rPr>
          <w:t>Rule 9-14</w:t>
        </w:r>
      </w:hyperlink>
      <w:r w:rsidR="001C65B1">
        <w:t xml:space="preserve">, No list item type of xs:IDREF (REF, EXT): </w:t>
      </w:r>
      <w:hyperlink r:id="rId203"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831E6C" w:rsidP="001C65B1">
      <w:pPr>
        <w:pStyle w:val="omg-body"/>
      </w:pPr>
      <w:hyperlink r:id="rId204" w:anchor="rule_9-15" w:history="1">
        <w:r w:rsidR="001C65B1">
          <w:rPr>
            <w:color w:val="0000FF"/>
            <w:u w:val="single"/>
          </w:rPr>
          <w:t>Rule 9-15</w:t>
        </w:r>
      </w:hyperlink>
      <w:r w:rsidR="001C65B1">
        <w:t xml:space="preserve">, No list item type of xs:anySimpleType (REF, EXT): </w:t>
      </w:r>
      <w:hyperlink r:id="rId205"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831E6C" w:rsidP="001C65B1">
      <w:pPr>
        <w:pStyle w:val="omg-body"/>
      </w:pPr>
      <w:hyperlink r:id="rId206" w:anchor="rule_9-16" w:history="1">
        <w:r w:rsidR="001C65B1">
          <w:rPr>
            <w:color w:val="0000FF"/>
            <w:u w:val="single"/>
          </w:rPr>
          <w:t>Rule 9-16</w:t>
        </w:r>
      </w:hyperlink>
      <w:r w:rsidR="001C65B1">
        <w:t xml:space="preserve">, No list item type of xs:ENTITY (REF, EXT): </w:t>
      </w:r>
      <w:hyperlink r:id="rId207"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491" w:name="_Toc453659549"/>
      <w:r w:rsidRPr="00792921">
        <w:t xml:space="preserve">&lt;Stereotype&gt; </w:t>
      </w:r>
      <w:bookmarkStart w:id="492" w:name="_2a022f1bd464d869186dc4bf692bd4fb"/>
      <w:r w:rsidRPr="00792921">
        <w:t>LocalTerm</w:t>
      </w:r>
      <w:bookmarkEnd w:id="491"/>
      <w:bookmarkEnd w:id="492"/>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8"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831E6C" w:rsidP="001C65B1">
      <w:pPr>
        <w:pStyle w:val="omg-body"/>
      </w:pPr>
      <w:hyperlink r:id="rId209" w:anchor="rule_10-74" w:history="1">
        <w:r w:rsidR="001C65B1">
          <w:rPr>
            <w:color w:val="0000FF"/>
            <w:u w:val="single"/>
          </w:rPr>
          <w:t>Rule 10-74</w:t>
        </w:r>
      </w:hyperlink>
      <w:r w:rsidR="001C65B1">
        <w:t xml:space="preserve">, term:LocalTerm annotates schema (REF, EXT): </w:t>
      </w:r>
      <w:hyperlink r:id="rId210"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831E6C" w:rsidP="001C65B1">
      <w:pPr>
        <w:pStyle w:val="omg-body"/>
      </w:pPr>
      <w:hyperlink r:id="rId211" w:anchor="rule_10-75" w:history="1">
        <w:r w:rsidR="001C65B1">
          <w:rPr>
            <w:color w:val="0000FF"/>
            <w:u w:val="single"/>
          </w:rPr>
          <w:t>Rule 10-75</w:t>
        </w:r>
      </w:hyperlink>
      <w:r w:rsidR="001C65B1">
        <w:t xml:space="preserve">, term:LocalTerm has literal or definition (REF, EXT): </w:t>
      </w:r>
      <w:hyperlink r:id="rId212"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493" w:name="_Toc453659550"/>
      <w:r w:rsidRPr="00792921">
        <w:t xml:space="preserve">&lt;Stereotype&gt; </w:t>
      </w:r>
      <w:bookmarkStart w:id="494" w:name="_9202bf13120d24a7ef936bfc93532ad2"/>
      <w:r w:rsidRPr="00792921">
        <w:t>LocalVocabulary</w:t>
      </w:r>
      <w:bookmarkEnd w:id="493"/>
      <w:bookmarkEnd w:id="494"/>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3"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495" w:name="_Toc453659551"/>
      <w:r w:rsidRPr="00792921">
        <w:t xml:space="preserve">&lt;Stereotype&gt; </w:t>
      </w:r>
      <w:bookmarkStart w:id="496" w:name="_4473e2b97744c5193c47a5dc388acabd"/>
      <w:r w:rsidRPr="00792921">
        <w:t>MetadataApplication</w:t>
      </w:r>
      <w:bookmarkEnd w:id="495"/>
      <w:bookmarkEnd w:id="496"/>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831E6C" w:rsidP="001C65B1">
      <w:pPr>
        <w:pStyle w:val="omg-body"/>
      </w:pPr>
      <w:hyperlink r:id="rId216" w:anchor="rule_10-70" w:history="1">
        <w:r w:rsidR="001C65B1">
          <w:rPr>
            <w:color w:val="0000FF"/>
            <w:u w:val="single"/>
          </w:rPr>
          <w:t>Rule 10-70</w:t>
        </w:r>
      </w:hyperlink>
      <w:r w:rsidR="001C65B1">
        <w:t xml:space="preserve">, appinfo:appliesToTypes annotates metadata element (REF, EXT): </w:t>
      </w:r>
      <w:hyperlink r:id="rId217"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831E6C" w:rsidP="001C65B1">
      <w:pPr>
        <w:pStyle w:val="omg-body"/>
      </w:pPr>
      <w:hyperlink r:id="rId218" w:anchor="rule_10-71" w:history="1">
        <w:r w:rsidR="001C65B1">
          <w:rPr>
            <w:color w:val="0000FF"/>
            <w:u w:val="single"/>
          </w:rPr>
          <w:t>Rule 10-71</w:t>
        </w:r>
      </w:hyperlink>
      <w:r w:rsidR="001C65B1">
        <w:t xml:space="preserve">, appinfo:appliesToTypes references types (SET): </w:t>
      </w:r>
      <w:hyperlink r:id="rId219"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831E6C" w:rsidP="001C65B1">
      <w:pPr>
        <w:pStyle w:val="omg-body"/>
      </w:pPr>
      <w:hyperlink r:id="rId220" w:anchor="rule_10-72" w:history="1">
        <w:r w:rsidR="001C65B1">
          <w:rPr>
            <w:color w:val="0000FF"/>
            <w:u w:val="single"/>
          </w:rPr>
          <w:t>Rule 10-72</w:t>
        </w:r>
      </w:hyperlink>
      <w:r w:rsidR="001C65B1">
        <w:t xml:space="preserve">, appinfo:appliesToElements annotates metadata element (REF, EXT): </w:t>
      </w:r>
      <w:hyperlink r:id="rId221"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831E6C" w:rsidP="001C65B1">
      <w:pPr>
        <w:pStyle w:val="omg-body"/>
      </w:pPr>
      <w:hyperlink r:id="rId222" w:anchor="rule_10-73" w:history="1">
        <w:r w:rsidR="001C65B1">
          <w:rPr>
            <w:color w:val="0000FF"/>
            <w:u w:val="single"/>
          </w:rPr>
          <w:t>Rule 10-73</w:t>
        </w:r>
      </w:hyperlink>
      <w:r w:rsidR="001C65B1">
        <w:t xml:space="preserve">, appinfo:appliesToElements references elements (SET): </w:t>
      </w:r>
      <w:hyperlink r:id="rId223"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497" w:name="_Toc453659552"/>
      <w:r w:rsidRPr="00792921">
        <w:t xml:space="preserve">&lt;Stereotype&gt; </w:t>
      </w:r>
      <w:bookmarkStart w:id="498" w:name="_db312bed3254e2172249a43917fd4ab0"/>
      <w:r w:rsidRPr="00792921">
        <w:t>MetadataType</w:t>
      </w:r>
      <w:bookmarkEnd w:id="497"/>
      <w:bookmarkEnd w:id="498"/>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4"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831E6C"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831E6C" w:rsidP="001C65B1">
      <w:pPr>
        <w:pStyle w:val="omg-body"/>
      </w:pPr>
      <w:hyperlink r:id="rId225" w:anchor="rule_10-36" w:history="1">
        <w:r w:rsidR="001C65B1">
          <w:rPr>
            <w:color w:val="0000FF"/>
            <w:u w:val="single"/>
          </w:rPr>
          <w:t>Rule 10-36</w:t>
        </w:r>
      </w:hyperlink>
      <w:r w:rsidR="001C65B1">
        <w:t xml:space="preserve">, Metadata type has data about data (REF, EXT): </w:t>
      </w:r>
      <w:hyperlink r:id="rId226"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831E6C" w:rsidP="001C65B1">
      <w:pPr>
        <w:pStyle w:val="omg-body"/>
      </w:pPr>
      <w:hyperlink r:id="rId227" w:anchor="rule_10-37" w:history="1">
        <w:r w:rsidR="001C65B1">
          <w:rPr>
            <w:color w:val="0000FF"/>
            <w:u w:val="single"/>
          </w:rPr>
          <w:t>Rule 10-37</w:t>
        </w:r>
      </w:hyperlink>
      <w:r w:rsidR="001C65B1">
        <w:t xml:space="preserve">, Metadata type derived from structures:MetadataType (REF, EXT): </w:t>
      </w:r>
      <w:hyperlink r:id="rId228"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831E6C" w:rsidP="001C65B1">
      <w:pPr>
        <w:pStyle w:val="omg-body"/>
      </w:pPr>
      <w:hyperlink r:id="rId229" w:anchor="rule_10-38" w:history="1">
        <w:r w:rsidR="001C65B1">
          <w:rPr>
            <w:color w:val="0000FF"/>
            <w:u w:val="single"/>
          </w:rPr>
          <w:t>Rule 10-38</w:t>
        </w:r>
      </w:hyperlink>
      <w:r w:rsidR="001C65B1">
        <w:t xml:space="preserve">, Metadata types are derived from metadata types (REF, EXT): </w:t>
      </w:r>
      <w:hyperlink r:id="rId230"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499" w:name="_Toc453659553"/>
      <w:r w:rsidRPr="00792921">
        <w:t xml:space="preserve">&lt;Stereotype&gt; </w:t>
      </w:r>
      <w:bookmarkStart w:id="500" w:name="_a3b43d75feafe90b105d1a836eb3d6a2"/>
      <w:r w:rsidRPr="00792921">
        <w:t>Namespace</w:t>
      </w:r>
      <w:bookmarkEnd w:id="499"/>
      <w:bookmarkEnd w:id="500"/>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831E6C" w:rsidP="001C65B1">
      <w:pPr>
        <w:pStyle w:val="omg-body"/>
      </w:pPr>
      <w:hyperlink r:id="rId231"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831E6C" w:rsidP="001C65B1">
      <w:pPr>
        <w:pStyle w:val="omg-body"/>
      </w:pPr>
      <w:hyperlink r:id="rId232"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3" w:anchor="rule_9-82" w:history="1">
        <w:r>
          <w:rPr>
            <w:color w:val="0000FF"/>
            <w:u w:val="single"/>
          </w:rPr>
          <w:t>9-82</w:t>
        </w:r>
      </w:hyperlink>
      <w:r>
        <w:t xml:space="preserve"> and </w:t>
      </w:r>
      <w:hyperlink r:id="rId234"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5"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831E6C" w:rsidP="001C65B1">
      <w:pPr>
        <w:pStyle w:val="omg-body"/>
      </w:pPr>
      <w:hyperlink r:id="rId236" w:anchor="rule_10-7" w:history="1">
        <w:r w:rsidR="001C65B1">
          <w:rPr>
            <w:color w:val="0000FF"/>
            <w:u w:val="single"/>
          </w:rPr>
          <w:t>Rule 10-7</w:t>
        </w:r>
      </w:hyperlink>
      <w:r w:rsidR="001C65B1">
        <w:t xml:space="preserve">, Import of external namespace has data definition (REF, EXT): </w:t>
      </w:r>
      <w:hyperlink r:id="rId237"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831E6C" w:rsidP="001C65B1">
      <w:pPr>
        <w:pStyle w:val="omg-body"/>
      </w:pPr>
      <w:hyperlink r:id="rId238" w:anchor="rule_7-2" w:history="1">
        <w:r w:rsidR="001C65B1">
          <w:rPr>
            <w:color w:val="0000FF"/>
            <w:u w:val="single"/>
          </w:rPr>
          <w:t>Rule 7-2</w:t>
        </w:r>
      </w:hyperlink>
      <w:r w:rsidR="001C65B1">
        <w:t>, Document uses XML namespaces properly (REF, EXT, INS): </w:t>
      </w:r>
      <w:hyperlink r:id="rId239"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831E6C" w:rsidP="001C65B1">
      <w:pPr>
        <w:pStyle w:val="omg-body"/>
      </w:pPr>
      <w:hyperlink r:id="rId240" w:anchor="rule_7-3" w:history="1">
        <w:r w:rsidR="001C65B1">
          <w:rPr>
            <w:color w:val="0000FF"/>
            <w:u w:val="single"/>
          </w:rPr>
          <w:t>Rule 7-3</w:t>
        </w:r>
      </w:hyperlink>
      <w:r w:rsidR="001C65B1">
        <w:t>, Document is a schema document (REF, EXT): </w:t>
      </w:r>
      <w:hyperlink r:id="rId241"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831E6C" w:rsidP="001C65B1">
      <w:pPr>
        <w:pStyle w:val="omg-body"/>
      </w:pPr>
      <w:hyperlink r:id="rId242"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3"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831E6C" w:rsidP="001C65B1">
      <w:pPr>
        <w:pStyle w:val="omg-body"/>
      </w:pPr>
      <w:hyperlink r:id="rId244" w:anchor="rule_7-5" w:history="1">
        <w:r w:rsidR="001C65B1">
          <w:rPr>
            <w:color w:val="0000FF"/>
            <w:u w:val="single"/>
          </w:rPr>
          <w:t>Rule 7-5</w:t>
        </w:r>
      </w:hyperlink>
      <w:r w:rsidR="001C65B1">
        <w:t xml:space="preserve">, Component name follows ISO 11179 Part 5 Annex A (REF, EXT): </w:t>
      </w:r>
      <w:hyperlink r:id="rId245"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831E6C" w:rsidP="001C65B1">
      <w:pPr>
        <w:pStyle w:val="omg-body"/>
      </w:pPr>
      <w:hyperlink r:id="rId246" w:anchor="rule_9-10" w:history="1">
        <w:r w:rsidR="001C65B1">
          <w:rPr>
            <w:color w:val="0000FF"/>
            <w:u w:val="single"/>
          </w:rPr>
          <w:t>Rule 9-10</w:t>
        </w:r>
      </w:hyperlink>
      <w:r w:rsidR="001C65B1">
        <w:t>, Simple type definition is top-level (REF, EXT): </w:t>
      </w:r>
      <w:hyperlink r:id="rId247"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831E6C" w:rsidP="001C65B1">
      <w:pPr>
        <w:pStyle w:val="omg-body"/>
      </w:pPr>
      <w:hyperlink r:id="rId248" w:anchor="rule_9-1" w:history="1">
        <w:r w:rsidR="001C65B1">
          <w:rPr>
            <w:color w:val="0000FF"/>
            <w:u w:val="single"/>
          </w:rPr>
          <w:t>Rule 9-1</w:t>
        </w:r>
      </w:hyperlink>
      <w:r w:rsidR="001C65B1">
        <w:t>, No base type in the XML namespace (REF, EXT): </w:t>
      </w:r>
      <w:hyperlink r:id="rId249"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831E6C" w:rsidP="001C65B1">
      <w:pPr>
        <w:pStyle w:val="omg-body"/>
      </w:pPr>
      <w:hyperlink r:id="rId250" w:anchor="rule_9-26" w:history="1">
        <w:r w:rsidR="001C65B1">
          <w:rPr>
            <w:color w:val="0000FF"/>
            <w:u w:val="single"/>
          </w:rPr>
          <w:t>Rule 9-26</w:t>
        </w:r>
      </w:hyperlink>
      <w:r w:rsidR="001C65B1">
        <w:t>, No mixed content on complex type (REF, EXT): </w:t>
      </w:r>
      <w:hyperlink r:id="rId251"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831E6C" w:rsidP="001C65B1">
      <w:pPr>
        <w:pStyle w:val="omg-body"/>
      </w:pPr>
      <w:hyperlink r:id="rId252" w:anchor="rule_9-27" w:history="1">
        <w:r w:rsidR="001C65B1">
          <w:rPr>
            <w:color w:val="0000FF"/>
            <w:u w:val="single"/>
          </w:rPr>
          <w:t>Rule 9-27</w:t>
        </w:r>
      </w:hyperlink>
      <w:r w:rsidR="001C65B1">
        <w:t>, No mixed content on complex content (REF, EXT): </w:t>
      </w:r>
      <w:hyperlink r:id="rId253"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831E6C" w:rsidP="001C65B1">
      <w:pPr>
        <w:pStyle w:val="omg-body"/>
      </w:pPr>
      <w:hyperlink r:id="rId254" w:anchor="rule_9-28" w:history="1">
        <w:r w:rsidR="001C65B1">
          <w:rPr>
            <w:color w:val="0000FF"/>
            <w:u w:val="single"/>
          </w:rPr>
          <w:t>Rule 9-28</w:t>
        </w:r>
      </w:hyperlink>
      <w:r w:rsidR="001C65B1">
        <w:t>, Complex type content is explicitly simple or complex (REF, EXT): </w:t>
      </w:r>
      <w:hyperlink r:id="rId255"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831E6C" w:rsidP="001C65B1">
      <w:pPr>
        <w:pStyle w:val="omg-body"/>
      </w:pPr>
      <w:hyperlink r:id="rId256"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7"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831E6C" w:rsidP="001C65B1">
      <w:pPr>
        <w:pStyle w:val="omg-body"/>
      </w:pPr>
      <w:hyperlink r:id="rId258"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9"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831E6C" w:rsidP="001C65B1">
      <w:pPr>
        <w:pStyle w:val="omg-body"/>
      </w:pPr>
      <w:hyperlink r:id="rId260" w:anchor="rule_9-44" w:history="1">
        <w:r w:rsidR="001C65B1">
          <w:rPr>
            <w:color w:val="0000FF"/>
            <w:u w:val="single"/>
          </w:rPr>
          <w:t>Rule 9-44</w:t>
        </w:r>
      </w:hyperlink>
      <w:r w:rsidR="001C65B1">
        <w:t>, No element default value (REF, EXT): </w:t>
      </w:r>
      <w:hyperlink r:id="rId261"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831E6C" w:rsidP="001C65B1">
      <w:pPr>
        <w:pStyle w:val="omg-body"/>
      </w:pPr>
      <w:hyperlink r:id="rId262" w:anchor="rule_9-45" w:history="1">
        <w:r w:rsidR="001C65B1">
          <w:rPr>
            <w:color w:val="0000FF"/>
            <w:u w:val="single"/>
          </w:rPr>
          <w:t>Rule 9-45</w:t>
        </w:r>
      </w:hyperlink>
      <w:r w:rsidR="001C65B1">
        <w:t>, No element fixed value (REF, EXT): </w:t>
      </w:r>
      <w:hyperlink r:id="rId263"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831E6C" w:rsidP="001C65B1">
      <w:pPr>
        <w:pStyle w:val="omg-body"/>
      </w:pPr>
      <w:hyperlink r:id="rId264"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5"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831E6C" w:rsidP="001C65B1">
      <w:pPr>
        <w:pStyle w:val="omg-body"/>
      </w:pPr>
      <w:hyperlink r:id="rId266"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7"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831E6C" w:rsidP="001C65B1">
      <w:pPr>
        <w:pStyle w:val="omg-body"/>
      </w:pPr>
      <w:hyperlink r:id="rId268" w:anchor="rule_9-59" w:history="1">
        <w:r w:rsidR="001C65B1">
          <w:rPr>
            <w:color w:val="0000FF"/>
            <w:u w:val="single"/>
          </w:rPr>
          <w:t>Rule 9-59</w:t>
        </w:r>
      </w:hyperlink>
      <w:r w:rsidR="001C65B1">
        <w:t>, Model group does not affect meaning (EXT): </w:t>
      </w:r>
      <w:hyperlink r:id="rId269"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831E6C" w:rsidP="001C65B1">
      <w:pPr>
        <w:pStyle w:val="omg-body"/>
      </w:pPr>
      <w:hyperlink r:id="rId270"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1"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831E6C" w:rsidP="001C65B1">
      <w:pPr>
        <w:pStyle w:val="omg-body"/>
      </w:pPr>
      <w:hyperlink r:id="rId272"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3"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831E6C" w:rsidP="001C65B1">
      <w:pPr>
        <w:pStyle w:val="omg-body"/>
      </w:pPr>
      <w:hyperlink r:id="rId274"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5"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831E6C" w:rsidP="001C65B1">
      <w:pPr>
        <w:pStyle w:val="omg-body"/>
      </w:pPr>
      <w:hyperlink r:id="rId276"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7"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831E6C" w:rsidP="001C65B1">
      <w:pPr>
        <w:pStyle w:val="omg-body"/>
      </w:pPr>
      <w:hyperlink r:id="rId278" w:anchor="rule_9-82" w:history="1">
        <w:r w:rsidR="001C65B1">
          <w:rPr>
            <w:color w:val="0000FF"/>
            <w:u w:val="single"/>
          </w:rPr>
          <w:t>Rule 9-82</w:t>
        </w:r>
      </w:hyperlink>
      <w:r w:rsidR="001C65B1">
        <w:t xml:space="preserve">, Schema document defines target namespace (REF, EXT): </w:t>
      </w:r>
      <w:hyperlink r:id="rId279"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831E6C" w:rsidP="001C65B1">
      <w:pPr>
        <w:pStyle w:val="omg-body"/>
      </w:pPr>
      <w:hyperlink r:id="rId280" w:anchor="rule_9-83" w:history="1">
        <w:r w:rsidR="001C65B1">
          <w:rPr>
            <w:color w:val="0000FF"/>
            <w:u w:val="single"/>
          </w:rPr>
          <w:t>Rule 9-83</w:t>
        </w:r>
      </w:hyperlink>
      <w:r w:rsidR="001C65B1">
        <w:t xml:space="preserve">, Target namespace is absolute URI (REF, EXT): </w:t>
      </w:r>
      <w:hyperlink r:id="rId281"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831E6C" w:rsidP="001C65B1">
      <w:pPr>
        <w:pStyle w:val="omg-body"/>
      </w:pPr>
      <w:hyperlink r:id="rId282" w:anchor="rule_9-84" w:history="1">
        <w:r w:rsidR="001C65B1">
          <w:rPr>
            <w:color w:val="0000FF"/>
            <w:u w:val="single"/>
          </w:rPr>
          <w:t>Rule 9-84</w:t>
        </w:r>
      </w:hyperlink>
      <w:r w:rsidR="001C65B1">
        <w:t xml:space="preserve">, Schema has version (REF, EXT): </w:t>
      </w:r>
      <w:hyperlink r:id="rId283"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831E6C" w:rsidP="001C65B1">
      <w:pPr>
        <w:pStyle w:val="omg-body"/>
      </w:pPr>
      <w:hyperlink r:id="rId284"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5"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831E6C" w:rsidP="001C65B1">
      <w:pPr>
        <w:pStyle w:val="omg-body"/>
      </w:pPr>
      <w:hyperlink r:id="rId286"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7"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831E6C" w:rsidP="001C65B1">
      <w:pPr>
        <w:pStyle w:val="omg-body"/>
      </w:pPr>
      <w:hyperlink r:id="rId288" w:anchor="rule_9-90" w:history="1">
        <w:r w:rsidR="001C65B1">
          <w:rPr>
            <w:color w:val="0000FF"/>
            <w:u w:val="single"/>
          </w:rPr>
          <w:t>Rule 9-90</w:t>
        </w:r>
      </w:hyperlink>
      <w:r w:rsidR="001C65B1">
        <w:t>, XML Schema document set must be complete (SET): </w:t>
      </w:r>
      <w:hyperlink r:id="rId289"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831E6C" w:rsidP="001C65B1">
      <w:pPr>
        <w:pStyle w:val="omg-body"/>
      </w:pPr>
      <w:hyperlink r:id="rId290" w:anchor="rule_9-91" w:history="1">
        <w:r w:rsidR="001C65B1">
          <w:rPr>
            <w:color w:val="0000FF"/>
            <w:u w:val="single"/>
          </w:rPr>
          <w:t>Rule 9-91</w:t>
        </w:r>
      </w:hyperlink>
      <w:r w:rsidR="001C65B1">
        <w:t>, Namespace referenced by attribute type is imported (REF, EXT): </w:t>
      </w:r>
      <w:hyperlink r:id="rId291"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831E6C" w:rsidP="001C65B1">
      <w:pPr>
        <w:pStyle w:val="omg-body"/>
      </w:pPr>
      <w:hyperlink r:id="rId292" w:anchor="rule_9-92" w:history="1">
        <w:r w:rsidR="001C65B1">
          <w:rPr>
            <w:color w:val="0000FF"/>
            <w:u w:val="single"/>
          </w:rPr>
          <w:t>Rule 9-92</w:t>
        </w:r>
      </w:hyperlink>
      <w:r w:rsidR="001C65B1">
        <w:t>, Namespace referenced by attribute base is imported (REF, EXT): </w:t>
      </w:r>
      <w:hyperlink r:id="rId293"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831E6C" w:rsidP="001C65B1">
      <w:pPr>
        <w:pStyle w:val="omg-body"/>
      </w:pPr>
      <w:hyperlink r:id="rId294"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5"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831E6C" w:rsidP="001C65B1">
      <w:pPr>
        <w:pStyle w:val="omg-body"/>
      </w:pPr>
      <w:hyperlink r:id="rId296"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7"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831E6C" w:rsidP="001C65B1">
      <w:pPr>
        <w:pStyle w:val="omg-body"/>
      </w:pPr>
      <w:hyperlink r:id="rId298"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9"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831E6C" w:rsidP="001C65B1">
      <w:pPr>
        <w:pStyle w:val="omg-body"/>
      </w:pPr>
      <w:hyperlink r:id="rId300"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1"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831E6C" w:rsidP="001C65B1">
      <w:pPr>
        <w:pStyle w:val="omg-body"/>
      </w:pPr>
      <w:hyperlink r:id="rId302"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3"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501" w:name="_Toc453659554"/>
      <w:r w:rsidRPr="00792921">
        <w:t xml:space="preserve">&lt;Stereotype&gt; </w:t>
      </w:r>
      <w:bookmarkStart w:id="502" w:name="_cddcf0aa38f9fb92183a65a83b2b548f"/>
      <w:r w:rsidRPr="00792921">
        <w:t>NIEMType</w:t>
      </w:r>
      <w:bookmarkEnd w:id="501"/>
      <w:bookmarkEnd w:id="502"/>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831E6C" w:rsidP="001C65B1">
      <w:pPr>
        <w:pStyle w:val="omg-body"/>
      </w:pPr>
      <w:hyperlink r:id="rId304" w:anchor="rule_10-48" w:history="1">
        <w:r w:rsidR="001C65B1">
          <w:rPr>
            <w:color w:val="0000FF"/>
            <w:u w:val="single"/>
          </w:rPr>
          <w:t>Rule 10-48</w:t>
        </w:r>
      </w:hyperlink>
      <w:r w:rsidR="001C65B1">
        <w:t xml:space="preserve">, Name of schema component other than attribute begins with upper case letter (REF, EXT): </w:t>
      </w:r>
      <w:hyperlink r:id="rId305"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831E6C" w:rsidP="001C65B1">
      <w:pPr>
        <w:pStyle w:val="omg-body"/>
      </w:pPr>
      <w:hyperlink r:id="rId306" w:anchor="rule_10-49" w:history="1">
        <w:r w:rsidR="001C65B1">
          <w:rPr>
            <w:color w:val="0000FF"/>
            <w:u w:val="single"/>
          </w:rPr>
          <w:t>Rule 10-49</w:t>
        </w:r>
      </w:hyperlink>
      <w:r w:rsidR="001C65B1">
        <w:t xml:space="preserve">, Names use common abbreviations (REF, EXT): </w:t>
      </w:r>
      <w:hyperlink r:id="rId307"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831E6C" w:rsidP="001C65B1">
      <w:pPr>
        <w:pStyle w:val="omg-body"/>
      </w:pPr>
      <w:hyperlink r:id="rId308" w:anchor="rule_11-36" w:history="1">
        <w:r w:rsidR="001C65B1">
          <w:rPr>
            <w:color w:val="0000FF"/>
            <w:u w:val="single"/>
          </w:rPr>
          <w:t>Rule 11-36</w:t>
        </w:r>
      </w:hyperlink>
      <w:r w:rsidR="001C65B1">
        <w:t>, Reference schema imports reference schema (SET): </w:t>
      </w:r>
      <w:hyperlink r:id="rId309"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831E6C" w:rsidP="001C65B1">
      <w:pPr>
        <w:pStyle w:val="omg-body"/>
      </w:pPr>
      <w:hyperlink r:id="rId310" w:anchor="rule_9-25" w:history="1">
        <w:r w:rsidR="001C65B1">
          <w:rPr>
            <w:color w:val="0000FF"/>
            <w:u w:val="single"/>
          </w:rPr>
          <w:t>Rule 9-25</w:t>
        </w:r>
      </w:hyperlink>
      <w:r w:rsidR="001C65B1">
        <w:t>, Complex type has data definition (REF, EXT): </w:t>
      </w:r>
      <w:hyperlink r:id="rId311"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831E6C" w:rsidP="001C65B1">
      <w:pPr>
        <w:pStyle w:val="omg-body"/>
      </w:pPr>
      <w:hyperlink r:id="rId312" w:anchor="rule_9-29" w:history="1">
        <w:r w:rsidR="001C65B1">
          <w:rPr>
            <w:color w:val="0000FF"/>
            <w:u w:val="single"/>
          </w:rPr>
          <w:t>Rule 9-29</w:t>
        </w:r>
      </w:hyperlink>
      <w:r w:rsidR="001C65B1">
        <w:t>, Complex content uses extension (REF): </w:t>
      </w:r>
      <w:hyperlink r:id="rId313"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831E6C" w:rsidP="001C65B1">
      <w:pPr>
        <w:pStyle w:val="omg-body"/>
      </w:pPr>
      <w:hyperlink r:id="rId314" w:anchor="rule_9-32" w:history="1">
        <w:r w:rsidR="001C65B1">
          <w:rPr>
            <w:color w:val="0000FF"/>
            <w:u w:val="single"/>
          </w:rPr>
          <w:t>Rule 9-32</w:t>
        </w:r>
      </w:hyperlink>
      <w:r w:rsidR="001C65B1">
        <w:t>, Simple content uses extension (REF): </w:t>
      </w:r>
      <w:hyperlink r:id="rId315"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503" w:name="_Toc453659555"/>
      <w:r w:rsidRPr="00792921">
        <w:t xml:space="preserve">&lt;Stereotype&gt; </w:t>
      </w:r>
      <w:bookmarkStart w:id="504" w:name="_30b3ae28677385d6d198eae570b7a23a"/>
      <w:r w:rsidRPr="00792921">
        <w:t>ObjectType</w:t>
      </w:r>
      <w:bookmarkEnd w:id="503"/>
      <w:bookmarkEnd w:id="504"/>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6" w:history="1">
        <w:r>
          <w:rPr>
            <w:color w:val="0000FF"/>
            <w:u w:val="single"/>
          </w:rPr>
          <w:t>XML Schema Structures</w:t>
        </w:r>
      </w:hyperlink>
      <w:r>
        <w:t xml:space="preserve"> addresses complex type definitions in XML Schema. See [NIEM-NDR] </w:t>
      </w:r>
      <w:hyperlink r:id="rId317"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831E6C"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831E6C" w:rsidP="001C65B1">
      <w:pPr>
        <w:pStyle w:val="omg-body"/>
      </w:pPr>
      <w:hyperlink r:id="rId318" w:anchor="rule_10-18" w:history="1">
        <w:r w:rsidR="001C65B1">
          <w:rPr>
            <w:color w:val="0000FF"/>
            <w:u w:val="single"/>
          </w:rPr>
          <w:t>Rule 10-18</w:t>
        </w:r>
      </w:hyperlink>
      <w:r w:rsidR="001C65B1">
        <w:t>, Proxy type has designated structure (REF, EXT): </w:t>
      </w:r>
      <w:hyperlink r:id="rId319"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831E6C" w:rsidP="001C65B1">
      <w:pPr>
        <w:pStyle w:val="omg-body"/>
      </w:pPr>
      <w:hyperlink r:id="rId320" w:anchor="rule_10-21" w:history="1">
        <w:r w:rsidR="001C65B1">
          <w:rPr>
            <w:color w:val="0000FF"/>
            <w:u w:val="single"/>
          </w:rPr>
          <w:t>Rule 10-21</w:t>
        </w:r>
      </w:hyperlink>
      <w:r w:rsidR="001C65B1">
        <w:t xml:space="preserve">, Augmentable type has augmentation point element (REF): </w:t>
      </w:r>
      <w:hyperlink r:id="rId321"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831E6C" w:rsidP="001C65B1">
      <w:pPr>
        <w:pStyle w:val="omg-body"/>
      </w:pPr>
      <w:hyperlink r:id="rId322" w:anchor="rule_10-22" w:history="1">
        <w:r w:rsidR="001C65B1">
          <w:rPr>
            <w:color w:val="0000FF"/>
            <w:u w:val="single"/>
          </w:rPr>
          <w:t>Rule 10-22</w:t>
        </w:r>
      </w:hyperlink>
      <w:r w:rsidR="001C65B1">
        <w:t xml:space="preserve">, Augmentable type has at most one augmentation point element (REF, EXT): </w:t>
      </w:r>
      <w:hyperlink r:id="rId323"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831E6C" w:rsidP="001C65B1">
      <w:pPr>
        <w:pStyle w:val="omg-body"/>
      </w:pPr>
      <w:hyperlink r:id="rId324" w:anchor="rule_10-23" w:history="1">
        <w:r w:rsidR="001C65B1">
          <w:rPr>
            <w:color w:val="0000FF"/>
            <w:u w:val="single"/>
          </w:rPr>
          <w:t>Rule 10-23</w:t>
        </w:r>
      </w:hyperlink>
      <w:r w:rsidR="001C65B1">
        <w:t xml:space="preserve">, Augmentation point corresponds to augmentable type (REF, EXT): </w:t>
      </w:r>
      <w:hyperlink r:id="rId325"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831E6C" w:rsidP="001C65B1">
      <w:pPr>
        <w:pStyle w:val="omg-body"/>
      </w:pPr>
      <w:hyperlink r:id="rId326" w:anchor="rule_10-24" w:history="1">
        <w:r w:rsidR="001C65B1">
          <w:rPr>
            <w:color w:val="0000FF"/>
            <w:u w:val="single"/>
          </w:rPr>
          <w:t>Rule 10-24</w:t>
        </w:r>
      </w:hyperlink>
      <w:r w:rsidR="001C65B1">
        <w:t xml:space="preserve">, An augmentation point has no type (REF, EXT): </w:t>
      </w:r>
      <w:hyperlink r:id="rId327"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831E6C" w:rsidP="001C65B1">
      <w:pPr>
        <w:pStyle w:val="omg-body"/>
      </w:pPr>
      <w:hyperlink r:id="rId328" w:anchor="rule_10-25" w:history="1">
        <w:r w:rsidR="001C65B1">
          <w:rPr>
            <w:color w:val="0000FF"/>
            <w:u w:val="single"/>
          </w:rPr>
          <w:t>Rule 10-25</w:t>
        </w:r>
      </w:hyperlink>
      <w:r w:rsidR="001C65B1">
        <w:t xml:space="preserve">, An augmentation point has no substitution group (REF, EXT): </w:t>
      </w:r>
      <w:hyperlink r:id="rId329"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831E6C" w:rsidP="001C65B1">
      <w:pPr>
        <w:pStyle w:val="omg-body"/>
      </w:pPr>
      <w:hyperlink r:id="rId330" w:anchor="rule_10-26" w:history="1">
        <w:r w:rsidR="001C65B1">
          <w:rPr>
            <w:color w:val="0000FF"/>
            <w:u w:val="single"/>
          </w:rPr>
          <w:t>Rule 10-26</w:t>
        </w:r>
      </w:hyperlink>
      <w:r w:rsidR="001C65B1">
        <w:t xml:space="preserve">, Augmentation point element may only be referenced by its type (REF, EXT): </w:t>
      </w:r>
      <w:hyperlink r:id="rId331"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831E6C" w:rsidP="001C65B1">
      <w:pPr>
        <w:pStyle w:val="omg-body"/>
      </w:pPr>
      <w:hyperlink r:id="rId332" w:anchor="rule_10-27" w:history="1">
        <w:r w:rsidR="001C65B1">
          <w:rPr>
            <w:color w:val="0000FF"/>
            <w:u w:val="single"/>
          </w:rPr>
          <w:t>Rule 10-27</w:t>
        </w:r>
      </w:hyperlink>
      <w:r w:rsidR="001C65B1">
        <w:t xml:space="preserve">, Augmentation point reference is optional (REF): </w:t>
      </w:r>
      <w:hyperlink r:id="rId333"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831E6C" w:rsidP="001C65B1">
      <w:pPr>
        <w:pStyle w:val="omg-body"/>
      </w:pPr>
      <w:hyperlink r:id="rId334" w:anchor="rule_10-28" w:history="1">
        <w:r w:rsidR="001C65B1">
          <w:rPr>
            <w:color w:val="0000FF"/>
            <w:u w:val="single"/>
          </w:rPr>
          <w:t>Rule 10-28</w:t>
        </w:r>
      </w:hyperlink>
      <w:r w:rsidR="001C65B1">
        <w:t xml:space="preserve">, Augmentation point reference is unbounded (REF): </w:t>
      </w:r>
      <w:hyperlink r:id="rId335"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831E6C" w:rsidP="001C65B1">
      <w:pPr>
        <w:pStyle w:val="omg-body"/>
      </w:pPr>
      <w:hyperlink r:id="rId336" w:anchor="rule_10-29" w:history="1">
        <w:r w:rsidR="001C65B1">
          <w:rPr>
            <w:color w:val="0000FF"/>
            <w:u w:val="single"/>
          </w:rPr>
          <w:t>Rule 10-29</w:t>
        </w:r>
      </w:hyperlink>
      <w:r w:rsidR="001C65B1">
        <w:t xml:space="preserve">, Augmentation point reference must be last particle (REF, EXT): </w:t>
      </w:r>
      <w:hyperlink r:id="rId337"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831E6C" w:rsidP="001C65B1">
      <w:pPr>
        <w:pStyle w:val="omg-body"/>
      </w:pPr>
      <w:hyperlink r:id="rId338" w:anchor="rule_11-11" w:history="1">
        <w:r w:rsidR="001C65B1">
          <w:rPr>
            <w:color w:val="0000FF"/>
            <w:u w:val="single"/>
          </w:rPr>
          <w:t>Rule 11-11</w:t>
        </w:r>
      </w:hyperlink>
      <w:r w:rsidR="001C65B1">
        <w:t xml:space="preserve">, Complex type with simple content has structures:SimpleObjectAttributeGroup (REF, EXT): </w:t>
      </w:r>
      <w:hyperlink r:id="rId339"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831E6C" w:rsidP="001C65B1">
      <w:pPr>
        <w:pStyle w:val="omg-body"/>
      </w:pPr>
      <w:hyperlink r:id="rId340" w:anchor="rule_11-1" w:history="1">
        <w:r w:rsidR="001C65B1">
          <w:rPr>
            <w:color w:val="0000FF"/>
            <w:u w:val="single"/>
          </w:rPr>
          <w:t>Rule 11-1</w:t>
        </w:r>
      </w:hyperlink>
      <w:r w:rsidR="001C65B1">
        <w:t xml:space="preserve">, Name of type ends in Type (REF, EXT): </w:t>
      </w:r>
      <w:hyperlink r:id="rId341"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831E6C" w:rsidP="001C65B1">
      <w:pPr>
        <w:pStyle w:val="omg-body"/>
      </w:pPr>
      <w:hyperlink r:id="rId342" w:anchor="rule_11-2" w:history="1">
        <w:r w:rsidR="001C65B1">
          <w:rPr>
            <w:color w:val="0000FF"/>
            <w:u w:val="single"/>
          </w:rPr>
          <w:t>Rule 11-2</w:t>
        </w:r>
      </w:hyperlink>
      <w:r w:rsidR="001C65B1">
        <w:t xml:space="preserve">, Name of type other than proxy type is in upper camel case (REF, EXT): </w:t>
      </w:r>
      <w:hyperlink r:id="rId343"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831E6C" w:rsidP="001C65B1">
      <w:pPr>
        <w:pStyle w:val="omg-body"/>
      </w:pPr>
      <w:hyperlink r:id="rId344" w:anchor="rule_11-32" w:history="1">
        <w:r w:rsidR="001C65B1">
          <w:rPr>
            <w:color w:val="0000FF"/>
            <w:u w:val="single"/>
          </w:rPr>
          <w:t>Rule 11-32</w:t>
        </w:r>
      </w:hyperlink>
      <w:r w:rsidR="001C65B1">
        <w:t>, Standard opening phrase for complex type (REF, EXT): </w:t>
      </w:r>
      <w:hyperlink r:id="rId345"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831E6C" w:rsidP="001C65B1">
      <w:pPr>
        <w:pStyle w:val="omg-body"/>
      </w:pPr>
      <w:hyperlink r:id="rId346" w:anchor="rule_11-3" w:history="1">
        <w:r w:rsidR="001C65B1">
          <w:rPr>
            <w:color w:val="0000FF"/>
            <w:u w:val="single"/>
          </w:rPr>
          <w:t>Rule 11-3</w:t>
        </w:r>
      </w:hyperlink>
      <w:r w:rsidR="001C65B1">
        <w:t xml:space="preserve">, Base type definition defined by conformant schema (REF, EXT): </w:t>
      </w:r>
      <w:hyperlink r:id="rId347"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831E6C" w:rsidP="001C65B1">
      <w:pPr>
        <w:pStyle w:val="omg-body"/>
      </w:pPr>
      <w:hyperlink r:id="rId348" w:anchor="rule_11-4" w:history="1">
        <w:r w:rsidR="001C65B1">
          <w:rPr>
            <w:color w:val="0000FF"/>
            <w:u w:val="single"/>
          </w:rPr>
          <w:t>Rule 11-4</w:t>
        </w:r>
      </w:hyperlink>
      <w:r w:rsidR="001C65B1">
        <w:t xml:space="preserve">, Name of simple type ends in SimpleType (REF, EXT): </w:t>
      </w:r>
      <w:hyperlink r:id="rId349"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831E6C" w:rsidP="001C65B1">
      <w:pPr>
        <w:pStyle w:val="omg-body"/>
      </w:pPr>
      <w:hyperlink r:id="rId350" w:anchor="rule_11-5" w:history="1">
        <w:r w:rsidR="001C65B1">
          <w:rPr>
            <w:color w:val="0000FF"/>
            <w:u w:val="single"/>
          </w:rPr>
          <w:t>Rule 11-5</w:t>
        </w:r>
      </w:hyperlink>
      <w:r w:rsidR="001C65B1">
        <w:t xml:space="preserve">, Name of simple type is upper camel case (REF, EXT): </w:t>
      </w:r>
      <w:hyperlink r:id="rId351"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831E6C" w:rsidP="001C65B1">
      <w:pPr>
        <w:pStyle w:val="omg-body"/>
      </w:pPr>
      <w:hyperlink r:id="rId352" w:anchor="rule_9-24" w:history="1">
        <w:r w:rsidR="001C65B1">
          <w:rPr>
            <w:color w:val="0000FF"/>
            <w:u w:val="single"/>
          </w:rPr>
          <w:t>Rule 9-24</w:t>
        </w:r>
      </w:hyperlink>
      <w:r w:rsidR="001C65B1">
        <w:t>, Complex type definitions is top-level (REF, EXT): </w:t>
      </w:r>
      <w:hyperlink r:id="rId353"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505" w:name="_Toc453659556"/>
      <w:r w:rsidRPr="00792921">
        <w:lastRenderedPageBreak/>
        <w:t xml:space="preserve">&lt;Stereotype&gt; </w:t>
      </w:r>
      <w:bookmarkStart w:id="506" w:name="_1b6d271c15434199db0d11d815b96d97"/>
      <w:r w:rsidRPr="00792921">
        <w:t>PropertyHolder</w:t>
      </w:r>
      <w:bookmarkEnd w:id="505"/>
      <w:bookmarkEnd w:id="506"/>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4" w:anchor="section_9.2.1" w:history="1">
        <w:r>
          <w:rPr>
            <w:color w:val="0000FF"/>
            <w:u w:val="single"/>
          </w:rPr>
          <w:t>9.2.1</w:t>
        </w:r>
      </w:hyperlink>
      <w:r>
        <w:t xml:space="preserve"> and </w:t>
      </w:r>
      <w:hyperlink r:id="rId355" w:anchor="section_9.2.3" w:history="1">
        <w:r>
          <w:rPr>
            <w:color w:val="0000FF"/>
            <w:u w:val="single"/>
          </w:rPr>
          <w:t>9.2.3</w:t>
        </w:r>
      </w:hyperlink>
      <w:r>
        <w:t xml:space="preserve"> of [NIEM-NDR], Rule </w:t>
      </w:r>
      <w:hyperlink r:id="rId356" w:anchor="rule_9-35" w:history="1">
        <w:r>
          <w:rPr>
            <w:color w:val="0000FF"/>
            <w:u w:val="single"/>
          </w:rPr>
          <w:t>9-35</w:t>
        </w:r>
      </w:hyperlink>
      <w:r>
        <w:t xml:space="preserve"> and Rule </w:t>
      </w:r>
      <w:hyperlink r:id="rId35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507" w:name="_Toc453659557"/>
      <w:r w:rsidRPr="00792921">
        <w:t xml:space="preserve">&lt;Stereotype&gt; </w:t>
      </w:r>
      <w:bookmarkStart w:id="508" w:name="_c7b8a68ef50d3d361f495647dd4876ec"/>
      <w:r w:rsidRPr="00792921">
        <w:t>References</w:t>
      </w:r>
      <w:bookmarkEnd w:id="507"/>
      <w:bookmarkEnd w:id="508"/>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509" w:name="_Toc453659558"/>
      <w:r w:rsidRPr="00792921">
        <w:t xml:space="preserve">&lt;Stereotype&gt; </w:t>
      </w:r>
      <w:bookmarkStart w:id="510" w:name="_d6f498351d650cdf2cbfc200d54cec79"/>
      <w:r w:rsidRPr="00792921">
        <w:t>Representation</w:t>
      </w:r>
      <w:bookmarkEnd w:id="509"/>
      <w:bookmarkEnd w:id="510"/>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831E6C" w:rsidP="001C65B1">
      <w:pPr>
        <w:pStyle w:val="omg-body"/>
      </w:pPr>
      <w:hyperlink r:id="rId359" w:anchor="rule_10-41" w:history="1">
        <w:r w:rsidR="001C65B1">
          <w:rPr>
            <w:color w:val="0000FF"/>
            <w:u w:val="single"/>
          </w:rPr>
          <w:t>Rule 10-41</w:t>
        </w:r>
      </w:hyperlink>
      <w:r w:rsidR="001C65B1">
        <w:t xml:space="preserve">, Name of element that ends in Representation is abstract (REF, EXT): </w:t>
      </w:r>
      <w:hyperlink r:id="rId360"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831E6C" w:rsidP="001C65B1">
      <w:pPr>
        <w:pStyle w:val="omg-body"/>
      </w:pPr>
      <w:hyperlink r:id="rId361" w:anchor="rule_10-42" w:history="1">
        <w:r w:rsidR="001C65B1">
          <w:rPr>
            <w:color w:val="0000FF"/>
            <w:u w:val="single"/>
          </w:rPr>
          <w:t>Rule 10-42</w:t>
        </w:r>
      </w:hyperlink>
      <w:r w:rsidR="001C65B1">
        <w:t xml:space="preserve">, A substitution for a representation element declaration is a value for a type (REF, EXT): </w:t>
      </w:r>
      <w:hyperlink r:id="rId362"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511" w:name="_Toc453659559"/>
      <w:r w:rsidRPr="00792921">
        <w:lastRenderedPageBreak/>
        <w:t xml:space="preserve">&lt;Stereotype&gt; </w:t>
      </w:r>
      <w:bookmarkStart w:id="512" w:name="_5168057aef57b6169e0750b82ef3bdf8"/>
      <w:r w:rsidRPr="00792921">
        <w:t>Restriction</w:t>
      </w:r>
      <w:bookmarkEnd w:id="511"/>
      <w:bookmarkEnd w:id="512"/>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3"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513" w:name="_Toc453659560"/>
      <w:r w:rsidRPr="00792921">
        <w:t xml:space="preserve">&lt;Stereotype&gt; </w:t>
      </w:r>
      <w:bookmarkStart w:id="514" w:name="_f70f8892e25db199be6f3858b52a6adf"/>
      <w:r w:rsidRPr="00792921">
        <w:t>Union</w:t>
      </w:r>
      <w:bookmarkEnd w:id="513"/>
      <w:bookmarkEnd w:id="514"/>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4"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831E6C" w:rsidP="001C65B1">
      <w:pPr>
        <w:pStyle w:val="omg-body"/>
      </w:pPr>
      <w:hyperlink r:id="rId365" w:anchor="rule_11-8" w:history="1">
        <w:r w:rsidR="001C65B1">
          <w:rPr>
            <w:color w:val="0000FF"/>
            <w:u w:val="single"/>
          </w:rPr>
          <w:t>Rule 11-8</w:t>
        </w:r>
      </w:hyperlink>
      <w:r w:rsidR="001C65B1">
        <w:t xml:space="preserve">, Union member types defined by conformant schemas (REF, EXT): </w:t>
      </w:r>
      <w:hyperlink r:id="rId366"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831E6C" w:rsidP="001C65B1">
      <w:pPr>
        <w:pStyle w:val="omg-body"/>
      </w:pPr>
      <w:hyperlink r:id="rId367"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8"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831E6C" w:rsidP="001C65B1">
      <w:pPr>
        <w:pStyle w:val="omg-body"/>
      </w:pPr>
      <w:hyperlink r:id="rId369"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70"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831E6C" w:rsidP="001C65B1">
      <w:pPr>
        <w:pStyle w:val="omg-body"/>
      </w:pPr>
      <w:hyperlink r:id="rId371"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2"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831E6C" w:rsidP="001C65B1">
      <w:pPr>
        <w:pStyle w:val="omg-body"/>
      </w:pPr>
      <w:hyperlink r:id="rId373"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4"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831E6C" w:rsidP="001C65B1">
      <w:pPr>
        <w:pStyle w:val="omg-body"/>
      </w:pPr>
      <w:hyperlink r:id="rId375"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6"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831E6C" w:rsidP="001C65B1">
      <w:pPr>
        <w:pStyle w:val="omg-body"/>
      </w:pPr>
      <w:hyperlink r:id="rId377"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8"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515" w:name="_Toc453659561"/>
      <w:r w:rsidRPr="00792921">
        <w:t xml:space="preserve">&lt;Stereotype&gt; </w:t>
      </w:r>
      <w:bookmarkStart w:id="516" w:name="_13919d689991d7b275167f98a0cd7bdd"/>
      <w:r w:rsidRPr="00792921">
        <w:t>UnionOf</w:t>
      </w:r>
      <w:bookmarkEnd w:id="515"/>
      <w:bookmarkEnd w:id="516"/>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517" w:name="_Ref411852818"/>
      <w:bookmarkStart w:id="518" w:name="_Toc453659562"/>
      <w:r>
        <w:lastRenderedPageBreak/>
        <w:t>Profile : NIEM_PIM_Profile</w:t>
      </w:r>
      <w:bookmarkEnd w:id="517"/>
      <w:bookmarkEnd w:id="518"/>
      <w:r>
        <w:t xml:space="preserve"> </w:t>
      </w:r>
    </w:p>
    <w:p w14:paraId="4F8C861E" w14:textId="77777777" w:rsidR="001C65B1" w:rsidRDefault="001C65B1" w:rsidP="001C65B1">
      <w:pPr>
        <w:pStyle w:val="Heading3"/>
      </w:pPr>
      <w:bookmarkStart w:id="519" w:name="_Toc453659563"/>
      <w:r>
        <w:t>Overview</w:t>
      </w:r>
      <w:bookmarkEnd w:id="519"/>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fldSimple w:instr=" STYLEREF 1 \s ">
        <w:r w:rsidR="008821D9">
          <w:rPr>
            <w:noProof/>
          </w:rPr>
          <w:t>8</w:t>
        </w:r>
      </w:fldSimple>
      <w:r w:rsidR="00464209">
        <w:noBreakHyphen/>
      </w:r>
      <w:fldSimple w:instr=" SEQ Figure \* ARABIC \s 1 ">
        <w:r w:rsidR="008821D9">
          <w:rPr>
            <w:noProof/>
          </w:rPr>
          <w:t>3</w:t>
        </w:r>
      </w:fldSimple>
      <w:r>
        <w:t xml:space="preserve"> NIEM PIM Profile</w:t>
      </w:r>
    </w:p>
    <w:p w14:paraId="0EDFE981" w14:textId="77777777" w:rsidR="001C65B1" w:rsidRPr="00792921" w:rsidRDefault="001C65B1" w:rsidP="001C65B1">
      <w:pPr>
        <w:pStyle w:val="Heading3"/>
      </w:pPr>
      <w:bookmarkStart w:id="520" w:name="_Toc453659564"/>
      <w:r w:rsidRPr="00792921">
        <w:t xml:space="preserve">&lt;Stereotype&gt; </w:t>
      </w:r>
      <w:bookmarkStart w:id="521" w:name="_2937b2c47cb1edf3656df071be47a7bc"/>
      <w:r w:rsidRPr="00792921">
        <w:t>Augments</w:t>
      </w:r>
      <w:bookmarkEnd w:id="520"/>
      <w:bookmarkEnd w:id="521"/>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522" w:name="_Toc453659565"/>
      <w:r w:rsidRPr="00792921">
        <w:t xml:space="preserve">&lt;Stereotype&gt; </w:t>
      </w:r>
      <w:bookmarkStart w:id="523" w:name="_1498be86b30971330c90f909c07d3938"/>
      <w:r w:rsidRPr="00792921">
        <w:t>InformationModel</w:t>
      </w:r>
      <w:bookmarkEnd w:id="522"/>
      <w:bookmarkEnd w:id="523"/>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831E6C"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831E6C" w:rsidP="001C65B1">
      <w:pPr>
        <w:pStyle w:val="omg-body"/>
      </w:pPr>
      <w:hyperlink r:id="rId380" w:anchor="rule_10-1" w:history="1">
        <w:r w:rsidR="001C65B1">
          <w:rPr>
            <w:color w:val="0000FF"/>
            <w:u w:val="single"/>
          </w:rPr>
          <w:t>Rule 10-1</w:t>
        </w:r>
      </w:hyperlink>
      <w:r w:rsidR="001C65B1">
        <w:t xml:space="preserve">, Complex type has a category (REF, EXT): </w:t>
      </w:r>
      <w:hyperlink r:id="rId381"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831E6C" w:rsidP="001C65B1">
      <w:pPr>
        <w:pStyle w:val="omg-body"/>
      </w:pPr>
      <w:hyperlink r:id="rId382" w:anchor="rule_10-2" w:history="1">
        <w:r w:rsidR="001C65B1">
          <w:rPr>
            <w:color w:val="0000FF"/>
            <w:u w:val="single"/>
          </w:rPr>
          <w:t>Rule 10-2</w:t>
        </w:r>
      </w:hyperlink>
      <w:r w:rsidR="001C65B1">
        <w:t xml:space="preserve">, Object type with complex content is derived from object type (REF, EXT): </w:t>
      </w:r>
      <w:hyperlink r:id="rId383"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831E6C" w:rsidP="001C65B1">
      <w:pPr>
        <w:pStyle w:val="omg-body"/>
      </w:pPr>
      <w:hyperlink r:id="rId384" w:anchor="rule_10-43" w:history="1">
        <w:r w:rsidR="001C65B1">
          <w:rPr>
            <w:color w:val="0000FF"/>
            <w:u w:val="single"/>
          </w:rPr>
          <w:t>Rule 10-43</w:t>
        </w:r>
      </w:hyperlink>
      <w:r w:rsidR="001C65B1">
        <w:t xml:space="preserve">, Schema component name composed of English words (REF, EXT): </w:t>
      </w:r>
      <w:hyperlink r:id="rId385"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831E6C" w:rsidP="001C65B1">
      <w:pPr>
        <w:pStyle w:val="omg-body"/>
      </w:pPr>
      <w:hyperlink r:id="rId386" w:anchor="rule_10-44" w:history="1">
        <w:r w:rsidR="001C65B1">
          <w:rPr>
            <w:color w:val="0000FF"/>
            <w:u w:val="single"/>
          </w:rPr>
          <w:t>Rule 10-44</w:t>
        </w:r>
      </w:hyperlink>
      <w:r w:rsidR="001C65B1">
        <w:t xml:space="preserve">, Schema component names have only specific characters (REF, EXT): </w:t>
      </w:r>
      <w:hyperlink r:id="rId387"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831E6C" w:rsidP="001C65B1">
      <w:pPr>
        <w:pStyle w:val="omg-body"/>
      </w:pPr>
      <w:hyperlink r:id="rId388" w:anchor="rule_10-45" w:history="1">
        <w:r w:rsidR="001C65B1">
          <w:rPr>
            <w:color w:val="0000FF"/>
            <w:u w:val="single"/>
          </w:rPr>
          <w:t>Rule 10-45</w:t>
        </w:r>
      </w:hyperlink>
      <w:r w:rsidR="001C65B1">
        <w:t xml:space="preserve">, Hyphen in component name is a separator (REF, EXT): </w:t>
      </w:r>
      <w:hyperlink r:id="rId389"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831E6C" w:rsidP="001C65B1">
      <w:pPr>
        <w:pStyle w:val="omg-body"/>
      </w:pPr>
      <w:hyperlink r:id="rId390" w:anchor="rule_10-46" w:history="1">
        <w:r w:rsidR="001C65B1">
          <w:rPr>
            <w:color w:val="0000FF"/>
            <w:u w:val="single"/>
          </w:rPr>
          <w:t>Rule 10-46</w:t>
        </w:r>
      </w:hyperlink>
      <w:r w:rsidR="001C65B1">
        <w:t xml:space="preserve">, Names use camel case (REF, EXT): </w:t>
      </w:r>
      <w:hyperlink r:id="rId391"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831E6C" w:rsidP="001C65B1">
      <w:pPr>
        <w:pStyle w:val="omg-body"/>
      </w:pPr>
      <w:hyperlink r:id="rId392" w:anchor="rule_10-4" w:history="1">
        <w:r w:rsidR="001C65B1">
          <w:rPr>
            <w:color w:val="0000FF"/>
            <w:u w:val="single"/>
          </w:rPr>
          <w:t>Rule 10-4</w:t>
        </w:r>
      </w:hyperlink>
      <w:r w:rsidR="001C65B1">
        <w:t xml:space="preserve">, Only object type has RoleOf element (REF, EXT): </w:t>
      </w:r>
      <w:hyperlink r:id="rId393"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831E6C" w:rsidP="001C65B1">
      <w:pPr>
        <w:pStyle w:val="omg-body"/>
      </w:pPr>
      <w:hyperlink r:id="rId394" w:anchor="rule_10-50" w:history="1">
        <w:r w:rsidR="001C65B1">
          <w:rPr>
            <w:color w:val="0000FF"/>
            <w:u w:val="single"/>
          </w:rPr>
          <w:t>Rule 10-50</w:t>
        </w:r>
      </w:hyperlink>
      <w:r w:rsidR="001C65B1">
        <w:t xml:space="preserve">, Local term declaration is local to its schema document (REF, EXT): </w:t>
      </w:r>
      <w:hyperlink r:id="rId395"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831E6C" w:rsidP="001C65B1">
      <w:pPr>
        <w:pStyle w:val="omg-body"/>
      </w:pPr>
      <w:hyperlink r:id="rId396" w:anchor="rule_10-51" w:history="1">
        <w:r w:rsidR="001C65B1">
          <w:rPr>
            <w:color w:val="0000FF"/>
            <w:u w:val="single"/>
          </w:rPr>
          <w:t>Rule 10-51</w:t>
        </w:r>
      </w:hyperlink>
      <w:r w:rsidR="001C65B1">
        <w:t xml:space="preserve">, Local terminology interpretation (REF, EXT): </w:t>
      </w:r>
      <w:hyperlink r:id="rId397"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831E6C" w:rsidP="001C65B1">
      <w:pPr>
        <w:pStyle w:val="omg-body"/>
      </w:pPr>
      <w:hyperlink r:id="rId398" w:anchor="rule_10-52" w:history="1">
        <w:r w:rsidR="001C65B1">
          <w:rPr>
            <w:color w:val="0000FF"/>
            <w:u w:val="single"/>
          </w:rPr>
          <w:t>Rule 10-52</w:t>
        </w:r>
      </w:hyperlink>
      <w:r w:rsidR="001C65B1">
        <w:t xml:space="preserve">, Singular form is preferred in name (REF, EXT): </w:t>
      </w:r>
      <w:hyperlink r:id="rId399"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831E6C" w:rsidP="001C65B1">
      <w:pPr>
        <w:pStyle w:val="omg-body"/>
      </w:pPr>
      <w:hyperlink r:id="rId400" w:anchor="rule_10-53" w:history="1">
        <w:r w:rsidR="001C65B1">
          <w:rPr>
            <w:color w:val="0000FF"/>
            <w:u w:val="single"/>
          </w:rPr>
          <w:t>Rule 10-53</w:t>
        </w:r>
      </w:hyperlink>
      <w:r w:rsidR="001C65B1">
        <w:t xml:space="preserve">, Present tense is preferred in name (REF, EXT): </w:t>
      </w:r>
      <w:hyperlink r:id="rId401"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831E6C" w:rsidP="001C65B1">
      <w:pPr>
        <w:pStyle w:val="omg-body"/>
      </w:pPr>
      <w:hyperlink r:id="rId402" w:anchor="rule_10-54" w:history="1">
        <w:r w:rsidR="001C65B1">
          <w:rPr>
            <w:color w:val="0000FF"/>
            <w:u w:val="single"/>
          </w:rPr>
          <w:t>Rule 10-54</w:t>
        </w:r>
      </w:hyperlink>
      <w:r w:rsidR="001C65B1">
        <w:t xml:space="preserve">, Name does not have nonessential words (REF, EXT): </w:t>
      </w:r>
      <w:hyperlink r:id="rId403"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831E6C" w:rsidP="001C65B1">
      <w:pPr>
        <w:pStyle w:val="omg-body"/>
      </w:pPr>
      <w:hyperlink r:id="rId404" w:anchor="rule_10-55" w:history="1">
        <w:r w:rsidR="001C65B1">
          <w:rPr>
            <w:color w:val="0000FF"/>
            <w:u w:val="single"/>
          </w:rPr>
          <w:t>Rule 10-55</w:t>
        </w:r>
      </w:hyperlink>
      <w:r w:rsidR="001C65B1">
        <w:t xml:space="preserve">, Component name follows pattern (REF, EXT): </w:t>
      </w:r>
      <w:hyperlink r:id="rId405"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831E6C" w:rsidP="001C65B1">
      <w:pPr>
        <w:pStyle w:val="omg-body"/>
      </w:pPr>
      <w:hyperlink r:id="rId406" w:anchor="rule_10-56" w:history="1">
        <w:r w:rsidR="001C65B1">
          <w:rPr>
            <w:color w:val="0000FF"/>
            <w:u w:val="single"/>
          </w:rPr>
          <w:t>Rule 10-56</w:t>
        </w:r>
      </w:hyperlink>
      <w:r w:rsidR="001C65B1">
        <w:t xml:space="preserve">, Object-class term identifies concrete category (REF, EXT): </w:t>
      </w:r>
      <w:hyperlink r:id="rId407"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831E6C" w:rsidP="001C65B1">
      <w:pPr>
        <w:pStyle w:val="omg-body"/>
      </w:pPr>
      <w:hyperlink r:id="rId408" w:anchor="rule_10-57" w:history="1">
        <w:r w:rsidR="001C65B1">
          <w:rPr>
            <w:color w:val="0000FF"/>
            <w:u w:val="single"/>
          </w:rPr>
          <w:t>Rule 10-57</w:t>
        </w:r>
      </w:hyperlink>
      <w:r w:rsidR="001C65B1">
        <w:t xml:space="preserve">, Property term describes characteristic or subpart (REF, EXT): </w:t>
      </w:r>
      <w:hyperlink r:id="rId409"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831E6C" w:rsidP="001C65B1">
      <w:pPr>
        <w:pStyle w:val="omg-body"/>
      </w:pPr>
      <w:hyperlink r:id="rId410" w:anchor="rule_10-58" w:history="1">
        <w:r w:rsidR="001C65B1">
          <w:rPr>
            <w:color w:val="0000FF"/>
            <w:u w:val="single"/>
          </w:rPr>
          <w:t>Rule 10-58</w:t>
        </w:r>
      </w:hyperlink>
      <w:r w:rsidR="001C65B1">
        <w:t xml:space="preserve">, Name may have multiple qualifier terms (REF, EXT): </w:t>
      </w:r>
      <w:hyperlink r:id="rId411"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831E6C" w:rsidP="001C65B1">
      <w:pPr>
        <w:pStyle w:val="omg-body"/>
      </w:pPr>
      <w:hyperlink r:id="rId412" w:anchor="rule_10-59" w:history="1">
        <w:r w:rsidR="001C65B1">
          <w:rPr>
            <w:color w:val="0000FF"/>
            <w:u w:val="single"/>
          </w:rPr>
          <w:t>Rule 10-59</w:t>
        </w:r>
      </w:hyperlink>
      <w:r w:rsidR="001C65B1">
        <w:t xml:space="preserve">, Name has minimum necessary number of qualifier terms (REF, EXT): </w:t>
      </w:r>
      <w:hyperlink r:id="rId413"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831E6C" w:rsidP="001C65B1">
      <w:pPr>
        <w:pStyle w:val="omg-body"/>
      </w:pPr>
      <w:hyperlink r:id="rId414" w:anchor="rule_10-5" w:history="1">
        <w:r w:rsidR="001C65B1">
          <w:rPr>
            <w:color w:val="0000FF"/>
            <w:u w:val="single"/>
          </w:rPr>
          <w:t>Rule 10-5</w:t>
        </w:r>
      </w:hyperlink>
      <w:r w:rsidR="001C65B1">
        <w:t xml:space="preserve">, RoleOf elements indicate the base types of a role type (REF, EXT, INS): </w:t>
      </w:r>
      <w:hyperlink r:id="rId415"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831E6C" w:rsidP="001C65B1">
      <w:pPr>
        <w:pStyle w:val="omg-body"/>
      </w:pPr>
      <w:hyperlink r:id="rId416" w:anchor="rule_10-60" w:history="1">
        <w:r w:rsidR="001C65B1">
          <w:rPr>
            <w:color w:val="0000FF"/>
            <w:u w:val="single"/>
          </w:rPr>
          <w:t>Rule 10-60</w:t>
        </w:r>
      </w:hyperlink>
      <w:r w:rsidR="001C65B1">
        <w:t xml:space="preserve">, Order of qualifies is not significant (REF, EXT): </w:t>
      </w:r>
      <w:hyperlink r:id="rId417"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831E6C" w:rsidP="001C65B1">
      <w:pPr>
        <w:pStyle w:val="omg-body"/>
      </w:pPr>
      <w:hyperlink r:id="rId418" w:anchor="rule_10-61" w:history="1">
        <w:r w:rsidR="001C65B1">
          <w:rPr>
            <w:color w:val="0000FF"/>
            <w:u w:val="single"/>
          </w:rPr>
          <w:t>Rule 10-61</w:t>
        </w:r>
      </w:hyperlink>
      <w:r w:rsidR="001C65B1">
        <w:t xml:space="preserve">, Redundant term in name is omitted (REF, EXT): </w:t>
      </w:r>
      <w:hyperlink r:id="rId419"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831E6C" w:rsidP="001C65B1">
      <w:pPr>
        <w:pStyle w:val="omg-body"/>
      </w:pPr>
      <w:hyperlink r:id="rId420" w:anchor="rule_10-65" w:history="1">
        <w:r w:rsidR="001C65B1">
          <w:rPr>
            <w:color w:val="0000FF"/>
            <w:u w:val="single"/>
          </w:rPr>
          <w:t>Rule 10-65</w:t>
        </w:r>
      </w:hyperlink>
      <w:r w:rsidR="001C65B1">
        <w:t>, Machine-readable annotations are valid (REF, EXT): </w:t>
      </w:r>
      <w:hyperlink r:id="rId421"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831E6C" w:rsidP="001C65B1">
      <w:pPr>
        <w:pStyle w:val="omg-body"/>
      </w:pPr>
      <w:hyperlink r:id="rId422" w:anchor="rule_10-67" w:history="1">
        <w:r w:rsidR="001C65B1">
          <w:rPr>
            <w:color w:val="0000FF"/>
            <w:u w:val="single"/>
          </w:rPr>
          <w:t>Rule 10-67</w:t>
        </w:r>
      </w:hyperlink>
      <w:r w:rsidR="001C65B1">
        <w:t>, Deprecated annotates schema component (REF, EXT): </w:t>
      </w:r>
      <w:hyperlink r:id="rId423"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831E6C" w:rsidP="001C65B1">
      <w:pPr>
        <w:pStyle w:val="omg-body"/>
      </w:pPr>
      <w:hyperlink r:id="rId424" w:anchor="rule_10-68" w:history="1">
        <w:r w:rsidR="001C65B1">
          <w:rPr>
            <w:color w:val="0000FF"/>
            <w:u w:val="single"/>
          </w:rPr>
          <w:t>Rule 10-68</w:t>
        </w:r>
      </w:hyperlink>
      <w:r w:rsidR="001C65B1">
        <w:t>, External import indicator annotates import (REF, EXT): </w:t>
      </w:r>
      <w:hyperlink r:id="rId425"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831E6C" w:rsidP="001C65B1">
      <w:pPr>
        <w:pStyle w:val="omg-body"/>
      </w:pPr>
      <w:hyperlink r:id="rId426" w:anchor="rule_10-6" w:history="1">
        <w:r w:rsidR="001C65B1">
          <w:rPr>
            <w:color w:val="0000FF"/>
            <w:u w:val="single"/>
          </w:rPr>
          <w:t>Rule 10-6</w:t>
        </w:r>
      </w:hyperlink>
      <w:r w:rsidR="001C65B1">
        <w:t xml:space="preserve">, Instance of RoleOf element indicates a role object (INS): </w:t>
      </w:r>
      <w:hyperlink r:id="rId427"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831E6C" w:rsidP="001C65B1">
      <w:pPr>
        <w:pStyle w:val="omg-body"/>
      </w:pPr>
      <w:hyperlink r:id="rId428" w:anchor="rule_10-76" w:history="1">
        <w:r w:rsidR="001C65B1">
          <w:rPr>
            <w:color w:val="0000FF"/>
            <w:u w:val="single"/>
          </w:rPr>
          <w:t>Rule 10-76</w:t>
        </w:r>
      </w:hyperlink>
      <w:r w:rsidR="001C65B1">
        <w:t>, Use structures as specified (REF, EXT, INS): </w:t>
      </w:r>
      <w:hyperlink r:id="rId429"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831E6C" w:rsidP="001C65B1">
      <w:pPr>
        <w:pStyle w:val="omg-body"/>
      </w:pPr>
      <w:hyperlink r:id="rId430" w:anchor="rule_11-24" w:history="1">
        <w:r w:rsidR="001C65B1">
          <w:rPr>
            <w:color w:val="0000FF"/>
            <w:u w:val="single"/>
          </w:rPr>
          <w:t>Rule 11-24</w:t>
        </w:r>
      </w:hyperlink>
      <w:r w:rsidR="001C65B1">
        <w:t>, Schema uses only known attribute groups (REF, EXT): </w:t>
      </w:r>
      <w:hyperlink r:id="rId431"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831E6C" w:rsidP="001C65B1">
      <w:pPr>
        <w:pStyle w:val="omg-body"/>
      </w:pPr>
      <w:hyperlink r:id="rId432" w:anchor="rule_11-25" w:history="1">
        <w:r w:rsidR="001C65B1">
          <w:rPr>
            <w:color w:val="0000FF"/>
            <w:u w:val="single"/>
          </w:rPr>
          <w:t>Rule 11-25</w:t>
        </w:r>
      </w:hyperlink>
      <w:r w:rsidR="001C65B1">
        <w:t>, Data definition does not introduce ambiguity (REF, EXT): </w:t>
      </w:r>
      <w:hyperlink r:id="rId433"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831E6C" w:rsidP="001C65B1">
      <w:pPr>
        <w:pStyle w:val="omg-body"/>
      </w:pPr>
      <w:hyperlink r:id="rId434" w:anchor="rule_11-26" w:history="1">
        <w:r w:rsidR="001C65B1">
          <w:rPr>
            <w:color w:val="0000FF"/>
            <w:u w:val="single"/>
          </w:rPr>
          <w:t>Rule 11-26</w:t>
        </w:r>
      </w:hyperlink>
      <w:r w:rsidR="001C65B1">
        <w:t>, Object class has only one meaning (REF, EXT): </w:t>
      </w:r>
      <w:hyperlink r:id="rId435"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831E6C" w:rsidP="001C65B1">
      <w:pPr>
        <w:pStyle w:val="omg-body"/>
      </w:pPr>
      <w:hyperlink r:id="rId436" w:anchor="rule_11-27" w:history="1">
        <w:r w:rsidR="001C65B1">
          <w:rPr>
            <w:color w:val="0000FF"/>
            <w:u w:val="single"/>
          </w:rPr>
          <w:t>Rule 11-27</w:t>
        </w:r>
      </w:hyperlink>
      <w:r w:rsidR="001C65B1">
        <w:t>, Data definition of a part does not redefine the whole (REF, EXT): </w:t>
      </w:r>
      <w:hyperlink r:id="rId437"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831E6C" w:rsidP="001C65B1">
      <w:pPr>
        <w:pStyle w:val="omg-body"/>
      </w:pPr>
      <w:hyperlink r:id="rId438" w:anchor="rule_11-28" w:history="1">
        <w:r w:rsidR="001C65B1">
          <w:rPr>
            <w:color w:val="0000FF"/>
            <w:u w:val="single"/>
          </w:rPr>
          <w:t>Rule 11-28</w:t>
        </w:r>
      </w:hyperlink>
      <w:r w:rsidR="001C65B1">
        <w:t>, Do not leak representation into data definition (REF, EXT): </w:t>
      </w:r>
      <w:hyperlink r:id="rId439"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831E6C" w:rsidP="001C65B1">
      <w:pPr>
        <w:pStyle w:val="omg-body"/>
      </w:pPr>
      <w:hyperlink r:id="rId440" w:anchor="rule_11-29" w:history="1">
        <w:r w:rsidR="001C65B1">
          <w:rPr>
            <w:color w:val="0000FF"/>
            <w:u w:val="single"/>
          </w:rPr>
          <w:t>Rule 11-29</w:t>
        </w:r>
      </w:hyperlink>
      <w:r w:rsidR="001C65B1">
        <w:t>, Data definition follows 11179-4 requirements (REF, EXT): </w:t>
      </w:r>
      <w:hyperlink r:id="rId441"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831E6C" w:rsidP="001C65B1">
      <w:pPr>
        <w:pStyle w:val="omg-body"/>
      </w:pPr>
      <w:hyperlink r:id="rId442" w:anchor="rule_11-30" w:history="1">
        <w:r w:rsidR="001C65B1">
          <w:rPr>
            <w:color w:val="0000FF"/>
            <w:u w:val="single"/>
          </w:rPr>
          <w:t>Rule 11-30</w:t>
        </w:r>
      </w:hyperlink>
      <w:r w:rsidR="001C65B1">
        <w:t>, Data definition follows 11179-4 recommendations (REF, EXT): </w:t>
      </w:r>
      <w:hyperlink r:id="rId443"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831E6C" w:rsidP="001C65B1">
      <w:pPr>
        <w:pStyle w:val="omg-body"/>
      </w:pPr>
      <w:hyperlink r:id="rId444" w:anchor="rule_11-34" w:history="1">
        <w:r w:rsidR="001C65B1">
          <w:rPr>
            <w:color w:val="0000FF"/>
            <w:u w:val="single"/>
          </w:rPr>
          <w:t>Rule 11-34</w:t>
        </w:r>
      </w:hyperlink>
      <w:r w:rsidR="001C65B1">
        <w:t xml:space="preserve">, Same namespace means same components (REF, EXT): </w:t>
      </w:r>
      <w:hyperlink r:id="rId445"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831E6C" w:rsidP="001C65B1">
      <w:pPr>
        <w:pStyle w:val="omg-body"/>
      </w:pPr>
      <w:hyperlink r:id="rId446" w:anchor="rule_11-35" w:history="1">
        <w:r w:rsidR="001C65B1">
          <w:rPr>
            <w:color w:val="0000FF"/>
            <w:u w:val="single"/>
          </w:rPr>
          <w:t>Rule 11-35</w:t>
        </w:r>
      </w:hyperlink>
      <w:r w:rsidR="001C65B1">
        <w:t xml:space="preserve">, Different version means different view (REF, EXT): </w:t>
      </w:r>
      <w:hyperlink r:id="rId447"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831E6C" w:rsidP="001C65B1">
      <w:pPr>
        <w:pStyle w:val="omg-body"/>
      </w:pPr>
      <w:hyperlink r:id="rId448" w:anchor="rule_11-37" w:history="1">
        <w:r w:rsidR="001C65B1">
          <w:rPr>
            <w:color w:val="0000FF"/>
            <w:u w:val="single"/>
          </w:rPr>
          <w:t>Rule 11-37</w:t>
        </w:r>
      </w:hyperlink>
      <w:r w:rsidR="001C65B1">
        <w:t>, Extension schema document imports reference or extension schema (SET): </w:t>
      </w:r>
      <w:hyperlink r:id="rId449"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831E6C" w:rsidP="001C65B1">
      <w:pPr>
        <w:pStyle w:val="omg-body"/>
      </w:pPr>
      <w:hyperlink r:id="rId450" w:anchor="rule_11-38" w:history="1">
        <w:r w:rsidR="001C65B1">
          <w:rPr>
            <w:color w:val="0000FF"/>
            <w:u w:val="single"/>
          </w:rPr>
          <w:t>Rule 11-38</w:t>
        </w:r>
      </w:hyperlink>
      <w:r w:rsidR="001C65B1">
        <w:t>, Structures imported as conformant (REF, EXT): </w:t>
      </w:r>
      <w:hyperlink r:id="rId451"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831E6C" w:rsidP="001C65B1">
      <w:pPr>
        <w:pStyle w:val="omg-body"/>
      </w:pPr>
      <w:hyperlink r:id="rId452" w:anchor="rule_11-39" w:history="1">
        <w:r w:rsidR="001C65B1">
          <w:rPr>
            <w:color w:val="0000FF"/>
            <w:u w:val="single"/>
          </w:rPr>
          <w:t>Rule 11-39</w:t>
        </w:r>
      </w:hyperlink>
      <w:r w:rsidR="001C65B1">
        <w:t>, XML namespace imported as conformant (REF, EXT): </w:t>
      </w:r>
      <w:hyperlink r:id="rId453"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831E6C" w:rsidP="001C65B1">
      <w:pPr>
        <w:pStyle w:val="omg-body"/>
      </w:pPr>
      <w:hyperlink r:id="rId454" w:anchor="rule_11-40" w:history="1">
        <w:r w:rsidR="001C65B1">
          <w:rPr>
            <w:color w:val="0000FF"/>
            <w:u w:val="single"/>
          </w:rPr>
          <w:t>Rule 11-40</w:t>
        </w:r>
      </w:hyperlink>
      <w:r w:rsidR="001C65B1">
        <w:t xml:space="preserve">, Each namespace may have only a single root schema in a schema set (SET): </w:t>
      </w:r>
      <w:hyperlink r:id="rId455"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831E6C" w:rsidP="001C65B1">
      <w:pPr>
        <w:pStyle w:val="omg-body"/>
      </w:pPr>
      <w:hyperlink r:id="rId456" w:anchor="rule_11-41" w:history="1">
        <w:r w:rsidR="001C65B1">
          <w:rPr>
            <w:color w:val="0000FF"/>
            <w:u w:val="single"/>
          </w:rPr>
          <w:t>Rule 11-41</w:t>
        </w:r>
      </w:hyperlink>
      <w:r w:rsidR="001C65B1">
        <w:t xml:space="preserve">, Consistently marked namespace imports (REF, EXT): </w:t>
      </w:r>
      <w:hyperlink r:id="rId457"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831E6C" w:rsidP="001C65B1">
      <w:pPr>
        <w:pStyle w:val="omg-body"/>
      </w:pPr>
      <w:hyperlink r:id="rId458"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9"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831E6C" w:rsidP="001C65B1">
      <w:pPr>
        <w:pStyle w:val="omg-body"/>
      </w:pPr>
      <w:hyperlink r:id="rId460"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1"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831E6C" w:rsidP="001C65B1">
      <w:pPr>
        <w:pStyle w:val="omg-body"/>
      </w:pPr>
      <w:hyperlink r:id="rId462"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3"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831E6C" w:rsidP="001C65B1">
      <w:pPr>
        <w:pStyle w:val="omg-body"/>
      </w:pPr>
      <w:hyperlink r:id="rId464"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5"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831E6C" w:rsidP="001C65B1">
      <w:pPr>
        <w:pStyle w:val="omg-body"/>
      </w:pPr>
      <w:hyperlink r:id="rId466"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7"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831E6C" w:rsidP="001C65B1">
      <w:pPr>
        <w:pStyle w:val="omg-body"/>
      </w:pPr>
      <w:hyperlink r:id="rId468" w:anchor="rule_12-1" w:history="1">
        <w:r w:rsidR="001C65B1">
          <w:rPr>
            <w:color w:val="0000FF"/>
            <w:u w:val="single"/>
          </w:rPr>
          <w:t>Rule 12-1</w:t>
        </w:r>
      </w:hyperlink>
      <w:r w:rsidR="001C65B1">
        <w:t>, Instance must be schema-valid (INS): </w:t>
      </w:r>
      <w:hyperlink r:id="rId469"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831E6C" w:rsidP="001C65B1">
      <w:pPr>
        <w:pStyle w:val="omg-body"/>
      </w:pPr>
      <w:hyperlink r:id="rId470" w:anchor="rule_12-2" w:history="1">
        <w:r w:rsidR="001C65B1">
          <w:rPr>
            <w:color w:val="0000FF"/>
            <w:u w:val="single"/>
          </w:rPr>
          <w:t>Rule 12-2</w:t>
        </w:r>
      </w:hyperlink>
      <w:r w:rsidR="001C65B1">
        <w:t>, Element with structures:ref does not have content (INS): </w:t>
      </w:r>
      <w:hyperlink r:id="rId471"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831E6C" w:rsidP="001C65B1">
      <w:pPr>
        <w:pStyle w:val="omg-body"/>
      </w:pPr>
      <w:hyperlink r:id="rId472"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3"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831E6C" w:rsidP="001C65B1">
      <w:pPr>
        <w:pStyle w:val="omg-body"/>
      </w:pPr>
      <w:hyperlink r:id="rId474" w:anchor="rule_12-4" w:history="1">
        <w:r w:rsidR="001C65B1">
          <w:rPr>
            <w:color w:val="0000FF"/>
            <w:u w:val="single"/>
          </w:rPr>
          <w:t>Rule 12-4</w:t>
        </w:r>
      </w:hyperlink>
      <w:r w:rsidR="001C65B1">
        <w:t>, Linked elements have same validation root (INS): </w:t>
      </w:r>
      <w:hyperlink r:id="rId475"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831E6C" w:rsidP="001C65B1">
      <w:pPr>
        <w:pStyle w:val="omg-body"/>
      </w:pPr>
      <w:hyperlink r:id="rId476" w:anchor="rule_12-5" w:history="1">
        <w:r w:rsidR="001C65B1">
          <w:rPr>
            <w:color w:val="0000FF"/>
            <w:u w:val="single"/>
          </w:rPr>
          <w:t>Rule 12-5</w:t>
        </w:r>
      </w:hyperlink>
      <w:r w:rsidR="001C65B1">
        <w:t>, Attribute structures:ref references element of correct type (INS): </w:t>
      </w:r>
      <w:hyperlink r:id="rId477"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831E6C" w:rsidP="001C65B1">
      <w:pPr>
        <w:pStyle w:val="omg-body"/>
      </w:pPr>
      <w:hyperlink r:id="rId478" w:anchor="rule_12-6" w:history="1">
        <w:r w:rsidR="001C65B1">
          <w:rPr>
            <w:color w:val="0000FF"/>
            <w:u w:val="single"/>
          </w:rPr>
          <w:t>Rule 12-6</w:t>
        </w:r>
      </w:hyperlink>
      <w:r w:rsidR="001C65B1">
        <w:t>, Reference and content elements have the same meaning (INS): </w:t>
      </w:r>
      <w:hyperlink r:id="rId479"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831E6C" w:rsidP="001C65B1">
      <w:pPr>
        <w:pStyle w:val="omg-body"/>
      </w:pPr>
      <w:hyperlink r:id="rId480" w:anchor="rule_12-7" w:history="1">
        <w:r w:rsidR="001C65B1">
          <w:rPr>
            <w:color w:val="0000FF"/>
            <w:u w:val="single"/>
          </w:rPr>
          <w:t>Rule 12-7</w:t>
        </w:r>
      </w:hyperlink>
      <w:r w:rsidR="001C65B1">
        <w:t>, Empty content has no meaning (INS): </w:t>
      </w:r>
      <w:hyperlink r:id="rId481"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831E6C" w:rsidP="001C65B1">
      <w:pPr>
        <w:pStyle w:val="omg-body"/>
      </w:pPr>
      <w:hyperlink r:id="rId482" w:anchor="rule_12-8" w:history="1">
        <w:r w:rsidR="001C65B1">
          <w:rPr>
            <w:color w:val="0000FF"/>
            <w:u w:val="single"/>
          </w:rPr>
          <w:t>Rule 12-8</w:t>
        </w:r>
      </w:hyperlink>
      <w:r w:rsidR="001C65B1">
        <w:t>, Metadata applies to referring entity (INS): </w:t>
      </w:r>
      <w:hyperlink r:id="rId483"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831E6C" w:rsidP="001C65B1">
      <w:pPr>
        <w:pStyle w:val="omg-body"/>
      </w:pPr>
      <w:hyperlink r:id="rId484"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5"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831E6C" w:rsidP="001C65B1">
      <w:pPr>
        <w:pStyle w:val="omg-body"/>
      </w:pPr>
      <w:hyperlink r:id="rId486" w:anchor="rule_4-1" w:history="1">
        <w:r w:rsidR="001C65B1">
          <w:rPr>
            <w:color w:val="0000FF"/>
            <w:u w:val="single"/>
          </w:rPr>
          <w:t>Rule 4-1</w:t>
        </w:r>
      </w:hyperlink>
      <w:r w:rsidR="001C65B1">
        <w:t>, Schema marked as reference schema document must conform (SET): </w:t>
      </w:r>
      <w:hyperlink r:id="rId487"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831E6C" w:rsidP="001C65B1">
      <w:pPr>
        <w:pStyle w:val="omg-body"/>
      </w:pPr>
      <w:hyperlink r:id="rId488" w:anchor="rule_4-2" w:history="1">
        <w:r w:rsidR="001C65B1">
          <w:rPr>
            <w:color w:val="0000FF"/>
            <w:u w:val="single"/>
          </w:rPr>
          <w:t>Rule 4-2</w:t>
        </w:r>
      </w:hyperlink>
      <w:r w:rsidR="001C65B1">
        <w:t>, Schema marked as extension schema document must conform (SET): </w:t>
      </w:r>
      <w:hyperlink r:id="rId489"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831E6C" w:rsidP="001C65B1">
      <w:pPr>
        <w:pStyle w:val="omg-body"/>
      </w:pPr>
      <w:hyperlink r:id="rId490" w:anchor="rule_4-3" w:history="1">
        <w:r w:rsidR="001C65B1">
          <w:rPr>
            <w:color w:val="0000FF"/>
            <w:u w:val="single"/>
          </w:rPr>
          <w:t>Rule 4-3</w:t>
        </w:r>
      </w:hyperlink>
      <w:r w:rsidR="001C65B1">
        <w:t>, Schema is CTAS-conformant (REF, EXT): </w:t>
      </w:r>
      <w:hyperlink r:id="rId491"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831E6C" w:rsidP="001C65B1">
      <w:pPr>
        <w:pStyle w:val="omg-body"/>
      </w:pPr>
      <w:hyperlink r:id="rId492"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3"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831E6C" w:rsidP="001C65B1">
      <w:pPr>
        <w:pStyle w:val="omg-body"/>
      </w:pPr>
      <w:hyperlink r:id="rId494" w:anchor="rule_4-5" w:history="1">
        <w:r w:rsidR="001C65B1">
          <w:rPr>
            <w:color w:val="0000FF"/>
            <w:u w:val="single"/>
          </w:rPr>
          <w:t>Rule 4-5</w:t>
        </w:r>
      </w:hyperlink>
      <w:r w:rsidR="001C65B1">
        <w:t>, Schema claims reference schema conformance target (REF): </w:t>
      </w:r>
      <w:hyperlink r:id="rId495"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831E6C" w:rsidP="001C65B1">
      <w:pPr>
        <w:pStyle w:val="omg-body"/>
      </w:pPr>
      <w:hyperlink r:id="rId496" w:anchor="rule_4-6" w:history="1">
        <w:r w:rsidR="001C65B1">
          <w:rPr>
            <w:color w:val="0000FF"/>
            <w:u w:val="single"/>
          </w:rPr>
          <w:t>Rule 4-6</w:t>
        </w:r>
      </w:hyperlink>
      <w:r w:rsidR="001C65B1">
        <w:t>, Schema claims extension conformance target (EXT): </w:t>
      </w:r>
      <w:hyperlink r:id="rId497"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831E6C" w:rsidP="001C65B1">
      <w:pPr>
        <w:pStyle w:val="omg-body"/>
      </w:pPr>
      <w:hyperlink r:id="rId498" w:anchor="rule_7-1" w:history="1">
        <w:r w:rsidR="001C65B1">
          <w:rPr>
            <w:color w:val="0000FF"/>
            <w:u w:val="single"/>
          </w:rPr>
          <w:t>Rule 7-1</w:t>
        </w:r>
      </w:hyperlink>
      <w:r w:rsidR="001C65B1">
        <w:t>, Document is an XML document (REF, EXT, INS): </w:t>
      </w:r>
      <w:hyperlink r:id="rId499"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831E6C" w:rsidP="001C65B1">
      <w:pPr>
        <w:pStyle w:val="omg-body"/>
      </w:pPr>
      <w:hyperlink r:id="rId500" w:anchor="rule_9-11" w:history="1">
        <w:r w:rsidR="001C65B1">
          <w:rPr>
            <w:color w:val="0000FF"/>
            <w:u w:val="single"/>
          </w:rPr>
          <w:t>Rule 9-11</w:t>
        </w:r>
      </w:hyperlink>
      <w:r w:rsidR="001C65B1">
        <w:t>, No simple type disallowed derivation (REF): </w:t>
      </w:r>
      <w:hyperlink r:id="rId501"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831E6C" w:rsidP="001C65B1">
      <w:pPr>
        <w:pStyle w:val="omg-body"/>
      </w:pPr>
      <w:hyperlink r:id="rId502" w:anchor="rule_9-30" w:history="1">
        <w:r w:rsidR="001C65B1">
          <w:rPr>
            <w:color w:val="0000FF"/>
            <w:u w:val="single"/>
          </w:rPr>
          <w:t>Rule 9-30</w:t>
        </w:r>
      </w:hyperlink>
      <w:r w:rsidR="001C65B1">
        <w:t>, Base type of complex type with complex content must have complex content (REF, EXT): </w:t>
      </w:r>
      <w:hyperlink r:id="rId503"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831E6C" w:rsidP="001C65B1">
      <w:pPr>
        <w:pStyle w:val="omg-body"/>
      </w:pPr>
      <w:hyperlink r:id="rId504" w:anchor="rule_9-31" w:history="1">
        <w:r w:rsidR="001C65B1">
          <w:rPr>
            <w:color w:val="0000FF"/>
            <w:u w:val="single"/>
          </w:rPr>
          <w:t>Rule 9-31</w:t>
        </w:r>
      </w:hyperlink>
      <w:r w:rsidR="001C65B1">
        <w:t>, Base type of complex type with complex content must have complex content (SET): </w:t>
      </w:r>
      <w:hyperlink r:id="rId505"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831E6C" w:rsidP="001C65B1">
      <w:pPr>
        <w:pStyle w:val="omg-body"/>
      </w:pPr>
      <w:hyperlink r:id="rId506" w:anchor="rule_9-33" w:history="1">
        <w:r w:rsidR="001C65B1">
          <w:rPr>
            <w:color w:val="0000FF"/>
            <w:u w:val="single"/>
          </w:rPr>
          <w:t>Rule 9-33</w:t>
        </w:r>
      </w:hyperlink>
      <w:r w:rsidR="001C65B1">
        <w:t>, No complex type disallowed substitutions (REF): </w:t>
      </w:r>
      <w:hyperlink r:id="rId507"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831E6C" w:rsidP="001C65B1">
      <w:pPr>
        <w:pStyle w:val="omg-body"/>
      </w:pPr>
      <w:hyperlink r:id="rId508" w:anchor="rule_9-34" w:history="1">
        <w:r w:rsidR="001C65B1">
          <w:rPr>
            <w:color w:val="0000FF"/>
            <w:u w:val="single"/>
          </w:rPr>
          <w:t>Rule 9-34</w:t>
        </w:r>
      </w:hyperlink>
      <w:r w:rsidR="001C65B1">
        <w:t>, No complex type disallowed derivation (REF): </w:t>
      </w:r>
      <w:hyperlink r:id="rId509"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831E6C" w:rsidP="001C65B1">
      <w:pPr>
        <w:pStyle w:val="omg-body"/>
      </w:pPr>
      <w:hyperlink r:id="rId510" w:anchor="rule_9-35" w:history="1">
        <w:r w:rsidR="001C65B1">
          <w:rPr>
            <w:color w:val="0000FF"/>
            <w:u w:val="single"/>
          </w:rPr>
          <w:t>Rule 9-35</w:t>
        </w:r>
      </w:hyperlink>
      <w:r w:rsidR="001C65B1">
        <w:t xml:space="preserve">, Element declaration is top-level (REF, EXT): </w:t>
      </w:r>
      <w:hyperlink r:id="rId511"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831E6C" w:rsidP="001C65B1">
      <w:pPr>
        <w:pStyle w:val="omg-body"/>
      </w:pPr>
      <w:hyperlink r:id="rId512" w:anchor="rule_9-39" w:history="1">
        <w:r w:rsidR="001C65B1">
          <w:rPr>
            <w:color w:val="0000FF"/>
            <w:u w:val="single"/>
          </w:rPr>
          <w:t>Rule 9-39</w:t>
        </w:r>
      </w:hyperlink>
      <w:r w:rsidR="001C65B1">
        <w:t>, Element type not in the XML Schema namespace (REF, EXT): </w:t>
      </w:r>
      <w:hyperlink r:id="rId513"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831E6C" w:rsidP="001C65B1">
      <w:pPr>
        <w:pStyle w:val="omg-body"/>
      </w:pPr>
      <w:hyperlink r:id="rId514" w:anchor="rule_9-41" w:history="1">
        <w:r w:rsidR="001C65B1">
          <w:rPr>
            <w:color w:val="0000FF"/>
            <w:u w:val="single"/>
          </w:rPr>
          <w:t>Rule 9-41</w:t>
        </w:r>
      </w:hyperlink>
      <w:r w:rsidR="001C65B1">
        <w:t>, Element type is not simple type (REF, EXT): </w:t>
      </w:r>
      <w:hyperlink r:id="rId515"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831E6C" w:rsidP="001C65B1">
      <w:pPr>
        <w:pStyle w:val="omg-body"/>
      </w:pPr>
      <w:hyperlink r:id="rId516" w:anchor="rule_9-42" w:history="1">
        <w:r w:rsidR="001C65B1">
          <w:rPr>
            <w:color w:val="0000FF"/>
            <w:u w:val="single"/>
          </w:rPr>
          <w:t>Rule 9-42</w:t>
        </w:r>
      </w:hyperlink>
      <w:r w:rsidR="001C65B1">
        <w:t>, No element disallowed substitutions (REF): </w:t>
      </w:r>
      <w:hyperlink r:id="rId517"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831E6C" w:rsidP="001C65B1">
      <w:pPr>
        <w:pStyle w:val="omg-body"/>
      </w:pPr>
      <w:hyperlink r:id="rId518" w:anchor="rule_9-47" w:history="1">
        <w:r w:rsidR="001C65B1">
          <w:rPr>
            <w:color w:val="0000FF"/>
            <w:u w:val="single"/>
          </w:rPr>
          <w:t>Rule 9-47</w:t>
        </w:r>
      </w:hyperlink>
      <w:r w:rsidR="001C65B1">
        <w:t xml:space="preserve">, Attribute declaration is top-level (REF, EXT): </w:t>
      </w:r>
      <w:hyperlink r:id="rId519"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831E6C" w:rsidP="001C65B1">
      <w:pPr>
        <w:pStyle w:val="omg-body"/>
      </w:pPr>
      <w:hyperlink r:id="rId520" w:anchor="rule_9-49" w:history="1">
        <w:r w:rsidR="001C65B1">
          <w:rPr>
            <w:color w:val="0000FF"/>
            <w:u w:val="single"/>
          </w:rPr>
          <w:t>Rule 9-49</w:t>
        </w:r>
      </w:hyperlink>
      <w:r w:rsidR="001C65B1">
        <w:t>, Attribute declaration has type (REF, EXT): </w:t>
      </w:r>
      <w:hyperlink r:id="rId521"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831E6C" w:rsidP="001C65B1">
      <w:pPr>
        <w:pStyle w:val="omg-body"/>
      </w:pPr>
      <w:hyperlink r:id="rId522"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3"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831E6C" w:rsidP="001C65B1">
      <w:pPr>
        <w:pStyle w:val="omg-body"/>
      </w:pPr>
      <w:hyperlink r:id="rId524"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5"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831E6C" w:rsidP="001C65B1">
      <w:pPr>
        <w:pStyle w:val="omg-body"/>
      </w:pPr>
      <w:hyperlink r:id="rId526"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7"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831E6C" w:rsidP="001C65B1">
      <w:pPr>
        <w:pStyle w:val="omg-body"/>
      </w:pPr>
      <w:hyperlink r:id="rId528"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9"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831E6C" w:rsidP="001C65B1">
      <w:pPr>
        <w:pStyle w:val="omg-body"/>
      </w:pPr>
      <w:hyperlink r:id="rId530" w:anchor="rule_9-65" w:history="1">
        <w:r w:rsidR="001C65B1">
          <w:rPr>
            <w:color w:val="0000FF"/>
            <w:u w:val="single"/>
          </w:rPr>
          <w:t>Rule 9-65</w:t>
        </w:r>
      </w:hyperlink>
      <w:r w:rsidR="001C65B1">
        <w:t>, Sequence has minimum cardinality 1 (REF, EXT): </w:t>
      </w:r>
      <w:hyperlink r:id="rId531"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831E6C" w:rsidP="001C65B1">
      <w:pPr>
        <w:pStyle w:val="omg-body"/>
      </w:pPr>
      <w:hyperlink r:id="rId532" w:anchor="rule_9-66" w:history="1">
        <w:r w:rsidR="001C65B1">
          <w:rPr>
            <w:color w:val="0000FF"/>
            <w:u w:val="single"/>
          </w:rPr>
          <w:t>Rule 9-66</w:t>
        </w:r>
      </w:hyperlink>
      <w:r w:rsidR="001C65B1">
        <w:t>, Sequence has maximum cardinality 1 (REF, EXT): </w:t>
      </w:r>
      <w:hyperlink r:id="rId533"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831E6C" w:rsidP="001C65B1">
      <w:pPr>
        <w:pStyle w:val="omg-body"/>
      </w:pPr>
      <w:hyperlink r:id="rId534" w:anchor="rule_9-67" w:history="1">
        <w:r w:rsidR="001C65B1">
          <w:rPr>
            <w:color w:val="0000FF"/>
            <w:u w:val="single"/>
          </w:rPr>
          <w:t>Rule 9-67</w:t>
        </w:r>
      </w:hyperlink>
      <w:r w:rsidR="001C65B1">
        <w:t xml:space="preserve">, Choice has minimum cardinality 1 (EXT): </w:t>
      </w:r>
      <w:hyperlink r:id="rId535"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831E6C" w:rsidP="001C65B1">
      <w:pPr>
        <w:pStyle w:val="omg-body"/>
      </w:pPr>
      <w:hyperlink r:id="rId536" w:anchor="rule_9-68" w:history="1">
        <w:r w:rsidR="001C65B1">
          <w:rPr>
            <w:color w:val="0000FF"/>
            <w:u w:val="single"/>
          </w:rPr>
          <w:t>Rule 9-68</w:t>
        </w:r>
      </w:hyperlink>
      <w:r w:rsidR="001C65B1">
        <w:t xml:space="preserve">, Choice has maximum cardinality 1 (EXT): </w:t>
      </w:r>
      <w:hyperlink r:id="rId537"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831E6C" w:rsidP="001C65B1">
      <w:pPr>
        <w:pStyle w:val="omg-body"/>
      </w:pPr>
      <w:hyperlink r:id="rId538"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9"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831E6C" w:rsidP="001C65B1">
      <w:pPr>
        <w:pStyle w:val="omg-body"/>
      </w:pPr>
      <w:hyperlink r:id="rId540"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1"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831E6C" w:rsidP="001C65B1">
      <w:pPr>
        <w:pStyle w:val="omg-body"/>
      </w:pPr>
      <w:hyperlink r:id="rId542"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3"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831E6C" w:rsidP="001C65B1">
      <w:pPr>
        <w:pStyle w:val="omg-body"/>
      </w:pPr>
      <w:hyperlink r:id="rId544"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5"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831E6C" w:rsidP="001C65B1">
      <w:pPr>
        <w:pStyle w:val="omg-body"/>
      </w:pPr>
      <w:hyperlink r:id="rId546"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7"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831E6C" w:rsidP="001C65B1">
      <w:pPr>
        <w:pStyle w:val="omg-body"/>
      </w:pPr>
      <w:hyperlink r:id="rId548"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9"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831E6C" w:rsidP="001C65B1">
      <w:pPr>
        <w:pStyle w:val="omg-body"/>
      </w:pPr>
      <w:hyperlink r:id="rId550" w:anchor="rule_9-75" w:history="1">
        <w:r w:rsidR="001C65B1">
          <w:rPr>
            <w:color w:val="0000FF"/>
            <w:u w:val="single"/>
          </w:rPr>
          <w:t>Rule 9-75</w:t>
        </w:r>
      </w:hyperlink>
      <w:r w:rsidR="001C65B1">
        <w:t>, No definition of attribute groups (REF, EXT): </w:t>
      </w:r>
      <w:hyperlink r:id="rId551"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831E6C" w:rsidP="001C65B1">
      <w:pPr>
        <w:pStyle w:val="omg-body"/>
      </w:pPr>
      <w:hyperlink r:id="rId552" w:anchor="rule_9-76" w:history="1">
        <w:r w:rsidR="001C65B1">
          <w:rPr>
            <w:color w:val="0000FF"/>
            <w:u w:val="single"/>
          </w:rPr>
          <w:t>Rule 9-76</w:t>
        </w:r>
      </w:hyperlink>
      <w:r w:rsidR="001C65B1">
        <w:t xml:space="preserve">, Comment is not recommended (REF, EXT): </w:t>
      </w:r>
      <w:hyperlink r:id="rId553"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831E6C" w:rsidP="001C65B1">
      <w:pPr>
        <w:pStyle w:val="omg-body"/>
      </w:pPr>
      <w:hyperlink r:id="rId554" w:anchor="rule_9-77" w:history="1">
        <w:r w:rsidR="001C65B1">
          <w:rPr>
            <w:color w:val="0000FF"/>
            <w:u w:val="single"/>
          </w:rPr>
          <w:t>Rule 9-77</w:t>
        </w:r>
      </w:hyperlink>
      <w:r w:rsidR="001C65B1">
        <w:t xml:space="preserve">, Documentation element has no element children (REF, EXT): </w:t>
      </w:r>
      <w:hyperlink r:id="rId555"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831E6C" w:rsidP="001C65B1">
      <w:pPr>
        <w:pStyle w:val="omg-body"/>
      </w:pPr>
      <w:hyperlink r:id="rId556"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7"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831E6C" w:rsidP="001C65B1">
      <w:pPr>
        <w:pStyle w:val="omg-body"/>
      </w:pPr>
      <w:hyperlink r:id="rId558" w:anchor="rule_9-79" w:history="1">
        <w:r w:rsidR="001C65B1">
          <w:rPr>
            <w:color w:val="0000FF"/>
            <w:u w:val="single"/>
          </w:rPr>
          <w:t>Rule 9-79</w:t>
        </w:r>
      </w:hyperlink>
      <w:r w:rsidR="001C65B1">
        <w:t>, Appinfo child elements have namespaces (REF, EXT): </w:t>
      </w:r>
      <w:hyperlink r:id="rId559"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831E6C" w:rsidP="001C65B1">
      <w:pPr>
        <w:pStyle w:val="omg-body"/>
      </w:pPr>
      <w:hyperlink r:id="rId560" w:anchor="rule_9-80" w:history="1">
        <w:r w:rsidR="001C65B1">
          <w:rPr>
            <w:color w:val="0000FF"/>
            <w:u w:val="single"/>
          </w:rPr>
          <w:t>Rule 9-80</w:t>
        </w:r>
      </w:hyperlink>
      <w:r w:rsidR="001C65B1">
        <w:t>, Appinfo descendants are not XML Schema elements (REF, EXT): </w:t>
      </w:r>
      <w:hyperlink r:id="rId561"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831E6C" w:rsidP="001C65B1">
      <w:pPr>
        <w:pStyle w:val="omg-body"/>
      </w:pPr>
      <w:hyperlink r:id="rId562" w:anchor="rule_9-81" w:history="1">
        <w:r w:rsidR="001C65B1">
          <w:rPr>
            <w:color w:val="0000FF"/>
            <w:u w:val="single"/>
          </w:rPr>
          <w:t>Rule 9-81</w:t>
        </w:r>
      </w:hyperlink>
      <w:r w:rsidR="001C65B1">
        <w:t>, Schema has data definition (REF, EXT): </w:t>
      </w:r>
      <w:hyperlink r:id="rId563"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831E6C" w:rsidP="001C65B1">
      <w:pPr>
        <w:pStyle w:val="omg-body"/>
      </w:pPr>
      <w:hyperlink r:id="rId564" w:anchor="rule_9-85" w:history="1">
        <w:r w:rsidR="001C65B1">
          <w:rPr>
            <w:color w:val="0000FF"/>
            <w:u w:val="single"/>
          </w:rPr>
          <w:t>Rule 9-85</w:t>
        </w:r>
      </w:hyperlink>
      <w:r w:rsidR="001C65B1">
        <w:t>, No disallowed substitutions (REF): </w:t>
      </w:r>
      <w:hyperlink r:id="rId565"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831E6C" w:rsidP="001C65B1">
      <w:pPr>
        <w:pStyle w:val="omg-body"/>
      </w:pPr>
      <w:hyperlink r:id="rId566" w:anchor="rule_9-86" w:history="1">
        <w:r w:rsidR="001C65B1">
          <w:rPr>
            <w:color w:val="0000FF"/>
            <w:u w:val="single"/>
          </w:rPr>
          <w:t>Rule 9-86</w:t>
        </w:r>
      </w:hyperlink>
      <w:r w:rsidR="001C65B1">
        <w:t>, No disallowed derivations (REF): </w:t>
      </w:r>
      <w:hyperlink r:id="rId567"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831E6C" w:rsidP="001C65B1">
      <w:pPr>
        <w:pStyle w:val="omg-body"/>
      </w:pPr>
      <w:hyperlink r:id="rId568"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9"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831E6C" w:rsidP="001C65B1">
      <w:pPr>
        <w:pStyle w:val="omg-body"/>
      </w:pPr>
      <w:hyperlink r:id="rId570"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1"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524" w:name="_Toc453659566"/>
      <w:r w:rsidRPr="00792921">
        <w:t xml:space="preserve">&lt;Stereotype&gt; </w:t>
      </w:r>
      <w:bookmarkStart w:id="525" w:name="_2da26d153c0374af43f1186eb7b8bc65"/>
      <w:r w:rsidRPr="00792921">
        <w:t>ReferenceName</w:t>
      </w:r>
      <w:bookmarkEnd w:id="524"/>
      <w:bookmarkEnd w:id="525"/>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526" w:name="_Toc453659567"/>
      <w:r w:rsidRPr="00792921">
        <w:t xml:space="preserve">&lt;Stereotype&gt; </w:t>
      </w:r>
      <w:bookmarkStart w:id="527" w:name="_648c0d453d1db791aba631928aa50005"/>
      <w:r w:rsidRPr="00792921">
        <w:t>RoleOf</w:t>
      </w:r>
      <w:bookmarkEnd w:id="526"/>
      <w:bookmarkEnd w:id="527"/>
    </w:p>
    <w:p w14:paraId="64DA7CD5" w14:textId="77777777" w:rsidR="001C65B1" w:rsidRPr="00F21036" w:rsidRDefault="001C65B1" w:rsidP="001C65B1">
      <w:pPr>
        <w:pStyle w:val="Heading5"/>
      </w:pPr>
      <w:r>
        <w:t>Description</w:t>
      </w:r>
    </w:p>
    <w:p w14:paraId="2CF3D125" w14:textId="6C076716" w:rsidR="001C65B1" w:rsidRDefault="001C65B1" w:rsidP="001C65B1">
      <w:pPr>
        <w:pStyle w:val="omg-body"/>
      </w:pPr>
      <w:r>
        <w:t xml:space="preserve">The RoleOf stereotype is applied to a Property of a Class representing a NIEM role type, whose type identifies the base type of that role type. </w:t>
      </w:r>
      <w:commentRangeStart w:id="528"/>
      <w:del w:id="529" w:author="Steve Cook" w:date="2016-05-16T14:35:00Z">
        <w:r w:rsidDel="007437F3">
          <w:delText>A RoleOf Property must be a reference (i.e., have aggregation=none)</w:delText>
        </w:r>
      </w:del>
      <w:commentRangeEnd w:id="528"/>
      <w:r w:rsidR="007437F3">
        <w:rPr>
          <w:rStyle w:val="CommentReference"/>
          <w:color w:val="auto"/>
        </w:rPr>
        <w:commentReference w:id="528"/>
      </w:r>
      <w:del w:id="530" w:author="Steve Cook" w:date="2016-05-16T14:35:00Z">
        <w:r w:rsidDel="007437F3">
          <w:delText xml:space="preserve">. </w:delText>
        </w:r>
      </w:del>
      <w:r>
        <w:t>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831E6C" w:rsidP="001C65B1">
      <w:pPr>
        <w:pStyle w:val="omg-body"/>
      </w:pPr>
      <w:hyperlink r:id="rId572" w:anchor="rule_10-3" w:history="1">
        <w:r w:rsidR="001C65B1">
          <w:rPr>
            <w:color w:val="0000FF"/>
            <w:u w:val="single"/>
          </w:rPr>
          <w:t>Rule 10-3</w:t>
        </w:r>
      </w:hyperlink>
      <w:r w:rsidR="001C65B1">
        <w:t xml:space="preserve">, RoleOf element type is an object type (REF, EXT): </w:t>
      </w:r>
      <w:hyperlink r:id="rId573"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531" w:name="_Toc453659568"/>
      <w:r w:rsidRPr="00792921">
        <w:t xml:space="preserve">&lt;Stereotype&gt; </w:t>
      </w:r>
      <w:bookmarkStart w:id="532" w:name="_8793a0f4acd9a4ae54c85323629be721"/>
      <w:r w:rsidRPr="00792921">
        <w:t>RolePlayedBy</w:t>
      </w:r>
      <w:bookmarkEnd w:id="531"/>
      <w:bookmarkEnd w:id="532"/>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831E6C" w:rsidP="001C65B1">
      <w:pPr>
        <w:pStyle w:val="omg-body"/>
      </w:pPr>
      <w:hyperlink r:id="rId574" w:anchor="rule_10-3" w:history="1">
        <w:r w:rsidR="001C65B1">
          <w:rPr>
            <w:color w:val="0000FF"/>
            <w:u w:val="single"/>
          </w:rPr>
          <w:t>Rule 10-3</w:t>
        </w:r>
      </w:hyperlink>
      <w:r w:rsidR="001C65B1">
        <w:t>, RoleOf element type is an object type (REF, EXT): </w:t>
      </w:r>
      <w:hyperlink r:id="rId575"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533" w:name="_Toc453659569"/>
      <w:r w:rsidRPr="00792921">
        <w:t xml:space="preserve">&lt;Stereotype&gt; </w:t>
      </w:r>
      <w:bookmarkStart w:id="534" w:name="_9c82075d00d9b39547d9afa6c913ef7f"/>
      <w:r w:rsidRPr="00792921">
        <w:t>Subsets</w:t>
      </w:r>
      <w:bookmarkEnd w:id="533"/>
      <w:bookmarkEnd w:id="534"/>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831E6C"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535" w:name="_Toc453659570"/>
      <w:r>
        <w:t>&lt;Enumeration&gt;</w:t>
      </w:r>
      <w:r w:rsidRPr="00792921">
        <w:t xml:space="preserve"> </w:t>
      </w:r>
      <w:bookmarkStart w:id="536" w:name="_4b2f5b68c9069dda1904776486664fb6"/>
      <w:r w:rsidRPr="00792921">
        <w:t>DefaultPurposeCode</w:t>
      </w:r>
      <w:bookmarkEnd w:id="535"/>
      <w:bookmarkEnd w:id="536"/>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6"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7"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8"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9"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80"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537" w:name="_Ref411852785"/>
      <w:bookmarkStart w:id="538" w:name="_Toc453659571"/>
      <w:r>
        <w:lastRenderedPageBreak/>
        <w:t>Profile : NIEM_PSM_Profile</w:t>
      </w:r>
      <w:bookmarkEnd w:id="537"/>
      <w:bookmarkEnd w:id="538"/>
      <w:r>
        <w:t xml:space="preserve"> </w:t>
      </w:r>
    </w:p>
    <w:p w14:paraId="4DE2AE08" w14:textId="77777777" w:rsidR="00A119F7" w:rsidRDefault="00A119F7" w:rsidP="00A119F7">
      <w:pPr>
        <w:pStyle w:val="Heading3"/>
      </w:pPr>
      <w:bookmarkStart w:id="539" w:name="_Toc453659572"/>
      <w:r>
        <w:t>Overview</w:t>
      </w:r>
      <w:bookmarkEnd w:id="539"/>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fldSimple w:instr=" STYLEREF 1 \s ">
        <w:r w:rsidR="008821D9">
          <w:rPr>
            <w:noProof/>
          </w:rPr>
          <w:t>8</w:t>
        </w:r>
      </w:fldSimple>
      <w:r w:rsidR="00464209">
        <w:noBreakHyphen/>
      </w:r>
      <w:fldSimple w:instr=" SEQ Figure \* ARABIC \s 1 ">
        <w:r w:rsidR="008821D9">
          <w:rPr>
            <w:noProof/>
          </w:rPr>
          <w:t>4</w:t>
        </w:r>
      </w:fldSimple>
      <w:r>
        <w:t xml:space="preserve"> NIEM PSM Profile</w:t>
      </w:r>
    </w:p>
    <w:p w14:paraId="33BA9E2D" w14:textId="77777777" w:rsidR="00A119F7" w:rsidRPr="00792921" w:rsidRDefault="00A119F7" w:rsidP="00A119F7">
      <w:pPr>
        <w:pStyle w:val="Heading3"/>
      </w:pPr>
      <w:bookmarkStart w:id="540" w:name="_Toc453659573"/>
      <w:r w:rsidRPr="00792921">
        <w:t xml:space="preserve">&lt;Stereotype&gt; </w:t>
      </w:r>
      <w:bookmarkStart w:id="541" w:name="_592b854febaf5d00d830ef91173335e3"/>
      <w:r w:rsidRPr="00792921">
        <w:t>XSDAnyProperty</w:t>
      </w:r>
      <w:bookmarkEnd w:id="540"/>
      <w:bookmarkEnd w:id="541"/>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542" w:name="_Toc453659574"/>
      <w:r w:rsidRPr="00792921">
        <w:t xml:space="preserve">&lt;Stereotype&gt; </w:t>
      </w:r>
      <w:bookmarkStart w:id="543" w:name="_fe37b7788f1a1dcf7c9a73e489c79423"/>
      <w:r w:rsidRPr="00792921">
        <w:t>XSDDeclaration</w:t>
      </w:r>
      <w:bookmarkEnd w:id="542"/>
      <w:bookmarkEnd w:id="543"/>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831E6C"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544" w:name="_Toc453659575"/>
      <w:r w:rsidRPr="00792921">
        <w:t xml:space="preserve">&lt;Stereotype&gt; </w:t>
      </w:r>
      <w:bookmarkStart w:id="545" w:name="_ef2da866bc4fca08abc4202c19cac9e0"/>
      <w:r w:rsidRPr="00792921">
        <w:t>XSDProperty</w:t>
      </w:r>
      <w:bookmarkEnd w:id="544"/>
      <w:bookmarkEnd w:id="545"/>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831E6C" w:rsidP="00A119F7">
      <w:pPr>
        <w:pStyle w:val="omg-body"/>
      </w:pPr>
      <w:hyperlink r:id="rId582" w:anchor="rule_10-10" w:history="1">
        <w:r w:rsidR="00A119F7">
          <w:rPr>
            <w:color w:val="0000FF"/>
            <w:u w:val="single"/>
          </w:rPr>
          <w:t>Rule 10-10</w:t>
        </w:r>
      </w:hyperlink>
      <w:r w:rsidR="00A119F7">
        <w:t xml:space="preserve">, Element use from external adapter type defined by external schema documents (REF, EXT): </w:t>
      </w:r>
      <w:hyperlink r:id="rId583"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831E6C" w:rsidP="00A119F7">
      <w:pPr>
        <w:pStyle w:val="omg-body"/>
      </w:pPr>
      <w:hyperlink r:id="rId584" w:anchor="rule_10-13" w:history="1">
        <w:r w:rsidR="00A119F7">
          <w:rPr>
            <w:color w:val="0000FF"/>
            <w:u w:val="single"/>
          </w:rPr>
          <w:t>Rule 10-13</w:t>
        </w:r>
      </w:hyperlink>
      <w:r w:rsidR="00A119F7">
        <w:t xml:space="preserve">, External attribute use only in external adapter type (REF): </w:t>
      </w:r>
      <w:hyperlink r:id="rId585"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831E6C" w:rsidP="00A119F7">
      <w:pPr>
        <w:pStyle w:val="omg-body"/>
      </w:pPr>
      <w:hyperlink r:id="rId586" w:anchor="rule_10-14" w:history="1">
        <w:r w:rsidR="00A119F7">
          <w:rPr>
            <w:color w:val="0000FF"/>
            <w:u w:val="single"/>
          </w:rPr>
          <w:t>Rule 10-14</w:t>
        </w:r>
      </w:hyperlink>
      <w:r w:rsidR="00A119F7">
        <w:t xml:space="preserve">, External attribute use has data definition (REF, EXT): </w:t>
      </w:r>
      <w:hyperlink r:id="rId587"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831E6C" w:rsidP="00A119F7">
      <w:pPr>
        <w:pStyle w:val="omg-body"/>
      </w:pPr>
      <w:hyperlink r:id="rId588" w:anchor="rule_10-15" w:history="1">
        <w:r w:rsidR="00A119F7">
          <w:rPr>
            <w:color w:val="0000FF"/>
            <w:u w:val="single"/>
          </w:rPr>
          <w:t>Rule 10-15</w:t>
        </w:r>
      </w:hyperlink>
      <w:r w:rsidR="00A119F7">
        <w:t xml:space="preserve">, External attribute use not an ID (SET): </w:t>
      </w:r>
      <w:hyperlink r:id="rId589"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831E6C" w:rsidP="00A119F7">
      <w:pPr>
        <w:pStyle w:val="omg-body"/>
      </w:pPr>
      <w:hyperlink r:id="rId590" w:anchor="rule_10-16" w:history="1">
        <w:r w:rsidR="00A119F7">
          <w:rPr>
            <w:color w:val="0000FF"/>
            <w:u w:val="single"/>
          </w:rPr>
          <w:t>Rule 10-16</w:t>
        </w:r>
      </w:hyperlink>
      <w:r w:rsidR="00A119F7">
        <w:t xml:space="preserve">, External element use has data definition (REF, EXT): </w:t>
      </w:r>
      <w:hyperlink r:id="rId591"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831E6C" w:rsidP="00A119F7">
      <w:pPr>
        <w:pStyle w:val="omg-body"/>
      </w:pPr>
      <w:hyperlink r:id="rId592" w:anchor="rule_10-20" w:history="1">
        <w:r w:rsidR="00A119F7">
          <w:rPr>
            <w:color w:val="0000FF"/>
            <w:u w:val="single"/>
          </w:rPr>
          <w:t>Rule 10-20</w:t>
        </w:r>
      </w:hyperlink>
      <w:r w:rsidR="00A119F7">
        <w:t xml:space="preserve">, Association element type is an association type (REF, EXT): </w:t>
      </w:r>
      <w:hyperlink r:id="rId593"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831E6C" w:rsidP="00A119F7">
      <w:pPr>
        <w:pStyle w:val="omg-body"/>
      </w:pPr>
      <w:hyperlink r:id="rId594" w:anchor="rule_10-34" w:history="1">
        <w:r w:rsidR="00A119F7">
          <w:rPr>
            <w:color w:val="0000FF"/>
            <w:u w:val="single"/>
          </w:rPr>
          <w:t>Rule 10-34</w:t>
        </w:r>
      </w:hyperlink>
      <w:r w:rsidR="00A119F7">
        <w:t xml:space="preserve">, Augmentation element type is an augmentation type (REF, EXT): </w:t>
      </w:r>
      <w:hyperlink r:id="rId595"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831E6C" w:rsidP="00A119F7">
      <w:pPr>
        <w:pStyle w:val="omg-body"/>
      </w:pPr>
      <w:hyperlink r:id="rId596" w:anchor="rule_10-35" w:history="1">
        <w:r w:rsidR="00A119F7">
          <w:rPr>
            <w:color w:val="0000FF"/>
            <w:u w:val="single"/>
          </w:rPr>
          <w:t>Rule 10-35</w:t>
        </w:r>
      </w:hyperlink>
      <w:r w:rsidR="00A119F7">
        <w:t xml:space="preserve">, Augmentation elements are not used directly (REF, SET): </w:t>
      </w:r>
      <w:hyperlink r:id="rId597"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831E6C" w:rsidP="00A119F7">
      <w:pPr>
        <w:pStyle w:val="omg-body"/>
      </w:pPr>
      <w:hyperlink r:id="rId598" w:anchor="rule_10-39" w:history="1">
        <w:r w:rsidR="00A119F7">
          <w:rPr>
            <w:color w:val="0000FF"/>
            <w:u w:val="single"/>
          </w:rPr>
          <w:t>Rule 10-39</w:t>
        </w:r>
      </w:hyperlink>
      <w:r w:rsidR="00A119F7">
        <w:t xml:space="preserve">, Metadata element declaration type is a metadata type (REF, EXT): </w:t>
      </w:r>
      <w:hyperlink r:id="rId599"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831E6C" w:rsidP="00A119F7">
      <w:pPr>
        <w:pStyle w:val="omg-body"/>
      </w:pPr>
      <w:hyperlink r:id="rId600" w:anchor="rule_10-40" w:history="1">
        <w:r w:rsidR="00A119F7">
          <w:rPr>
            <w:color w:val="0000FF"/>
            <w:u w:val="single"/>
          </w:rPr>
          <w:t>Rule 10-40</w:t>
        </w:r>
      </w:hyperlink>
      <w:r w:rsidR="00A119F7">
        <w:t xml:space="preserve">, Metadata element has applicable elements (REF, EXT, SET): </w:t>
      </w:r>
      <w:hyperlink r:id="rId601"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831E6C" w:rsidP="00A119F7">
      <w:pPr>
        <w:pStyle w:val="omg-body"/>
      </w:pPr>
      <w:hyperlink r:id="rId602" w:anchor="rule_10-47" w:history="1">
        <w:r w:rsidR="00A119F7">
          <w:rPr>
            <w:color w:val="0000FF"/>
            <w:u w:val="single"/>
          </w:rPr>
          <w:t>Rule 10-47</w:t>
        </w:r>
      </w:hyperlink>
      <w:r w:rsidR="00A119F7">
        <w:t xml:space="preserve">, Attribute name begins with lower case letter (REF, EXT): </w:t>
      </w:r>
      <w:hyperlink r:id="rId603"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831E6C" w:rsidP="00A119F7">
      <w:pPr>
        <w:pStyle w:val="omg-body"/>
      </w:pPr>
      <w:hyperlink r:id="rId604" w:anchor="rule_10-48" w:history="1">
        <w:r w:rsidR="00A119F7">
          <w:rPr>
            <w:color w:val="0000FF"/>
            <w:u w:val="single"/>
          </w:rPr>
          <w:t>Rule 10-48</w:t>
        </w:r>
      </w:hyperlink>
      <w:r w:rsidR="00A119F7">
        <w:t xml:space="preserve">, Name of schema component other than attribute begins with upper case letter (REF, EXT): </w:t>
      </w:r>
      <w:hyperlink r:id="rId605"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831E6C" w:rsidP="00A119F7">
      <w:pPr>
        <w:pStyle w:val="omg-body"/>
      </w:pPr>
      <w:hyperlink r:id="rId606" w:anchor="rule_10-49" w:history="1">
        <w:r w:rsidR="00A119F7">
          <w:rPr>
            <w:color w:val="0000FF"/>
            <w:u w:val="single"/>
          </w:rPr>
          <w:t>Rule 10-49</w:t>
        </w:r>
      </w:hyperlink>
      <w:r w:rsidR="00A119F7">
        <w:t xml:space="preserve">, Names use common abbreviations (REF, EXT): </w:t>
      </w:r>
      <w:hyperlink r:id="rId607"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831E6C" w:rsidP="00A119F7">
      <w:pPr>
        <w:pStyle w:val="omg-body"/>
      </w:pPr>
      <w:hyperlink r:id="rId608" w:anchor="rule_10-62" w:history="1">
        <w:r w:rsidR="00A119F7">
          <w:rPr>
            <w:color w:val="0000FF"/>
            <w:u w:val="single"/>
          </w:rPr>
          <w:t>Rule 10-62</w:t>
        </w:r>
      </w:hyperlink>
      <w:r w:rsidR="00A119F7">
        <w:t xml:space="preserve">, Element with simple content has representation term (REF, EXT): </w:t>
      </w:r>
      <w:hyperlink r:id="rId609"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831E6C" w:rsidP="00A119F7">
      <w:pPr>
        <w:pStyle w:val="omg-body"/>
      </w:pPr>
      <w:hyperlink r:id="rId610" w:anchor="rule_10-63" w:history="1">
        <w:r w:rsidR="00A119F7">
          <w:rPr>
            <w:color w:val="0000FF"/>
            <w:u w:val="single"/>
          </w:rPr>
          <w:t>Rule 10-63</w:t>
        </w:r>
      </w:hyperlink>
      <w:r w:rsidR="00A119F7">
        <w:t xml:space="preserve">, Name has representation term when appropriate (REF, EXT): </w:t>
      </w:r>
      <w:hyperlink r:id="rId611"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831E6C" w:rsidP="00A119F7">
      <w:pPr>
        <w:pStyle w:val="omg-body"/>
      </w:pPr>
      <w:hyperlink r:id="rId612" w:anchor="rule_10-64" w:history="1">
        <w:r w:rsidR="00A119F7">
          <w:rPr>
            <w:color w:val="0000FF"/>
            <w:u w:val="single"/>
          </w:rPr>
          <w:t>Rule 10-64</w:t>
        </w:r>
      </w:hyperlink>
      <w:r w:rsidR="00A119F7">
        <w:t xml:space="preserve">, Name has representation term only when appropriate (REF, EXT): </w:t>
      </w:r>
      <w:hyperlink r:id="rId613"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831E6C" w:rsidP="00A119F7">
      <w:pPr>
        <w:pStyle w:val="omg-body"/>
      </w:pPr>
      <w:hyperlink r:id="rId614" w:anchor="rule_11-12" w:history="1">
        <w:r w:rsidR="00A119F7">
          <w:rPr>
            <w:color w:val="0000FF"/>
            <w:u w:val="single"/>
          </w:rPr>
          <w:t>Rule 11-12</w:t>
        </w:r>
      </w:hyperlink>
      <w:r w:rsidR="00A119F7">
        <w:t>, Element name is upper camel case (REF, EXT): </w:t>
      </w:r>
      <w:hyperlink r:id="rId615"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831E6C" w:rsidP="00A119F7">
      <w:pPr>
        <w:pStyle w:val="omg-body"/>
      </w:pPr>
      <w:hyperlink r:id="rId616" w:anchor="rule_11-13" w:history="1">
        <w:r w:rsidR="00A119F7">
          <w:rPr>
            <w:color w:val="0000FF"/>
            <w:u w:val="single"/>
          </w:rPr>
          <w:t>Rule 11-13</w:t>
        </w:r>
      </w:hyperlink>
      <w:r w:rsidR="00A119F7">
        <w:t>, Element type does not have a simple type name (REF, EXT): </w:t>
      </w:r>
      <w:hyperlink r:id="rId617"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831E6C" w:rsidP="00A119F7">
      <w:pPr>
        <w:pStyle w:val="omg-body"/>
      </w:pPr>
      <w:hyperlink r:id="rId618" w:anchor="rule_11-14" w:history="1">
        <w:r w:rsidR="00A119F7">
          <w:rPr>
            <w:color w:val="0000FF"/>
            <w:u w:val="single"/>
          </w:rPr>
          <w:t>Rule 11-14</w:t>
        </w:r>
      </w:hyperlink>
      <w:r w:rsidR="00A119F7">
        <w:t>, Element type is from conformant namespace (REF, EXT): </w:t>
      </w:r>
      <w:hyperlink r:id="rId619"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831E6C" w:rsidP="00A119F7">
      <w:pPr>
        <w:pStyle w:val="omg-body"/>
      </w:pPr>
      <w:hyperlink r:id="rId620" w:anchor="rule_11-15" w:history="1">
        <w:r w:rsidR="00A119F7">
          <w:rPr>
            <w:color w:val="0000FF"/>
            <w:u w:val="single"/>
          </w:rPr>
          <w:t>Rule 11-15</w:t>
        </w:r>
      </w:hyperlink>
      <w:r w:rsidR="00A119F7">
        <w:t>, Name of element that ends in Abstract is abstract (REF, EXT): </w:t>
      </w:r>
      <w:hyperlink r:id="rId621"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831E6C" w:rsidP="00A119F7">
      <w:pPr>
        <w:pStyle w:val="omg-body"/>
      </w:pPr>
      <w:hyperlink r:id="rId622" w:anchor="rule_11-16" w:history="1">
        <w:r w:rsidR="00A119F7">
          <w:rPr>
            <w:color w:val="0000FF"/>
            <w:u w:val="single"/>
          </w:rPr>
          <w:t>Rule 11-16</w:t>
        </w:r>
      </w:hyperlink>
      <w:r w:rsidR="00A119F7">
        <w:t>, Name of element declaration with simple content has representation term (REF, EXT): </w:t>
      </w:r>
      <w:hyperlink r:id="rId623"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831E6C" w:rsidP="00A119F7">
      <w:pPr>
        <w:pStyle w:val="omg-body"/>
      </w:pPr>
      <w:hyperlink r:id="rId624" w:anchor="rule_11-17" w:history="1">
        <w:r w:rsidR="00A119F7">
          <w:rPr>
            <w:color w:val="0000FF"/>
            <w:u w:val="single"/>
          </w:rPr>
          <w:t>Rule 11-17</w:t>
        </w:r>
      </w:hyperlink>
      <w:r w:rsidR="00A119F7">
        <w:t>, Name of element declaration with simple content has representation term (SET): </w:t>
      </w:r>
      <w:hyperlink r:id="rId625"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831E6C" w:rsidP="00A119F7">
      <w:pPr>
        <w:pStyle w:val="omg-body"/>
      </w:pPr>
      <w:hyperlink r:id="rId626" w:anchor="rule_11-18" w:history="1">
        <w:r w:rsidR="00A119F7">
          <w:rPr>
            <w:color w:val="0000FF"/>
            <w:u w:val="single"/>
          </w:rPr>
          <w:t>Rule 11-18</w:t>
        </w:r>
      </w:hyperlink>
      <w:r w:rsidR="00A119F7">
        <w:t>, Element substitution group defined by conformant schema (REF, EXT): </w:t>
      </w:r>
      <w:hyperlink r:id="rId627"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831E6C" w:rsidP="00A119F7">
      <w:pPr>
        <w:pStyle w:val="omg-body"/>
      </w:pPr>
      <w:hyperlink r:id="rId628" w:anchor="rule_11-19" w:history="1">
        <w:r w:rsidR="00A119F7">
          <w:rPr>
            <w:color w:val="0000FF"/>
            <w:u w:val="single"/>
          </w:rPr>
          <w:t>Rule 11-19</w:t>
        </w:r>
      </w:hyperlink>
      <w:r w:rsidR="00A119F7">
        <w:t>, Attribute type defined by conformant schema (REF, EXT): </w:t>
      </w:r>
      <w:hyperlink r:id="rId629"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831E6C" w:rsidP="00A119F7">
      <w:pPr>
        <w:pStyle w:val="omg-body"/>
      </w:pPr>
      <w:hyperlink r:id="rId630" w:anchor="rule_11-20" w:history="1">
        <w:r w:rsidR="00A119F7">
          <w:rPr>
            <w:color w:val="0000FF"/>
            <w:u w:val="single"/>
          </w:rPr>
          <w:t>Rule 11-20</w:t>
        </w:r>
      </w:hyperlink>
      <w:r w:rsidR="00A119F7">
        <w:t>, Attribute name uses representation term (REF, EXT): </w:t>
      </w:r>
      <w:hyperlink r:id="rId631"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831E6C" w:rsidP="00831C67">
      <w:pPr>
        <w:pStyle w:val="omg-body"/>
        <w:ind w:right="-563"/>
      </w:pPr>
      <w:hyperlink r:id="rId632" w:anchor="rule_11-21" w:history="1">
        <w:r w:rsidR="00A119F7">
          <w:rPr>
            <w:color w:val="0000FF"/>
            <w:u w:val="single"/>
          </w:rPr>
          <w:t>Rule 11-21</w:t>
        </w:r>
      </w:hyperlink>
      <w:r w:rsidR="00A119F7">
        <w:t>, Element or attribute declaration introduced only once into a type (REF, EXT): </w:t>
      </w:r>
      <w:hyperlink r:id="rId633"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831E6C" w:rsidP="00A119F7">
      <w:pPr>
        <w:pStyle w:val="omg-body"/>
      </w:pPr>
      <w:hyperlink r:id="rId634" w:anchor="rule_11-22" w:history="1">
        <w:r w:rsidR="00A119F7">
          <w:rPr>
            <w:color w:val="0000FF"/>
            <w:u w:val="single"/>
          </w:rPr>
          <w:t>Rule 11-22</w:t>
        </w:r>
      </w:hyperlink>
      <w:r w:rsidR="00A119F7">
        <w:t>, Element reference defined by conformant schema (REF, EXT): </w:t>
      </w:r>
      <w:hyperlink r:id="rId635"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831E6C" w:rsidP="00A119F7">
      <w:pPr>
        <w:pStyle w:val="omg-body"/>
      </w:pPr>
      <w:hyperlink r:id="rId636" w:anchor="rule_11-23" w:history="1">
        <w:r w:rsidR="00A119F7">
          <w:rPr>
            <w:color w:val="0000FF"/>
            <w:u w:val="single"/>
          </w:rPr>
          <w:t>Rule 11-23</w:t>
        </w:r>
      </w:hyperlink>
      <w:r w:rsidR="00A119F7">
        <w:t>, Referenced attribute defined by conformant schemas (REF, EXT): </w:t>
      </w:r>
      <w:hyperlink r:id="rId637"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831E6C" w:rsidP="00A119F7">
      <w:pPr>
        <w:pStyle w:val="omg-body"/>
      </w:pPr>
      <w:hyperlink r:id="rId638" w:anchor="rule_11-31" w:history="1">
        <w:r w:rsidR="00A119F7">
          <w:rPr>
            <w:color w:val="0000FF"/>
            <w:u w:val="single"/>
          </w:rPr>
          <w:t>Rule 11-31</w:t>
        </w:r>
      </w:hyperlink>
      <w:r w:rsidR="00A119F7">
        <w:t>, Standard opening phrase for element (REF, EXT): </w:t>
      </w:r>
      <w:hyperlink r:id="rId639"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831E6C" w:rsidP="00A119F7">
      <w:pPr>
        <w:pStyle w:val="omg-body"/>
      </w:pPr>
      <w:hyperlink r:id="rId640" w:anchor="rule_11-36" w:history="1">
        <w:r w:rsidR="00A119F7">
          <w:rPr>
            <w:color w:val="0000FF"/>
            <w:u w:val="single"/>
          </w:rPr>
          <w:t>Rule 11-36</w:t>
        </w:r>
      </w:hyperlink>
      <w:r w:rsidR="00A119F7">
        <w:t>, Reference schema imports reference schema (SET): </w:t>
      </w:r>
      <w:hyperlink r:id="rId641"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831E6C" w:rsidP="00A119F7">
      <w:pPr>
        <w:pStyle w:val="omg-body"/>
      </w:pPr>
      <w:hyperlink r:id="rId642" w:anchor="rule_9-36" w:history="1">
        <w:r w:rsidR="00A119F7">
          <w:rPr>
            <w:color w:val="0000FF"/>
            <w:u w:val="single"/>
          </w:rPr>
          <w:t>Rule 9-36</w:t>
        </w:r>
      </w:hyperlink>
      <w:r w:rsidR="00A119F7">
        <w:t>, Element declaration has data definition (REF, EXT): </w:t>
      </w:r>
      <w:hyperlink r:id="rId643"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831E6C" w:rsidP="00A119F7">
      <w:pPr>
        <w:pStyle w:val="omg-body"/>
      </w:pPr>
      <w:hyperlink r:id="rId644" w:anchor="rule_9-37" w:history="1">
        <w:r w:rsidR="00A119F7">
          <w:rPr>
            <w:color w:val="0000FF"/>
            <w:u w:val="single"/>
          </w:rPr>
          <w:t>Rule 9-37</w:t>
        </w:r>
      </w:hyperlink>
      <w:r w:rsidR="00A119F7">
        <w:t>, Untyped element is abstract (REF, EXT): </w:t>
      </w:r>
      <w:hyperlink r:id="rId645"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831E6C" w:rsidP="00A119F7">
      <w:pPr>
        <w:pStyle w:val="omg-body"/>
      </w:pPr>
      <w:hyperlink r:id="rId646"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7"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831E6C" w:rsidP="00A119F7">
      <w:pPr>
        <w:pStyle w:val="omg-body"/>
      </w:pPr>
      <w:hyperlink r:id="rId648" w:anchor="rule_9-40" w:history="1">
        <w:r w:rsidR="00A119F7">
          <w:rPr>
            <w:color w:val="0000FF"/>
            <w:u w:val="single"/>
          </w:rPr>
          <w:t>Rule 9-40</w:t>
        </w:r>
      </w:hyperlink>
      <w:r w:rsidR="00A119F7">
        <w:t>, Element type not in the XML namespace (REF, EXT): </w:t>
      </w:r>
      <w:hyperlink r:id="rId649"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831E6C" w:rsidP="00A119F7">
      <w:pPr>
        <w:pStyle w:val="omg-body"/>
      </w:pPr>
      <w:hyperlink r:id="rId650" w:anchor="rule_9-43" w:history="1">
        <w:r w:rsidR="00A119F7">
          <w:rPr>
            <w:color w:val="0000FF"/>
            <w:u w:val="single"/>
          </w:rPr>
          <w:t>Rule 9-43</w:t>
        </w:r>
      </w:hyperlink>
      <w:r w:rsidR="00A119F7">
        <w:t>, No element disallowed derivation (REF): </w:t>
      </w:r>
      <w:hyperlink r:id="rId651"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831E6C" w:rsidP="00A119F7">
      <w:pPr>
        <w:pStyle w:val="omg-body"/>
      </w:pPr>
      <w:hyperlink r:id="rId652" w:anchor="rule_9-46" w:history="1">
        <w:r w:rsidR="00A119F7">
          <w:rPr>
            <w:color w:val="0000FF"/>
            <w:u w:val="single"/>
          </w:rPr>
          <w:t>Rule 9-46</w:t>
        </w:r>
      </w:hyperlink>
      <w:r w:rsidR="00A119F7">
        <w:t>, Element declaration is nillable (REF): </w:t>
      </w:r>
      <w:hyperlink r:id="rId653"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831E6C" w:rsidP="00A119F7">
      <w:pPr>
        <w:pStyle w:val="omg-body"/>
      </w:pPr>
      <w:hyperlink r:id="rId654" w:anchor="rule_9-48" w:history="1">
        <w:r w:rsidR="00A119F7">
          <w:rPr>
            <w:color w:val="0000FF"/>
            <w:u w:val="single"/>
          </w:rPr>
          <w:t>Rule 9-48</w:t>
        </w:r>
      </w:hyperlink>
      <w:r w:rsidR="00A119F7">
        <w:t>, Attribute declaration has data definition (REF, EXT): </w:t>
      </w:r>
      <w:hyperlink r:id="rId655"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831E6C" w:rsidP="00A119F7">
      <w:pPr>
        <w:pStyle w:val="omg-body"/>
      </w:pPr>
      <w:hyperlink r:id="rId656"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7"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831E6C" w:rsidP="00A119F7">
      <w:pPr>
        <w:pStyle w:val="omg-body"/>
      </w:pPr>
      <w:hyperlink r:id="rId658"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9"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831E6C" w:rsidP="00A119F7">
      <w:pPr>
        <w:pStyle w:val="omg-body"/>
      </w:pPr>
      <w:hyperlink r:id="rId660"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1"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831E6C" w:rsidP="00A119F7">
      <w:pPr>
        <w:pStyle w:val="omg-body"/>
      </w:pPr>
      <w:hyperlink r:id="rId662"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3"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831E6C" w:rsidP="00A119F7">
      <w:pPr>
        <w:pStyle w:val="omg-body"/>
      </w:pPr>
      <w:hyperlink r:id="rId664"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5"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831E6C" w:rsidP="00A119F7">
      <w:pPr>
        <w:pStyle w:val="omg-body"/>
      </w:pPr>
      <w:hyperlink r:id="rId666"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7"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831E6C" w:rsidP="00A119F7">
      <w:pPr>
        <w:pStyle w:val="omg-body"/>
      </w:pPr>
      <w:hyperlink r:id="rId668" w:anchor="rule_9-56" w:history="1">
        <w:r w:rsidR="00A119F7">
          <w:rPr>
            <w:color w:val="0000FF"/>
            <w:u w:val="single"/>
          </w:rPr>
          <w:t>Rule 9-56</w:t>
        </w:r>
      </w:hyperlink>
      <w:r w:rsidR="00A119F7">
        <w:t>, No attribute default values (REF, EXT): </w:t>
      </w:r>
      <w:hyperlink r:id="rId669"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831E6C" w:rsidP="00A119F7">
      <w:pPr>
        <w:pStyle w:val="omg-body"/>
      </w:pPr>
      <w:hyperlink r:id="rId670" w:anchor="rule_9-57" w:history="1">
        <w:r w:rsidR="00A119F7">
          <w:rPr>
            <w:color w:val="0000FF"/>
            <w:u w:val="single"/>
          </w:rPr>
          <w:t>Rule 9-57</w:t>
        </w:r>
      </w:hyperlink>
      <w:r w:rsidR="00A119F7">
        <w:t>, No attribute fixed values (REF, EXT): </w:t>
      </w:r>
      <w:hyperlink r:id="rId671"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546" w:name="_Toc453659576"/>
      <w:r w:rsidRPr="00792921">
        <w:t xml:space="preserve">&lt;Stereotype&gt; </w:t>
      </w:r>
      <w:bookmarkStart w:id="547" w:name="_c8fef7fb3c39b93b2966597e780b26b2"/>
      <w:r w:rsidRPr="00792921">
        <w:t>XSDRepresentationRestriction</w:t>
      </w:r>
      <w:bookmarkEnd w:id="546"/>
      <w:bookmarkEnd w:id="547"/>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548" w:name="_Toc453659577"/>
      <w:r w:rsidRPr="00792921">
        <w:t xml:space="preserve">&lt;Stereotype&gt; </w:t>
      </w:r>
      <w:bookmarkStart w:id="549" w:name="_2382969db62499e782e09fe85837f61b"/>
      <w:r w:rsidRPr="00792921">
        <w:t>XSDSimpleContent</w:t>
      </w:r>
      <w:bookmarkEnd w:id="548"/>
      <w:bookmarkEnd w:id="549"/>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2" w:history="1">
        <w:r>
          <w:rPr>
            <w:color w:val="0000FF"/>
            <w:u w:val="single"/>
          </w:rPr>
          <w:t>XML Schema Structures</w:t>
        </w:r>
      </w:hyperlink>
      <w:r>
        <w:t xml:space="preserve"> addresses simple content types in XML Schema; </w:t>
      </w:r>
      <w:hyperlink r:id="rId673"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550" w:name="_Toc453659578"/>
      <w:r>
        <w:t>&lt;Enumeration&gt;</w:t>
      </w:r>
      <w:r w:rsidRPr="00792921">
        <w:t xml:space="preserve"> </w:t>
      </w:r>
      <w:bookmarkStart w:id="551" w:name="_6057dd3a5a78e3c24dd275e3132ced75"/>
      <w:r w:rsidRPr="00792921">
        <w:t>XSDProcessContentsCode</w:t>
      </w:r>
      <w:bookmarkEnd w:id="550"/>
      <w:bookmarkEnd w:id="551"/>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552" w:name="_Toc453659579"/>
      <w:r>
        <w:t>&lt;Enumeration&gt;</w:t>
      </w:r>
      <w:r w:rsidRPr="00792921">
        <w:t xml:space="preserve"> </w:t>
      </w:r>
      <w:bookmarkStart w:id="553" w:name="_c99713ce9776ea74e37055d9ba6c7754"/>
      <w:r w:rsidRPr="00792921">
        <w:t>XSDPropertyKindCode</w:t>
      </w:r>
      <w:bookmarkEnd w:id="552"/>
      <w:bookmarkEnd w:id="553"/>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554" w:name="_Toc453659580"/>
      <w:r>
        <w:t>&lt;Enumeration&gt;</w:t>
      </w:r>
      <w:r w:rsidRPr="00792921">
        <w:t xml:space="preserve"> </w:t>
      </w:r>
      <w:bookmarkStart w:id="555" w:name="_7b3de59b6bd2d58d0e6f7cf6d38f5a89"/>
      <w:r w:rsidRPr="00792921">
        <w:t>XSDWhiteSpaceCode</w:t>
      </w:r>
      <w:bookmarkEnd w:id="554"/>
      <w:bookmarkEnd w:id="555"/>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556" w:name="_Ref411852845"/>
      <w:bookmarkStart w:id="557" w:name="_Toc453659581"/>
      <w:r>
        <w:lastRenderedPageBreak/>
        <w:t>Profile : Model_Package_Description_Profile</w:t>
      </w:r>
      <w:bookmarkEnd w:id="556"/>
      <w:bookmarkEnd w:id="557"/>
      <w:r>
        <w:t xml:space="preserve"> </w:t>
      </w:r>
    </w:p>
    <w:p w14:paraId="18082F74" w14:textId="77777777" w:rsidR="001C65B1" w:rsidRDefault="001C65B1" w:rsidP="001C65B1">
      <w:pPr>
        <w:pStyle w:val="Heading3"/>
      </w:pPr>
      <w:bookmarkStart w:id="558" w:name="_Toc453659582"/>
      <w:r>
        <w:t>Overview</w:t>
      </w:r>
      <w:bookmarkEnd w:id="558"/>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fldSimple w:instr=" STYLEREF 1 \s ">
        <w:r w:rsidR="008821D9">
          <w:rPr>
            <w:noProof/>
          </w:rPr>
          <w:t>8</w:t>
        </w:r>
      </w:fldSimple>
      <w:r w:rsidR="00464209">
        <w:noBreakHyphen/>
      </w:r>
      <w:fldSimple w:instr=" SEQ Figure \* ARABIC \s 1 ">
        <w:r w:rsidR="008821D9">
          <w:rPr>
            <w:noProof/>
          </w:rPr>
          <w:t>5</w:t>
        </w:r>
      </w:fldSimple>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fldSimple w:instr=" STYLEREF 1 \s ">
        <w:r w:rsidR="008821D9">
          <w:rPr>
            <w:noProof/>
          </w:rPr>
          <w:t>8</w:t>
        </w:r>
      </w:fldSimple>
      <w:r>
        <w:noBreakHyphen/>
      </w:r>
      <w:fldSimple w:instr=" SEQ Figure \* ARABIC \s 1 ">
        <w:r w:rsidR="008821D9">
          <w:rPr>
            <w:noProof/>
          </w:rPr>
          <w:t>6</w:t>
        </w:r>
      </w:fldSimple>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fldSimple w:instr=" STYLEREF 1 \s ">
        <w:r w:rsidR="008821D9">
          <w:rPr>
            <w:noProof/>
          </w:rPr>
          <w:t>8</w:t>
        </w:r>
      </w:fldSimple>
      <w:r w:rsidR="00464209">
        <w:noBreakHyphen/>
      </w:r>
      <w:fldSimple w:instr=" SEQ Figure \* ARABIC \s 1 ">
        <w:r w:rsidR="008821D9">
          <w:rPr>
            <w:noProof/>
          </w:rPr>
          <w:t>7</w:t>
        </w:r>
      </w:fldSimple>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fldSimple w:instr=" STYLEREF 1 \s ">
        <w:r w:rsidR="008821D9">
          <w:rPr>
            <w:noProof/>
          </w:rPr>
          <w:t>8</w:t>
        </w:r>
      </w:fldSimple>
      <w:r>
        <w:noBreakHyphen/>
      </w:r>
      <w:fldSimple w:instr=" SEQ Figure \* ARABIC \s 1 ">
        <w:r w:rsidR="008821D9">
          <w:rPr>
            <w:noProof/>
          </w:rPr>
          <w:t>8</w:t>
        </w:r>
      </w:fldSimple>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fldSimple w:instr=" STYLEREF 1 \s ">
        <w:r w:rsidR="008821D9">
          <w:rPr>
            <w:noProof/>
          </w:rPr>
          <w:t>8</w:t>
        </w:r>
      </w:fldSimple>
      <w:r w:rsidR="00464209">
        <w:noBreakHyphen/>
      </w:r>
      <w:fldSimple w:instr=" SEQ Figure \* ARABIC \s 1 ">
        <w:r w:rsidR="008821D9">
          <w:rPr>
            <w:noProof/>
          </w:rPr>
          <w:t>9</w:t>
        </w:r>
      </w:fldSimple>
      <w:r>
        <w:t xml:space="preserve"> MPD Profile Art</w:t>
      </w:r>
      <w:r w:rsidR="00464209">
        <w:t>ifacts for files and documents</w:t>
      </w:r>
    </w:p>
    <w:p w14:paraId="6D57C0B9" w14:textId="77777777" w:rsidR="001C65B1" w:rsidRPr="00792921" w:rsidRDefault="001C65B1" w:rsidP="001C65B1">
      <w:pPr>
        <w:pStyle w:val="Heading3"/>
      </w:pPr>
      <w:bookmarkStart w:id="559" w:name="_Toc453659583"/>
      <w:r w:rsidRPr="00792921">
        <w:t xml:space="preserve">&lt;Stereotype&gt; </w:t>
      </w:r>
      <w:bookmarkStart w:id="560" w:name="_e5ec7e3e9d1d1d1d3b6e0dfe82c98d0f"/>
      <w:r w:rsidRPr="00792921">
        <w:t>ApplicationInfo</w:t>
      </w:r>
      <w:bookmarkEnd w:id="559"/>
      <w:bookmarkEnd w:id="560"/>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561" w:name="_Toc453659584"/>
      <w:r w:rsidRPr="00792921">
        <w:t xml:space="preserve">&lt;Stereotype&gt; </w:t>
      </w:r>
      <w:bookmarkStart w:id="562" w:name="_a87115cbcc21d0c435988ee891218e74"/>
      <w:r w:rsidRPr="00792921">
        <w:t>BusinessRulesArtifact</w:t>
      </w:r>
      <w:bookmarkEnd w:id="561"/>
      <w:bookmarkEnd w:id="562"/>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563" w:name="_Toc453659585"/>
      <w:r w:rsidRPr="00792921">
        <w:lastRenderedPageBreak/>
        <w:t xml:space="preserve">&lt;Stereotype&gt; </w:t>
      </w:r>
      <w:bookmarkStart w:id="564" w:name="_d7f0afacf8acfe2a0ea2d846197421e4"/>
      <w:r w:rsidRPr="00792921">
        <w:t>ChangeInformationType</w:t>
      </w:r>
      <w:bookmarkEnd w:id="563"/>
      <w:bookmarkEnd w:id="564"/>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565" w:name="_Toc453659586"/>
      <w:r w:rsidRPr="00792921">
        <w:t xml:space="preserve">&lt;Stereotype&gt; </w:t>
      </w:r>
      <w:bookmarkStart w:id="566" w:name="_e3caf14bcc1716f393a7ba2f5642f78d"/>
      <w:r w:rsidRPr="00792921">
        <w:t>ChangeLogType</w:t>
      </w:r>
      <w:bookmarkEnd w:id="565"/>
      <w:bookmarkEnd w:id="566"/>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567" w:name="_Toc453659587"/>
      <w:r w:rsidRPr="00792921">
        <w:t xml:space="preserve">&lt;Stereotype&gt; </w:t>
      </w:r>
      <w:bookmarkStart w:id="568" w:name="_3eccbf35ee76685007d7e674d56bc322"/>
      <w:r w:rsidRPr="00792921">
        <w:t>ConformanceAssertion</w:t>
      </w:r>
      <w:bookmarkEnd w:id="567"/>
      <w:bookmarkEnd w:id="568"/>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569" w:name="_Toc453659588"/>
      <w:r w:rsidRPr="00792921">
        <w:t xml:space="preserve">&lt;Stereotype&gt; </w:t>
      </w:r>
      <w:bookmarkStart w:id="570" w:name="_73c4286659ba2418e50e7e7b2925c53a"/>
      <w:r w:rsidRPr="00792921">
        <w:t>ConformanceReport</w:t>
      </w:r>
      <w:bookmarkEnd w:id="569"/>
      <w:bookmarkEnd w:id="570"/>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571" w:name="_Toc453659589"/>
      <w:r w:rsidRPr="00792921">
        <w:t xml:space="preserve">&lt;Stereotype&gt; </w:t>
      </w:r>
      <w:bookmarkStart w:id="572" w:name="_7f60db331c02abe2c1ece306f640a550"/>
      <w:r w:rsidRPr="00792921">
        <w:t>Documentation</w:t>
      </w:r>
      <w:bookmarkEnd w:id="571"/>
      <w:bookmarkEnd w:id="572"/>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573" w:name="_Toc453659590"/>
      <w:r w:rsidRPr="00792921">
        <w:t xml:space="preserve">&lt;Stereotype&gt; </w:t>
      </w:r>
      <w:bookmarkStart w:id="574" w:name="_a359a1e478997f8e27994502878bf6db"/>
      <w:r w:rsidRPr="00792921">
        <w:t>ExtensionSchemaDocument</w:t>
      </w:r>
      <w:bookmarkEnd w:id="573"/>
      <w:bookmarkEnd w:id="574"/>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831E6C"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575" w:name="_Toc453659591"/>
      <w:r w:rsidRPr="00792921">
        <w:lastRenderedPageBreak/>
        <w:t xml:space="preserve">&lt;Stereotype&gt; </w:t>
      </w:r>
      <w:bookmarkStart w:id="576" w:name="_2b4a400e6fc31f5a6947a6896141e605"/>
      <w:r w:rsidRPr="00792921">
        <w:t>ExternalSchemaDocument</w:t>
      </w:r>
      <w:bookmarkEnd w:id="575"/>
      <w:bookmarkEnd w:id="576"/>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831E6C"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577" w:name="_Toc453659592"/>
      <w:r w:rsidRPr="00792921">
        <w:t xml:space="preserve">&lt;Stereotype&gt; </w:t>
      </w:r>
      <w:bookmarkStart w:id="578" w:name="_101c1dbd4d8fec57fc8c836e27ba2008"/>
      <w:r w:rsidRPr="00792921">
        <w:t>File</w:t>
      </w:r>
      <w:bookmarkEnd w:id="577"/>
      <w:bookmarkEnd w:id="578"/>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579" w:name="_Toc453659593"/>
      <w:r w:rsidRPr="00792921">
        <w:t xml:space="preserve">&lt;Stereotype&gt; </w:t>
      </w:r>
      <w:bookmarkStart w:id="580" w:name="_1adfac21ca9bec3d93546a3277176cea"/>
      <w:r w:rsidRPr="00792921">
        <w:t>FileType</w:t>
      </w:r>
      <w:bookmarkEnd w:id="579"/>
      <w:bookmarkEnd w:id="580"/>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9"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581" w:name="_Toc453659594"/>
      <w:r w:rsidRPr="00792921">
        <w:lastRenderedPageBreak/>
        <w:t xml:space="preserve">&lt;Stereotype&gt; </w:t>
      </w:r>
      <w:bookmarkStart w:id="582" w:name="_0b065f020b6b1c58eef43ec5340783b8"/>
      <w:r w:rsidRPr="00792921">
        <w:t>IEPSampleXMLDocument</w:t>
      </w:r>
      <w:bookmarkEnd w:id="581"/>
      <w:bookmarkEnd w:id="582"/>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583" w:name="_Toc453659595"/>
      <w:r w:rsidRPr="00792921">
        <w:t xml:space="preserve">&lt;Stereotype&gt; </w:t>
      </w:r>
      <w:bookmarkStart w:id="584" w:name="_6631c2d4ec13321e24b2860a929aeed1"/>
      <w:r w:rsidRPr="00792921">
        <w:t>ModelPackageDescriptionRelationship</w:t>
      </w:r>
      <w:bookmarkEnd w:id="583"/>
      <w:bookmarkEnd w:id="584"/>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585" w:name="_Toc453659596"/>
      <w:r w:rsidRPr="00792921">
        <w:t xml:space="preserve">&lt;Stereotype&gt; </w:t>
      </w:r>
      <w:bookmarkStart w:id="586" w:name="_9e604fe0a2af271aa458b2d5e936b76d"/>
      <w:r w:rsidRPr="00792921">
        <w:t>MPDChangeLog</w:t>
      </w:r>
      <w:bookmarkEnd w:id="585"/>
      <w:bookmarkEnd w:id="586"/>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587" w:name="_Toc453659597"/>
      <w:r w:rsidRPr="00792921">
        <w:t xml:space="preserve">&lt;Stereotype&gt; </w:t>
      </w:r>
      <w:bookmarkStart w:id="588" w:name="_b0bf4f77ddc6d1a16bdfc679a5d772fb"/>
      <w:r w:rsidRPr="00792921">
        <w:t>qualifiedName</w:t>
      </w:r>
      <w:bookmarkEnd w:id="587"/>
      <w:bookmarkEnd w:id="588"/>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831E6C" w:rsidP="001C65B1">
      <w:pPr>
        <w:pStyle w:val="omg-body"/>
      </w:pPr>
      <w:hyperlink r:id="rId680" w:anchor="rule_5-42" w:history="1">
        <w:r w:rsidR="001C65B1">
          <w:rPr>
            <w:color w:val="0000FF"/>
            <w:u w:val="single"/>
          </w:rPr>
          <w:t>Rule 5-42</w:t>
        </w:r>
      </w:hyperlink>
      <w:r w:rsidR="001C65B1">
        <w:t xml:space="preserve">, Identifying the Document Element of an IEP: </w:t>
      </w:r>
      <w:hyperlink r:id="rId681"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589" w:name="_Toc453659598"/>
      <w:r w:rsidRPr="00792921">
        <w:t xml:space="preserve">&lt;Stereotype&gt; </w:t>
      </w:r>
      <w:bookmarkStart w:id="590" w:name="_38627e1c300a22a5b6feea21e20a588f"/>
      <w:r w:rsidRPr="00792921">
        <w:t>ReadMe</w:t>
      </w:r>
      <w:bookmarkEnd w:id="589"/>
      <w:bookmarkEnd w:id="590"/>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591" w:name="_Toc453659599"/>
      <w:r w:rsidRPr="00792921">
        <w:lastRenderedPageBreak/>
        <w:t xml:space="preserve">&lt;Stereotype&gt; </w:t>
      </w:r>
      <w:bookmarkStart w:id="592" w:name="_aa336ea37aec2bf19d8fca590d898258"/>
      <w:r w:rsidRPr="00792921">
        <w:t>ReferenceSchemaDocument</w:t>
      </w:r>
      <w:bookmarkEnd w:id="591"/>
      <w:bookmarkEnd w:id="592"/>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831E6C"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593" w:name="_Toc453659600"/>
      <w:r w:rsidRPr="00792921">
        <w:t xml:space="preserve">&lt;Stereotype&gt; </w:t>
      </w:r>
      <w:bookmarkStart w:id="594" w:name="_3e6f2893d6456f759d2d79c2851d9e36"/>
      <w:r w:rsidRPr="00792921">
        <w:t>RelaxNGSchema</w:t>
      </w:r>
      <w:bookmarkEnd w:id="593"/>
      <w:bookmarkEnd w:id="594"/>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595" w:name="_Toc453659601"/>
      <w:r w:rsidRPr="00792921">
        <w:t xml:space="preserve">&lt;Stereotype&gt; </w:t>
      </w:r>
      <w:bookmarkStart w:id="596" w:name="_eeb8344a90187b9895263f3d68de6591"/>
      <w:r w:rsidRPr="00792921">
        <w:t>RequiredFile</w:t>
      </w:r>
      <w:bookmarkEnd w:id="595"/>
      <w:bookmarkEnd w:id="596"/>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597" w:name="_Toc453659602"/>
      <w:r w:rsidRPr="00792921">
        <w:t xml:space="preserve">&lt;Stereotype&gt; </w:t>
      </w:r>
      <w:bookmarkStart w:id="598" w:name="_8f9fefb70f4508be82a701ff1c5d584f"/>
      <w:r w:rsidRPr="00792921">
        <w:t>SchematronSchema</w:t>
      </w:r>
      <w:bookmarkEnd w:id="597"/>
      <w:bookmarkEnd w:id="598"/>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599" w:name="_Toc453659603"/>
      <w:r w:rsidRPr="00792921">
        <w:t xml:space="preserve">&lt;Stereotype&gt; </w:t>
      </w:r>
      <w:bookmarkStart w:id="600" w:name="_217d779dd71fb99067a76ecd975a1d3b"/>
      <w:r w:rsidRPr="00792921">
        <w:t>SubsetSchemaDocument</w:t>
      </w:r>
      <w:bookmarkEnd w:id="599"/>
      <w:bookmarkEnd w:id="600"/>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831E6C"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601" w:name="_Toc453659604"/>
      <w:r w:rsidRPr="00792921">
        <w:lastRenderedPageBreak/>
        <w:t xml:space="preserve">&lt;Stereotype&gt; </w:t>
      </w:r>
      <w:bookmarkStart w:id="602" w:name="_3d2e6f85c03cd167477627b5151affef"/>
      <w:r w:rsidRPr="00792921">
        <w:t>Wantlist</w:t>
      </w:r>
      <w:bookmarkEnd w:id="601"/>
      <w:bookmarkEnd w:id="602"/>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2"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603" w:name="_Toc453659605"/>
      <w:r w:rsidRPr="00792921">
        <w:t xml:space="preserve">&lt;Stereotype&gt; </w:t>
      </w:r>
      <w:bookmarkStart w:id="604" w:name="_781c1f78e93c2aecd3d28c5abeddd019"/>
      <w:r w:rsidRPr="00792921">
        <w:t>XMLCatalog</w:t>
      </w:r>
      <w:bookmarkEnd w:id="603"/>
      <w:bookmarkEnd w:id="604"/>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605" w:name="_Toc453659606"/>
      <w:r w:rsidRPr="00792921">
        <w:t xml:space="preserve">&lt;Stereotype&gt; </w:t>
      </w:r>
      <w:bookmarkStart w:id="606" w:name="_b02fa05d43cb5f5cace47c9181b17443"/>
      <w:r w:rsidRPr="00792921">
        <w:t>XMLSchemaDocument</w:t>
      </w:r>
      <w:bookmarkEnd w:id="605"/>
      <w:bookmarkEnd w:id="606"/>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831E6C"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607" w:name="_Toc453659607"/>
      <w:r>
        <w:t>&lt;Artifact&gt;</w:t>
      </w:r>
      <w:r w:rsidRPr="00792921">
        <w:t xml:space="preserve"> </w:t>
      </w:r>
      <w:bookmarkStart w:id="608" w:name="_db7585560e9f04d9f4eaefd6a5b723fc"/>
      <w:r w:rsidRPr="00792921">
        <w:t>ArtifactOrArtifactSet</w:t>
      </w:r>
      <w:bookmarkEnd w:id="607"/>
      <w:bookmarkEnd w:id="608"/>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609" w:name="_Toc453659608"/>
      <w:r>
        <w:t>&lt;Artifact&gt;</w:t>
      </w:r>
      <w:r w:rsidRPr="00792921">
        <w:t xml:space="preserve"> </w:t>
      </w:r>
      <w:bookmarkStart w:id="610" w:name="_a50ba294484866fba55ab0c5578e47e8"/>
      <w:r w:rsidRPr="00792921">
        <w:t>ConformanceTargetType</w:t>
      </w:r>
      <w:bookmarkEnd w:id="609"/>
      <w:bookmarkEnd w:id="610"/>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831E6C"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611" w:name="_Toc453659609"/>
      <w:r>
        <w:t>&lt;Artifact&gt;</w:t>
      </w:r>
      <w:r w:rsidRPr="00792921">
        <w:t xml:space="preserve"> </w:t>
      </w:r>
      <w:bookmarkStart w:id="612" w:name="_7f9b0d0490e59a1f3dd8335ee3079827"/>
      <w:r w:rsidRPr="00792921">
        <w:t>ConstraintSchemaDocumentSet</w:t>
      </w:r>
      <w:bookmarkEnd w:id="611"/>
      <w:bookmarkEnd w:id="612"/>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831E6C"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613" w:name="_Toc453659610"/>
      <w:r>
        <w:t>&lt;Artifact&gt;</w:t>
      </w:r>
      <w:r w:rsidRPr="00792921">
        <w:t xml:space="preserve"> </w:t>
      </w:r>
      <w:bookmarkStart w:id="614" w:name="_7dae1480fbe360bd468c61d841d9ded7"/>
      <w:r w:rsidRPr="00792921">
        <w:t>ContactInformationType</w:t>
      </w:r>
      <w:bookmarkEnd w:id="613"/>
      <w:bookmarkEnd w:id="614"/>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615" w:name="_Toc453659611"/>
      <w:r>
        <w:t>&lt;Artifact&gt;</w:t>
      </w:r>
      <w:r w:rsidRPr="00792921">
        <w:t xml:space="preserve"> </w:t>
      </w:r>
      <w:bookmarkStart w:id="616" w:name="_decd4bb0486b2d193f0fe691f9f3e96f"/>
      <w:r w:rsidRPr="00792921">
        <w:t>DescribedType</w:t>
      </w:r>
      <w:bookmarkEnd w:id="615"/>
      <w:bookmarkEnd w:id="616"/>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617" w:name="_Toc453659612"/>
      <w:r>
        <w:t>&lt;Artifact&gt;</w:t>
      </w:r>
      <w:r w:rsidRPr="00792921">
        <w:t xml:space="preserve"> </w:t>
      </w:r>
      <w:bookmarkStart w:id="618" w:name="_b5992f81868b11b29878271a69332828"/>
      <w:r w:rsidRPr="00792921">
        <w:t>EntityRepresentation</w:t>
      </w:r>
      <w:bookmarkEnd w:id="617"/>
      <w:bookmarkEnd w:id="618"/>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619" w:name="_Toc453659613"/>
      <w:r>
        <w:t>&lt;Artifact&gt;</w:t>
      </w:r>
      <w:r w:rsidRPr="00792921">
        <w:t xml:space="preserve"> </w:t>
      </w:r>
      <w:bookmarkStart w:id="620" w:name="_98143a7f2c08dc26cca7b7eaf80061ac"/>
      <w:r w:rsidRPr="00792921">
        <w:t>EXIXMLSchemaType</w:t>
      </w:r>
      <w:bookmarkEnd w:id="619"/>
      <w:bookmarkEnd w:id="620"/>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831E6C"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621" w:name="_Toc453659614"/>
      <w:r>
        <w:t>&lt;Artifact&gt;</w:t>
      </w:r>
      <w:r w:rsidRPr="00792921">
        <w:t xml:space="preserve"> </w:t>
      </w:r>
      <w:bookmarkStart w:id="622" w:name="_30030dcd7015232d13e92ab474c42ed5"/>
      <w:r w:rsidRPr="00792921">
        <w:t>FileSet</w:t>
      </w:r>
      <w:bookmarkEnd w:id="621"/>
      <w:bookmarkEnd w:id="622"/>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831E6C"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623" w:name="_Toc453659615"/>
      <w:r>
        <w:t>&lt;Artifact&gt;</w:t>
      </w:r>
      <w:r w:rsidRPr="00792921">
        <w:t xml:space="preserve"> </w:t>
      </w:r>
      <w:bookmarkStart w:id="624" w:name="_f9ab110d19d406069517dfa76824683e"/>
      <w:r w:rsidRPr="00792921">
        <w:t>FileSetType</w:t>
      </w:r>
      <w:bookmarkEnd w:id="623"/>
      <w:bookmarkEnd w:id="624"/>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831E6C"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625" w:name="_Toc453659616"/>
      <w:r>
        <w:t>&lt;Artifact&gt;</w:t>
      </w:r>
      <w:r w:rsidRPr="00792921">
        <w:t xml:space="preserve"> </w:t>
      </w:r>
      <w:bookmarkStart w:id="626" w:name="_d9384fc253b8677c36bd42a24a6e670a"/>
      <w:r w:rsidRPr="00792921">
        <w:t>IEPConformanceTargetType</w:t>
      </w:r>
      <w:bookmarkEnd w:id="625"/>
      <w:bookmarkEnd w:id="626"/>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831E6C"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831E6C" w:rsidP="001C65B1">
      <w:pPr>
        <w:pStyle w:val="omg-body"/>
      </w:pPr>
      <w:hyperlink r:id="rId683" w:anchor="rule_5-45" w:history="1">
        <w:r w:rsidR="001C65B1">
          <w:rPr>
            <w:color w:val="0000FF"/>
            <w:u w:val="single"/>
          </w:rPr>
          <w:t xml:space="preserve">Rule 5-45, </w:t>
        </w:r>
      </w:hyperlink>
      <w:r w:rsidR="001C65B1">
        <w:t xml:space="preserve">Validating an IEP Sample XML Document: </w:t>
      </w:r>
      <w:hyperlink r:id="rId684"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627" w:name="_Toc453659617"/>
      <w:r>
        <w:t>&lt;Artifact&gt;</w:t>
      </w:r>
      <w:r w:rsidRPr="00792921">
        <w:t xml:space="preserve"> </w:t>
      </w:r>
      <w:bookmarkStart w:id="628" w:name="_cb5967a836f94243e179329cb199a401"/>
      <w:r w:rsidRPr="00792921">
        <w:t>ModelPackageDescription</w:t>
      </w:r>
      <w:bookmarkEnd w:id="627"/>
      <w:bookmarkEnd w:id="628"/>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5"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831E6C" w:rsidP="001C65B1">
      <w:pPr>
        <w:pStyle w:val="omg-body"/>
      </w:pPr>
      <w:hyperlink r:id="rId686" w:anchor="rule_3-2" w:history="1">
        <w:r w:rsidR="001C65B1">
          <w:rPr>
            <w:color w:val="0000FF"/>
            <w:u w:val="single"/>
          </w:rPr>
          <w:t>Rule 3-2</w:t>
        </w:r>
      </w:hyperlink>
      <w:r w:rsidR="001C65B1">
        <w:t xml:space="preserve">, MPD with MPD class of IEPD is an IEPD: </w:t>
      </w:r>
      <w:hyperlink r:id="rId687"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831E6C" w:rsidP="001C65B1">
      <w:pPr>
        <w:pStyle w:val="omg-body"/>
      </w:pPr>
      <w:hyperlink r:id="rId688" w:anchor="rule_3-3" w:history="1">
        <w:r w:rsidR="001C65B1">
          <w:rPr>
            <w:color w:val="0000FF"/>
            <w:u w:val="single"/>
          </w:rPr>
          <w:t>Rule 3-3</w:t>
        </w:r>
      </w:hyperlink>
      <w:r w:rsidR="001C65B1">
        <w:t xml:space="preserve">, IEPD Conformance Target Identifier: </w:t>
      </w:r>
      <w:hyperlink r:id="rId689"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90" w:anchor="rule_4-1" w:history="1">
        <w:r>
          <w:rPr>
            <w:color w:val="0000FF"/>
            <w:u w:val="single"/>
          </w:rPr>
          <w:t>Rule 4-1</w:t>
        </w:r>
      </w:hyperlink>
      <w:r>
        <w:t xml:space="preserve">, Fundamental NIEM Subset Rule: </w:t>
      </w:r>
      <w:hyperlink r:id="rId691"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831E6C" w:rsidP="001C65B1">
      <w:pPr>
        <w:pStyle w:val="omg-body"/>
      </w:pPr>
      <w:hyperlink r:id="rId692" w:anchor="rule_5-10" w:history="1">
        <w:r w:rsidR="001C65B1">
          <w:rPr>
            <w:color w:val="0000FF"/>
            <w:u w:val="single"/>
          </w:rPr>
          <w:t>Rule 5-10</w:t>
        </w:r>
      </w:hyperlink>
      <w:r w:rsidR="001C65B1">
        <w:t xml:space="preserve">, MPD Version Number Syntax: </w:t>
      </w:r>
      <w:hyperlink r:id="rId693"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831E6C" w:rsidP="001C65B1">
      <w:pPr>
        <w:pStyle w:val="omg-body"/>
      </w:pPr>
      <w:hyperlink r:id="rId694" w:anchor="rule_5-11" w:history="1">
        <w:r w:rsidR="001C65B1">
          <w:rPr>
            <w:color w:val="0000FF"/>
            <w:u w:val="single"/>
          </w:rPr>
          <w:t>Rule 5-11</w:t>
        </w:r>
      </w:hyperlink>
      <w:r w:rsidR="001C65B1">
        <w:t xml:space="preserve">, MPD URI Is Absolute: </w:t>
      </w:r>
      <w:hyperlink r:id="rId695"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831E6C" w:rsidP="001C65B1">
      <w:pPr>
        <w:pStyle w:val="omg-body"/>
      </w:pPr>
      <w:hyperlink r:id="rId696" w:anchor="rule_5-12" w:history="1">
        <w:r w:rsidR="001C65B1">
          <w:rPr>
            <w:color w:val="0000FF"/>
            <w:u w:val="single"/>
          </w:rPr>
          <w:t>Rule 5-12</w:t>
        </w:r>
      </w:hyperlink>
      <w:r w:rsidR="001C65B1">
        <w:t xml:space="preserve">, MPD URI Supports Fragment: </w:t>
      </w:r>
      <w:hyperlink r:id="rId697"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831E6C" w:rsidP="001C65B1">
      <w:pPr>
        <w:pStyle w:val="omg-body"/>
      </w:pPr>
      <w:hyperlink r:id="rId698" w:anchor="rule_5-13" w:history="1">
        <w:r w:rsidR="001C65B1">
          <w:rPr>
            <w:color w:val="0000FF"/>
            <w:u w:val="single"/>
          </w:rPr>
          <w:t>Rule 5-13</w:t>
        </w:r>
      </w:hyperlink>
      <w:r w:rsidR="001C65B1">
        <w:t xml:space="preserve">, MPD URI Has No Fragment: </w:t>
      </w:r>
      <w:hyperlink r:id="rId699"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831E6C" w:rsidP="001C65B1">
      <w:pPr>
        <w:pStyle w:val="omg-body"/>
      </w:pPr>
      <w:hyperlink r:id="rId700" w:anchor="rule_5-14" w:history="1">
        <w:r w:rsidR="001C65B1">
          <w:rPr>
            <w:color w:val="0000FF"/>
            <w:u w:val="single"/>
          </w:rPr>
          <w:t>Rule 5-14</w:t>
        </w:r>
      </w:hyperlink>
      <w:r w:rsidR="001C65B1">
        <w:t xml:space="preserve">, MPD Artifact URI Syntax: </w:t>
      </w:r>
      <w:hyperlink r:id="rId701"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831E6C" w:rsidP="001C65B1">
      <w:pPr>
        <w:pStyle w:val="omg-body"/>
      </w:pPr>
      <w:hyperlink r:id="rId702"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831E6C" w:rsidP="001C65B1">
      <w:pPr>
        <w:pStyle w:val="omg-body"/>
      </w:pPr>
      <w:hyperlink r:id="rId704"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831E6C" w:rsidP="001C65B1">
      <w:pPr>
        <w:pStyle w:val="omg-body"/>
      </w:pPr>
      <w:hyperlink r:id="rId706"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831E6C" w:rsidP="001C65B1">
      <w:pPr>
        <w:pStyle w:val="omg-body"/>
      </w:pPr>
      <w:hyperlink r:id="rId708"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831E6C" w:rsidP="001C65B1">
      <w:pPr>
        <w:pStyle w:val="omg-body"/>
      </w:pPr>
      <w:hyperlink r:id="rId710"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2"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3"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831E6C" w:rsidP="001C65B1">
      <w:pPr>
        <w:pStyle w:val="omg-body"/>
      </w:pPr>
      <w:hyperlink r:id="rId714"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831E6C" w:rsidP="001C65B1">
      <w:pPr>
        <w:pStyle w:val="omg-body"/>
      </w:pPr>
      <w:hyperlink r:id="rId716"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831E6C" w:rsidP="001C65B1">
      <w:pPr>
        <w:pStyle w:val="omg-body"/>
      </w:pPr>
      <w:hyperlink r:id="rId718"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831E6C" w:rsidP="001C65B1">
      <w:pPr>
        <w:pStyle w:val="omg-body"/>
      </w:pPr>
      <w:hyperlink r:id="rId720"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831E6C" w:rsidP="001C65B1">
      <w:pPr>
        <w:pStyle w:val="omg-body"/>
      </w:pPr>
      <w:hyperlink r:id="rId722"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831E6C" w:rsidP="001C65B1">
      <w:pPr>
        <w:pStyle w:val="omg-body"/>
      </w:pPr>
      <w:hyperlink r:id="rId724"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831E6C" w:rsidP="001C65B1">
      <w:pPr>
        <w:pStyle w:val="omg-body"/>
      </w:pPr>
      <w:hyperlink r:id="rId726"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831E6C" w:rsidP="001C65B1">
      <w:pPr>
        <w:pStyle w:val="omg-body"/>
      </w:pPr>
      <w:hyperlink r:id="rId728"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831E6C" w:rsidP="001C65B1">
      <w:pPr>
        <w:pStyle w:val="omg-body"/>
      </w:pPr>
      <w:hyperlink r:id="rId730"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831E6C" w:rsidP="001C65B1">
      <w:pPr>
        <w:pStyle w:val="omg-body"/>
      </w:pPr>
      <w:hyperlink r:id="rId732"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831E6C" w:rsidP="001C65B1">
      <w:pPr>
        <w:pStyle w:val="omg-body"/>
      </w:pPr>
      <w:hyperlink r:id="rId734" w:anchor="rule_5-2" w:history="1">
        <w:r w:rsidR="001C65B1">
          <w:rPr>
            <w:color w:val="0000FF"/>
            <w:u w:val="single"/>
          </w:rPr>
          <w:t>Rule 5-2</w:t>
        </w:r>
      </w:hyperlink>
      <w:r w:rsidR="001C65B1">
        <w:t xml:space="preserve">, MPD Catalog Document Valid to mpd-catalog-3.0.xsd: </w:t>
      </w:r>
      <w:hyperlink r:id="rId735"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831E6C" w:rsidP="001C65B1">
      <w:pPr>
        <w:pStyle w:val="omg-body"/>
      </w:pPr>
      <w:hyperlink r:id="rId736"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831E6C" w:rsidP="001C65B1">
      <w:pPr>
        <w:pStyle w:val="omg-body"/>
      </w:pPr>
      <w:hyperlink r:id="rId738" w:anchor="rule_5-31" w:history="1">
        <w:r w:rsidR="001C65B1">
          <w:rPr>
            <w:color w:val="0000FF"/>
            <w:u w:val="single"/>
          </w:rPr>
          <w:t>Rule 5-31</w:t>
        </w:r>
      </w:hyperlink>
      <w:r w:rsidR="001C65B1">
        <w:t xml:space="preserve">: </w:t>
      </w:r>
      <w:hyperlink r:id="rId73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831E6C" w:rsidP="001C65B1">
      <w:pPr>
        <w:pStyle w:val="omg-body"/>
      </w:pPr>
      <w:hyperlink r:id="rId740" w:anchor="rule_5-32" w:history="1">
        <w:r w:rsidR="001C65B1">
          <w:rPr>
            <w:color w:val="0000FF"/>
            <w:u w:val="single"/>
          </w:rPr>
          <w:t>Rule 5-32</w:t>
        </w:r>
      </w:hyperlink>
      <w:r w:rsidR="001C65B1">
        <w:t xml:space="preserve">, Resolve MPD URI with Fragment: </w:t>
      </w:r>
      <w:hyperlink r:id="rId741"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831E6C" w:rsidP="001C65B1">
      <w:pPr>
        <w:pStyle w:val="omg-body"/>
      </w:pPr>
      <w:hyperlink r:id="rId742"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3"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831E6C" w:rsidP="001C65B1">
      <w:pPr>
        <w:pStyle w:val="omg-body"/>
      </w:pPr>
      <w:hyperlink r:id="rId744"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5"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831E6C" w:rsidP="001C65B1">
      <w:pPr>
        <w:pStyle w:val="omg-body"/>
      </w:pPr>
      <w:hyperlink r:id="rId746" w:anchor="rule_5-35" w:history="1">
        <w:r w:rsidR="001C65B1">
          <w:rPr>
            <w:color w:val="0000FF"/>
            <w:u w:val="single"/>
          </w:rPr>
          <w:t>Rule 5-35</w:t>
        </w:r>
      </w:hyperlink>
      <w:r w:rsidR="001C65B1">
        <w:t xml:space="preserve">, IEPD Has a Change Log: </w:t>
      </w:r>
      <w:hyperlink r:id="rId747"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831E6C" w:rsidP="001C65B1">
      <w:pPr>
        <w:pStyle w:val="omg-body"/>
      </w:pPr>
      <w:hyperlink r:id="rId748" w:anchor="rule_5-36" w:history="1">
        <w:r w:rsidR="001C65B1">
          <w:rPr>
            <w:color w:val="0000FF"/>
            <w:u w:val="single"/>
          </w:rPr>
          <w:t>Rule 5-36</w:t>
        </w:r>
      </w:hyperlink>
      <w:r w:rsidR="001C65B1">
        <w:t xml:space="preserve">, Readme Describes Purpose, Scope, Business Value, etc.: </w:t>
      </w:r>
      <w:hyperlink r:id="rId749"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831E6C" w:rsidP="001C65B1">
      <w:pPr>
        <w:pStyle w:val="omg-body"/>
      </w:pPr>
      <w:hyperlink r:id="rId750" w:anchor="rule_5-37" w:history="1">
        <w:r w:rsidR="001C65B1">
          <w:rPr>
            <w:color w:val="0000FF"/>
            <w:u w:val="single"/>
          </w:rPr>
          <w:t>Rule 5-37</w:t>
        </w:r>
      </w:hyperlink>
      <w:r w:rsidR="001C65B1">
        <w:t xml:space="preserve">, IEPD Has a ReadMe Artifact: </w:t>
      </w:r>
      <w:hyperlink r:id="rId751"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831E6C" w:rsidP="001C65B1">
      <w:pPr>
        <w:pStyle w:val="omg-body"/>
      </w:pPr>
      <w:hyperlink r:id="rId752" w:anchor="rule_5-38" w:history="1">
        <w:r w:rsidR="001C65B1">
          <w:rPr>
            <w:color w:val="0000FF"/>
            <w:u w:val="single"/>
          </w:rPr>
          <w:t>Rule 5-38</w:t>
        </w:r>
      </w:hyperlink>
      <w:r w:rsidR="001C65B1">
        <w:t xml:space="preserve">, Conformance Target Identifier: </w:t>
      </w:r>
      <w:hyperlink r:id="rId753"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831E6C" w:rsidP="001C65B1">
      <w:pPr>
        <w:pStyle w:val="omg-body"/>
      </w:pPr>
      <w:hyperlink r:id="rId754"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5"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831E6C" w:rsidP="001C65B1">
      <w:pPr>
        <w:pStyle w:val="omg-body"/>
      </w:pPr>
      <w:hyperlink r:id="rId756" w:anchor="rule_5-3" w:history="1">
        <w:r w:rsidR="001C65B1">
          <w:rPr>
            <w:color w:val="0000FF"/>
            <w:u w:val="single"/>
          </w:rPr>
          <w:t>Rule 5-3</w:t>
        </w:r>
      </w:hyperlink>
      <w:r w:rsidR="001C65B1">
        <w:t xml:space="preserve">, MPD Catalog Extension XML Catalog Document in Root Directory: </w:t>
      </w:r>
      <w:hyperlink r:id="rId757"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831E6C" w:rsidP="001C65B1">
      <w:pPr>
        <w:pStyle w:val="omg-body"/>
      </w:pPr>
      <w:hyperlink r:id="rId758" w:anchor="rule_5-40" w:history="1">
        <w:r w:rsidR="001C65B1">
          <w:rPr>
            <w:color w:val="0000FF"/>
            <w:u w:val="single"/>
          </w:rPr>
          <w:t>Rule 5-40</w:t>
        </w:r>
      </w:hyperlink>
      <w:r w:rsidR="001C65B1">
        <w:t xml:space="preserve">, IEPD Declares One or More IEP Conformance Targets: </w:t>
      </w:r>
      <w:hyperlink r:id="rId759"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831E6C" w:rsidP="001C65B1">
      <w:pPr>
        <w:pStyle w:val="omg-body"/>
      </w:pPr>
      <w:hyperlink r:id="rId760" w:anchor="rule_5-41" w:history="1">
        <w:r w:rsidR="001C65B1">
          <w:rPr>
            <w:color w:val="0000FF"/>
            <w:u w:val="single"/>
          </w:rPr>
          <w:t>Rule 5-41</w:t>
        </w:r>
      </w:hyperlink>
      <w:r w:rsidR="001C65B1">
        <w:t xml:space="preserve">: </w:t>
      </w:r>
      <w:hyperlink r:id="rId761"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831E6C" w:rsidP="001C65B1">
      <w:pPr>
        <w:pStyle w:val="omg-body"/>
      </w:pPr>
      <w:hyperlink r:id="rId762" w:anchor="rule_5-43" w:history="1">
        <w:r w:rsidR="001C65B1">
          <w:rPr>
            <w:color w:val="0000FF"/>
            <w:u w:val="single"/>
          </w:rPr>
          <w:t>Rule 5-43</w:t>
        </w:r>
      </w:hyperlink>
      <w:r w:rsidR="001C65B1">
        <w:t xml:space="preserve">, Validating an XPath Expression: </w:t>
      </w:r>
      <w:hyperlink r:id="rId763"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831E6C" w:rsidP="001C65B1">
      <w:pPr>
        <w:pStyle w:val="omg-body"/>
      </w:pPr>
      <w:hyperlink r:id="rId764"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5"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831E6C" w:rsidP="001C65B1">
      <w:pPr>
        <w:pStyle w:val="omg-body"/>
      </w:pPr>
      <w:hyperlink r:id="rId766" w:anchor="rule_5-46" w:history="1">
        <w:r w:rsidR="001C65B1">
          <w:rPr>
            <w:color w:val="0000FF"/>
            <w:u w:val="single"/>
          </w:rPr>
          <w:t>Rule 5-46</w:t>
        </w:r>
      </w:hyperlink>
      <w:r w:rsidR="001C65B1">
        <w:t xml:space="preserve">, IEPD Has Conformance Assertion: </w:t>
      </w:r>
      <w:hyperlink r:id="rId767"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831E6C" w:rsidP="001C65B1">
      <w:pPr>
        <w:pStyle w:val="omg-body"/>
      </w:pPr>
      <w:hyperlink r:id="rId768"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9"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831E6C" w:rsidP="001C65B1">
      <w:pPr>
        <w:pStyle w:val="omg-body"/>
      </w:pPr>
      <w:hyperlink r:id="rId770" w:anchor="rule_5-5" w:history="1">
        <w:r w:rsidR="001C65B1">
          <w:rPr>
            <w:color w:val="0000FF"/>
            <w:u w:val="single"/>
          </w:rPr>
          <w:t>Rule 5-5</w:t>
        </w:r>
      </w:hyperlink>
      <w:r w:rsidR="001C65B1">
        <w:t xml:space="preserve">, MPD Catalog Extension XML Catalog Document Resolves Namespaces to URIs: </w:t>
      </w:r>
      <w:hyperlink r:id="rId771"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831E6C" w:rsidP="001C65B1">
      <w:pPr>
        <w:pStyle w:val="omg-body"/>
      </w:pPr>
      <w:hyperlink r:id="rId772" w:anchor="rule_5-6" w:history="1">
        <w:r w:rsidR="001C65B1">
          <w:rPr>
            <w:color w:val="0000FF"/>
            <w:u w:val="single"/>
          </w:rPr>
          <w:t>Rule 5-6</w:t>
        </w:r>
      </w:hyperlink>
      <w:r w:rsidR="001C65B1">
        <w:t xml:space="preserve">, MPD Catalog Extension Schema Document Conforms to NDR Extension Rules: </w:t>
      </w:r>
      <w:hyperlink r:id="rId773"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831E6C" w:rsidP="001C65B1">
      <w:pPr>
        <w:pStyle w:val="omg-body"/>
      </w:pPr>
      <w:hyperlink r:id="rId774" w:anchor="rule_5-7" w:history="1">
        <w:r w:rsidR="001C65B1">
          <w:rPr>
            <w:color w:val="0000FF"/>
            <w:u w:val="single"/>
          </w:rPr>
          <w:t>Rule 5-7</w:t>
        </w:r>
      </w:hyperlink>
      <w:r w:rsidR="001C65B1">
        <w:t xml:space="preserve">, MPD Catalog Schema and Its Extensions Conform to NDR Schema Set Rules: </w:t>
      </w:r>
      <w:hyperlink r:id="rId775"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831E6C" w:rsidP="001C65B1">
      <w:pPr>
        <w:pStyle w:val="omg-body"/>
      </w:pPr>
      <w:hyperlink r:id="rId776" w:anchor="rule_5-8" w:history="1">
        <w:r w:rsidR="001C65B1">
          <w:rPr>
            <w:color w:val="0000FF"/>
            <w:u w:val="single"/>
          </w:rPr>
          <w:t>Rule 5-8</w:t>
        </w:r>
      </w:hyperlink>
      <w:r w:rsidR="001C65B1">
        <w:t xml:space="preserve">, MPD Schema Document Extension Support Schemas Are Supersets of Spec Subsets: </w:t>
      </w:r>
      <w:hyperlink r:id="rId777"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831E6C" w:rsidP="001C65B1">
      <w:pPr>
        <w:pStyle w:val="omg-body"/>
      </w:pPr>
      <w:hyperlink r:id="rId778"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9"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831E6C" w:rsidP="001C65B1">
      <w:pPr>
        <w:pStyle w:val="omg-body"/>
      </w:pPr>
      <w:hyperlink r:id="rId780" w:anchor="rule_6-1" w:history="1">
        <w:r w:rsidR="001C65B1">
          <w:rPr>
            <w:color w:val="0000FF"/>
            <w:u w:val="single"/>
          </w:rPr>
          <w:t>Rule 6-1</w:t>
        </w:r>
      </w:hyperlink>
      <w:r w:rsidR="001C65B1">
        <w:t xml:space="preserve">, Wantlist Location: </w:t>
      </w:r>
      <w:hyperlink r:id="rId781"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831E6C" w:rsidP="001C65B1">
      <w:pPr>
        <w:pStyle w:val="omg-body"/>
      </w:pPr>
      <w:hyperlink r:id="rId782" w:anchor="rule_7-1" w:history="1">
        <w:r w:rsidR="001C65B1">
          <w:rPr>
            <w:color w:val="0000FF"/>
            <w:u w:val="single"/>
          </w:rPr>
          <w:t>Rule 7-1</w:t>
        </w:r>
      </w:hyperlink>
      <w:r w:rsidR="001C65B1">
        <w:t xml:space="preserve">, MPD Is a ZIP File: </w:t>
      </w:r>
      <w:hyperlink r:id="rId783"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831E6C" w:rsidP="001C65B1">
      <w:pPr>
        <w:pStyle w:val="omg-body"/>
      </w:pPr>
      <w:hyperlink r:id="rId784" w:anchor="rule_7-2" w:history="1">
        <w:r w:rsidR="001C65B1">
          <w:rPr>
            <w:color w:val="0000FF"/>
            <w:u w:val="single"/>
          </w:rPr>
          <w:t>Rule 7-2</w:t>
        </w:r>
      </w:hyperlink>
      <w:r w:rsidR="001C65B1">
        <w:t xml:space="preserve">, XSD and XML Documents Conform to Applicable NDR Conformance Targets: </w:t>
      </w:r>
      <w:hyperlink r:id="rId785"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831E6C" w:rsidP="001C65B1">
      <w:pPr>
        <w:pStyle w:val="omg-body"/>
      </w:pPr>
      <w:hyperlink r:id="rId786" w:anchor="rule_7-3" w:history="1">
        <w:r w:rsidR="001C65B1">
          <w:rPr>
            <w:color w:val="0000FF"/>
            <w:u w:val="single"/>
          </w:rPr>
          <w:t>Rule 7-3</w:t>
        </w:r>
      </w:hyperlink>
      <w:r w:rsidR="001C65B1">
        <w:t xml:space="preserve">, MPD Archive Uncompresses to a Single Root Directory: </w:t>
      </w:r>
      <w:hyperlink r:id="rId787"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831E6C" w:rsidP="001C65B1">
      <w:pPr>
        <w:pStyle w:val="omg-body"/>
      </w:pPr>
      <w:hyperlink r:id="rId788" w:anchor="rule_7-5" w:history="1">
        <w:r w:rsidR="001C65B1">
          <w:rPr>
            <w:color w:val="0000FF"/>
            <w:u w:val="single"/>
          </w:rPr>
          <w:t>Rule 7-5</w:t>
        </w:r>
      </w:hyperlink>
      <w:r w:rsidR="001C65B1">
        <w:t xml:space="preserve">, IEPD File Name Syntax: </w:t>
      </w:r>
      <w:hyperlink r:id="rId789"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831E6C" w:rsidP="001C65B1">
      <w:pPr>
        <w:pStyle w:val="omg-body"/>
      </w:pPr>
      <w:hyperlink r:id="rId790" w:anchor="rule_7-6" w:history="1">
        <w:r w:rsidR="001C65B1">
          <w:rPr>
            <w:color w:val="0000FF"/>
            <w:u w:val="single"/>
          </w:rPr>
          <w:t>Rule 7-6</w:t>
        </w:r>
      </w:hyperlink>
      <w:r w:rsidR="001C65B1">
        <w:t xml:space="preserve">, MPD Reference to Resource Uses Common URI Scheme: </w:t>
      </w:r>
      <w:hyperlink r:id="rId791"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831E6C" w:rsidP="001C65B1">
      <w:pPr>
        <w:pStyle w:val="omg-body"/>
      </w:pPr>
      <w:hyperlink r:id="rId792" w:anchor="rule_7-7" w:history="1">
        <w:r w:rsidR="001C65B1">
          <w:rPr>
            <w:color w:val="0000FF"/>
            <w:u w:val="single"/>
          </w:rPr>
          <w:t>Rule 7-7</w:t>
        </w:r>
      </w:hyperlink>
      <w:r w:rsidR="001C65B1">
        <w:t xml:space="preserve">, IEPD Completeness: </w:t>
      </w:r>
      <w:hyperlink r:id="rId793"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831E6C" w:rsidP="001C65B1">
      <w:pPr>
        <w:pStyle w:val="omg-body"/>
      </w:pPr>
      <w:hyperlink r:id="rId794" w:anchor="rule_7-8" w:history="1">
        <w:r w:rsidR="001C65B1">
          <w:rPr>
            <w:color w:val="0000FF"/>
            <w:u w:val="single"/>
          </w:rPr>
          <w:t>Rule 7-8</w:t>
        </w:r>
      </w:hyperlink>
      <w:r w:rsidR="001C65B1">
        <w:t xml:space="preserve">, MPD External Schema Documents Are Local Resources: </w:t>
      </w:r>
      <w:hyperlink r:id="rId795"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831E6C" w:rsidP="001C65B1">
      <w:pPr>
        <w:pStyle w:val="omg-body"/>
      </w:pPr>
      <w:hyperlink r:id="rId796" w:anchor="rule_7-9" w:history="1">
        <w:r w:rsidR="001C65B1">
          <w:rPr>
            <w:color w:val="0000FF"/>
            <w:u w:val="single"/>
          </w:rPr>
          <w:t>Rule 7-9</w:t>
        </w:r>
      </w:hyperlink>
      <w:r w:rsidR="001C65B1">
        <w:t xml:space="preserve">, Key MPD Resources Are Local Resources: </w:t>
      </w:r>
      <w:hyperlink r:id="rId797"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629" w:name="_Toc453659618"/>
      <w:r>
        <w:lastRenderedPageBreak/>
        <w:t>&lt;Artifact&gt;</w:t>
      </w:r>
      <w:r w:rsidRPr="00792921">
        <w:t xml:space="preserve"> </w:t>
      </w:r>
      <w:bookmarkStart w:id="630" w:name="_9e5e3792b05eaa89037072cf187ea5a3"/>
      <w:r w:rsidRPr="00792921">
        <w:t>OrganizationType</w:t>
      </w:r>
      <w:bookmarkEnd w:id="629"/>
      <w:bookmarkEnd w:id="630"/>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831E6C"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631" w:name="_Toc453659619"/>
      <w:r>
        <w:t>&lt;Artifact&gt;</w:t>
      </w:r>
      <w:r w:rsidRPr="00792921">
        <w:t xml:space="preserve"> </w:t>
      </w:r>
      <w:bookmarkStart w:id="632" w:name="_c13d446160fd08efc7b471ace1b401f2"/>
      <w:r w:rsidRPr="00792921">
        <w:t>PersonType</w:t>
      </w:r>
      <w:bookmarkEnd w:id="631"/>
      <w:bookmarkEnd w:id="632"/>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831E6C"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633" w:name="_Toc453659620"/>
      <w:r>
        <w:t>&lt;Artifact&gt;</w:t>
      </w:r>
      <w:r w:rsidRPr="00792921">
        <w:t xml:space="preserve"> </w:t>
      </w:r>
      <w:bookmarkStart w:id="634" w:name="_791eceae6b47d8ad81d2fe6c4dfccc60"/>
      <w:r w:rsidRPr="00792921">
        <w:t>QualifiedNamesType</w:t>
      </w:r>
      <w:bookmarkEnd w:id="633"/>
      <w:bookmarkEnd w:id="634"/>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831E6C"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635" w:name="_Toc453659621"/>
      <w:r>
        <w:t>&lt;Artifact&gt;</w:t>
      </w:r>
      <w:r w:rsidRPr="00792921">
        <w:t xml:space="preserve"> </w:t>
      </w:r>
      <w:bookmarkStart w:id="636" w:name="_f27689b94a45f8fa6e44dbf83830f403"/>
      <w:r w:rsidRPr="00792921">
        <w:t>RelaxNGValidationType</w:t>
      </w:r>
      <w:bookmarkEnd w:id="635"/>
      <w:bookmarkEnd w:id="636"/>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831E6C"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637" w:name="_Toc453659622"/>
      <w:r>
        <w:t>&lt;Artifact&gt;</w:t>
      </w:r>
      <w:r w:rsidRPr="00792921">
        <w:t xml:space="preserve"> </w:t>
      </w:r>
      <w:bookmarkStart w:id="638" w:name="_655c98e4012da39f545c761c140df3a5"/>
      <w:r w:rsidRPr="00792921">
        <w:t>SchemaDocumentSet</w:t>
      </w:r>
      <w:bookmarkEnd w:id="637"/>
      <w:bookmarkEnd w:id="638"/>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831E6C"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639" w:name="_Toc453659623"/>
      <w:r>
        <w:t>&lt;Artifact&gt;</w:t>
      </w:r>
      <w:r w:rsidRPr="00792921">
        <w:t xml:space="preserve"> </w:t>
      </w:r>
      <w:bookmarkStart w:id="640" w:name="_03c988919690710762e6cd5069e6c488"/>
      <w:r w:rsidRPr="00792921">
        <w:t>SchemaDocumentSetType</w:t>
      </w:r>
      <w:bookmarkEnd w:id="639"/>
      <w:bookmarkEnd w:id="640"/>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831E6C"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831E6C" w:rsidP="001C65B1">
      <w:pPr>
        <w:pStyle w:val="omg-body"/>
      </w:pPr>
      <w:hyperlink r:id="rId798"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9"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641" w:name="_Toc453659624"/>
      <w:r>
        <w:t>&lt;Artifact&gt;</w:t>
      </w:r>
      <w:r w:rsidRPr="00792921">
        <w:t xml:space="preserve"> </w:t>
      </w:r>
      <w:bookmarkStart w:id="642" w:name="_872765b097ba96ae7fbfa6a1033c18f7"/>
      <w:r w:rsidRPr="00792921">
        <w:t>SchematronValidationType</w:t>
      </w:r>
      <w:bookmarkEnd w:id="641"/>
      <w:bookmarkEnd w:id="642"/>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831E6C"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643" w:name="_Toc453659625"/>
      <w:r>
        <w:lastRenderedPageBreak/>
        <w:t>&lt;Artifact&gt;</w:t>
      </w:r>
      <w:r w:rsidRPr="00792921">
        <w:t xml:space="preserve"> </w:t>
      </w:r>
      <w:bookmarkStart w:id="644" w:name="_cba3cc9d607874f9cf56eb2d996e7440"/>
      <w:r w:rsidRPr="00792921">
        <w:t>TextRuleType</w:t>
      </w:r>
      <w:bookmarkEnd w:id="643"/>
      <w:bookmarkEnd w:id="644"/>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831E6C"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645" w:name="_Toc453659626"/>
      <w:r>
        <w:t>&lt;Artifact&gt;</w:t>
      </w:r>
      <w:r w:rsidRPr="00792921">
        <w:t xml:space="preserve"> </w:t>
      </w:r>
      <w:bookmarkStart w:id="646" w:name="_9863680455d9ae6e5de2db10c1a2edbc"/>
      <w:r w:rsidRPr="00792921">
        <w:t>ValidityConstraintType</w:t>
      </w:r>
      <w:bookmarkEnd w:id="645"/>
      <w:bookmarkEnd w:id="646"/>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831E6C"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647" w:name="_Toc453659627"/>
      <w:r>
        <w:t>&lt;Artifact&gt;</w:t>
      </w:r>
      <w:r w:rsidRPr="00792921">
        <w:t xml:space="preserve"> </w:t>
      </w:r>
      <w:bookmarkStart w:id="648" w:name="_dc6a1ac72032832f049a1273df5c4b46"/>
      <w:r w:rsidRPr="00792921">
        <w:t>ValidityConstraintWithContextType</w:t>
      </w:r>
      <w:bookmarkEnd w:id="647"/>
      <w:bookmarkEnd w:id="648"/>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831E6C"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649" w:name="_Toc453659628"/>
      <w:r>
        <w:t>&lt;Artifact&gt;</w:t>
      </w:r>
      <w:r w:rsidRPr="00792921">
        <w:t xml:space="preserve"> </w:t>
      </w:r>
      <w:bookmarkStart w:id="650" w:name="_7edeea2403c320db2be8b8f5239f6642"/>
      <w:r w:rsidRPr="00792921">
        <w:t>ValidityContextType</w:t>
      </w:r>
      <w:bookmarkEnd w:id="649"/>
      <w:bookmarkEnd w:id="650"/>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831E6C"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651" w:name="_Toc453659629"/>
      <w:r>
        <w:t>&lt;Artifact&gt;</w:t>
      </w:r>
      <w:r w:rsidRPr="00792921">
        <w:t xml:space="preserve"> </w:t>
      </w:r>
      <w:bookmarkStart w:id="652" w:name="_5e48a7ce22c2dd0be5cc1ed17c6e3f38"/>
      <w:r w:rsidRPr="00792921">
        <w:t>XMLSchemaType</w:t>
      </w:r>
      <w:bookmarkEnd w:id="651"/>
      <w:bookmarkEnd w:id="652"/>
    </w:p>
    <w:p w14:paraId="4411F25D" w14:textId="77777777" w:rsidR="001C65B1" w:rsidRPr="00F21036" w:rsidRDefault="001C65B1" w:rsidP="001C65B1">
      <w:pPr>
        <w:pStyle w:val="Heading5"/>
      </w:pPr>
      <w:r>
        <w:t>Description</w:t>
      </w:r>
    </w:p>
    <w:p w14:paraId="7F8BC1A2" w14:textId="7B421028" w:rsidR="001C65B1" w:rsidRDefault="001C65B1" w:rsidP="001C65B1">
      <w:pPr>
        <w:pStyle w:val="omg-body"/>
      </w:pPr>
      <w:r>
        <w:t xml:space="preserve">A data type for a validity constraint that </w:t>
      </w:r>
      <w:commentRangeStart w:id="653"/>
      <w:del w:id="654" w:author="Steve Cook" w:date="2016-05-16T14:27:00Z">
        <w:r w:rsidDel="00361BD0">
          <w:delText>indicating</w:delText>
        </w:r>
      </w:del>
      <w:commentRangeEnd w:id="653"/>
      <w:r w:rsidR="00361BD0">
        <w:rPr>
          <w:rStyle w:val="CommentReference"/>
          <w:color w:val="auto"/>
        </w:rPr>
        <w:commentReference w:id="653"/>
      </w:r>
      <w:del w:id="655" w:author="Steve Cook" w:date="2016-05-16T14:27:00Z">
        <w:r w:rsidDel="00361BD0">
          <w:delText xml:space="preserve"> </w:delText>
        </w:r>
      </w:del>
      <w:ins w:id="656" w:author="Steve Cook" w:date="2016-05-16T14:27:00Z">
        <w:r w:rsidR="00361BD0">
          <w:t xml:space="preserve">indicates </w:t>
        </w:r>
      </w:ins>
      <w:r>
        <w:t>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831E6C"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657" w:name="_Toc453659630"/>
      <w:r>
        <w:t>&lt;Artifact&gt;</w:t>
      </w:r>
      <w:r w:rsidRPr="00792921">
        <w:t xml:space="preserve"> </w:t>
      </w:r>
      <w:bookmarkStart w:id="658" w:name="_d9cef304ec90b0b2215e77012b9a3829"/>
      <w:r w:rsidRPr="00792921">
        <w:t>XPathType</w:t>
      </w:r>
      <w:bookmarkEnd w:id="657"/>
      <w:bookmarkEnd w:id="658"/>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831E6C"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659" w:name="_Toc453659631"/>
      <w:r>
        <w:t>&lt;Enumeration&gt;</w:t>
      </w:r>
      <w:r w:rsidRPr="00792921">
        <w:t xml:space="preserve"> </w:t>
      </w:r>
      <w:bookmarkStart w:id="660" w:name="_4da536014dc3338ea6d5abb73de4cfd6"/>
      <w:r w:rsidRPr="00792921">
        <w:t>ChangeCodeSimpleType</w:t>
      </w:r>
      <w:bookmarkEnd w:id="659"/>
      <w:bookmarkEnd w:id="660"/>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661" w:name="_Toc453659632"/>
      <w:r>
        <w:lastRenderedPageBreak/>
        <w:t>&lt;Enumeration&gt;</w:t>
      </w:r>
      <w:r w:rsidRPr="00792921">
        <w:t xml:space="preserve"> </w:t>
      </w:r>
      <w:bookmarkStart w:id="662" w:name="_ed6920419309a280640605a48ca910a1"/>
      <w:r w:rsidRPr="00792921">
        <w:t>ModelPackageDescriptionClassCode</w:t>
      </w:r>
      <w:bookmarkEnd w:id="661"/>
      <w:bookmarkEnd w:id="662"/>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lastRenderedPageBreak/>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663" w:name="_Toc453659633"/>
      <w:r>
        <w:t>&lt;Enumeration&gt;</w:t>
      </w:r>
      <w:r w:rsidRPr="00792921">
        <w:t xml:space="preserve"> </w:t>
      </w:r>
      <w:bookmarkStart w:id="664" w:name="_9fa33413ed68ab4977db181d70e0d689"/>
      <w:r w:rsidRPr="00792921">
        <w:t>RelationshipCode</w:t>
      </w:r>
      <w:bookmarkEnd w:id="663"/>
      <w:bookmarkEnd w:id="664"/>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800" w:anchor="section_5.2.4.4" w:history="1">
        <w:r>
          <w:rPr>
            <w:color w:val="0000FF"/>
            <w:u w:val="single"/>
          </w:rPr>
          <w:t>Section 5.2.4.4</w:t>
        </w:r>
      </w:hyperlink>
      <w:r>
        <w:t xml:space="preserve"> and </w:t>
      </w:r>
      <w:hyperlink r:id="rId801"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lastRenderedPageBreak/>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665" w:name="_Ref325073644"/>
      <w:bookmarkStart w:id="666" w:name="_Toc364003793"/>
      <w:bookmarkStart w:id="667" w:name="_Toc453659634"/>
      <w:r>
        <w:lastRenderedPageBreak/>
        <w:t>NIEM-UML Transformation Reference</w:t>
      </w:r>
      <w:bookmarkEnd w:id="665"/>
      <w:bookmarkEnd w:id="666"/>
      <w:bookmarkEnd w:id="667"/>
    </w:p>
    <w:p w14:paraId="0E96334E" w14:textId="77777777" w:rsidR="000A71CF" w:rsidRPr="007B4D6D" w:rsidRDefault="000A71CF" w:rsidP="000A71CF">
      <w:pPr>
        <w:pStyle w:val="Heading2"/>
      </w:pPr>
      <w:bookmarkStart w:id="668" w:name="aRefHeading91"/>
      <w:bookmarkStart w:id="669" w:name="_Toc364003794"/>
      <w:bookmarkStart w:id="670" w:name="_Toc453659635"/>
      <w:r w:rsidRPr="007B4D6D">
        <w:t>Introduction</w:t>
      </w:r>
      <w:bookmarkStart w:id="671" w:name="a170324a0131132731629974487333307743"/>
      <w:bookmarkEnd w:id="668"/>
      <w:bookmarkEnd w:id="669"/>
      <w:bookmarkEnd w:id="670"/>
      <w:bookmarkEnd w:id="671"/>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8821D9">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8821D9">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672" w:name="aRefHeading911"/>
      <w:bookmarkStart w:id="673" w:name="_Toc198724010"/>
      <w:bookmarkStart w:id="674" w:name="_Toc364003795"/>
      <w:bookmarkStart w:id="675" w:name="_Ref407180085"/>
      <w:bookmarkStart w:id="676" w:name="_Ref407180588"/>
      <w:bookmarkStart w:id="677" w:name="aRefHeading95"/>
      <w:bookmarkStart w:id="678" w:name="_Toc453659636"/>
      <w:r w:rsidRPr="00E041D4">
        <w:t xml:space="preserve">NIEM </w:t>
      </w:r>
      <w:bookmarkStart w:id="679" w:name="a170324a01311329677689454545336120"/>
      <w:bookmarkEnd w:id="672"/>
      <w:bookmarkEnd w:id="679"/>
      <w:r>
        <w:t>Provisioning Context</w:t>
      </w:r>
      <w:bookmarkEnd w:id="673"/>
      <w:bookmarkEnd w:id="674"/>
      <w:bookmarkEnd w:id="675"/>
      <w:bookmarkEnd w:id="676"/>
      <w:bookmarkEnd w:id="678"/>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8821D9">
        <w:t xml:space="preserve">Figure </w:t>
      </w:r>
      <w:r w:rsidR="008821D9">
        <w:rPr>
          <w:noProof/>
        </w:rPr>
        <w:t>9</w:t>
      </w:r>
      <w:r w:rsidR="008821D9">
        <w:noBreakHyphen/>
      </w:r>
      <w:r w:rsidR="008821D9">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680" w:name="d3e13136"/>
      <w:bookmarkEnd w:id="680"/>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00831E6C" w:rsidRPr="003E7E03">
        <w:rPr>
          <w:color w:val="0070C0"/>
          <w:u w:val="single"/>
        </w:rPr>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34AED435"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w:t>
      </w:r>
      <w:commentRangeStart w:id="681"/>
      <w:ins w:id="682" w:author="Steve Cook" w:date="2016-05-16T14:26:00Z">
        <w:r w:rsidR="00361BD0">
          <w:rPr>
            <w:rFonts w:eastAsia="Times"/>
          </w:rPr>
          <w:t>i</w:t>
        </w:r>
        <w:commentRangeEnd w:id="681"/>
        <w:r w:rsidR="00361BD0">
          <w:rPr>
            <w:rStyle w:val="CommentReference"/>
          </w:rPr>
          <w:commentReference w:id="681"/>
        </w:r>
      </w:ins>
      <w:r>
        <w:rPr>
          <w:rFonts w:eastAsia="Times"/>
        </w:rPr>
        <w:t>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683" w:name="_Ref325072186"/>
      <w:r>
        <w:t xml:space="preserve">Figure </w:t>
      </w:r>
      <w:fldSimple w:instr=" STYLEREF 1 \s ">
        <w:r w:rsidR="008821D9">
          <w:rPr>
            <w:noProof/>
          </w:rPr>
          <w:t>9</w:t>
        </w:r>
      </w:fldSimple>
      <w:r w:rsidR="00464209">
        <w:noBreakHyphen/>
      </w:r>
      <w:fldSimple w:instr=" SEQ Figure \* ARABIC \s 1 ">
        <w:r w:rsidR="008821D9">
          <w:rPr>
            <w:noProof/>
          </w:rPr>
          <w:t>1</w:t>
        </w:r>
      </w:fldSimple>
      <w:bookmarkEnd w:id="683"/>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fldSimple w:instr=" STYLEREF 1 \s ">
        <w:r w:rsidR="008821D9">
          <w:rPr>
            <w:noProof/>
          </w:rPr>
          <w:t>9</w:t>
        </w:r>
      </w:fldSimple>
      <w:r w:rsidR="00464209">
        <w:noBreakHyphen/>
      </w:r>
      <w:fldSimple w:instr=" SEQ Figure \* ARABIC \s 1 ">
        <w:r w:rsidR="008821D9">
          <w:rPr>
            <w:noProof/>
          </w:rPr>
          <w:t>2</w:t>
        </w:r>
      </w:fldSimple>
      <w:r w:rsidRPr="00744E1A">
        <w:t xml:space="preserve"> NIEM Transformations</w:t>
      </w:r>
    </w:p>
    <w:p w14:paraId="3586F521" w14:textId="77777777" w:rsidR="000A71CF" w:rsidRPr="00E041D4" w:rsidRDefault="000A71CF" w:rsidP="000A71CF">
      <w:pPr>
        <w:pStyle w:val="Heading3"/>
      </w:pPr>
      <w:bookmarkStart w:id="684" w:name="_Toc325071365"/>
      <w:bookmarkStart w:id="685" w:name="_Toc325071366"/>
      <w:bookmarkStart w:id="686" w:name="_Toc325071367"/>
      <w:bookmarkStart w:id="687" w:name="_Toc325071375"/>
      <w:bookmarkStart w:id="688" w:name="_Toc325071384"/>
      <w:bookmarkStart w:id="689" w:name="_Toc325071385"/>
      <w:bookmarkStart w:id="690" w:name="_Toc325071386"/>
      <w:bookmarkStart w:id="691" w:name="aRefHeading912"/>
      <w:bookmarkStart w:id="692" w:name="_Toc198724011"/>
      <w:bookmarkStart w:id="693" w:name="_Toc364003796"/>
      <w:bookmarkStart w:id="694" w:name="_Toc453659637"/>
      <w:bookmarkEnd w:id="684"/>
      <w:bookmarkEnd w:id="685"/>
      <w:bookmarkEnd w:id="686"/>
      <w:bookmarkEnd w:id="687"/>
      <w:bookmarkEnd w:id="688"/>
      <w:bookmarkEnd w:id="689"/>
      <w:bookmarkEnd w:id="690"/>
      <w:r w:rsidRPr="00E041D4">
        <w:t>Transformation Notation</w:t>
      </w:r>
      <w:bookmarkStart w:id="695" w:name="a170324a013113296778780172006536250"/>
      <w:bookmarkEnd w:id="691"/>
      <w:bookmarkEnd w:id="692"/>
      <w:bookmarkEnd w:id="693"/>
      <w:bookmarkEnd w:id="694"/>
      <w:bookmarkEnd w:id="695"/>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8821D9">
        <w:t xml:space="preserve">Figure </w:t>
      </w:r>
      <w:r w:rsidR="008821D9">
        <w:rPr>
          <w:noProof/>
        </w:rPr>
        <w:t>9</w:t>
      </w:r>
      <w:r w:rsidR="008821D9">
        <w:noBreakHyphen/>
      </w:r>
      <w:r w:rsidR="008821D9">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96" w:name="a170324a013113290568561369935507246"/>
    </w:p>
    <w:p w14:paraId="49A7301C" w14:textId="1827FC7E" w:rsidR="000A71CF" w:rsidRDefault="000A71CF" w:rsidP="000A71CF">
      <w:pPr>
        <w:pStyle w:val="Caption"/>
      </w:pPr>
      <w:bookmarkStart w:id="697" w:name="_Ref193446611"/>
      <w:r>
        <w:t xml:space="preserve">Figure </w:t>
      </w:r>
      <w:fldSimple w:instr=" STYLEREF 1 \s ">
        <w:r w:rsidR="008821D9">
          <w:rPr>
            <w:noProof/>
          </w:rPr>
          <w:t>9</w:t>
        </w:r>
      </w:fldSimple>
      <w:r w:rsidR="00464209">
        <w:noBreakHyphen/>
      </w:r>
      <w:fldSimple w:instr=" SEQ Figure \* ARABIC \s 1 ">
        <w:r w:rsidR="008821D9">
          <w:rPr>
            <w:noProof/>
          </w:rPr>
          <w:t>3</w:t>
        </w:r>
      </w:fldSimple>
      <w:bookmarkEnd w:id="697"/>
      <w:r>
        <w:t xml:space="preserve"> NIEM Transformation Disjunction and Inheritance</w:t>
      </w:r>
      <w:bookmarkEnd w:id="696"/>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8821D9">
        <w:t xml:space="preserve">Figure </w:t>
      </w:r>
      <w:r w:rsidR="008821D9">
        <w:rPr>
          <w:noProof/>
        </w:rPr>
        <w:t>9</w:t>
      </w:r>
      <w:r w:rsidR="008821D9">
        <w:noBreakHyphen/>
      </w:r>
      <w:r w:rsidR="008821D9">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98" w:name="a170324a013113291523573893743826886"/>
    </w:p>
    <w:p w14:paraId="40DACAD2" w14:textId="5181C0BF" w:rsidR="000A71CF" w:rsidRDefault="000A71CF" w:rsidP="000A71CF">
      <w:pPr>
        <w:pStyle w:val="Caption"/>
      </w:pPr>
      <w:bookmarkStart w:id="699" w:name="_Ref193446673"/>
      <w:r>
        <w:t xml:space="preserve">Figure </w:t>
      </w:r>
      <w:fldSimple w:instr=" STYLEREF 1 \s ">
        <w:r w:rsidR="008821D9">
          <w:rPr>
            <w:noProof/>
          </w:rPr>
          <w:t>9</w:t>
        </w:r>
      </w:fldSimple>
      <w:r w:rsidR="00464209">
        <w:noBreakHyphen/>
      </w:r>
      <w:fldSimple w:instr=" SEQ Figure \* ARABIC \s 1 ">
        <w:r w:rsidR="008821D9">
          <w:rPr>
            <w:noProof/>
          </w:rPr>
          <w:t>4</w:t>
        </w:r>
      </w:fldSimple>
      <w:bookmarkEnd w:id="699"/>
      <w:r>
        <w:t xml:space="preserve"> NIEM Transformation Mapping Notation Overviews</w:t>
      </w:r>
      <w:bookmarkEnd w:id="698"/>
    </w:p>
    <w:p w14:paraId="24A3C18B" w14:textId="77777777" w:rsidR="000A71CF" w:rsidRPr="00E041D4" w:rsidRDefault="000A71CF" w:rsidP="000A71CF">
      <w:pPr>
        <w:pStyle w:val="Heading3"/>
      </w:pPr>
      <w:bookmarkStart w:id="700" w:name="aRefHeading913"/>
      <w:bookmarkStart w:id="701" w:name="_Toc198724012"/>
      <w:bookmarkStart w:id="702" w:name="_Toc364003797"/>
      <w:bookmarkStart w:id="703" w:name="_Toc453659638"/>
      <w:r w:rsidRPr="00E041D4">
        <w:lastRenderedPageBreak/>
        <w:t>Platf</w:t>
      </w:r>
      <w:r>
        <w:t>o</w:t>
      </w:r>
      <w:r w:rsidRPr="00E041D4">
        <w:t>rm</w:t>
      </w:r>
      <w:r>
        <w:t xml:space="preserve"> </w:t>
      </w:r>
      <w:r w:rsidRPr="00E041D4">
        <w:t>Binding</w:t>
      </w:r>
      <w:bookmarkStart w:id="704" w:name="a170324a013113296780126887883706251"/>
      <w:bookmarkEnd w:id="700"/>
      <w:bookmarkEnd w:id="701"/>
      <w:bookmarkEnd w:id="702"/>
      <w:bookmarkEnd w:id="703"/>
      <w:bookmarkEnd w:id="704"/>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705" w:name="aRefHeading92"/>
      <w:bookmarkStart w:id="706" w:name="_Toc198724013"/>
      <w:bookmarkStart w:id="707" w:name="_Toc364003798"/>
      <w:bookmarkStart w:id="708" w:name="_Toc453659639"/>
      <w:r w:rsidRPr="00E041D4">
        <w:t>NIEM PIM to NIEM PSM</w:t>
      </w:r>
      <w:bookmarkStart w:id="709" w:name="a170324a01311327235795617629748300100"/>
      <w:bookmarkEnd w:id="705"/>
      <w:bookmarkEnd w:id="706"/>
      <w:bookmarkEnd w:id="707"/>
      <w:bookmarkEnd w:id="708"/>
      <w:bookmarkEnd w:id="709"/>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8821D9">
        <w:t xml:space="preserve">Figure </w:t>
      </w:r>
      <w:r w:rsidR="008821D9">
        <w:rPr>
          <w:noProof/>
        </w:rPr>
        <w:t>9</w:t>
      </w:r>
      <w:r w:rsidR="008821D9">
        <w:noBreakHyphen/>
      </w:r>
      <w:r w:rsidR="008821D9">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710"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711" w:name="_Ref193447000"/>
      <w:r>
        <w:t xml:space="preserve">Figure </w:t>
      </w:r>
      <w:fldSimple w:instr=" STYLEREF 1 \s ">
        <w:r w:rsidR="008821D9">
          <w:rPr>
            <w:noProof/>
          </w:rPr>
          <w:t>9</w:t>
        </w:r>
      </w:fldSimple>
      <w:r w:rsidR="00464209">
        <w:noBreakHyphen/>
      </w:r>
      <w:fldSimple w:instr=" SEQ Figure \* ARABIC \s 1 ">
        <w:r w:rsidR="008821D9">
          <w:rPr>
            <w:noProof/>
          </w:rPr>
          <w:t>5</w:t>
        </w:r>
      </w:fldSimple>
      <w:bookmarkEnd w:id="711"/>
      <w:r>
        <w:t xml:space="preserve"> NIEM PIM to NIEM PSM - Model Package Description Profile Mapping Overview</w:t>
      </w:r>
      <w:bookmarkEnd w:id="710"/>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8821D9">
        <w:t xml:space="preserve">Figure </w:t>
      </w:r>
      <w:r w:rsidR="008821D9">
        <w:rPr>
          <w:noProof/>
        </w:rPr>
        <w:t>9</w:t>
      </w:r>
      <w:r w:rsidR="008821D9">
        <w:noBreakHyphen/>
      </w:r>
      <w:r w:rsidR="008821D9">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712" w:name="a170324a01311327329909890723697301334"/>
    </w:p>
    <w:p w14:paraId="351F658E" w14:textId="01E4119F" w:rsidR="000A71CF" w:rsidRDefault="00E11948" w:rsidP="000A71CF">
      <w:pPr>
        <w:pStyle w:val="BodyText"/>
      </w:pPr>
      <w:r>
        <w:rPr>
          <w:noProof/>
          <w:lang w:val="en-GB" w:eastAsia="en-GB"/>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7"/>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713" w:name="_Ref193447048"/>
      <w:r>
        <w:t xml:space="preserve">Figure </w:t>
      </w:r>
      <w:fldSimple w:instr=" STYLEREF 1 \s ">
        <w:r w:rsidR="008821D9">
          <w:rPr>
            <w:noProof/>
          </w:rPr>
          <w:t>9</w:t>
        </w:r>
      </w:fldSimple>
      <w:r w:rsidR="00464209">
        <w:noBreakHyphen/>
      </w:r>
      <w:fldSimple w:instr=" SEQ Figure \* ARABIC \s 1 ">
        <w:r w:rsidR="008821D9">
          <w:rPr>
            <w:noProof/>
          </w:rPr>
          <w:t>6</w:t>
        </w:r>
      </w:fldSimple>
      <w:bookmarkEnd w:id="713"/>
      <w:r>
        <w:t xml:space="preserve"> NIEM PIM to NIEM PSM - PSM Profile Mapping Overview</w:t>
      </w:r>
      <w:bookmarkEnd w:id="712"/>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8821D9">
        <w:t xml:space="preserve">Figure </w:t>
      </w:r>
      <w:r w:rsidR="008821D9">
        <w:rPr>
          <w:noProof/>
        </w:rPr>
        <w:t>9</w:t>
      </w:r>
      <w:r w:rsidR="008821D9">
        <w:noBreakHyphen/>
      </w:r>
      <w:r w:rsidR="008821D9">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714"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715" w:name="_Ref193447091"/>
      <w:r>
        <w:t xml:space="preserve">Figure </w:t>
      </w:r>
      <w:fldSimple w:instr=" STYLEREF 1 \s ">
        <w:r w:rsidR="008821D9">
          <w:rPr>
            <w:noProof/>
          </w:rPr>
          <w:t>9</w:t>
        </w:r>
      </w:fldSimple>
      <w:r w:rsidR="00464209">
        <w:noBreakHyphen/>
      </w:r>
      <w:fldSimple w:instr=" SEQ Figure \* ARABIC \s 1 ">
        <w:r w:rsidR="008821D9">
          <w:rPr>
            <w:noProof/>
          </w:rPr>
          <w:t>7</w:t>
        </w:r>
      </w:fldSimple>
      <w:bookmarkEnd w:id="715"/>
      <w:r>
        <w:t xml:space="preserve"> NIEM PIM to NIEM PSM - PSM Profile Mapping Overview</w:t>
      </w:r>
      <w:bookmarkEnd w:id="714"/>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716"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9"/>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fldSimple w:instr=" STYLEREF 1 \s ">
        <w:r w:rsidR="008821D9">
          <w:rPr>
            <w:noProof/>
          </w:rPr>
          <w:t>9</w:t>
        </w:r>
      </w:fldSimple>
      <w:r w:rsidR="00464209">
        <w:noBreakHyphen/>
      </w:r>
      <w:fldSimple w:instr=" SEQ Figure \* ARABIC \s 1 ">
        <w:r w:rsidR="008821D9">
          <w:rPr>
            <w:noProof/>
          </w:rPr>
          <w:t>8</w:t>
        </w:r>
      </w:fldSimple>
      <w:r>
        <w:t xml:space="preserve"> NIEM PIM to NIEM PSM - PIM Profile Mapping Overview</w:t>
      </w:r>
      <w:bookmarkEnd w:id="716"/>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717"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fldSimple w:instr=" STYLEREF 1 \s ">
        <w:r w:rsidR="008821D9">
          <w:rPr>
            <w:noProof/>
          </w:rPr>
          <w:t>9</w:t>
        </w:r>
      </w:fldSimple>
      <w:r w:rsidR="00464209">
        <w:noBreakHyphen/>
      </w:r>
      <w:fldSimple w:instr=" SEQ Figure \* ARABIC \s 1 ">
        <w:r w:rsidR="008821D9">
          <w:rPr>
            <w:noProof/>
          </w:rPr>
          <w:t>9</w:t>
        </w:r>
      </w:fldSimple>
      <w:r>
        <w:t xml:space="preserve"> NIEM PIM to NIEM PSM - Common Profile Mapping Overview</w:t>
      </w:r>
      <w:bookmarkEnd w:id="717"/>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8821D9">
        <w:t xml:space="preserve">Figure </w:t>
      </w:r>
      <w:r w:rsidR="008821D9">
        <w:rPr>
          <w:noProof/>
        </w:rPr>
        <w:t>9</w:t>
      </w:r>
      <w:r w:rsidR="008821D9">
        <w:noBreakHyphen/>
      </w:r>
      <w:r w:rsidR="008821D9">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8821D9">
        <w:t xml:space="preserve">Figure </w:t>
      </w:r>
      <w:r w:rsidR="008821D9">
        <w:rPr>
          <w:noProof/>
        </w:rPr>
        <w:t>9</w:t>
      </w:r>
      <w:r w:rsidR="008821D9">
        <w:noBreakHyphen/>
      </w:r>
      <w:r w:rsidR="008821D9">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8821D9">
        <w:t xml:space="preserve">Figure </w:t>
      </w:r>
      <w:r w:rsidR="008821D9">
        <w:rPr>
          <w:noProof/>
        </w:rPr>
        <w:t>9</w:t>
      </w:r>
      <w:r w:rsidR="008821D9">
        <w:noBreakHyphen/>
      </w:r>
      <w:r w:rsidR="008821D9">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718" w:name="a170324a01311327236296004609268300145"/>
    </w:p>
    <w:p w14:paraId="7512E54D" w14:textId="77777777" w:rsidR="000A71CF" w:rsidRDefault="000A71CF" w:rsidP="00996FB1">
      <w:pPr>
        <w:pStyle w:val="BodyText"/>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719" w:name="_Ref193447343"/>
      <w:r>
        <w:t xml:space="preserve">Figure </w:t>
      </w:r>
      <w:fldSimple w:instr=" STYLEREF 1 \s ">
        <w:r w:rsidR="008821D9">
          <w:rPr>
            <w:noProof/>
          </w:rPr>
          <w:t>9</w:t>
        </w:r>
      </w:fldSimple>
      <w:r w:rsidR="00464209">
        <w:noBreakHyphen/>
      </w:r>
      <w:fldSimple w:instr=" SEQ Figure \* ARABIC \s 1 ">
        <w:r w:rsidR="008821D9">
          <w:rPr>
            <w:noProof/>
          </w:rPr>
          <w:t>10</w:t>
        </w:r>
      </w:fldSimple>
      <w:bookmarkEnd w:id="719"/>
      <w:r>
        <w:t xml:space="preserve"> NIEM PIM to NIEM PSM Disjunction</w:t>
      </w:r>
      <w:bookmarkEnd w:id="718"/>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720" w:name="a170324a01311327239192215210666304118"/>
    </w:p>
    <w:p w14:paraId="56A4B371" w14:textId="77777777" w:rsidR="000A71CF" w:rsidRDefault="000A71CF" w:rsidP="00996FB1">
      <w:pPr>
        <w:pStyle w:val="BodyText"/>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721" w:name="_Ref193447482"/>
      <w:r>
        <w:t xml:space="preserve">Figure </w:t>
      </w:r>
      <w:fldSimple w:instr=" STYLEREF 1 \s ">
        <w:r w:rsidR="008821D9">
          <w:rPr>
            <w:noProof/>
          </w:rPr>
          <w:t>9</w:t>
        </w:r>
      </w:fldSimple>
      <w:r w:rsidR="00464209">
        <w:noBreakHyphen/>
      </w:r>
      <w:fldSimple w:instr=" SEQ Figure \* ARABIC \s 1 ">
        <w:r w:rsidR="008821D9">
          <w:rPr>
            <w:noProof/>
          </w:rPr>
          <w:t>11</w:t>
        </w:r>
      </w:fldSimple>
      <w:bookmarkEnd w:id="721"/>
      <w:r>
        <w:t xml:space="preserve"> NIEM PIM to NIEM PSM Inheritance</w:t>
      </w:r>
      <w:bookmarkEnd w:id="720"/>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722"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723" w:name="_Ref193447484"/>
      <w:r>
        <w:t xml:space="preserve">Figure </w:t>
      </w:r>
      <w:fldSimple w:instr=" STYLEREF 1 \s ">
        <w:r w:rsidR="008821D9">
          <w:rPr>
            <w:noProof/>
          </w:rPr>
          <w:t>9</w:t>
        </w:r>
      </w:fldSimple>
      <w:r w:rsidR="00464209">
        <w:noBreakHyphen/>
      </w:r>
      <w:fldSimple w:instr=" SEQ Figure \* ARABIC \s 1 ">
        <w:r w:rsidR="008821D9">
          <w:rPr>
            <w:noProof/>
          </w:rPr>
          <w:t>12</w:t>
        </w:r>
      </w:fldSimple>
      <w:bookmarkEnd w:id="723"/>
      <w:r>
        <w:t xml:space="preserve"> NIEM PIM to NIEM PSM Inheritance (</w:t>
      </w:r>
      <w:bookmarkEnd w:id="722"/>
      <w:r>
        <w:t>2)</w:t>
      </w:r>
    </w:p>
    <w:p w14:paraId="5285F81B" w14:textId="77777777" w:rsidR="000A71CF" w:rsidRPr="00E041D4" w:rsidRDefault="000A71CF" w:rsidP="000A71CF">
      <w:pPr>
        <w:pStyle w:val="Heading2"/>
      </w:pPr>
      <w:bookmarkStart w:id="724" w:name="aRefHeading93"/>
      <w:bookmarkStart w:id="725" w:name="_Toc198724014"/>
      <w:bookmarkStart w:id="726" w:name="_Toc364003799"/>
      <w:bookmarkStart w:id="727" w:name="_Toc453659640"/>
      <w:r w:rsidRPr="00E041D4">
        <w:t>NIEM PSM to NIEM-Conforming XML Schema</w:t>
      </w:r>
      <w:bookmarkStart w:id="728" w:name="a170324a013113281219487652032451790"/>
      <w:bookmarkEnd w:id="724"/>
      <w:bookmarkEnd w:id="725"/>
      <w:bookmarkEnd w:id="726"/>
      <w:bookmarkEnd w:id="727"/>
      <w:bookmarkEnd w:id="728"/>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8821D9">
        <w:t xml:space="preserve">Figure </w:t>
      </w:r>
      <w:r w:rsidR="008821D9">
        <w:rPr>
          <w:noProof/>
        </w:rPr>
        <w:t>9</w:t>
      </w:r>
      <w:r w:rsidR="008821D9">
        <w:noBreakHyphen/>
      </w:r>
      <w:r w:rsidR="008821D9">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729" w:name="_Ref325072655"/>
      <w:r>
        <w:t xml:space="preserve">Figure </w:t>
      </w:r>
      <w:fldSimple w:instr=" STYLEREF 1 \s ">
        <w:r w:rsidR="008821D9">
          <w:rPr>
            <w:noProof/>
          </w:rPr>
          <w:t>9</w:t>
        </w:r>
      </w:fldSimple>
      <w:r w:rsidR="00464209">
        <w:noBreakHyphen/>
      </w:r>
      <w:fldSimple w:instr=" SEQ Figure \* ARABIC \s 1 ">
        <w:r w:rsidR="008821D9">
          <w:rPr>
            <w:noProof/>
          </w:rPr>
          <w:t>13</w:t>
        </w:r>
      </w:fldSimple>
      <w:bookmarkEnd w:id="729"/>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8821D9">
        <w:t xml:space="preserve">Figure </w:t>
      </w:r>
      <w:r w:rsidR="008821D9">
        <w:rPr>
          <w:noProof/>
        </w:rPr>
        <w:t>9</w:t>
      </w:r>
      <w:r w:rsidR="008821D9">
        <w:noBreakHyphen/>
      </w:r>
      <w:r w:rsidR="008821D9">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730" w:name="_Ref325072729"/>
      <w:r>
        <w:t xml:space="preserve">Figure </w:t>
      </w:r>
      <w:fldSimple w:instr=" STYLEREF 1 \s ">
        <w:r w:rsidR="008821D9">
          <w:rPr>
            <w:noProof/>
          </w:rPr>
          <w:t>9</w:t>
        </w:r>
      </w:fldSimple>
      <w:r w:rsidR="00464209">
        <w:noBreakHyphen/>
      </w:r>
      <w:fldSimple w:instr=" SEQ Figure \* ARABIC \s 1 ">
        <w:r w:rsidR="008821D9">
          <w:rPr>
            <w:noProof/>
          </w:rPr>
          <w:t>14</w:t>
        </w:r>
      </w:fldSimple>
      <w:bookmarkEnd w:id="730"/>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8821D9">
        <w:t xml:space="preserve">Figure </w:t>
      </w:r>
      <w:r w:rsidR="008821D9">
        <w:rPr>
          <w:noProof/>
        </w:rPr>
        <w:t>9</w:t>
      </w:r>
      <w:r w:rsidR="008821D9">
        <w:noBreakHyphen/>
      </w:r>
      <w:r w:rsidR="008821D9">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731" w:name="_Ref325072833"/>
      <w:r>
        <w:t xml:space="preserve">Figure </w:t>
      </w:r>
      <w:fldSimple w:instr=" STYLEREF 1 \s ">
        <w:r w:rsidR="008821D9">
          <w:rPr>
            <w:noProof/>
          </w:rPr>
          <w:t>9</w:t>
        </w:r>
      </w:fldSimple>
      <w:r w:rsidR="00464209">
        <w:noBreakHyphen/>
      </w:r>
      <w:fldSimple w:instr=" SEQ Figure \* ARABIC \s 1 ">
        <w:r w:rsidR="008821D9">
          <w:rPr>
            <w:noProof/>
          </w:rPr>
          <w:t>15</w:t>
        </w:r>
      </w:fldSimple>
      <w:bookmarkEnd w:id="731"/>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8821D9">
        <w:t xml:space="preserve">Figure </w:t>
      </w:r>
      <w:r w:rsidR="008821D9">
        <w:rPr>
          <w:noProof/>
        </w:rPr>
        <w:t>9</w:t>
      </w:r>
      <w:r w:rsidR="008821D9">
        <w:noBreakHyphen/>
      </w:r>
      <w:r w:rsidR="008821D9">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732" w:name="_Ref325068674"/>
      <w:bookmarkStart w:id="733" w:name="_Ref325068649"/>
      <w:r>
        <w:t xml:space="preserve">Figure </w:t>
      </w:r>
      <w:fldSimple w:instr=" STYLEREF 1 \s ">
        <w:r w:rsidR="008821D9">
          <w:rPr>
            <w:noProof/>
          </w:rPr>
          <w:t>9</w:t>
        </w:r>
      </w:fldSimple>
      <w:r w:rsidR="00464209">
        <w:noBreakHyphen/>
      </w:r>
      <w:fldSimple w:instr=" SEQ Figure \* ARABIC \s 1 ">
        <w:r w:rsidR="008821D9">
          <w:rPr>
            <w:noProof/>
          </w:rPr>
          <w:t>16</w:t>
        </w:r>
      </w:fldSimple>
      <w:bookmarkEnd w:id="732"/>
      <w:r>
        <w:t xml:space="preserve"> NIEM PSM to MPD Schema Artifacts - Common Profile Facet Mapping Overview</w:t>
      </w:r>
      <w:bookmarkEnd w:id="733"/>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8821D9">
        <w:t xml:space="preserve">Figure </w:t>
      </w:r>
      <w:r w:rsidR="008821D9">
        <w:rPr>
          <w:noProof/>
        </w:rPr>
        <w:t>9</w:t>
      </w:r>
      <w:r w:rsidR="008821D9">
        <w:noBreakHyphen/>
      </w:r>
      <w:r w:rsidR="008821D9">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734" w:name="_Ref325068704"/>
      <w:r>
        <w:t xml:space="preserve">Figure </w:t>
      </w:r>
      <w:fldSimple w:instr=" STYLEREF 1 \s ">
        <w:r w:rsidR="008821D9">
          <w:rPr>
            <w:noProof/>
          </w:rPr>
          <w:t>9</w:t>
        </w:r>
      </w:fldSimple>
      <w:r w:rsidR="00464209">
        <w:noBreakHyphen/>
      </w:r>
      <w:fldSimple w:instr=" SEQ Figure \* ARABIC \s 1 ">
        <w:r w:rsidR="008821D9">
          <w:rPr>
            <w:noProof/>
          </w:rPr>
          <w:t>17</w:t>
        </w:r>
      </w:fldSimple>
      <w:bookmarkEnd w:id="734"/>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8821D9">
        <w:t xml:space="preserve">Figure </w:t>
      </w:r>
      <w:r w:rsidR="008821D9">
        <w:rPr>
          <w:noProof/>
        </w:rPr>
        <w:t>9</w:t>
      </w:r>
      <w:r w:rsidR="008821D9">
        <w:noBreakHyphen/>
      </w:r>
      <w:r w:rsidR="008821D9">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735" w:name="_Ref325068751"/>
      <w:r>
        <w:t xml:space="preserve">Figure </w:t>
      </w:r>
      <w:fldSimple w:instr=" STYLEREF 1 \s ">
        <w:r w:rsidR="008821D9">
          <w:rPr>
            <w:noProof/>
          </w:rPr>
          <w:t>9</w:t>
        </w:r>
      </w:fldSimple>
      <w:r w:rsidR="00464209">
        <w:noBreakHyphen/>
      </w:r>
      <w:fldSimple w:instr=" SEQ Figure \* ARABIC \s 1 ">
        <w:r w:rsidR="008821D9">
          <w:rPr>
            <w:noProof/>
          </w:rPr>
          <w:t>18</w:t>
        </w:r>
      </w:fldSimple>
      <w:bookmarkEnd w:id="735"/>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8821D9">
        <w:t xml:space="preserve">Figure </w:t>
      </w:r>
      <w:r w:rsidR="008821D9">
        <w:rPr>
          <w:noProof/>
        </w:rPr>
        <w:t>9</w:t>
      </w:r>
      <w:r w:rsidR="008821D9">
        <w:noBreakHyphen/>
      </w:r>
      <w:r w:rsidR="008821D9">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736" w:name="_Ref325068770"/>
      <w:r>
        <w:t xml:space="preserve">Figure </w:t>
      </w:r>
      <w:fldSimple w:instr=" STYLEREF 1 \s ">
        <w:r w:rsidR="008821D9">
          <w:rPr>
            <w:noProof/>
          </w:rPr>
          <w:t>9</w:t>
        </w:r>
      </w:fldSimple>
      <w:r w:rsidR="00464209">
        <w:noBreakHyphen/>
      </w:r>
      <w:fldSimple w:instr=" SEQ Figure \* ARABIC \s 1 ">
        <w:r w:rsidR="008821D9">
          <w:rPr>
            <w:noProof/>
          </w:rPr>
          <w:t>19</w:t>
        </w:r>
      </w:fldSimple>
      <w:bookmarkEnd w:id="736"/>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8821D9">
        <w:t xml:space="preserve">Figure </w:t>
      </w:r>
      <w:r w:rsidR="008821D9">
        <w:rPr>
          <w:noProof/>
        </w:rPr>
        <w:t>9</w:t>
      </w:r>
      <w:r w:rsidR="008821D9">
        <w:noBreakHyphen/>
      </w:r>
      <w:r w:rsidR="008821D9">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8821D9">
        <w:t xml:space="preserve">Figure </w:t>
      </w:r>
      <w:r w:rsidR="008821D9">
        <w:rPr>
          <w:noProof/>
        </w:rPr>
        <w:t>9</w:t>
      </w:r>
      <w:r w:rsidR="008821D9">
        <w:noBreakHyphen/>
      </w:r>
      <w:r w:rsidR="008821D9">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8821D9">
        <w:t xml:space="preserve">Figure </w:t>
      </w:r>
      <w:r w:rsidR="008821D9">
        <w:rPr>
          <w:noProof/>
        </w:rPr>
        <w:t>9</w:t>
      </w:r>
      <w:r w:rsidR="008821D9">
        <w:noBreakHyphen/>
      </w:r>
      <w:r w:rsidR="008821D9">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737" w:name="_Ref325070855"/>
      <w:r>
        <w:t xml:space="preserve">Figure </w:t>
      </w:r>
      <w:fldSimple w:instr=" STYLEREF 1 \s ">
        <w:r w:rsidR="008821D9">
          <w:rPr>
            <w:noProof/>
          </w:rPr>
          <w:t>9</w:t>
        </w:r>
      </w:fldSimple>
      <w:r w:rsidR="00464209">
        <w:noBreakHyphen/>
      </w:r>
      <w:fldSimple w:instr=" SEQ Figure \* ARABIC \s 1 ">
        <w:r w:rsidR="008821D9">
          <w:rPr>
            <w:noProof/>
          </w:rPr>
          <w:t>20</w:t>
        </w:r>
      </w:fldSimple>
      <w:bookmarkEnd w:id="737"/>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738" w:name="_Ref325070858"/>
      <w:r>
        <w:t xml:space="preserve">Figure </w:t>
      </w:r>
      <w:fldSimple w:instr=" STYLEREF 1 \s ">
        <w:r w:rsidR="008821D9">
          <w:rPr>
            <w:noProof/>
          </w:rPr>
          <w:t>9</w:t>
        </w:r>
      </w:fldSimple>
      <w:r w:rsidR="00464209">
        <w:noBreakHyphen/>
      </w:r>
      <w:fldSimple w:instr=" SEQ Figure \* ARABIC \s 1 ">
        <w:r w:rsidR="008821D9">
          <w:rPr>
            <w:noProof/>
          </w:rPr>
          <w:t>21</w:t>
        </w:r>
      </w:fldSimple>
      <w:bookmarkEnd w:id="738"/>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739" w:name="_Ref325071114"/>
      <w:r>
        <w:t xml:space="preserve">Figure </w:t>
      </w:r>
      <w:fldSimple w:instr=" STYLEREF 1 \s ">
        <w:r w:rsidR="008821D9">
          <w:rPr>
            <w:noProof/>
          </w:rPr>
          <w:t>9</w:t>
        </w:r>
      </w:fldSimple>
      <w:r w:rsidR="00464209">
        <w:noBreakHyphen/>
      </w:r>
      <w:fldSimple w:instr=" SEQ Figure \* ARABIC \s 1 ">
        <w:r w:rsidR="008821D9">
          <w:rPr>
            <w:noProof/>
          </w:rPr>
          <w:t>22</w:t>
        </w:r>
      </w:fldSimple>
      <w:bookmarkEnd w:id="739"/>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740" w:name="aRefHeading94"/>
      <w:bookmarkStart w:id="741" w:name="_Toc198724015"/>
      <w:bookmarkStart w:id="742" w:name="_Toc364003800"/>
      <w:bookmarkStart w:id="743" w:name="_Toc453659641"/>
      <w:r w:rsidRPr="00E041D4">
        <w:t>NIEM MPD Model to N</w:t>
      </w:r>
      <w:r>
        <w:t>IEM MPD A</w:t>
      </w:r>
      <w:r w:rsidRPr="00E041D4">
        <w:t>rtifact</w:t>
      </w:r>
      <w:bookmarkStart w:id="744" w:name="a170324a013113294848758137885425944"/>
      <w:bookmarkEnd w:id="740"/>
      <w:bookmarkEnd w:id="741"/>
      <w:bookmarkEnd w:id="742"/>
      <w:bookmarkEnd w:id="743"/>
      <w:bookmarkEnd w:id="744"/>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8821D9">
        <w:t xml:space="preserve">Figure </w:t>
      </w:r>
      <w:r w:rsidR="008821D9">
        <w:rPr>
          <w:noProof/>
        </w:rPr>
        <w:t>9</w:t>
      </w:r>
      <w:r w:rsidR="008821D9">
        <w:noBreakHyphen/>
      </w:r>
      <w:r w:rsidR="008821D9">
        <w:rPr>
          <w:noProof/>
        </w:rPr>
        <w:t>23</w:t>
      </w:r>
      <w:r w:rsidR="008821D9">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745" w:name="_Ref325071463"/>
      <w:r>
        <w:t xml:space="preserve">Figure </w:t>
      </w:r>
      <w:fldSimple w:instr=" STYLEREF 1 \s ">
        <w:r w:rsidR="008821D9">
          <w:rPr>
            <w:noProof/>
          </w:rPr>
          <w:t>9</w:t>
        </w:r>
      </w:fldSimple>
      <w:r w:rsidR="00464209">
        <w:noBreakHyphen/>
      </w:r>
      <w:fldSimple w:instr=" SEQ Figure \* ARABIC \s 1 ">
        <w:r w:rsidR="008821D9">
          <w:rPr>
            <w:noProof/>
          </w:rPr>
          <w:t>23</w:t>
        </w:r>
      </w:fldSimple>
      <w:r>
        <w:t xml:space="preserve"> NIEM MPD Model to NIEM MPD Artifact Mapping Overview</w:t>
      </w:r>
      <w:bookmarkEnd w:id="745"/>
    </w:p>
    <w:p w14:paraId="1B3B7866" w14:textId="77777777" w:rsidR="000A71CF" w:rsidRPr="00E041D4" w:rsidRDefault="000A71CF" w:rsidP="000A71CF">
      <w:pPr>
        <w:pStyle w:val="Heading2"/>
      </w:pPr>
      <w:bookmarkStart w:id="746" w:name="_Toc193452023"/>
      <w:bookmarkStart w:id="747" w:name="_Toc364003801"/>
      <w:bookmarkStart w:id="748" w:name="_Ref410728718"/>
      <w:bookmarkStart w:id="749" w:name="_Toc453659642"/>
      <w:r w:rsidRPr="00E041D4">
        <w:lastRenderedPageBreak/>
        <w:t xml:space="preserve">NIEM MPD </w:t>
      </w:r>
      <w:r>
        <w:t>Artifact</w:t>
      </w:r>
      <w:r w:rsidRPr="00E041D4">
        <w:t xml:space="preserve"> to NIEM </w:t>
      </w:r>
      <w:bookmarkEnd w:id="746"/>
      <w:r>
        <w:t>MPD Model</w:t>
      </w:r>
      <w:bookmarkEnd w:id="747"/>
      <w:bookmarkEnd w:id="748"/>
      <w:bookmarkEnd w:id="749"/>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8821D9">
        <w:t xml:space="preserve">Figure </w:t>
      </w:r>
      <w:r w:rsidR="008821D9">
        <w:rPr>
          <w:noProof/>
        </w:rPr>
        <w:t>9</w:t>
      </w:r>
      <w:r w:rsidR="008821D9">
        <w:noBreakHyphen/>
      </w:r>
      <w:r w:rsidR="008821D9">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750" w:name="_Ref325071397"/>
      <w:r>
        <w:t xml:space="preserve">Figure </w:t>
      </w:r>
      <w:fldSimple w:instr=" STYLEREF 1 \s ">
        <w:r w:rsidR="008821D9">
          <w:rPr>
            <w:noProof/>
          </w:rPr>
          <w:t>9</w:t>
        </w:r>
      </w:fldSimple>
      <w:r w:rsidR="00464209">
        <w:noBreakHyphen/>
      </w:r>
      <w:fldSimple w:instr=" SEQ Figure \* ARABIC \s 1 ">
        <w:r w:rsidR="008821D9">
          <w:rPr>
            <w:noProof/>
          </w:rPr>
          <w:t>24</w:t>
        </w:r>
      </w:fldSimple>
      <w:bookmarkEnd w:id="750"/>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8821D9">
        <w:t xml:space="preserve">Figure </w:t>
      </w:r>
      <w:r w:rsidR="008821D9">
        <w:rPr>
          <w:noProof/>
        </w:rPr>
        <w:t>9</w:t>
      </w:r>
      <w:r w:rsidR="008821D9">
        <w:noBreakHyphen/>
      </w:r>
      <w:r w:rsidR="008821D9">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lastRenderedPageBreak/>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751" w:name="_Ref325071575"/>
      <w:r>
        <w:t xml:space="preserve">Figure </w:t>
      </w:r>
      <w:fldSimple w:instr=" STYLEREF 1 \s ">
        <w:r w:rsidR="008821D9">
          <w:rPr>
            <w:noProof/>
          </w:rPr>
          <w:t>9</w:t>
        </w:r>
      </w:fldSimple>
      <w:r w:rsidR="00464209">
        <w:noBreakHyphen/>
      </w:r>
      <w:fldSimple w:instr=" SEQ Figure \* ARABIC \s 1 ">
        <w:r w:rsidR="008821D9">
          <w:rPr>
            <w:noProof/>
          </w:rPr>
          <w:t>25</w:t>
        </w:r>
      </w:fldSimple>
      <w:bookmarkEnd w:id="751"/>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lastRenderedPageBreak/>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8821D9">
        <w:t xml:space="preserve">Figure </w:t>
      </w:r>
      <w:r w:rsidR="008821D9">
        <w:rPr>
          <w:noProof/>
        </w:rPr>
        <w:t>9</w:t>
      </w:r>
      <w:r w:rsidR="008821D9">
        <w:noBreakHyphen/>
      </w:r>
      <w:r w:rsidR="008821D9">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752" w:name="_Ref325071607"/>
      <w:r>
        <w:t xml:space="preserve">Figure </w:t>
      </w:r>
      <w:fldSimple w:instr=" STYLEREF 1 \s ">
        <w:r w:rsidR="008821D9">
          <w:rPr>
            <w:noProof/>
          </w:rPr>
          <w:t>9</w:t>
        </w:r>
      </w:fldSimple>
      <w:r w:rsidR="00464209">
        <w:noBreakHyphen/>
      </w:r>
      <w:fldSimple w:instr=" SEQ Figure \* ARABIC \s 1 ">
        <w:r w:rsidR="008821D9">
          <w:rPr>
            <w:noProof/>
          </w:rPr>
          <w:t>26</w:t>
        </w:r>
      </w:fldSimple>
      <w:bookmarkEnd w:id="752"/>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8821D9">
        <w:t xml:space="preserve">Figure </w:t>
      </w:r>
      <w:r w:rsidR="008821D9">
        <w:rPr>
          <w:noProof/>
        </w:rPr>
        <w:t>9</w:t>
      </w:r>
      <w:r w:rsidR="008821D9">
        <w:noBreakHyphen/>
      </w:r>
      <w:r w:rsidR="008821D9">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753" w:name="_Ref325071631"/>
      <w:r>
        <w:t xml:space="preserve">Figure </w:t>
      </w:r>
      <w:fldSimple w:instr=" STYLEREF 1 \s ">
        <w:r w:rsidR="008821D9">
          <w:rPr>
            <w:noProof/>
          </w:rPr>
          <w:t>9</w:t>
        </w:r>
      </w:fldSimple>
      <w:r w:rsidR="00464209">
        <w:noBreakHyphen/>
      </w:r>
      <w:fldSimple w:instr=" SEQ Figure \* ARABIC \s 1 ">
        <w:r w:rsidR="008821D9">
          <w:rPr>
            <w:noProof/>
          </w:rPr>
          <w:t>27</w:t>
        </w:r>
      </w:fldSimple>
      <w:bookmarkEnd w:id="753"/>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8821D9">
        <w:t xml:space="preserve">Figure </w:t>
      </w:r>
      <w:r w:rsidR="008821D9">
        <w:rPr>
          <w:noProof/>
        </w:rPr>
        <w:t>9</w:t>
      </w:r>
      <w:r w:rsidR="008821D9">
        <w:noBreakHyphen/>
      </w:r>
      <w:r w:rsidR="008821D9">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754" w:name="_Ref325071643"/>
      <w:r>
        <w:t xml:space="preserve">Figure </w:t>
      </w:r>
      <w:fldSimple w:instr=" STYLEREF 1 \s ">
        <w:r w:rsidR="008821D9">
          <w:rPr>
            <w:noProof/>
          </w:rPr>
          <w:t>9</w:t>
        </w:r>
      </w:fldSimple>
      <w:r w:rsidR="00464209">
        <w:noBreakHyphen/>
      </w:r>
      <w:fldSimple w:instr=" SEQ Figure \* ARABIC \s 1 ">
        <w:r w:rsidR="008821D9">
          <w:rPr>
            <w:noProof/>
          </w:rPr>
          <w:t>28</w:t>
        </w:r>
      </w:fldSimple>
      <w:bookmarkEnd w:id="754"/>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8821D9">
        <w:t xml:space="preserve">Figure </w:t>
      </w:r>
      <w:r w:rsidR="008821D9">
        <w:rPr>
          <w:noProof/>
        </w:rPr>
        <w:t>9</w:t>
      </w:r>
      <w:r w:rsidR="008821D9">
        <w:noBreakHyphen/>
      </w:r>
      <w:r w:rsidR="008821D9">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755" w:name="_Ref325073025"/>
      <w:r>
        <w:t xml:space="preserve">Figure </w:t>
      </w:r>
      <w:fldSimple w:instr=" STYLEREF 1 \s ">
        <w:r w:rsidR="008821D9">
          <w:rPr>
            <w:noProof/>
          </w:rPr>
          <w:t>9</w:t>
        </w:r>
      </w:fldSimple>
      <w:r w:rsidR="00464209">
        <w:noBreakHyphen/>
      </w:r>
      <w:fldSimple w:instr=" SEQ Figure \* ARABIC \s 1 ">
        <w:r w:rsidR="008821D9">
          <w:rPr>
            <w:noProof/>
          </w:rPr>
          <w:t>29</w:t>
        </w:r>
      </w:fldSimple>
      <w:bookmarkEnd w:id="755"/>
      <w:r>
        <w:t xml:space="preserve"> MPD Schema Artifacts to NIEM-UML MPD Model – Non-atomic Type Mapping Overview</w:t>
      </w:r>
    </w:p>
    <w:p w14:paraId="0E3102B7" w14:textId="3714BEAC" w:rsidR="000A71CF" w:rsidRDefault="000A71CF" w:rsidP="000A71CF">
      <w:pPr>
        <w:pStyle w:val="BodyText"/>
      </w:pPr>
      <w:r>
        <w:lastRenderedPageBreak/>
        <w:fldChar w:fldCharType="begin"/>
      </w:r>
      <w:r>
        <w:instrText xml:space="preserve"> REF _Ref325073086 \h </w:instrText>
      </w:r>
      <w:r>
        <w:fldChar w:fldCharType="separate"/>
      </w:r>
      <w:ins w:id="756" w:author="Steve Cook" w:date="2016-06-14T09:49:00Z">
        <w:r w:rsidR="008821D9" w:rsidRPr="00806BCC">
          <w:t xml:space="preserve">Figure </w:t>
        </w:r>
        <w:r w:rsidR="008821D9">
          <w:rPr>
            <w:noProof/>
          </w:rPr>
          <w:t>9</w:t>
        </w:r>
        <w:r w:rsidR="008821D9">
          <w:noBreakHyphen/>
        </w:r>
        <w:r w:rsidR="008821D9">
          <w:rPr>
            <w:noProof/>
          </w:rPr>
          <w:t>30</w:t>
        </w:r>
      </w:ins>
      <w:del w:id="757" w:author="Steve Cook" w:date="2016-06-14T09:49:00Z">
        <w:r w:rsidR="00831E6C" w:rsidRPr="00806BCC" w:rsidDel="008821D9">
          <w:delText xml:space="preserve">Figure </w:delText>
        </w:r>
        <w:r w:rsidR="00831E6C" w:rsidDel="008821D9">
          <w:rPr>
            <w:noProof/>
          </w:rPr>
          <w:delText>9</w:delText>
        </w:r>
        <w:r w:rsidR="00831E6C" w:rsidDel="008821D9">
          <w:noBreakHyphen/>
        </w:r>
        <w:r w:rsidR="00831E6C" w:rsidDel="008821D9">
          <w:rPr>
            <w:noProof/>
          </w:rPr>
          <w:delText>30</w:delText>
        </w:r>
      </w:del>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758" w:name="_Ref325073086"/>
      <w:r w:rsidRPr="00806BCC">
        <w:t xml:space="preserve">Figure </w:t>
      </w:r>
      <w:fldSimple w:instr=" STYLEREF 1 \s ">
        <w:r w:rsidR="008821D9">
          <w:rPr>
            <w:noProof/>
          </w:rPr>
          <w:t>9</w:t>
        </w:r>
      </w:fldSimple>
      <w:r w:rsidR="00464209">
        <w:noBreakHyphen/>
      </w:r>
      <w:fldSimple w:instr=" SEQ Figure \* ARABIC \s 1 ">
        <w:r w:rsidR="008821D9">
          <w:rPr>
            <w:noProof/>
          </w:rPr>
          <w:t>30</w:t>
        </w:r>
      </w:fldSimple>
      <w:bookmarkEnd w:id="758"/>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56123E2B" w:rsidR="000A71CF" w:rsidRDefault="000A71CF" w:rsidP="000A71CF">
      <w:pPr>
        <w:pStyle w:val="BodyText"/>
        <w:rPr>
          <w:rFonts w:eastAsia="Times"/>
        </w:rPr>
      </w:pPr>
      <w:r>
        <w:lastRenderedPageBreak/>
        <w:fldChar w:fldCharType="begin"/>
      </w:r>
      <w:r>
        <w:instrText xml:space="preserve"> REF _Ref325073160 \h </w:instrText>
      </w:r>
      <w:r>
        <w:fldChar w:fldCharType="separate"/>
      </w:r>
      <w:ins w:id="759" w:author="Steve Cook" w:date="2016-06-14T09:49:00Z">
        <w:r w:rsidR="008821D9" w:rsidRPr="006274DD">
          <w:t xml:space="preserve">Figure </w:t>
        </w:r>
        <w:r w:rsidR="008821D9">
          <w:rPr>
            <w:noProof/>
          </w:rPr>
          <w:t>9</w:t>
        </w:r>
        <w:r w:rsidR="008821D9" w:rsidRPr="006274DD">
          <w:noBreakHyphen/>
        </w:r>
        <w:r w:rsidR="008821D9">
          <w:rPr>
            <w:noProof/>
          </w:rPr>
          <w:t>31</w:t>
        </w:r>
      </w:ins>
      <w:del w:id="760" w:author="Steve Cook" w:date="2016-06-14T09:49:00Z">
        <w:r w:rsidR="00831E6C" w:rsidRPr="006274DD" w:rsidDel="008821D9">
          <w:delText xml:space="preserve">Figure </w:delText>
        </w:r>
        <w:r w:rsidR="00831E6C" w:rsidDel="008821D9">
          <w:rPr>
            <w:noProof/>
          </w:rPr>
          <w:delText>9</w:delText>
        </w:r>
        <w:r w:rsidR="00831E6C" w:rsidRPr="006274DD" w:rsidDel="008821D9">
          <w:noBreakHyphen/>
        </w:r>
        <w:r w:rsidR="00831E6C" w:rsidDel="008821D9">
          <w:rPr>
            <w:noProof/>
          </w:rPr>
          <w:delText>31</w:delText>
        </w:r>
      </w:del>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2"/>
          <w:footerReference w:type="default" r:id="rId833"/>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761" w:name="_Ref325073160"/>
      <w:r w:rsidRPr="006274DD">
        <w:t xml:space="preserve">Figure </w:t>
      </w:r>
      <w:fldSimple w:instr=" STYLEREF 1 \s ">
        <w:r w:rsidR="008821D9">
          <w:rPr>
            <w:noProof/>
          </w:rPr>
          <w:t>9</w:t>
        </w:r>
      </w:fldSimple>
      <w:r w:rsidR="00464209" w:rsidRPr="006274DD">
        <w:noBreakHyphen/>
      </w:r>
      <w:fldSimple w:instr=" SEQ Figure \* ARABIC \s 1 ">
        <w:r w:rsidR="008821D9">
          <w:rPr>
            <w:noProof/>
          </w:rPr>
          <w:t>31</w:t>
        </w:r>
      </w:fldSimple>
      <w:bookmarkEnd w:id="761"/>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8821D9">
        <w:t xml:space="preserve">Figure </w:t>
      </w:r>
      <w:r w:rsidR="008821D9">
        <w:rPr>
          <w:noProof/>
        </w:rPr>
        <w:t>9</w:t>
      </w:r>
      <w:r w:rsidR="008821D9">
        <w:noBreakHyphen/>
      </w:r>
      <w:r w:rsidR="008821D9">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762" w:name="_Ref325071654"/>
      <w:r>
        <w:t xml:space="preserve">Figure </w:t>
      </w:r>
      <w:fldSimple w:instr=" STYLEREF 1 \s ">
        <w:r w:rsidR="008821D9">
          <w:rPr>
            <w:noProof/>
          </w:rPr>
          <w:t>9</w:t>
        </w:r>
      </w:fldSimple>
      <w:r w:rsidR="00464209">
        <w:noBreakHyphen/>
      </w:r>
      <w:fldSimple w:instr=" SEQ Figure \* ARABIC \s 1 ">
        <w:r w:rsidR="008821D9">
          <w:rPr>
            <w:noProof/>
          </w:rPr>
          <w:t>32</w:t>
        </w:r>
      </w:fldSimple>
      <w:bookmarkEnd w:id="762"/>
      <w:r>
        <w:t xml:space="preserve"> NIEM MPD Artifact to NIEM MPD Model - Disjunction</w:t>
      </w:r>
    </w:p>
    <w:p w14:paraId="7637FB1F" w14:textId="77777777" w:rsidR="000A71CF" w:rsidRPr="00210790" w:rsidRDefault="000A71CF" w:rsidP="000A71CF">
      <w:pPr>
        <w:pStyle w:val="BodyText"/>
      </w:pPr>
      <w:r w:rsidRPr="00210790">
        <w:lastRenderedPageBreak/>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8821D9">
        <w:t xml:space="preserve">Figure </w:t>
      </w:r>
      <w:r w:rsidR="008821D9">
        <w:rPr>
          <w:noProof/>
        </w:rPr>
        <w:t>9</w:t>
      </w:r>
      <w:r w:rsidR="008821D9">
        <w:noBreakHyphen/>
      </w:r>
      <w:r w:rsidR="008821D9">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763" w:name="_Ref325073227"/>
      <w:bookmarkStart w:id="764" w:name="_Ref325073210"/>
      <w:r>
        <w:t xml:space="preserve">Figure </w:t>
      </w:r>
      <w:fldSimple w:instr=" STYLEREF 1 \s ">
        <w:r w:rsidR="008821D9">
          <w:rPr>
            <w:noProof/>
          </w:rPr>
          <w:t>9</w:t>
        </w:r>
      </w:fldSimple>
      <w:r w:rsidR="00464209">
        <w:noBreakHyphen/>
      </w:r>
      <w:fldSimple w:instr=" SEQ Figure \* ARABIC \s 1 ">
        <w:r w:rsidR="008821D9">
          <w:rPr>
            <w:noProof/>
          </w:rPr>
          <w:t>33</w:t>
        </w:r>
      </w:fldSimple>
      <w:bookmarkEnd w:id="763"/>
      <w:r>
        <w:t xml:space="preserve"> NIEM MPD Artifact to NIEM MPD Model - Inheritance</w:t>
      </w:r>
      <w:bookmarkEnd w:id="764"/>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8821D9">
        <w:t xml:space="preserve">Figure </w:t>
      </w:r>
      <w:r w:rsidR="008821D9">
        <w:rPr>
          <w:noProof/>
        </w:rPr>
        <w:t>9</w:t>
      </w:r>
      <w:r w:rsidR="008821D9">
        <w:noBreakHyphen/>
      </w:r>
      <w:r w:rsidR="008821D9">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765" w:name="_Ref325073252"/>
      <w:r>
        <w:t xml:space="preserve">Figure </w:t>
      </w:r>
      <w:fldSimple w:instr=" STYLEREF 1 \s ">
        <w:r w:rsidR="008821D9">
          <w:rPr>
            <w:noProof/>
          </w:rPr>
          <w:t>9</w:t>
        </w:r>
      </w:fldSimple>
      <w:r w:rsidR="00464209">
        <w:noBreakHyphen/>
      </w:r>
      <w:fldSimple w:instr=" SEQ Figure \* ARABIC \s 1 ">
        <w:r w:rsidR="008821D9">
          <w:rPr>
            <w:noProof/>
          </w:rPr>
          <w:t>34</w:t>
        </w:r>
      </w:fldSimple>
      <w:bookmarkEnd w:id="765"/>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8821D9">
          <w:rPr>
            <w:noProof/>
          </w:rPr>
          <w:t>9</w:t>
        </w:r>
      </w:fldSimple>
      <w:r>
        <w:noBreakHyphen/>
      </w:r>
      <w:fldSimple w:instr=" SEQ Table \* ARABIC \s 1 ">
        <w:r w:rsidR="008821D9">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lastRenderedPageBreak/>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lastRenderedPageBreak/>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lastRenderedPageBreak/>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lastRenderedPageBreak/>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766" w:name="a170324a013113286276757665564742690"/>
      <w:bookmarkEnd w:id="677"/>
      <w:bookmarkEnd w:id="766"/>
    </w:p>
    <w:p w14:paraId="72340281" w14:textId="252BAC81" w:rsidR="00A034BE" w:rsidRDefault="00A034BE" w:rsidP="00625D3A">
      <w:pPr>
        <w:pStyle w:val="Heading1"/>
      </w:pPr>
      <w:bookmarkStart w:id="767" w:name="_Ref317510614"/>
      <w:bookmarkStart w:id="768" w:name="_Toc364003802"/>
      <w:bookmarkStart w:id="769" w:name="_Toc453659643"/>
      <w:bookmarkEnd w:id="454"/>
      <w:r>
        <w:lastRenderedPageBreak/>
        <w:t>NIEM-UML PIM Example</w:t>
      </w:r>
      <w:r w:rsidR="007215BD">
        <w:t xml:space="preserve"> (informative)</w:t>
      </w:r>
      <w:bookmarkEnd w:id="767"/>
      <w:bookmarkEnd w:id="768"/>
      <w:bookmarkEnd w:id="769"/>
    </w:p>
    <w:p w14:paraId="4319991C" w14:textId="77777777" w:rsidR="00421202" w:rsidRDefault="00421202" w:rsidP="00625D3A">
      <w:pPr>
        <w:pStyle w:val="Heading2"/>
      </w:pPr>
      <w:bookmarkStart w:id="770" w:name="_Ref317510635"/>
      <w:bookmarkStart w:id="771" w:name="_Toc453659644"/>
      <w:r>
        <w:t>Example Description</w:t>
      </w:r>
      <w:bookmarkEnd w:id="771"/>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8"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772" w:name="_Toc453659645"/>
      <w:r>
        <w:t>Organization of NIEM Information Models and Classes</w:t>
      </w:r>
      <w:bookmarkEnd w:id="772"/>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773" w:name="_Ref410726842"/>
      <w:bookmarkStart w:id="774" w:name="_Ref317434330"/>
      <w:r>
        <w:t xml:space="preserve">Figure </w:t>
      </w:r>
      <w:fldSimple w:instr=" STYLEREF 1 \s ">
        <w:r w:rsidR="008821D9">
          <w:rPr>
            <w:noProof/>
          </w:rPr>
          <w:t>10</w:t>
        </w:r>
      </w:fldSimple>
      <w:r w:rsidR="00464209">
        <w:noBreakHyphen/>
      </w:r>
      <w:fldSimple w:instr=" SEQ Figure \* ARABIC \s 1 ">
        <w:r w:rsidR="008821D9">
          <w:rPr>
            <w:noProof/>
          </w:rPr>
          <w:t>1</w:t>
        </w:r>
      </w:fldSimple>
      <w:bookmarkEnd w:id="773"/>
      <w:r>
        <w:t xml:space="preserve"> Namespace Organization</w:t>
      </w:r>
    </w:p>
    <w:bookmarkEnd w:id="774"/>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8821D9">
        <w:t>10.21</w:t>
      </w:r>
      <w:r>
        <w:fldChar w:fldCharType="end"/>
      </w:r>
      <w:r w:rsidRPr="00531288">
        <w:t>.</w:t>
      </w:r>
    </w:p>
    <w:p w14:paraId="6D182513" w14:textId="219157D7" w:rsidR="0015038C" w:rsidRDefault="00421202" w:rsidP="00625D3A">
      <w:pPr>
        <w:pStyle w:val="Heading2"/>
      </w:pPr>
      <w:bookmarkStart w:id="775" w:name="_Toc453659646"/>
      <w:r>
        <w:t>High-</w:t>
      </w:r>
      <w:r w:rsidR="0015038C">
        <w:t>L</w:t>
      </w:r>
      <w:r>
        <w:t xml:space="preserve">evel </w:t>
      </w:r>
      <w:r w:rsidR="0015038C">
        <w:t>D</w:t>
      </w:r>
      <w:r>
        <w:t>esign</w:t>
      </w:r>
      <w:bookmarkEnd w:id="775"/>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fldSimple w:instr=" STYLEREF 1 \s ">
        <w:r w:rsidR="008821D9">
          <w:rPr>
            <w:noProof/>
          </w:rPr>
          <w:t>10</w:t>
        </w:r>
      </w:fldSimple>
      <w:r w:rsidR="00464209">
        <w:noBreakHyphen/>
      </w:r>
      <w:fldSimple w:instr=" SEQ Figure \* ARABIC \s 1 ">
        <w:r w:rsidR="008821D9">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776" w:name="_Toc453659647"/>
      <w:r>
        <w:t>Documenting Elements</w:t>
      </w:r>
      <w:bookmarkEnd w:id="776"/>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8821D9">
        <w:t xml:space="preserve">Figure </w:t>
      </w:r>
      <w:r w:rsidR="008821D9">
        <w:rPr>
          <w:noProof/>
        </w:rPr>
        <w:t>10</w:t>
      </w:r>
      <w:r w:rsidR="008821D9">
        <w:noBreakHyphen/>
      </w:r>
      <w:r w:rsidR="008821D9">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777" w:name="_Ref410651192"/>
      <w:r>
        <w:t xml:space="preserve">Figure </w:t>
      </w:r>
      <w:fldSimple w:instr=" STYLEREF 1 \s ">
        <w:r w:rsidR="008821D9">
          <w:rPr>
            <w:noProof/>
          </w:rPr>
          <w:t>10</w:t>
        </w:r>
      </w:fldSimple>
      <w:r w:rsidR="00464209">
        <w:noBreakHyphen/>
      </w:r>
      <w:fldSimple w:instr=" SEQ Figure \* ARABIC \s 1 ">
        <w:r w:rsidR="008821D9">
          <w:rPr>
            <w:noProof/>
          </w:rPr>
          <w:t>3</w:t>
        </w:r>
      </w:fldSimple>
      <w:bookmarkEnd w:id="777"/>
      <w:r>
        <w:t xml:space="preserve"> Documenting Elements</w:t>
      </w:r>
    </w:p>
    <w:p w14:paraId="4066B1B8" w14:textId="77777777" w:rsidR="00421202" w:rsidRDefault="00421202" w:rsidP="00625D3A">
      <w:pPr>
        <w:pStyle w:val="Heading2"/>
      </w:pPr>
      <w:bookmarkStart w:id="778" w:name="_Toc453659648"/>
      <w:r>
        <w:t>UML Associations Defining NIEM Properties</w:t>
      </w:r>
      <w:bookmarkEnd w:id="778"/>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779" w:name="_Toc453659649"/>
      <w:r>
        <w:t>UML Enumerations Defining NIEM Code Types</w:t>
      </w:r>
      <w:bookmarkEnd w:id="779"/>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8821D9">
        <w:t xml:space="preserve">Figure </w:t>
      </w:r>
      <w:r w:rsidR="008821D9">
        <w:rPr>
          <w:noProof/>
        </w:rPr>
        <w:t>10</w:t>
      </w:r>
      <w:r w:rsidR="008821D9">
        <w:noBreakHyphen/>
      </w:r>
      <w:r w:rsidR="008821D9">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780" w:name="_Ref317435359"/>
      <w:r>
        <w:t xml:space="preserve">Figure </w:t>
      </w:r>
      <w:fldSimple w:instr=" STYLEREF 1 \s ">
        <w:r w:rsidR="008821D9">
          <w:rPr>
            <w:noProof/>
          </w:rPr>
          <w:t>10</w:t>
        </w:r>
      </w:fldSimple>
      <w:r w:rsidR="00464209">
        <w:noBreakHyphen/>
      </w:r>
      <w:fldSimple w:instr=" SEQ Figure \* ARABIC \s 1 ">
        <w:r w:rsidR="008821D9">
          <w:rPr>
            <w:noProof/>
          </w:rPr>
          <w:t>4</w:t>
        </w:r>
      </w:fldSimple>
      <w:bookmarkEnd w:id="780"/>
      <w:r>
        <w:t xml:space="preserve"> Enumeration</w:t>
      </w:r>
    </w:p>
    <w:p w14:paraId="0FA1A371" w14:textId="77777777" w:rsidR="00421202" w:rsidRDefault="00421202" w:rsidP="00625D3A">
      <w:pPr>
        <w:pStyle w:val="Heading2"/>
      </w:pPr>
      <w:bookmarkStart w:id="781" w:name="_Toc453659650"/>
      <w:r>
        <w:t>Properties of Pet</w:t>
      </w:r>
      <w:bookmarkEnd w:id="781"/>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fldSimple w:instr=" STYLEREF 1 \s ">
        <w:r w:rsidR="008821D9">
          <w:rPr>
            <w:noProof/>
          </w:rPr>
          <w:t>10</w:t>
        </w:r>
      </w:fldSimple>
      <w:r w:rsidR="00464209">
        <w:noBreakHyphen/>
      </w:r>
      <w:fldSimple w:instr=" SEQ Figure \* ARABIC \s 1 ">
        <w:r w:rsidR="008821D9">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782" w:name="_Toc453659651"/>
      <w:r>
        <w:t>Properties Using Classes as Their Types</w:t>
      </w:r>
      <w:bookmarkEnd w:id="782"/>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8821D9">
        <w:t xml:space="preserve">Figure </w:t>
      </w:r>
      <w:r w:rsidR="008821D9">
        <w:rPr>
          <w:noProof/>
        </w:rPr>
        <w:t>10</w:t>
      </w:r>
      <w:r w:rsidR="008821D9">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783" w:name="_Ref317435419"/>
      <w:r>
        <w:t xml:space="preserve">Figure </w:t>
      </w:r>
      <w:fldSimple w:instr=" STYLEREF 1 \s ">
        <w:r w:rsidR="008821D9">
          <w:rPr>
            <w:noProof/>
          </w:rPr>
          <w:t>10</w:t>
        </w:r>
      </w:fldSimple>
      <w:r w:rsidR="00464209">
        <w:noBreakHyphen/>
      </w:r>
      <w:fldSimple w:instr=" SEQ Figure \* ARABIC \s 1 ">
        <w:r w:rsidR="008821D9">
          <w:rPr>
            <w:noProof/>
          </w:rPr>
          <w:t>6</w:t>
        </w:r>
      </w:fldSimple>
      <w:bookmarkEnd w:id="783"/>
      <w:r>
        <w:t xml:space="preserve"> Properties Using Identification Class</w:t>
      </w:r>
    </w:p>
    <w:p w14:paraId="2E50D95A" w14:textId="77777777" w:rsidR="00421202" w:rsidRDefault="00421202" w:rsidP="00625D3A">
      <w:pPr>
        <w:pStyle w:val="Heading2"/>
      </w:pPr>
      <w:bookmarkStart w:id="784" w:name="_Toc453659652"/>
      <w:r>
        <w:t>Finding Classes in Reference Namespaces</w:t>
      </w:r>
      <w:bookmarkEnd w:id="784"/>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8821D9">
        <w:t xml:space="preserve">Figure </w:t>
      </w:r>
      <w:r w:rsidR="008821D9">
        <w:rPr>
          <w:noProof/>
        </w:rPr>
        <w:t>10</w:t>
      </w:r>
      <w:r w:rsidR="008821D9">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785" w:name="_Ref317435436"/>
      <w:r>
        <w:t xml:space="preserve">Figure </w:t>
      </w:r>
      <w:fldSimple w:instr=" STYLEREF 1 \s ">
        <w:r w:rsidR="008821D9">
          <w:rPr>
            <w:noProof/>
          </w:rPr>
          <w:t>10</w:t>
        </w:r>
      </w:fldSimple>
      <w:r w:rsidR="00464209">
        <w:noBreakHyphen/>
      </w:r>
      <w:fldSimple w:instr=" SEQ Figure \* ARABIC \s 1 ">
        <w:r w:rsidR="008821D9">
          <w:rPr>
            <w:noProof/>
          </w:rPr>
          <w:t>7</w:t>
        </w:r>
      </w:fldSimple>
      <w:bookmarkEnd w:id="785"/>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fldSimple w:instr=" STYLEREF 1 \s ">
        <w:r w:rsidR="008821D9">
          <w:rPr>
            <w:noProof/>
          </w:rPr>
          <w:t>10</w:t>
        </w:r>
      </w:fldSimple>
      <w:r w:rsidR="00464209">
        <w:noBreakHyphen/>
      </w:r>
      <w:fldSimple w:instr=" SEQ Figure \* ARABIC \s 1 ">
        <w:r w:rsidR="008821D9">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8821D9">
        <w:t xml:space="preserve">Figure </w:t>
      </w:r>
      <w:r w:rsidR="008821D9">
        <w:rPr>
          <w:noProof/>
        </w:rPr>
        <w:t>10</w:t>
      </w:r>
      <w:r w:rsidR="008821D9">
        <w:noBreakHyphen/>
      </w:r>
      <w:r w:rsidR="008821D9">
        <w:rPr>
          <w:noProof/>
        </w:rPr>
        <w:t>9</w:t>
      </w:r>
      <w:r>
        <w:fldChar w:fldCharType="end"/>
      </w:r>
      <w:r>
        <w:t xml:space="preserve"> we see:</w:t>
      </w:r>
    </w:p>
    <w:p w14:paraId="2A837485" w14:textId="163FC914" w:rsidR="00421202" w:rsidRDefault="00053632" w:rsidP="00CF095C">
      <w:pPr>
        <w:keepNext/>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786" w:name="_Ref317435458"/>
      <w:r>
        <w:t xml:space="preserve">Figure </w:t>
      </w:r>
      <w:fldSimple w:instr=" STYLEREF 1 \s ">
        <w:r w:rsidR="008821D9">
          <w:rPr>
            <w:noProof/>
          </w:rPr>
          <w:t>10</w:t>
        </w:r>
      </w:fldSimple>
      <w:r w:rsidR="00464209">
        <w:noBreakHyphen/>
      </w:r>
      <w:fldSimple w:instr=" SEQ Figure \* ARABIC \s 1 ">
        <w:r w:rsidR="008821D9">
          <w:rPr>
            <w:noProof/>
          </w:rPr>
          <w:t>9</w:t>
        </w:r>
      </w:fldSimple>
      <w:bookmarkEnd w:id="786"/>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fldSimple w:instr=" STYLEREF 1 \s ">
        <w:r w:rsidR="008821D9">
          <w:rPr>
            <w:noProof/>
          </w:rPr>
          <w:t>10</w:t>
        </w:r>
      </w:fldSimple>
      <w:r w:rsidR="00464209">
        <w:noBreakHyphen/>
      </w:r>
      <w:fldSimple w:instr=" SEQ Figure \* ARABIC \s 1 ">
        <w:r w:rsidR="008821D9">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787" w:name="_Toc453659653"/>
      <w:r>
        <w:t xml:space="preserve">Defining a subset namespace with </w:t>
      </w:r>
      <w:r w:rsidR="006517CE">
        <w:rPr>
          <w:rFonts w:eastAsia="Times"/>
        </w:rPr>
        <w:t>«</w:t>
      </w:r>
      <w:r w:rsidR="000B0BC3">
        <w:t>Subsets</w:t>
      </w:r>
      <w:r w:rsidR="00C82FA9">
        <w:rPr>
          <w:rFonts w:eastAsia="Times"/>
        </w:rPr>
        <w:t>»</w:t>
      </w:r>
      <w:bookmarkEnd w:id="787"/>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fldSimple w:instr=" STYLEREF 1 \s ">
        <w:r w:rsidR="008821D9">
          <w:rPr>
            <w:noProof/>
          </w:rPr>
          <w:t>10</w:t>
        </w:r>
      </w:fldSimple>
      <w:r w:rsidR="00464209">
        <w:noBreakHyphen/>
      </w:r>
      <w:fldSimple w:instr=" SEQ Figure \* ARABIC \s 1 ">
        <w:r w:rsidR="008821D9">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788" w:name="_Ref410655213"/>
      <w:r>
        <w:t xml:space="preserve">Figure </w:t>
      </w:r>
      <w:fldSimple w:instr=" STYLEREF 1 \s ">
        <w:r w:rsidR="008821D9">
          <w:rPr>
            <w:noProof/>
          </w:rPr>
          <w:t>10</w:t>
        </w:r>
      </w:fldSimple>
      <w:r w:rsidR="00464209">
        <w:noBreakHyphen/>
      </w:r>
      <w:fldSimple w:instr=" SEQ Figure \* ARABIC \s 1 ">
        <w:r w:rsidR="008821D9">
          <w:rPr>
            <w:noProof/>
          </w:rPr>
          <w:t>12</w:t>
        </w:r>
      </w:fldSimple>
      <w:bookmarkEnd w:id="788"/>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8821D9">
        <w:t xml:space="preserve">Figure </w:t>
      </w:r>
      <w:r w:rsidR="008821D9">
        <w:rPr>
          <w:noProof/>
        </w:rPr>
        <w:t>10</w:t>
      </w:r>
      <w:r w:rsidR="008821D9">
        <w:noBreakHyphen/>
      </w:r>
      <w:r w:rsidR="008821D9">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8821D9">
        <w:t xml:space="preserve">Figure </w:t>
      </w:r>
      <w:r w:rsidR="008821D9">
        <w:rPr>
          <w:noProof/>
        </w:rPr>
        <w:t>10</w:t>
      </w:r>
      <w:r w:rsidR="008821D9">
        <w:noBreakHyphen/>
      </w:r>
      <w:r w:rsidR="008821D9">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789" w:name="_Toc453659654"/>
      <w:r>
        <w:t>Reusing Person</w:t>
      </w:r>
      <w:bookmarkEnd w:id="789"/>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8821D9">
        <w:t xml:space="preserve">Figure </w:t>
      </w:r>
      <w:r w:rsidR="008821D9">
        <w:rPr>
          <w:noProof/>
        </w:rPr>
        <w:t>10</w:t>
      </w:r>
      <w:r w:rsidR="008821D9">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fldSimple w:instr=" STYLEREF 1 \s ">
        <w:r w:rsidR="008821D9">
          <w:rPr>
            <w:noProof/>
          </w:rPr>
          <w:t>10</w:t>
        </w:r>
      </w:fldSimple>
      <w:r w:rsidR="00464209">
        <w:noBreakHyphen/>
      </w:r>
      <w:fldSimple w:instr=" SEQ Figure \* ARABIC \s 1 ">
        <w:r w:rsidR="008821D9">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790" w:name="_Ref317435525"/>
      <w:r>
        <w:t xml:space="preserve">Figure </w:t>
      </w:r>
      <w:fldSimple w:instr=" STYLEREF 1 \s ">
        <w:r w:rsidR="008821D9">
          <w:rPr>
            <w:noProof/>
          </w:rPr>
          <w:t>10</w:t>
        </w:r>
      </w:fldSimple>
      <w:r w:rsidR="00464209">
        <w:noBreakHyphen/>
      </w:r>
      <w:fldSimple w:instr=" SEQ Figure \* ARABIC \s 1 ">
        <w:r w:rsidR="008821D9">
          <w:rPr>
            <w:noProof/>
          </w:rPr>
          <w:t>14</w:t>
        </w:r>
      </w:fldSimple>
      <w:bookmarkEnd w:id="790"/>
      <w:r>
        <w:t xml:space="preserve"> Reuse of Person Class</w:t>
      </w:r>
    </w:p>
    <w:p w14:paraId="476AA757" w14:textId="77777777" w:rsidR="00421202" w:rsidRDefault="00421202" w:rsidP="00625D3A">
      <w:pPr>
        <w:pStyle w:val="Heading2"/>
      </w:pPr>
      <w:bookmarkStart w:id="791" w:name="_Toc453659655"/>
      <w:r>
        <w:t>Reusing Person Name</w:t>
      </w:r>
      <w:bookmarkEnd w:id="791"/>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fldSimple w:instr=" STYLEREF 1 \s ">
        <w:r w:rsidR="008821D9">
          <w:rPr>
            <w:noProof/>
          </w:rPr>
          <w:t>10</w:t>
        </w:r>
      </w:fldSimple>
      <w:r w:rsidR="00464209">
        <w:noBreakHyphen/>
      </w:r>
      <w:fldSimple w:instr=" SEQ Figure \* ARABIC \s 1 ">
        <w:r w:rsidR="008821D9">
          <w:rPr>
            <w:noProof/>
          </w:rPr>
          <w:t>15</w:t>
        </w:r>
      </w:fldSimple>
      <w:r>
        <w:t xml:space="preserve"> Reusing Person Name</w:t>
      </w:r>
    </w:p>
    <w:p w14:paraId="658F86AE" w14:textId="77777777" w:rsidR="00421202" w:rsidRDefault="00421202" w:rsidP="00625D3A">
      <w:pPr>
        <w:pStyle w:val="Heading2"/>
      </w:pPr>
      <w:bookmarkStart w:id="792" w:name="_Toc453659656"/>
      <w:r>
        <w:t>Contact Infor</w:t>
      </w:r>
      <w:r w:rsidRPr="00625D3A">
        <w:rPr>
          <w:rStyle w:val="Heading2Char"/>
        </w:rPr>
        <w:t>m</w:t>
      </w:r>
      <w:r>
        <w:t>ation</w:t>
      </w:r>
      <w:bookmarkEnd w:id="792"/>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8821D9">
        <w:t xml:space="preserve">Figure </w:t>
      </w:r>
      <w:r w:rsidR="008821D9">
        <w:rPr>
          <w:noProof/>
        </w:rPr>
        <w:t>10</w:t>
      </w:r>
      <w:r w:rsidR="008821D9">
        <w:noBreakHyphen/>
      </w:r>
      <w:r w:rsidR="008821D9">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793" w:name="_Ref317435559"/>
      <w:bookmarkStart w:id="794" w:name="_Ref317434312"/>
      <w:r>
        <w:t xml:space="preserve">Figure </w:t>
      </w:r>
      <w:fldSimple w:instr=" STYLEREF 1 \s ">
        <w:r w:rsidR="008821D9">
          <w:rPr>
            <w:noProof/>
          </w:rPr>
          <w:t>10</w:t>
        </w:r>
      </w:fldSimple>
      <w:r w:rsidR="00464209">
        <w:noBreakHyphen/>
      </w:r>
      <w:fldSimple w:instr=" SEQ Figure \* ARABIC \s 1 ">
        <w:r w:rsidR="008821D9">
          <w:rPr>
            <w:noProof/>
          </w:rPr>
          <w:t>16</w:t>
        </w:r>
      </w:fldSimple>
      <w:bookmarkEnd w:id="793"/>
      <w:r>
        <w:t xml:space="preserve"> Referencing Contact Information</w:t>
      </w:r>
      <w:bookmarkEnd w:id="794"/>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8821D9">
        <w:t xml:space="preserve">Figure </w:t>
      </w:r>
      <w:r w:rsidR="008821D9">
        <w:rPr>
          <w:noProof/>
        </w:rPr>
        <w:t>10</w:t>
      </w:r>
      <w:r w:rsidR="008821D9">
        <w:noBreakHyphen/>
      </w:r>
      <w:r w:rsidR="008821D9">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8821D9">
        <w:t xml:space="preserve">Figure </w:t>
      </w:r>
      <w:r w:rsidR="008821D9">
        <w:rPr>
          <w:noProof/>
        </w:rPr>
        <w:t>10</w:t>
      </w:r>
      <w:r w:rsidR="008821D9">
        <w:noBreakHyphen/>
      </w:r>
      <w:r w:rsidR="008821D9">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795" w:name="_Ref317435617"/>
      <w:r>
        <w:t xml:space="preserve">Figure </w:t>
      </w:r>
      <w:fldSimple w:instr=" STYLEREF 1 \s ">
        <w:r w:rsidR="008821D9">
          <w:rPr>
            <w:noProof/>
          </w:rPr>
          <w:t>10</w:t>
        </w:r>
      </w:fldSimple>
      <w:r w:rsidR="00464209">
        <w:noBreakHyphen/>
      </w:r>
      <w:fldSimple w:instr=" SEQ Figure \* ARABIC \s 1 ">
        <w:r w:rsidR="008821D9">
          <w:rPr>
            <w:noProof/>
          </w:rPr>
          <w:t>17</w:t>
        </w:r>
      </w:fldSimple>
      <w:bookmarkEnd w:id="795"/>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796" w:name="_Toc453659657"/>
      <w:r>
        <w:lastRenderedPageBreak/>
        <w:t>Augmenting Telephone Number</w:t>
      </w:r>
      <w:bookmarkEnd w:id="796"/>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8821D9">
        <w:t>Figure 10</w:t>
      </w:r>
      <w:r w:rsidR="008821D9">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797" w:name="_Ref317435699"/>
      <w:r>
        <w:t xml:space="preserve">Figure </w:t>
      </w:r>
      <w:fldSimple w:instr=" STYLEREF 1 \s ">
        <w:r w:rsidR="008821D9">
          <w:rPr>
            <w:noProof/>
          </w:rPr>
          <w:t>10</w:t>
        </w:r>
      </w:fldSimple>
      <w:r w:rsidR="00464209">
        <w:noBreakHyphen/>
      </w:r>
      <w:fldSimple w:instr=" SEQ Figure \* ARABIC \s 1 ">
        <w:r w:rsidR="008821D9">
          <w:rPr>
            <w:noProof/>
          </w:rPr>
          <w:t>18</w:t>
        </w:r>
      </w:fldSimple>
      <w:bookmarkEnd w:id="797"/>
      <w:r>
        <w:t xml:space="preserve"> Augmenting Telephone Number</w:t>
      </w:r>
    </w:p>
    <w:p w14:paraId="099D7E8F" w14:textId="77777777" w:rsidR="00421202" w:rsidRDefault="00421202" w:rsidP="00625D3A">
      <w:pPr>
        <w:pStyle w:val="Heading2"/>
      </w:pPr>
      <w:bookmarkStart w:id="798" w:name="_Toc453659658"/>
      <w:r>
        <w:t>Using a NIEM Association for Contact Information</w:t>
      </w:r>
      <w:bookmarkEnd w:id="798"/>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8821D9">
        <w:t xml:space="preserve">Figure </w:t>
      </w:r>
      <w:r w:rsidR="008821D9">
        <w:rPr>
          <w:noProof/>
        </w:rPr>
        <w:t>10</w:t>
      </w:r>
      <w:r w:rsidR="008821D9">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799" w:name="_Ref317435722"/>
      <w:r>
        <w:t xml:space="preserve">Figure </w:t>
      </w:r>
      <w:fldSimple w:instr=" STYLEREF 1 \s ">
        <w:r w:rsidR="008821D9">
          <w:rPr>
            <w:noProof/>
          </w:rPr>
          <w:t>10</w:t>
        </w:r>
      </w:fldSimple>
      <w:r w:rsidR="00464209">
        <w:noBreakHyphen/>
      </w:r>
      <w:fldSimple w:instr=" SEQ Figure \* ARABIC \s 1 ">
        <w:r w:rsidR="008821D9">
          <w:rPr>
            <w:noProof/>
          </w:rPr>
          <w:t>19</w:t>
        </w:r>
      </w:fldSimple>
      <w:bookmarkEnd w:id="799"/>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800" w:name="_Toc453659659"/>
      <w:r>
        <w:t xml:space="preserve">Pet Adoptions as a </w:t>
      </w:r>
      <w:r w:rsidR="002015E6">
        <w:t>K</w:t>
      </w:r>
      <w:r>
        <w:t xml:space="preserve">ind of </w:t>
      </w:r>
      <w:r w:rsidR="002015E6">
        <w:t>A</w:t>
      </w:r>
      <w:r>
        <w:t>ctivity</w:t>
      </w:r>
      <w:bookmarkEnd w:id="800"/>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8821D9">
        <w:t>Figure 10</w:t>
      </w:r>
      <w:r w:rsidR="008821D9">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801" w:name="_Ref317435771"/>
      <w:r>
        <w:t xml:space="preserve">Figure </w:t>
      </w:r>
      <w:fldSimple w:instr=" STYLEREF 1 \s ">
        <w:r w:rsidR="008821D9">
          <w:rPr>
            <w:noProof/>
          </w:rPr>
          <w:t>10</w:t>
        </w:r>
      </w:fldSimple>
      <w:r w:rsidR="00464209">
        <w:noBreakHyphen/>
      </w:r>
      <w:fldSimple w:instr=" SEQ Figure \* ARABIC \s 1 ">
        <w:r w:rsidR="008821D9">
          <w:rPr>
            <w:noProof/>
          </w:rPr>
          <w:t>20</w:t>
        </w:r>
      </w:fldSimple>
      <w:bookmarkEnd w:id="801"/>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fldSimple w:instr=" STYLEREF 1 \s ">
        <w:r w:rsidR="008821D9">
          <w:rPr>
            <w:noProof/>
          </w:rPr>
          <w:t>10</w:t>
        </w:r>
      </w:fldSimple>
      <w:r w:rsidR="00464209">
        <w:noBreakHyphen/>
      </w:r>
      <w:fldSimple w:instr=" SEQ Figure \* ARABIC \s 1 ">
        <w:r w:rsidR="008821D9">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802" w:name="_Toc453659660"/>
      <w:r>
        <w:t xml:space="preserve">Pet Adoption Centers as a </w:t>
      </w:r>
      <w:r w:rsidR="002015E6">
        <w:t>R</w:t>
      </w:r>
      <w:r>
        <w:t xml:space="preserve">ole of an </w:t>
      </w:r>
      <w:r w:rsidR="002015E6">
        <w:t>O</w:t>
      </w:r>
      <w:r>
        <w:t>rganization</w:t>
      </w:r>
      <w:bookmarkEnd w:id="802"/>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8821D9">
        <w:t xml:space="preserve">Figure </w:t>
      </w:r>
      <w:r w:rsidR="008821D9">
        <w:rPr>
          <w:noProof/>
        </w:rPr>
        <w:t>10</w:t>
      </w:r>
      <w:r w:rsidR="008821D9">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803" w:name="_Ref317435815"/>
      <w:r>
        <w:t xml:space="preserve">Figure </w:t>
      </w:r>
      <w:fldSimple w:instr=" STYLEREF 1 \s ">
        <w:r w:rsidR="008821D9">
          <w:rPr>
            <w:noProof/>
          </w:rPr>
          <w:t>10</w:t>
        </w:r>
      </w:fldSimple>
      <w:r w:rsidR="00464209">
        <w:noBreakHyphen/>
      </w:r>
      <w:fldSimple w:instr=" SEQ Figure \* ARABIC \s 1 ">
        <w:r w:rsidR="008821D9">
          <w:rPr>
            <w:noProof/>
          </w:rPr>
          <w:t>22</w:t>
        </w:r>
      </w:fldSimple>
      <w:bookmarkEnd w:id="803"/>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8821D9">
        <w:t xml:space="preserve">Figure </w:t>
      </w:r>
      <w:r w:rsidR="008821D9">
        <w:rPr>
          <w:noProof/>
        </w:rPr>
        <w:t>10</w:t>
      </w:r>
      <w:r w:rsidR="008821D9">
        <w:noBreakHyphen/>
      </w:r>
      <w:r w:rsidR="008821D9">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804" w:name="_Ref317435840"/>
      <w:r>
        <w:t xml:space="preserve">Figure </w:t>
      </w:r>
      <w:fldSimple w:instr=" STYLEREF 1 \s ">
        <w:r w:rsidR="008821D9">
          <w:rPr>
            <w:noProof/>
          </w:rPr>
          <w:t>10</w:t>
        </w:r>
      </w:fldSimple>
      <w:r w:rsidR="00464209">
        <w:noBreakHyphen/>
      </w:r>
      <w:fldSimple w:instr=" SEQ Figure \* ARABIC \s 1 ">
        <w:r w:rsidR="008821D9">
          <w:rPr>
            <w:noProof/>
          </w:rPr>
          <w:t>23</w:t>
        </w:r>
      </w:fldSimple>
      <w:bookmarkEnd w:id="804"/>
      <w:r>
        <w:t xml:space="preserve"> Adoption Centers as a R</w:t>
      </w:r>
      <w:r w:rsidR="002015E6">
        <w:t xml:space="preserve">ole </w:t>
      </w:r>
      <w:r>
        <w:t>of an Organization</w:t>
      </w:r>
    </w:p>
    <w:p w14:paraId="07399D5F" w14:textId="644779C5" w:rsidR="00421202" w:rsidRDefault="00421202" w:rsidP="00625D3A">
      <w:pPr>
        <w:pStyle w:val="Heading2"/>
      </w:pPr>
      <w:bookmarkStart w:id="805" w:name="_Toc453659661"/>
      <w:r>
        <w:t xml:space="preserve">Putting </w:t>
      </w:r>
      <w:r w:rsidR="002015E6">
        <w:t>T</w:t>
      </w:r>
      <w:r>
        <w:t xml:space="preserve">ogether the </w:t>
      </w:r>
      <w:r w:rsidR="002015E6">
        <w:t>H</w:t>
      </w:r>
      <w:r>
        <w:t>igh-</w:t>
      </w:r>
      <w:r w:rsidR="00C7009E">
        <w:t>L</w:t>
      </w:r>
      <w:r>
        <w:t xml:space="preserve">evel </w:t>
      </w:r>
      <w:r w:rsidR="002015E6">
        <w:t>P</w:t>
      </w:r>
      <w:r>
        <w:t>icture</w:t>
      </w:r>
      <w:bookmarkEnd w:id="805"/>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8821D9">
        <w:t xml:space="preserve">Figure </w:t>
      </w:r>
      <w:r w:rsidR="008821D9">
        <w:rPr>
          <w:noProof/>
        </w:rPr>
        <w:t>10</w:t>
      </w:r>
      <w:r w:rsidR="008821D9">
        <w:noBreakHyphen/>
      </w:r>
      <w:r w:rsidR="008821D9">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806" w:name="_Ref204672128"/>
      <w:bookmarkStart w:id="807" w:name="_Ref204672124"/>
      <w:r>
        <w:t xml:space="preserve">Figure </w:t>
      </w:r>
      <w:fldSimple w:instr=" STYLEREF 1 \s ">
        <w:r w:rsidR="008821D9">
          <w:rPr>
            <w:noProof/>
          </w:rPr>
          <w:t>10</w:t>
        </w:r>
      </w:fldSimple>
      <w:r w:rsidR="00464209">
        <w:noBreakHyphen/>
      </w:r>
      <w:fldSimple w:instr=" SEQ Figure \* ARABIC \s 1 ">
        <w:r w:rsidR="008821D9">
          <w:rPr>
            <w:noProof/>
          </w:rPr>
          <w:t>24</w:t>
        </w:r>
      </w:fldSimple>
      <w:bookmarkEnd w:id="806"/>
      <w:r>
        <w:t xml:space="preserve"> Completed High Level Picture</w:t>
      </w:r>
      <w:bookmarkEnd w:id="807"/>
    </w:p>
    <w:p w14:paraId="4F5A9A2C" w14:textId="72273A15" w:rsidR="00213F5B" w:rsidRDefault="00213F5B" w:rsidP="00625D3A">
      <w:pPr>
        <w:pStyle w:val="Heading2"/>
      </w:pPr>
      <w:bookmarkStart w:id="808" w:name="_Toc453659662"/>
      <w:r>
        <w:t>Exchange Message</w:t>
      </w:r>
      <w:bookmarkEnd w:id="808"/>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fldSimple w:instr=" STYLEREF 1 \s ">
        <w:r w:rsidR="008821D9">
          <w:rPr>
            <w:noProof/>
          </w:rPr>
          <w:t>10</w:t>
        </w:r>
      </w:fldSimple>
      <w:r w:rsidR="00464209">
        <w:noBreakHyphen/>
      </w:r>
      <w:fldSimple w:instr=" SEQ Figure \* ARABIC \s 1 ">
        <w:r w:rsidR="008821D9">
          <w:rPr>
            <w:noProof/>
          </w:rPr>
          <w:t>25</w:t>
        </w:r>
      </w:fldSimple>
      <w:r>
        <w:t xml:space="preserve"> Exchange message type</w:t>
      </w:r>
    </w:p>
    <w:p w14:paraId="1B808565" w14:textId="77777777" w:rsidR="00421202" w:rsidRDefault="00421202" w:rsidP="00625D3A">
      <w:pPr>
        <w:pStyle w:val="Heading2"/>
      </w:pPr>
      <w:bookmarkStart w:id="809" w:name="_Toc453659663"/>
      <w:r>
        <w:t>Primitive types</w:t>
      </w:r>
      <w:bookmarkEnd w:id="809"/>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fldSimple w:instr=" STYLEREF 1 \s ">
        <w:r w:rsidR="008821D9">
          <w:rPr>
            <w:noProof/>
          </w:rPr>
          <w:t>10</w:t>
        </w:r>
      </w:fldSimple>
      <w:r w:rsidR="00464209">
        <w:noBreakHyphen/>
      </w:r>
      <w:fldSimple w:instr=" SEQ Figure \* ARABIC \s 1 ">
        <w:r w:rsidR="008821D9">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810" w:name="_Ref317340377"/>
      <w:bookmarkStart w:id="811" w:name="_Toc453659664"/>
      <w:r>
        <w:t>The Pet Adoption IEPD Model</w:t>
      </w:r>
      <w:bookmarkEnd w:id="810"/>
      <w:bookmarkEnd w:id="811"/>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8821D9">
        <w:t xml:space="preserve">Figure </w:t>
      </w:r>
      <w:r w:rsidR="008821D9">
        <w:rPr>
          <w:noProof/>
        </w:rPr>
        <w:t>10</w:t>
      </w:r>
      <w:r w:rsidR="008821D9">
        <w:noBreakHyphen/>
      </w:r>
      <w:r w:rsidR="008821D9">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812" w:name="_Ref317435967"/>
      <w:r>
        <w:t xml:space="preserve">Figure </w:t>
      </w:r>
      <w:fldSimple w:instr=" STYLEREF 1 \s ">
        <w:r w:rsidR="008821D9">
          <w:rPr>
            <w:noProof/>
          </w:rPr>
          <w:t>10</w:t>
        </w:r>
      </w:fldSimple>
      <w:r w:rsidR="00464209">
        <w:noBreakHyphen/>
      </w:r>
      <w:fldSimple w:instr=" SEQ Figure \* ARABIC \s 1 ">
        <w:r w:rsidR="008821D9">
          <w:rPr>
            <w:noProof/>
          </w:rPr>
          <w:t>27</w:t>
        </w:r>
      </w:fldSimple>
      <w:bookmarkEnd w:id="812"/>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8821D9">
        <w:t xml:space="preserve">Figure </w:t>
      </w:r>
      <w:r w:rsidR="008821D9">
        <w:rPr>
          <w:noProof/>
        </w:rPr>
        <w:t>10</w:t>
      </w:r>
      <w:r w:rsidR="008821D9">
        <w:noBreakHyphen/>
      </w:r>
      <w:r w:rsidR="008821D9">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1934276D" w:rsidR="00CB7557" w:rsidRDefault="00030B13" w:rsidP="00625D3A">
      <w:pPr>
        <w:pStyle w:val="Heading1-Annex"/>
        <w:ind w:right="-421"/>
      </w:pPr>
      <w:bookmarkStart w:id="813" w:name="_Toc364003810"/>
      <w:bookmarkStart w:id="814" w:name="_Ref193374192"/>
      <w:bookmarkStart w:id="815" w:name="_Ref193445333"/>
      <w:bookmarkStart w:id="816" w:name="_Ref193445340"/>
      <w:bookmarkStart w:id="817" w:name="_Toc364003812"/>
      <w:bookmarkStart w:id="818" w:name="_Toc453659665"/>
      <w:bookmarkEnd w:id="770"/>
      <w:bookmarkEnd w:id="813"/>
      <w:commentRangeStart w:id="819"/>
      <w:ins w:id="820" w:author="Steve Cook" w:date="2016-06-09T11:57:00Z">
        <w:r>
          <w:lastRenderedPageBreak/>
          <w:t>Normative</w:t>
        </w:r>
        <w:commentRangeEnd w:id="819"/>
        <w:r>
          <w:rPr>
            <w:rStyle w:val="CommentReference"/>
            <w:rFonts w:ascii="Times New Roman" w:hAnsi="Times New Roman" w:cs="Times New Roman"/>
            <w:b w:val="0"/>
            <w:bCs w:val="0"/>
            <w:kern w:val="0"/>
          </w:rPr>
          <w:commentReference w:id="819"/>
        </w:r>
        <w:r>
          <w:t xml:space="preserve"> </w:t>
        </w:r>
      </w:ins>
      <w:r w:rsidR="00CB7557">
        <w:t>Machine Readable Artifacts</w:t>
      </w:r>
      <w:bookmarkEnd w:id="814"/>
      <w:bookmarkEnd w:id="815"/>
      <w:bookmarkEnd w:id="816"/>
      <w:bookmarkEnd w:id="817"/>
      <w:bookmarkEnd w:id="818"/>
    </w:p>
    <w:p w14:paraId="54514E57" w14:textId="0371D8A2" w:rsidR="00CB7557" w:rsidDel="00030B13" w:rsidRDefault="00A13E16" w:rsidP="00A13E16">
      <w:pPr>
        <w:pStyle w:val="Heading2-Annex"/>
        <w:rPr>
          <w:del w:id="821" w:author="Steve Cook" w:date="2016-06-09T11:56:00Z"/>
        </w:rPr>
      </w:pPr>
      <w:bookmarkStart w:id="822" w:name="_Ref197411113"/>
      <w:bookmarkStart w:id="823" w:name="_Toc453659666"/>
      <w:commentRangeStart w:id="824"/>
      <w:del w:id="825" w:author="Steve Cook" w:date="2016-06-09T11:56:00Z">
        <w:r w:rsidDel="00030B13">
          <w:delText>Normative</w:delText>
        </w:r>
      </w:del>
      <w:bookmarkEnd w:id="822"/>
      <w:commentRangeEnd w:id="824"/>
      <w:r w:rsidR="00030B13">
        <w:rPr>
          <w:rStyle w:val="CommentReference"/>
          <w:rFonts w:ascii="Times New Roman" w:hAnsi="Times New Roman" w:cs="Times New Roman"/>
          <w:b w:val="0"/>
          <w:bCs w:val="0"/>
          <w:iCs w:val="0"/>
        </w:rPr>
        <w:commentReference w:id="824"/>
      </w:r>
      <w:bookmarkEnd w:id="823"/>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r w:rsidR="00831E6C">
        <w:fldChar w:fldCharType="begin"/>
      </w:r>
      <w:r w:rsidR="00831E6C">
        <w:instrText xml:space="preserve"> HYPERLINK "http://www.omg.org/spec/NIEM-UML/20150201/NIEM-UML-Profile.xmi" </w:instrText>
      </w:r>
      <w:ins w:id="826" w:author="Steve Cook" w:date="2016-06-14T09:20:00Z"/>
      <w:r w:rsidR="00831E6C">
        <w:fldChar w:fldCharType="separate"/>
      </w:r>
      <w:r w:rsidR="00C60E2D" w:rsidRPr="00400C38">
        <w:rPr>
          <w:rStyle w:val="Hyperlink"/>
          <w:rFonts w:cs="Courier New"/>
        </w:rPr>
        <w:t>http://www.omg.org/spec/NIEM-UML/20150201/NIEM-UML-Profile.xmi</w:t>
      </w:r>
      <w:r w:rsidR="00831E6C">
        <w:rPr>
          <w:rStyle w:val="Hyperlink"/>
          <w:rFonts w:cs="Courier New"/>
        </w:rPr>
        <w:fldChar w:fldCharType="end"/>
      </w:r>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5"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6"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4B66B6E5" w:rsidR="00A13E16" w:rsidRDefault="00361BD0" w:rsidP="00A13E16">
      <w:pPr>
        <w:pStyle w:val="BodyText"/>
      </w:pPr>
      <w:commentRangeStart w:id="827"/>
      <w:ins w:id="828" w:author="Steve Cook" w:date="2016-05-16T14:29:00Z">
        <w:r w:rsidRPr="00361BD0">
          <w:t xml:space="preserve">The NIEM-UML-Profile.xmi file contains the overall NIEM_UML_Profile, the NIEM-Common_Profile, and the three sub-profiles, as specified in Clause </w:t>
        </w:r>
      </w:ins>
      <w:ins w:id="829" w:author="Steve Cook" w:date="2016-05-16T14:30:00Z">
        <w:r>
          <w:fldChar w:fldCharType="begin"/>
        </w:r>
        <w:r>
          <w:instrText xml:space="preserve"> REF aRefHeading80 \r \h </w:instrText>
        </w:r>
      </w:ins>
      <w:r>
        <w:fldChar w:fldCharType="separate"/>
      </w:r>
      <w:ins w:id="830" w:author="Steve Cook" w:date="2016-06-14T09:49:00Z">
        <w:r w:rsidR="008821D9">
          <w:t>8.1</w:t>
        </w:r>
      </w:ins>
      <w:ins w:id="831" w:author="Steve Cook" w:date="2016-05-16T14:30:00Z">
        <w:r>
          <w:fldChar w:fldCharType="end"/>
        </w:r>
        <w:commentRangeEnd w:id="827"/>
        <w:r>
          <w:rPr>
            <w:rStyle w:val="CommentReference"/>
          </w:rPr>
          <w:commentReference w:id="827"/>
        </w:r>
      </w:ins>
      <w:del w:id="832" w:author="Steve Cook" w:date="2016-05-16T14:29:00Z">
        <w:r w:rsidR="00A13E16" w:rsidDel="00361BD0">
          <w:delText xml:space="preserve">The NIEM UML Profile model contains the overall NIEM UML Profile and the three sub-profiles, as specified in Clause </w:delText>
        </w:r>
        <w:r w:rsidR="00A13E16" w:rsidDel="00361BD0">
          <w:fldChar w:fldCharType="begin"/>
        </w:r>
        <w:r w:rsidR="00A13E16" w:rsidDel="00361BD0">
          <w:delInstrText xml:space="preserve"> REF _Ref317535815 \r \h </w:delInstrText>
        </w:r>
        <w:r w:rsidR="00A13E16" w:rsidDel="00361BD0">
          <w:fldChar w:fldCharType="separate"/>
        </w:r>
        <w:r w:rsidR="00B81ED7" w:rsidDel="00361BD0">
          <w:delText>8</w:delText>
        </w:r>
        <w:r w:rsidR="00A13E16" w:rsidDel="00361BD0">
          <w:fldChar w:fldCharType="end"/>
        </w:r>
      </w:del>
      <w:r w:rsidR="00A13E16">
        <w:t>. Each of these have specified namespace prefixes and</w:t>
      </w:r>
      <w:r w:rsidR="00C34161">
        <w:t xml:space="preserve"> URIs</w:t>
      </w:r>
      <w:r w:rsidR="00A13E16">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7"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8"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8821D9">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2"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3"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4"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5"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6"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7"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8"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79"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0"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1"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2"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3"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4"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5"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t>NIEM MPD Artifact to NIEM MPD</w:t>
      </w:r>
      <w:r w:rsidR="00D648FE">
        <w:rPr>
          <w:i/>
        </w:rPr>
        <w:t xml:space="preserve"> Model</w:t>
      </w:r>
    </w:p>
    <w:p w14:paraId="0B0B0F6D" w14:textId="176D99A5" w:rsidR="00895C6E" w:rsidRDefault="00895C6E" w:rsidP="00895C6E">
      <w:pPr>
        <w:pStyle w:val="CodeText"/>
      </w:pPr>
      <w:r w:rsidRPr="00A13E16">
        <w:tab/>
      </w:r>
      <w:hyperlink r:id="rId886"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7"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8"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89"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0"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1"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2"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3"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4"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5"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6"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8"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899"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0"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730A855B" w:rsidR="00A13E16" w:rsidDel="00030B13" w:rsidRDefault="008C1008" w:rsidP="006647A5">
      <w:pPr>
        <w:pStyle w:val="Heading2-Annex"/>
        <w:rPr>
          <w:del w:id="833" w:author="Steve Cook" w:date="2016-06-09T11:53:00Z"/>
        </w:rPr>
      </w:pPr>
      <w:bookmarkStart w:id="834" w:name="_Toc453659667"/>
      <w:commentRangeStart w:id="835"/>
      <w:del w:id="836" w:author="Steve Cook" w:date="2016-06-09T11:53:00Z">
        <w:r w:rsidDel="00030B13">
          <w:delText>Informative</w:delText>
        </w:r>
      </w:del>
      <w:commentRangeEnd w:id="835"/>
      <w:r w:rsidR="00030B13">
        <w:rPr>
          <w:rStyle w:val="CommentReference"/>
          <w:rFonts w:ascii="Times New Roman" w:hAnsi="Times New Roman" w:cs="Times New Roman"/>
          <w:b w:val="0"/>
          <w:bCs w:val="0"/>
          <w:iCs w:val="0"/>
        </w:rPr>
        <w:commentReference w:id="835"/>
      </w:r>
      <w:bookmarkEnd w:id="834"/>
    </w:p>
    <w:p w14:paraId="6CE87EB9" w14:textId="3F84FEE0" w:rsidR="006647A5" w:rsidDel="00030B13" w:rsidRDefault="006647A5" w:rsidP="006647A5">
      <w:pPr>
        <w:pStyle w:val="BodyText"/>
        <w:rPr>
          <w:del w:id="837" w:author="Steve Cook" w:date="2016-06-09T11:53:00Z"/>
        </w:rPr>
      </w:pPr>
      <w:del w:id="838" w:author="Steve Cook" w:date="2016-06-09T11:53:00Z">
        <w:r w:rsidDel="00030B13">
          <w:delText>The following artifacts</w:delText>
        </w:r>
        <w:r w:rsidR="008C1008" w:rsidDel="00030B13">
          <w:delText xml:space="preserve"> are MagicDraw files that may help with understanding and maintenance of this specification</w:delText>
        </w:r>
        <w:r w:rsidDel="00030B13">
          <w:delText>.</w:delText>
        </w:r>
      </w:del>
    </w:p>
    <w:p w14:paraId="2E526124" w14:textId="6EABA953" w:rsidR="006647A5" w:rsidRPr="00F06A1A" w:rsidDel="00030B13" w:rsidRDefault="008C1008" w:rsidP="008C1008">
      <w:pPr>
        <w:pStyle w:val="BulletedText"/>
        <w:rPr>
          <w:del w:id="839" w:author="Steve Cook" w:date="2016-06-09T11:53:00Z"/>
          <w:i/>
        </w:rPr>
      </w:pPr>
      <w:del w:id="840" w:author="Steve Cook" w:date="2016-06-09T11:53:00Z">
        <w:r w:rsidRPr="008C1008" w:rsidDel="00030B13">
          <w:rPr>
            <w:i/>
          </w:rPr>
          <w:delText>MagicDraw implementation of NIEM-UML profile</w:delText>
        </w:r>
      </w:del>
    </w:p>
    <w:p w14:paraId="29656524" w14:textId="2FE6ACD6" w:rsidR="006647A5" w:rsidRPr="00A13E16" w:rsidDel="00030B13" w:rsidRDefault="006647A5" w:rsidP="00720DB0">
      <w:pPr>
        <w:pStyle w:val="CodeText"/>
        <w:rPr>
          <w:del w:id="841" w:author="Steve Cook" w:date="2016-06-09T11:53:00Z"/>
        </w:rPr>
      </w:pPr>
      <w:del w:id="842" w:author="Steve Cook" w:date="2016-06-09T11:53:00Z">
        <w:r w:rsidRPr="00A13E16" w:rsidDel="00030B13">
          <w:tab/>
        </w:r>
        <w:r w:rsidR="00333F36" w:rsidDel="00030B13">
          <w:fldChar w:fldCharType="begin"/>
        </w:r>
        <w:r w:rsidR="00333F36" w:rsidDel="00030B13">
          <w:delInstrText xml:space="preserve"> HYPERLINK "http://www.omg.org/spec/NIEM-UML/20150201/NIEM-UML-Profile.mdzip" </w:delInstrText>
        </w:r>
        <w:r w:rsidR="00333F36" w:rsidDel="00030B13">
          <w:fldChar w:fldCharType="separate"/>
        </w:r>
        <w:r w:rsidR="008C1008" w:rsidDel="00030B13">
          <w:rPr>
            <w:rStyle w:val="Hyperlink"/>
          </w:rPr>
          <w:delText>http://www.omg.org/spec/NIEM-UML/20150201/NIEM-UML-Profile.mdzip</w:delText>
        </w:r>
        <w:r w:rsidR="00333F36" w:rsidDel="00030B13">
          <w:rPr>
            <w:rStyle w:val="Hyperlink"/>
          </w:rPr>
          <w:fldChar w:fldCharType="end"/>
        </w:r>
        <w:r w:rsidDel="00030B13">
          <w:delText xml:space="preserve"> </w:delText>
        </w:r>
      </w:del>
    </w:p>
    <w:p w14:paraId="31E5DF5C" w14:textId="28D9032A" w:rsidR="006647A5" w:rsidRPr="00F06A1A" w:rsidDel="00030B13" w:rsidRDefault="008C1008" w:rsidP="008C1008">
      <w:pPr>
        <w:pStyle w:val="BulletedText"/>
        <w:rPr>
          <w:del w:id="843" w:author="Steve Cook" w:date="2016-06-09T11:53:00Z"/>
          <w:i/>
        </w:rPr>
      </w:pPr>
      <w:del w:id="844" w:author="Steve Cook" w:date="2016-06-09T11:53:00Z">
        <w:r w:rsidRPr="008C1008" w:rsidDel="00030B13">
          <w:rPr>
            <w:i/>
          </w:rPr>
          <w:delText>MagicDraw implementation of NIEM-UML libraries</w:delText>
        </w:r>
      </w:del>
    </w:p>
    <w:p w14:paraId="5AB6989F" w14:textId="621F26C6" w:rsidR="006647A5" w:rsidRPr="00A13E16" w:rsidDel="00030B13" w:rsidRDefault="006647A5" w:rsidP="00720DB0">
      <w:pPr>
        <w:pStyle w:val="CodeText"/>
        <w:rPr>
          <w:del w:id="845" w:author="Steve Cook" w:date="2016-06-09T11:53:00Z"/>
        </w:rPr>
      </w:pPr>
      <w:del w:id="846" w:author="Steve Cook" w:date="2016-06-09T11:53:00Z">
        <w:r w:rsidRPr="00A13E16" w:rsidDel="00030B13">
          <w:tab/>
        </w:r>
        <w:r w:rsidR="00333F36" w:rsidDel="00030B13">
          <w:fldChar w:fldCharType="begin"/>
        </w:r>
        <w:r w:rsidR="00333F36" w:rsidDel="00030B13">
          <w:delInstrText xml:space="preserve"> HYPERLINK "http://www.omg.org/spec/NIEM-UML/20150201/ModelLibraryMD.zip" </w:delInstrText>
        </w:r>
        <w:r w:rsidR="00333F36" w:rsidDel="00030B13">
          <w:fldChar w:fldCharType="separate"/>
        </w:r>
        <w:r w:rsidR="008C1008" w:rsidDel="00030B13">
          <w:rPr>
            <w:rStyle w:val="Hyperlink"/>
          </w:rPr>
          <w:delText>http://www.omg.org/spec/NIEM-UML/20150201/ModelLibraryMD.zip</w:delText>
        </w:r>
        <w:r w:rsidR="00333F36" w:rsidDel="00030B13">
          <w:rPr>
            <w:rStyle w:val="Hyperlink"/>
          </w:rPr>
          <w:fldChar w:fldCharType="end"/>
        </w:r>
      </w:del>
    </w:p>
    <w:p w14:paraId="291A58C7" w14:textId="2CA137F5" w:rsidR="008C1008" w:rsidRPr="00F06A1A" w:rsidDel="00030B13" w:rsidRDefault="008C1008" w:rsidP="008C1008">
      <w:pPr>
        <w:pStyle w:val="BulletedText"/>
        <w:rPr>
          <w:del w:id="847" w:author="Steve Cook" w:date="2016-06-09T11:53:00Z"/>
          <w:i/>
        </w:rPr>
      </w:pPr>
      <w:del w:id="848" w:author="Steve Cook" w:date="2016-06-09T11:53:00Z">
        <w:r w:rsidRPr="008C1008" w:rsidDel="00030B13">
          <w:rPr>
            <w:i/>
          </w:rPr>
          <w:delText>MagicDraw implementation of PetAdoption example</w:delText>
        </w:r>
      </w:del>
    </w:p>
    <w:p w14:paraId="3548A0D4" w14:textId="13326D3C" w:rsidR="00AA22B9" w:rsidRPr="00A13E16" w:rsidDel="00030B13" w:rsidRDefault="008C1008" w:rsidP="008C1008">
      <w:pPr>
        <w:pStyle w:val="CodeText"/>
        <w:rPr>
          <w:del w:id="849" w:author="Steve Cook" w:date="2016-06-09T11:53:00Z"/>
        </w:rPr>
      </w:pPr>
      <w:del w:id="850" w:author="Steve Cook" w:date="2016-06-09T11:53:00Z">
        <w:r w:rsidRPr="00A13E16" w:rsidDel="00030B13">
          <w:tab/>
        </w:r>
        <w:r w:rsidR="00333F36" w:rsidDel="00030B13">
          <w:fldChar w:fldCharType="begin"/>
        </w:r>
        <w:r w:rsidR="00333F36" w:rsidDel="00030B13">
          <w:delInstrText xml:space="preserve"> HYPERLINK "http://www.omg.org/spec/NIEM-UML/20150201/PetExample.mdzip" </w:delInstrText>
        </w:r>
        <w:r w:rsidR="00333F36" w:rsidDel="00030B13">
          <w:fldChar w:fldCharType="separate"/>
        </w:r>
        <w:r w:rsidDel="00030B13">
          <w:rPr>
            <w:rStyle w:val="Hyperlink"/>
          </w:rPr>
          <w:delText>http://www.omg.org/spec/NIEM-UML/20150201/PetExample.mdzip</w:delText>
        </w:r>
        <w:r w:rsidR="00333F36" w:rsidDel="00030B13">
          <w:rPr>
            <w:rStyle w:val="Hyperlink"/>
          </w:rPr>
          <w:fldChar w:fldCharType="end"/>
        </w:r>
      </w:del>
    </w:p>
    <w:p w14:paraId="1BD5AF62" w14:textId="77777777" w:rsidR="00B9481F" w:rsidRDefault="00B9481F">
      <w:pPr>
        <w:pStyle w:val="CodeText"/>
      </w:pPr>
    </w:p>
    <w:p w14:paraId="47B51B20" w14:textId="1B054ADE" w:rsidR="008C1008" w:rsidDel="00E74852" w:rsidRDefault="008C1008" w:rsidP="008C1008">
      <w:pPr>
        <w:pStyle w:val="Heading2-Annex"/>
        <w:rPr>
          <w:del w:id="851" w:author="Steve Cook" w:date="2016-05-18T15:51:00Z"/>
        </w:rPr>
      </w:pPr>
      <w:bookmarkStart w:id="852" w:name="_Toc453659668"/>
      <w:del w:id="853" w:author="Steve Cook" w:date="2016-05-18T15:51:00Z">
        <w:r w:rsidDel="00E74852">
          <w:lastRenderedPageBreak/>
          <w:delText>Ancillary</w:delText>
        </w:r>
        <w:bookmarkEnd w:id="852"/>
      </w:del>
    </w:p>
    <w:p w14:paraId="09DE6BC7" w14:textId="7E0AA438" w:rsidR="008C1008" w:rsidDel="00E74852" w:rsidRDefault="008C1008" w:rsidP="008C1008">
      <w:pPr>
        <w:pStyle w:val="BodyText"/>
        <w:rPr>
          <w:del w:id="854" w:author="Steve Cook" w:date="2016-05-18T15:51:00Z"/>
        </w:rPr>
      </w:pPr>
      <w:del w:id="855" w:author="Steve Cook" w:date="2016-05-18T15:51:00Z">
        <w:r w:rsidDel="00E74852">
          <w:delText>The following artifact is a MagicDraw file that may assist with future maintenance of this specification.</w:delText>
        </w:r>
      </w:del>
    </w:p>
    <w:p w14:paraId="28E3E285" w14:textId="1DD90F5D" w:rsidR="008C1008" w:rsidRPr="00F06A1A" w:rsidDel="00E74852" w:rsidRDefault="008C1008" w:rsidP="008C1008">
      <w:pPr>
        <w:pStyle w:val="BulletedText"/>
        <w:rPr>
          <w:del w:id="856" w:author="Steve Cook" w:date="2016-05-18T15:51:00Z"/>
          <w:i/>
        </w:rPr>
      </w:pPr>
      <w:del w:id="857" w:author="Steve Cook" w:date="2016-05-18T15:51:00Z">
        <w:r w:rsidRPr="008C1008" w:rsidDel="00E74852">
          <w:rPr>
            <w:i/>
          </w:rPr>
          <w:delText>MagicDraw implementation of Clause 7 examples</w:delText>
        </w:r>
      </w:del>
    </w:p>
    <w:p w14:paraId="370E917A" w14:textId="473BFB7E" w:rsidR="008C1008" w:rsidRPr="00A13E16" w:rsidRDefault="008C1008">
      <w:pPr>
        <w:pStyle w:val="CodeText"/>
      </w:pPr>
      <w:del w:id="858" w:author="Steve Cook" w:date="2016-05-18T15:51:00Z">
        <w:r w:rsidRPr="00A13E16" w:rsidDel="00E74852">
          <w:tab/>
        </w:r>
        <w:r w:rsidR="00C53113" w:rsidDel="00E74852">
          <w:fldChar w:fldCharType="begin"/>
        </w:r>
        <w:r w:rsidR="00C53113" w:rsidDel="00E74852">
          <w:delInstrText xml:space="preserve"> HYPERLINK "http://www.omg.org/spec/NIEM-UML/20150201/Examples-Clause7.mdzip" </w:delInstrText>
        </w:r>
        <w:r w:rsidR="00C53113" w:rsidDel="00E74852">
          <w:fldChar w:fldCharType="separate"/>
        </w:r>
        <w:r w:rsidDel="00E74852">
          <w:rPr>
            <w:rStyle w:val="Hyperlink"/>
          </w:rPr>
          <w:delText>http://www.omg.org/spec/NIEM-UML/20150201/Examples-Clause7.mdzip</w:delText>
        </w:r>
        <w:r w:rsidR="00C53113" w:rsidDel="00E74852">
          <w:rPr>
            <w:rStyle w:val="Hyperlink"/>
          </w:rPr>
          <w:fldChar w:fldCharType="end"/>
        </w:r>
        <w:r w:rsidDel="00E74852">
          <w:delText xml:space="preserve"> </w:delText>
        </w:r>
      </w:del>
    </w:p>
    <w:sectPr w:rsidR="008C1008" w:rsidRPr="00A13E16" w:rsidSect="00305589">
      <w:headerReference w:type="default" r:id="rId901"/>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Steve Cook" w:date="2016-05-16T12:38:00Z" w:initials="SC">
    <w:p w14:paraId="59CA9FC7" w14:textId="093ACA04" w:rsidR="00831E6C" w:rsidRDefault="00831E6C">
      <w:pPr>
        <w:pStyle w:val="CommentText"/>
      </w:pPr>
      <w:r>
        <w:rPr>
          <w:rStyle w:val="CommentReference"/>
        </w:rPr>
        <w:annotationRef/>
      </w:r>
      <w:r>
        <w:t>UMLNIEM3-10</w:t>
      </w:r>
    </w:p>
  </w:comment>
  <w:comment w:id="26" w:author="Steve Cook" w:date="2016-05-16T12:39:00Z" w:initials="SC">
    <w:p w14:paraId="2B0419B0" w14:textId="3B933C3D" w:rsidR="00831E6C" w:rsidRDefault="00831E6C">
      <w:pPr>
        <w:pStyle w:val="CommentText"/>
      </w:pPr>
      <w:r>
        <w:rPr>
          <w:rStyle w:val="CommentReference"/>
        </w:rPr>
        <w:annotationRef/>
      </w:r>
      <w:r>
        <w:t>UMLNIEM3-10</w:t>
      </w:r>
    </w:p>
  </w:comment>
  <w:comment w:id="32" w:author="Steve Cook" w:date="2016-05-16T12:33:00Z" w:initials="SC">
    <w:p w14:paraId="718EB5E4" w14:textId="130F3B7F" w:rsidR="00831E6C" w:rsidRDefault="00831E6C">
      <w:pPr>
        <w:pStyle w:val="CommentText"/>
      </w:pPr>
      <w:r>
        <w:rPr>
          <w:rStyle w:val="CommentReference"/>
        </w:rPr>
        <w:annotationRef/>
      </w:r>
      <w:r>
        <w:t>UMLNIEM3-8</w:t>
      </w:r>
    </w:p>
  </w:comment>
  <w:comment w:id="55" w:author="Steve Cook" w:date="2016-05-16T12:36:00Z" w:initials="SC">
    <w:p w14:paraId="0394F841" w14:textId="1B8D37B3" w:rsidR="00831E6C" w:rsidRDefault="00831E6C">
      <w:pPr>
        <w:pStyle w:val="CommentText"/>
      </w:pPr>
      <w:r>
        <w:rPr>
          <w:rStyle w:val="CommentReference"/>
        </w:rPr>
        <w:annotationRef/>
      </w:r>
      <w:r>
        <w:t>UMLNIEM3-9</w:t>
      </w:r>
    </w:p>
  </w:comment>
  <w:comment w:id="77" w:author="Steve Cook" w:date="2016-05-16T14:19:00Z" w:initials="SC">
    <w:p w14:paraId="5073E306" w14:textId="114B7F0B" w:rsidR="00831E6C" w:rsidRDefault="00831E6C">
      <w:pPr>
        <w:pStyle w:val="CommentText"/>
      </w:pPr>
      <w:r>
        <w:rPr>
          <w:rStyle w:val="CommentReference"/>
        </w:rPr>
        <w:annotationRef/>
      </w:r>
      <w:r>
        <w:t>UMLNIEM3-17</w:t>
      </w:r>
    </w:p>
  </w:comment>
  <w:comment w:id="87" w:author="Steve Cook" w:date="2016-05-16T12:57:00Z" w:initials="SC">
    <w:p w14:paraId="4EDCEAA7" w14:textId="342426B3" w:rsidR="00831E6C" w:rsidRDefault="00831E6C">
      <w:pPr>
        <w:pStyle w:val="CommentText"/>
      </w:pPr>
      <w:r>
        <w:rPr>
          <w:rStyle w:val="CommentReference"/>
        </w:rPr>
        <w:annotationRef/>
      </w:r>
      <w:r>
        <w:t>UMLNIEM3-13</w:t>
      </w:r>
    </w:p>
  </w:comment>
  <w:comment w:id="105" w:author="Steve Cook" w:date="2016-05-16T12:39:00Z" w:initials="SC">
    <w:p w14:paraId="6909878D" w14:textId="3FB4D89C" w:rsidR="00831E6C" w:rsidRDefault="00831E6C">
      <w:pPr>
        <w:pStyle w:val="CommentText"/>
      </w:pPr>
      <w:r>
        <w:rPr>
          <w:rStyle w:val="CommentReference"/>
        </w:rPr>
        <w:annotationRef/>
      </w:r>
      <w:r>
        <w:t>UMLNIEM3-10</w:t>
      </w:r>
    </w:p>
  </w:comment>
  <w:comment w:id="107" w:author="Steve Cook" w:date="2016-05-16T12:58:00Z" w:initials="SC">
    <w:p w14:paraId="4A784313" w14:textId="04D5FC8F" w:rsidR="00831E6C" w:rsidRDefault="00831E6C">
      <w:pPr>
        <w:pStyle w:val="CommentText"/>
      </w:pPr>
      <w:r>
        <w:rPr>
          <w:rStyle w:val="CommentReference"/>
        </w:rPr>
        <w:annotationRef/>
      </w:r>
      <w:r>
        <w:t>UMLNIEM3-13</w:t>
      </w:r>
    </w:p>
  </w:comment>
  <w:comment w:id="113" w:author="Steve Cook" w:date="2016-05-16T12:41:00Z" w:initials="SC">
    <w:p w14:paraId="7302767F" w14:textId="5F8922E2" w:rsidR="00831E6C" w:rsidRDefault="00831E6C">
      <w:pPr>
        <w:pStyle w:val="CommentText"/>
      </w:pPr>
      <w:r>
        <w:rPr>
          <w:rStyle w:val="CommentReference"/>
        </w:rPr>
        <w:annotationRef/>
      </w:r>
      <w:r>
        <w:t>UMLNIEM3-10</w:t>
      </w:r>
    </w:p>
  </w:comment>
  <w:comment w:id="135" w:author="Steve Cook" w:date="2016-05-16T12:42:00Z" w:initials="SC">
    <w:p w14:paraId="1807FA72" w14:textId="2CF83B4A" w:rsidR="00831E6C" w:rsidRDefault="00831E6C">
      <w:pPr>
        <w:pStyle w:val="CommentText"/>
      </w:pPr>
      <w:r>
        <w:rPr>
          <w:rStyle w:val="CommentReference"/>
        </w:rPr>
        <w:annotationRef/>
      </w:r>
      <w:r>
        <w:t>UMLNIEM3-10</w:t>
      </w:r>
    </w:p>
  </w:comment>
  <w:comment w:id="139" w:author="Steve Cook" w:date="2016-05-16T12:43:00Z" w:initials="SC">
    <w:p w14:paraId="39C14A32" w14:textId="37425CEB" w:rsidR="00831E6C" w:rsidRDefault="00831E6C">
      <w:pPr>
        <w:pStyle w:val="CommentText"/>
      </w:pPr>
      <w:r>
        <w:rPr>
          <w:rStyle w:val="CommentReference"/>
        </w:rPr>
        <w:annotationRef/>
      </w:r>
      <w:r>
        <w:t>UMLNIEM3-10</w:t>
      </w:r>
    </w:p>
  </w:comment>
  <w:comment w:id="143" w:author="Steve Cook" w:date="2016-05-16T12:35:00Z" w:initials="SC">
    <w:p w14:paraId="673C9EEA" w14:textId="4DCDF59E" w:rsidR="00831E6C" w:rsidRDefault="00831E6C">
      <w:pPr>
        <w:pStyle w:val="CommentText"/>
      </w:pPr>
      <w:r>
        <w:rPr>
          <w:rStyle w:val="CommentReference"/>
        </w:rPr>
        <w:annotationRef/>
      </w:r>
      <w:r>
        <w:t>UMLNIEM3-7</w:t>
      </w:r>
    </w:p>
  </w:comment>
  <w:comment w:id="147" w:author="Steve Cook" w:date="2016-05-16T12:43:00Z" w:initials="SC">
    <w:p w14:paraId="5F28A666" w14:textId="347E97C7" w:rsidR="00831E6C" w:rsidRDefault="00831E6C">
      <w:pPr>
        <w:pStyle w:val="CommentText"/>
      </w:pPr>
      <w:r>
        <w:rPr>
          <w:rStyle w:val="CommentReference"/>
        </w:rPr>
        <w:annotationRef/>
      </w:r>
      <w:r>
        <w:t>UMLNIEM3-10</w:t>
      </w:r>
    </w:p>
  </w:comment>
  <w:comment w:id="149" w:author="Steve Cook" w:date="2016-05-16T12:47:00Z" w:initials="SC">
    <w:p w14:paraId="4A0FADCD" w14:textId="3EAEE194" w:rsidR="00831E6C" w:rsidRDefault="00831E6C">
      <w:pPr>
        <w:pStyle w:val="CommentText"/>
      </w:pPr>
      <w:r>
        <w:rPr>
          <w:rStyle w:val="CommentReference"/>
        </w:rPr>
        <w:annotationRef/>
      </w:r>
      <w:r>
        <w:t>UMLNIEM3-10</w:t>
      </w:r>
    </w:p>
  </w:comment>
  <w:comment w:id="151" w:author="Steve Cook" w:date="2016-05-16T12:44:00Z" w:initials="SC">
    <w:p w14:paraId="39E5D294" w14:textId="7AF30700" w:rsidR="00831E6C" w:rsidRDefault="00831E6C">
      <w:pPr>
        <w:pStyle w:val="CommentText"/>
      </w:pPr>
      <w:r>
        <w:rPr>
          <w:rStyle w:val="CommentReference"/>
        </w:rPr>
        <w:annotationRef/>
      </w:r>
      <w:r>
        <w:t>UMLNIEM3-10</w:t>
      </w:r>
    </w:p>
  </w:comment>
  <w:comment w:id="158" w:author="Steve Cook" w:date="2016-05-16T12:45:00Z" w:initials="SC">
    <w:p w14:paraId="249FA195" w14:textId="65D1CC31" w:rsidR="00831E6C" w:rsidRDefault="00831E6C">
      <w:pPr>
        <w:pStyle w:val="CommentText"/>
      </w:pPr>
      <w:r>
        <w:rPr>
          <w:rStyle w:val="CommentReference"/>
        </w:rPr>
        <w:annotationRef/>
      </w:r>
      <w:r>
        <w:t>UMLNIEM3-10</w:t>
      </w:r>
    </w:p>
  </w:comment>
  <w:comment w:id="161" w:author="Steve Cook" w:date="2016-05-16T12:45:00Z" w:initials="SC">
    <w:p w14:paraId="24EC22C8" w14:textId="019AC102" w:rsidR="00831E6C" w:rsidRDefault="00831E6C">
      <w:pPr>
        <w:pStyle w:val="CommentText"/>
      </w:pPr>
      <w:r>
        <w:rPr>
          <w:rStyle w:val="CommentReference"/>
        </w:rPr>
        <w:annotationRef/>
      </w:r>
      <w:r>
        <w:t>UMLNIEM3-10</w:t>
      </w:r>
    </w:p>
  </w:comment>
  <w:comment w:id="185" w:author="Steve Cook" w:date="2016-05-16T12:49:00Z" w:initials="SC">
    <w:p w14:paraId="46533C6A" w14:textId="29ECEF6A" w:rsidR="00831E6C" w:rsidRDefault="00831E6C">
      <w:pPr>
        <w:pStyle w:val="CommentText"/>
      </w:pPr>
      <w:r>
        <w:rPr>
          <w:rStyle w:val="CommentReference"/>
        </w:rPr>
        <w:annotationRef/>
      </w:r>
      <w:r>
        <w:t>UMLNIEM3-11</w:t>
      </w:r>
    </w:p>
  </w:comment>
  <w:comment w:id="187" w:author="Steve Cook" w:date="2016-05-16T12:50:00Z" w:initials="SC">
    <w:p w14:paraId="56533F8D" w14:textId="435A3183" w:rsidR="00831E6C" w:rsidRDefault="00831E6C">
      <w:pPr>
        <w:pStyle w:val="CommentText"/>
      </w:pPr>
      <w:r>
        <w:rPr>
          <w:rStyle w:val="CommentReference"/>
        </w:rPr>
        <w:annotationRef/>
      </w:r>
      <w:r>
        <w:t>UMLNIEM3-11</w:t>
      </w:r>
    </w:p>
  </w:comment>
  <w:comment w:id="191" w:author="Steve Cook" w:date="2016-05-16T12:51:00Z" w:initials="SC">
    <w:p w14:paraId="68F918B9" w14:textId="3B6DC010" w:rsidR="00831E6C" w:rsidRDefault="00831E6C">
      <w:pPr>
        <w:pStyle w:val="CommentText"/>
      </w:pPr>
      <w:r>
        <w:rPr>
          <w:rStyle w:val="CommentReference"/>
        </w:rPr>
        <w:annotationRef/>
      </w:r>
      <w:r>
        <w:t>UMLNIEM3-11</w:t>
      </w:r>
    </w:p>
  </w:comment>
  <w:comment w:id="196" w:author="Steve Cook" w:date="2016-05-16T12:52:00Z" w:initials="SC">
    <w:p w14:paraId="7EE87A0B" w14:textId="67629CC2" w:rsidR="00831E6C" w:rsidRDefault="00831E6C">
      <w:pPr>
        <w:pStyle w:val="CommentText"/>
      </w:pPr>
      <w:r>
        <w:rPr>
          <w:rStyle w:val="CommentReference"/>
        </w:rPr>
        <w:annotationRef/>
      </w:r>
      <w:r>
        <w:t>UMLNIEM3-11</w:t>
      </w:r>
    </w:p>
  </w:comment>
  <w:comment w:id="199" w:author="Steve Cook" w:date="2016-05-16T12:52:00Z" w:initials="SC">
    <w:p w14:paraId="496EFFF3" w14:textId="27C2F836" w:rsidR="00831E6C" w:rsidRDefault="00831E6C">
      <w:pPr>
        <w:pStyle w:val="CommentText"/>
      </w:pPr>
      <w:r>
        <w:rPr>
          <w:rStyle w:val="CommentReference"/>
        </w:rPr>
        <w:annotationRef/>
      </w:r>
      <w:r>
        <w:t>UMLNIEM3-11</w:t>
      </w:r>
    </w:p>
  </w:comment>
  <w:comment w:id="202" w:author="Steve Cook" w:date="2016-05-16T12:53:00Z" w:initials="SC">
    <w:p w14:paraId="4E5F9BF7" w14:textId="27B2E185" w:rsidR="00831E6C" w:rsidRDefault="00831E6C">
      <w:pPr>
        <w:pStyle w:val="CommentText"/>
      </w:pPr>
      <w:r>
        <w:rPr>
          <w:rStyle w:val="CommentReference"/>
        </w:rPr>
        <w:annotationRef/>
      </w:r>
      <w:r>
        <w:t>UMLNIEM3-11</w:t>
      </w:r>
    </w:p>
  </w:comment>
  <w:comment w:id="205" w:author="Steve Cook" w:date="2016-05-16T12:54:00Z" w:initials="SC">
    <w:p w14:paraId="693AE53C" w14:textId="25B4A23C" w:rsidR="00831E6C" w:rsidRDefault="00831E6C">
      <w:pPr>
        <w:pStyle w:val="CommentText"/>
      </w:pPr>
      <w:r>
        <w:rPr>
          <w:rStyle w:val="CommentReference"/>
        </w:rPr>
        <w:annotationRef/>
      </w:r>
      <w:r>
        <w:t>UMLNIEM£-11</w:t>
      </w:r>
    </w:p>
  </w:comment>
  <w:comment w:id="208" w:author="Steve Cook" w:date="2016-05-16T12:54:00Z" w:initials="SC">
    <w:p w14:paraId="2C7D73D4" w14:textId="714EEA79" w:rsidR="00831E6C" w:rsidRDefault="00831E6C">
      <w:pPr>
        <w:pStyle w:val="CommentText"/>
      </w:pPr>
      <w:r>
        <w:rPr>
          <w:rStyle w:val="CommentReference"/>
        </w:rPr>
        <w:annotationRef/>
      </w:r>
      <w:r>
        <w:t>UMLNIEM3-11</w:t>
      </w:r>
    </w:p>
  </w:comment>
  <w:comment w:id="212" w:author="Steve Cook" w:date="2016-05-16T14:28:00Z" w:initials="SC">
    <w:p w14:paraId="48BC3285" w14:textId="2CD1CBCB" w:rsidR="00831E6C" w:rsidRDefault="00831E6C">
      <w:pPr>
        <w:pStyle w:val="CommentText"/>
      </w:pPr>
      <w:r>
        <w:rPr>
          <w:rStyle w:val="CommentReference"/>
        </w:rPr>
        <w:annotationRef/>
      </w:r>
      <w:r>
        <w:t>UMLNIEM3-18</w:t>
      </w:r>
    </w:p>
  </w:comment>
  <w:comment w:id="226" w:author="Steve Cook" w:date="2016-05-16T14:12:00Z" w:initials="SC">
    <w:p w14:paraId="5DE6E169" w14:textId="4255455B" w:rsidR="00831E6C" w:rsidRDefault="00831E6C">
      <w:pPr>
        <w:pStyle w:val="CommentText"/>
      </w:pPr>
      <w:r>
        <w:rPr>
          <w:rStyle w:val="CommentReference"/>
        </w:rPr>
        <w:annotationRef/>
      </w:r>
      <w:r>
        <w:t>UMLNIEM3-12</w:t>
      </w:r>
    </w:p>
  </w:comment>
  <w:comment w:id="243" w:author="Steve Cook" w:date="2016-05-16T14:24:00Z" w:initials="SC">
    <w:p w14:paraId="3AAC71D5" w14:textId="4FAA9D0A" w:rsidR="00831E6C" w:rsidRDefault="00831E6C">
      <w:pPr>
        <w:pStyle w:val="CommentText"/>
      </w:pPr>
      <w:r>
        <w:rPr>
          <w:rStyle w:val="CommentReference"/>
        </w:rPr>
        <w:annotationRef/>
      </w:r>
      <w:r>
        <w:t>UMLNIEM3-18</w:t>
      </w:r>
    </w:p>
  </w:comment>
  <w:comment w:id="255" w:author="Steve Cook" w:date="2016-05-16T14:14:00Z" w:initials="SC">
    <w:p w14:paraId="44428ADD" w14:textId="79FA6336" w:rsidR="00831E6C" w:rsidRDefault="00831E6C">
      <w:pPr>
        <w:pStyle w:val="CommentText"/>
      </w:pPr>
      <w:r>
        <w:rPr>
          <w:rStyle w:val="CommentReference"/>
        </w:rPr>
        <w:annotationRef/>
      </w:r>
      <w:r>
        <w:t>UMLNIEM3-12</w:t>
      </w:r>
    </w:p>
  </w:comment>
  <w:comment w:id="275" w:author="Steve Cook" w:date="2016-05-16T14:32:00Z" w:initials="SC">
    <w:p w14:paraId="5752B411" w14:textId="2534FAC3" w:rsidR="00831E6C" w:rsidRDefault="00831E6C">
      <w:pPr>
        <w:pStyle w:val="CommentText"/>
      </w:pPr>
      <w:r>
        <w:rPr>
          <w:rStyle w:val="CommentReference"/>
        </w:rPr>
        <w:annotationRef/>
      </w:r>
      <w:r>
        <w:t>UMLNIEM3-36</w:t>
      </w:r>
    </w:p>
  </w:comment>
  <w:comment w:id="367" w:author="Steve Cook" w:date="2016-05-16T14:34:00Z" w:initials="SC">
    <w:p w14:paraId="1E178268" w14:textId="33C6C885" w:rsidR="00831E6C" w:rsidRDefault="00831E6C">
      <w:pPr>
        <w:pStyle w:val="CommentText"/>
      </w:pPr>
      <w:r>
        <w:rPr>
          <w:rStyle w:val="CommentReference"/>
        </w:rPr>
        <w:annotationRef/>
      </w:r>
      <w:r>
        <w:t>UMLNIEM3-36</w:t>
      </w:r>
    </w:p>
  </w:comment>
  <w:comment w:id="379" w:author="Steve Cook" w:date="2016-05-16T14:25:00Z" w:initials="SC">
    <w:p w14:paraId="39634B5C" w14:textId="378AB5B3" w:rsidR="00831E6C" w:rsidRDefault="00831E6C">
      <w:pPr>
        <w:pStyle w:val="CommentText"/>
      </w:pPr>
      <w:r>
        <w:rPr>
          <w:rStyle w:val="CommentReference"/>
        </w:rPr>
        <w:annotationRef/>
      </w:r>
      <w:r>
        <w:t>UMLNIEM3-18</w:t>
      </w:r>
    </w:p>
  </w:comment>
  <w:comment w:id="416" w:author="Steve Cook" w:date="2016-05-16T14:25:00Z" w:initials="SC">
    <w:p w14:paraId="66AC3D3B" w14:textId="743898F3" w:rsidR="00831E6C" w:rsidRDefault="00831E6C">
      <w:pPr>
        <w:pStyle w:val="CommentText"/>
      </w:pPr>
      <w:r>
        <w:rPr>
          <w:rStyle w:val="CommentReference"/>
        </w:rPr>
        <w:annotationRef/>
      </w:r>
      <w:r>
        <w:t>UMLNIEM3-18</w:t>
      </w:r>
    </w:p>
  </w:comment>
  <w:comment w:id="444" w:author="Steve Cook" w:date="2016-05-16T12:59:00Z" w:initials="SC">
    <w:p w14:paraId="0441BB47" w14:textId="4F377EF1" w:rsidR="00831E6C" w:rsidRDefault="00831E6C">
      <w:pPr>
        <w:pStyle w:val="CommentText"/>
      </w:pPr>
      <w:r>
        <w:rPr>
          <w:rStyle w:val="CommentReference"/>
        </w:rPr>
        <w:annotationRef/>
      </w:r>
      <w:r>
        <w:t>UMLNIEM3-13</w:t>
      </w:r>
    </w:p>
  </w:comment>
  <w:comment w:id="446" w:author="Steve Cook" w:date="2016-05-16T14:26:00Z" w:initials="SC">
    <w:p w14:paraId="2A09CB4B" w14:textId="36C16790" w:rsidR="00831E6C" w:rsidRDefault="00831E6C">
      <w:pPr>
        <w:pStyle w:val="CommentText"/>
      </w:pPr>
      <w:r>
        <w:rPr>
          <w:rStyle w:val="CommentReference"/>
        </w:rPr>
        <w:annotationRef/>
      </w:r>
      <w:r>
        <w:t>UMLNIEM3-18</w:t>
      </w:r>
    </w:p>
  </w:comment>
  <w:comment w:id="448" w:author="Steve Cook" w:date="2016-05-16T12:59:00Z" w:initials="SC">
    <w:p w14:paraId="39683BED" w14:textId="33E1F147" w:rsidR="00831E6C" w:rsidRDefault="00831E6C">
      <w:pPr>
        <w:pStyle w:val="CommentText"/>
      </w:pPr>
      <w:r>
        <w:rPr>
          <w:rStyle w:val="CommentReference"/>
        </w:rPr>
        <w:annotationRef/>
      </w:r>
      <w:r>
        <w:t>UMLNIEM3-13</w:t>
      </w:r>
    </w:p>
  </w:comment>
  <w:comment w:id="450" w:author="Steve Cook" w:date="2016-05-16T13:00:00Z" w:initials="SC">
    <w:p w14:paraId="4F577F60" w14:textId="23AA29D2" w:rsidR="00831E6C" w:rsidRDefault="00831E6C">
      <w:pPr>
        <w:pStyle w:val="CommentText"/>
      </w:pPr>
      <w:r>
        <w:rPr>
          <w:rStyle w:val="CommentReference"/>
        </w:rPr>
        <w:annotationRef/>
      </w:r>
      <w:r>
        <w:t>UMLNIEM3-13</w:t>
      </w:r>
    </w:p>
  </w:comment>
  <w:comment w:id="464" w:author="Steve Cook" w:date="2016-05-16T14:18:00Z" w:initials="SC">
    <w:p w14:paraId="1A35FB69" w14:textId="63EB65AB" w:rsidR="00831E6C" w:rsidRDefault="00831E6C">
      <w:pPr>
        <w:pStyle w:val="CommentText"/>
      </w:pPr>
      <w:r>
        <w:rPr>
          <w:rStyle w:val="CommentReference"/>
        </w:rPr>
        <w:annotationRef/>
      </w:r>
      <w:r>
        <w:t>UMLNIEM3-15</w:t>
      </w:r>
    </w:p>
  </w:comment>
  <w:comment w:id="528" w:author="Steve Cook" w:date="2016-05-16T14:35:00Z" w:initials="SC">
    <w:p w14:paraId="730AAFD9" w14:textId="03DAA3CC" w:rsidR="00831E6C" w:rsidRDefault="00831E6C">
      <w:pPr>
        <w:pStyle w:val="CommentText"/>
      </w:pPr>
      <w:r>
        <w:rPr>
          <w:rStyle w:val="CommentReference"/>
        </w:rPr>
        <w:annotationRef/>
      </w:r>
      <w:r>
        <w:t>UMLNIEM3-36</w:t>
      </w:r>
    </w:p>
  </w:comment>
  <w:comment w:id="653" w:author="Steve Cook" w:date="2016-05-16T14:27:00Z" w:initials="SC">
    <w:p w14:paraId="3072C4B2" w14:textId="54051D01" w:rsidR="00831E6C" w:rsidRDefault="00831E6C">
      <w:pPr>
        <w:pStyle w:val="CommentText"/>
      </w:pPr>
      <w:r>
        <w:rPr>
          <w:rStyle w:val="CommentReference"/>
        </w:rPr>
        <w:annotationRef/>
      </w:r>
      <w:r>
        <w:t>UMLNIEM3-18</w:t>
      </w:r>
    </w:p>
  </w:comment>
  <w:comment w:id="681" w:author="Steve Cook" w:date="2016-05-16T14:26:00Z" w:initials="SC">
    <w:p w14:paraId="320FC760" w14:textId="6CB643FA" w:rsidR="00831E6C" w:rsidRDefault="00831E6C">
      <w:pPr>
        <w:pStyle w:val="CommentText"/>
      </w:pPr>
      <w:r>
        <w:rPr>
          <w:rStyle w:val="CommentReference"/>
        </w:rPr>
        <w:annotationRef/>
      </w:r>
      <w:r>
        <w:t>UMLNIEM3-18</w:t>
      </w:r>
    </w:p>
  </w:comment>
  <w:comment w:id="819" w:author="Steve Cook" w:date="2016-06-09T11:57:00Z" w:initials="SC">
    <w:p w14:paraId="00D94CA7" w14:textId="5F3522EE" w:rsidR="00831E6C" w:rsidRDefault="00831E6C">
      <w:pPr>
        <w:pStyle w:val="CommentText"/>
      </w:pPr>
      <w:r>
        <w:rPr>
          <w:rStyle w:val="CommentReference"/>
        </w:rPr>
        <w:annotationRef/>
      </w:r>
      <w:r>
        <w:t>UMLNIEM3-59</w:t>
      </w:r>
    </w:p>
  </w:comment>
  <w:comment w:id="824" w:author="Steve Cook" w:date="2016-06-09T11:56:00Z" w:initials="SC">
    <w:p w14:paraId="2563E781" w14:textId="2F24288B" w:rsidR="00831E6C" w:rsidRDefault="00831E6C">
      <w:pPr>
        <w:pStyle w:val="CommentText"/>
      </w:pPr>
      <w:r>
        <w:rPr>
          <w:rStyle w:val="CommentReference"/>
        </w:rPr>
        <w:annotationRef/>
      </w:r>
      <w:r>
        <w:t>UMLNIEM3-59</w:t>
      </w:r>
    </w:p>
  </w:comment>
  <w:comment w:id="827" w:author="Steve Cook" w:date="2016-05-16T14:30:00Z" w:initials="SC">
    <w:p w14:paraId="3E8341B0" w14:textId="45D742DF" w:rsidR="00831E6C" w:rsidRDefault="00831E6C">
      <w:pPr>
        <w:pStyle w:val="CommentText"/>
      </w:pPr>
      <w:r>
        <w:rPr>
          <w:rStyle w:val="CommentReference"/>
        </w:rPr>
        <w:annotationRef/>
      </w:r>
      <w:r>
        <w:t>UMLNIEM3-20</w:t>
      </w:r>
    </w:p>
  </w:comment>
  <w:comment w:id="835" w:author="Steve Cook" w:date="2016-06-09T11:55:00Z" w:initials="SC">
    <w:p w14:paraId="10954242" w14:textId="43AD4989" w:rsidR="00831E6C" w:rsidRDefault="00831E6C">
      <w:pPr>
        <w:pStyle w:val="CommentText"/>
      </w:pPr>
      <w:r>
        <w:rPr>
          <w:rStyle w:val="CommentReference"/>
        </w:rPr>
        <w:annotationRef/>
      </w:r>
      <w:r>
        <w:t>UMLNIEM3-59</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CA9FC7" w15:done="0"/>
  <w15:commentEx w15:paraId="2B0419B0" w15:done="0"/>
  <w15:commentEx w15:paraId="718EB5E4" w15:done="0"/>
  <w15:commentEx w15:paraId="0394F841" w15:done="0"/>
  <w15:commentEx w15:paraId="5073E306" w15:done="0"/>
  <w15:commentEx w15:paraId="4EDCEAA7" w15:done="0"/>
  <w15:commentEx w15:paraId="6909878D" w15:done="0"/>
  <w15:commentEx w15:paraId="4A784313" w15:done="0"/>
  <w15:commentEx w15:paraId="7302767F" w15:done="0"/>
  <w15:commentEx w15:paraId="1807FA72" w15:done="0"/>
  <w15:commentEx w15:paraId="39C14A32" w15:done="0"/>
  <w15:commentEx w15:paraId="673C9EEA" w15:done="0"/>
  <w15:commentEx w15:paraId="5F28A666" w15:done="0"/>
  <w15:commentEx w15:paraId="4A0FADCD" w15:done="0"/>
  <w15:commentEx w15:paraId="39E5D294" w15:done="0"/>
  <w15:commentEx w15:paraId="249FA195" w15:done="0"/>
  <w15:commentEx w15:paraId="24EC22C8" w15:done="0"/>
  <w15:commentEx w15:paraId="46533C6A" w15:done="0"/>
  <w15:commentEx w15:paraId="56533F8D" w15:done="0"/>
  <w15:commentEx w15:paraId="68F918B9" w15:done="0"/>
  <w15:commentEx w15:paraId="7EE87A0B" w15:done="0"/>
  <w15:commentEx w15:paraId="496EFFF3" w15:done="0"/>
  <w15:commentEx w15:paraId="4E5F9BF7" w15:done="0"/>
  <w15:commentEx w15:paraId="693AE53C" w15:done="0"/>
  <w15:commentEx w15:paraId="2C7D73D4" w15:done="0"/>
  <w15:commentEx w15:paraId="48BC3285" w15:done="0"/>
  <w15:commentEx w15:paraId="5DE6E169" w15:done="0"/>
  <w15:commentEx w15:paraId="3AAC71D5" w15:done="0"/>
  <w15:commentEx w15:paraId="44428ADD" w15:done="0"/>
  <w15:commentEx w15:paraId="5752B411" w15:done="0"/>
  <w15:commentEx w15:paraId="1E178268" w15:done="0"/>
  <w15:commentEx w15:paraId="39634B5C" w15:done="0"/>
  <w15:commentEx w15:paraId="66AC3D3B" w15:done="0"/>
  <w15:commentEx w15:paraId="0441BB47" w15:done="0"/>
  <w15:commentEx w15:paraId="2A09CB4B" w15:done="0"/>
  <w15:commentEx w15:paraId="39683BED" w15:done="0"/>
  <w15:commentEx w15:paraId="4F577F60" w15:done="0"/>
  <w15:commentEx w15:paraId="1A35FB69" w15:done="0"/>
  <w15:commentEx w15:paraId="730AAFD9" w15:done="0"/>
  <w15:commentEx w15:paraId="3072C4B2" w15:done="0"/>
  <w15:commentEx w15:paraId="320FC760" w15:done="0"/>
  <w15:commentEx w15:paraId="00D94CA7" w15:done="0"/>
  <w15:commentEx w15:paraId="2563E781" w15:done="0"/>
  <w15:commentEx w15:paraId="3E8341B0" w15:done="0"/>
  <w15:commentEx w15:paraId="109542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769D63" w14:textId="77777777" w:rsidR="008378CF" w:rsidRDefault="008378CF" w:rsidP="00287160">
      <w:pPr>
        <w:pStyle w:val="BodyText"/>
      </w:pPr>
      <w:r>
        <w:separator/>
      </w:r>
    </w:p>
  </w:endnote>
  <w:endnote w:type="continuationSeparator" w:id="0">
    <w:p w14:paraId="3F477F24" w14:textId="77777777" w:rsidR="008378CF" w:rsidRDefault="008378CF"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831E6C" w:rsidRPr="006274DD" w:rsidRDefault="00831E6C"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831E6C" w:rsidRDefault="00831E6C"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831E6C" w:rsidRDefault="00831E6C"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8821D9">
      <w:rPr>
        <w:rFonts w:ascii="Arial" w:hAnsi="Arial" w:cs="Arial"/>
        <w:b/>
        <w:noProof/>
      </w:rPr>
      <w:t>294</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61DF56" w14:textId="77777777" w:rsidR="008378CF" w:rsidRDefault="008378CF" w:rsidP="00287160">
      <w:pPr>
        <w:pStyle w:val="BodyText"/>
      </w:pPr>
      <w:r>
        <w:separator/>
      </w:r>
    </w:p>
  </w:footnote>
  <w:footnote w:type="continuationSeparator" w:id="0">
    <w:p w14:paraId="175984AF" w14:textId="77777777" w:rsidR="008378CF" w:rsidRDefault="008378CF"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831E6C" w:rsidRPr="00287160" w:rsidRDefault="00831E6C"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831E6C" w:rsidRPr="00287160" w:rsidRDefault="00831E6C"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831E6C" w:rsidRPr="00CE15B7" w:rsidRDefault="00831E6C"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IdMacAtCleanup w:val="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0B13"/>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83E"/>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29E"/>
    <w:rsid w:val="001135BF"/>
    <w:rsid w:val="00114498"/>
    <w:rsid w:val="00114A30"/>
    <w:rsid w:val="00117C29"/>
    <w:rsid w:val="00123B9A"/>
    <w:rsid w:val="00124D81"/>
    <w:rsid w:val="001277BA"/>
    <w:rsid w:val="00133505"/>
    <w:rsid w:val="001336D8"/>
    <w:rsid w:val="001343F0"/>
    <w:rsid w:val="001344CD"/>
    <w:rsid w:val="00136319"/>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3F36"/>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1BD0"/>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241C"/>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3AF4"/>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1730"/>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0A7"/>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37F3"/>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39FC"/>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1E6C"/>
    <w:rsid w:val="00832DBE"/>
    <w:rsid w:val="00835954"/>
    <w:rsid w:val="008360B5"/>
    <w:rsid w:val="00836669"/>
    <w:rsid w:val="00836EFD"/>
    <w:rsid w:val="008378CF"/>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1D9"/>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3A74"/>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3E0F"/>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2B9"/>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95C8A"/>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3113"/>
    <w:rsid w:val="00C565A4"/>
    <w:rsid w:val="00C56616"/>
    <w:rsid w:val="00C57507"/>
    <w:rsid w:val="00C60E2D"/>
    <w:rsid w:val="00C665C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5CA"/>
    <w:rsid w:val="00CD1F77"/>
    <w:rsid w:val="00CD4B79"/>
    <w:rsid w:val="00CD74B4"/>
    <w:rsid w:val="00CD7667"/>
    <w:rsid w:val="00CE086A"/>
    <w:rsid w:val="00CE15B7"/>
    <w:rsid w:val="00CE43CE"/>
    <w:rsid w:val="00CE46D9"/>
    <w:rsid w:val="00CE51B0"/>
    <w:rsid w:val="00CE6897"/>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7"/>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4852"/>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97D65"/>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671" Type="http://schemas.openxmlformats.org/officeDocument/2006/relationships/hyperlink" Target="http://reference.niem.gov/niem/specification/naming-and-design-rules/3.0/NIEM-NDR-3.0-2014-07-31.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4.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microsoft.com/office/2011/relationships/people" Target="people.xml"/><Relationship Id="rId32" Type="http://schemas.openxmlformats.org/officeDocument/2006/relationships/hyperlink" Target="http://www.omg.org/spec/NIEM-UML/20150201/NIEMReference/NIEM-Reference-codes-fips_5-2.xmi" TargetMode="External"/><Relationship Id="rId128" Type="http://schemas.openxmlformats.org/officeDocument/2006/relationships/image" Target="media/image20.png"/><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4.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image" Target="media/image29.png"/><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5.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PIM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eader" Target="header1.xml"/><Relationship Id="rId130" Type="http://schemas.openxmlformats.org/officeDocument/2006/relationships/image" Target="media/image21.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specification/naming-and-design-rules/3.0/NIEM-NDR-3.0-2014-07-31.html"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image" Target="media/image45.png"/><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7.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7.png"/><Relationship Id="rId87" Type="http://schemas.openxmlformats.org/officeDocument/2006/relationships/hyperlink" Target="http://www.w3.org/TR/2006/REC-xml-names-20060816"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8.png"/><Relationship Id="rId152"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Model_Package_Description_Profile" TargetMode="External"/><Relationship Id="rId14" Type="http://schemas.openxmlformats.org/officeDocument/2006/relationships/hyperlink" Target="http://www.omg.org/spec/NIEM-UML/20150201/NIEMReference/NIEM-Reference-codes-ansi_d20.xmi" TargetMode="External"/><Relationship Id="rId56" Type="http://schemas.openxmlformats.org/officeDocument/2006/relationships/hyperlink" Target="http://www.omg.org/spec/NIEM-UML/20150201/NIEMReference/NIEM-Reference-external-ogc.xmi"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hyperlink" Target="http://reference.niem.gov/niem/specification/model-package-description/3.0/model-package-description-3.0.html" TargetMode="External"/><Relationship Id="rId98" Type="http://schemas.openxmlformats.org/officeDocument/2006/relationships/image" Target="media/image4.png"/><Relationship Id="rId121" Type="http://schemas.openxmlformats.org/officeDocument/2006/relationships/image" Target="media/image15.png"/><Relationship Id="rId163" Type="http://schemas.openxmlformats.org/officeDocument/2006/relationships/image" Target="media/image44.png"/><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79.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8.png"/><Relationship Id="rId840" Type="http://schemas.openxmlformats.org/officeDocument/2006/relationships/image" Target="media/image87.png"/><Relationship Id="rId882" Type="http://schemas.openxmlformats.org/officeDocument/2006/relationships/hyperlink" Target="http://reference.niem.gov/niem/resource/mpd/changelog/1.1/"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footer" Target="footer2.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3.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8.png"/><Relationship Id="rId893" Type="http://schemas.openxmlformats.org/officeDocument/2006/relationships/hyperlink" Target="http://www.omg.org/spec/UML/20131001" TargetMode="Externa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59.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0.png"/><Relationship Id="rId862" Type="http://schemas.openxmlformats.org/officeDocument/2006/relationships/image" Target="media/image109.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2/"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image" Target="media/image38.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image" Target="media/image81.png"/><Relationship Id="rId873" Type="http://schemas.openxmlformats.org/officeDocument/2006/relationships/hyperlink" Target="http://www.omg.org/spec/UML/20131001"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0.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89.png"/><Relationship Id="rId232" Type="http://schemas.openxmlformats.org/officeDocument/2006/relationships/hyperlink" Target="http://reference.niem.gov/niem/specification/naming-and-design-rules/3.0/"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release.niem.gov/niem/niem-core/3.0/"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hyperlink" Target="http://www.omg.org/spec"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reference.niem.gov/niem/specification/model-package-description/3.0/"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1.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0.png"/><Relationship Id="rId895" Type="http://schemas.openxmlformats.org/officeDocument/2006/relationships/hyperlink" Target="http://release.niem.gov/niem/proxy/xsd/3.0/"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image" Target="media/image5.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reference.niem.gov/niem/specification/naming-and-design-rules/3.0/NIEM-NDR-3.0-2014-07-31.html" TargetMode="External"/><Relationship Id="rId145" Type="http://schemas.openxmlformats.org/officeDocument/2006/relationships/image" Target="media/image30.png"/><Relationship Id="rId187" Type="http://schemas.openxmlformats.org/officeDocument/2006/relationships/hyperlink" Target="http://www.w3.org/TR/2004/REC-xmlschema-1-20041028/"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2.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image" Target="media/image111.png"/><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0.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image" Target="media/image40.png"/><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footer" Target="footer3.xml"/><Relationship Id="rId875" Type="http://schemas.openxmlformats.org/officeDocument/2006/relationships/hyperlink" Target="http://www.omg.org/spec/UML/20131001"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s://www.oasis-open.org/committees/entity/spec-2001-08-06.html" TargetMode="External"/><Relationship Id="rId125" Type="http://schemas.openxmlformats.org/officeDocument/2006/relationships/image" Target="media/image18.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image" Target="media/image46.png"/><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mda/"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www.iana.org/assignments/media-types" TargetMode="External"/><Relationship Id="rId802" Type="http://schemas.openxmlformats.org/officeDocument/2006/relationships/image" Target="media/image52.png"/><Relationship Id="rId844" Type="http://schemas.openxmlformats.org/officeDocument/2006/relationships/image" Target="media/image91.png"/><Relationship Id="rId886" Type="http://schemas.openxmlformats.org/officeDocument/2006/relationships/hyperlink" Target="http://www.omg.org/spec/NIEM-UML/20150201/NIEMmpdartifact2model.qvto"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6.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omg.org/spec/OCL/2.3.1"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3.png"/><Relationship Id="rId855"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hangelog/1.1/" TargetMode="External"/><Relationship Id="rId105" Type="http://schemas.openxmlformats.org/officeDocument/2006/relationships/image" Target="media/image6.png"/><Relationship Id="rId147" Type="http://schemas.openxmlformats.org/officeDocument/2006/relationships/image" Target="media/image32.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4.png"/><Relationship Id="rId866" Type="http://schemas.openxmlformats.org/officeDocument/2006/relationships/hyperlink" Target="http://www.omg.org/spec/NIEM_UML_Profile/20150201/NIEMReference/"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3.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omg.org/spec/NIEM-UML/20150201/NIEMmpdmodel2artifact.qvto"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fontTable" Target="fontTable.xml"/><Relationship Id="rId31" Type="http://schemas.openxmlformats.org/officeDocument/2006/relationships/hyperlink" Target="http://www.omg.org/spec/NIEM-UML/20150201/NIEMReference/NIEM-Reference-codes-fips_10-4.xmi" TargetMode="External"/><Relationship Id="rId73" Type="http://schemas.openxmlformats.org/officeDocument/2006/relationships/comments" Target="comments.xm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4.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3.png"/><Relationship Id="rId888" Type="http://schemas.openxmlformats.org/officeDocument/2006/relationships/hyperlink" Target="http://www.eclipse.org/xsd/2002/XSD"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ietf.org/rfc/rfc2119.txt" TargetMode="External"/><Relationship Id="rId138" Type="http://schemas.openxmlformats.org/officeDocument/2006/relationships/image" Target="media/image28.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5.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4.png"/><Relationship Id="rId899" Type="http://schemas.openxmlformats.org/officeDocument/2006/relationships/hyperlink" Target="http://www.eclipse.org/xsd/2002/XSD"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4.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ference.niem.gov/niem/resource/mpd/catalog/3.0/" TargetMode="External"/><Relationship Id="rId160" Type="http://schemas.openxmlformats.org/officeDocument/2006/relationships/image" Target="media/image41.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6.png"/><Relationship Id="rId868" Type="http://schemas.openxmlformats.org/officeDocument/2006/relationships/hyperlink" Target="http://www.omg.org/spec/NIEM-UML/20150201/NIEM_Common_Profile"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www.w3.org/TR/2004/REC-xmlschema-1-20041028/"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3.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85.png"/><Relationship Id="rId879" Type="http://schemas.openxmlformats.org/officeDocument/2006/relationships/hyperlink" Target="http://www.eclipse.org/xsd/2002/XSD"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UML/20131001" TargetMode="External"/><Relationship Id="rId904" Type="http://schemas.openxmlformats.org/officeDocument/2006/relationships/theme" Target="theme/theme1.xml"/><Relationship Id="rId33" Type="http://schemas.openxmlformats.org/officeDocument/2006/relationships/hyperlink" Target="http://www.omg.org/spec/NIEM-UML/20150201/NIEMReference/NIEM-Reference-codes-fips_6-4.xmi" TargetMode="External"/><Relationship Id="rId129" Type="http://schemas.openxmlformats.org/officeDocument/2006/relationships/hyperlink" Target="http://www.w3.org/TR/xmlschema-2/"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6.png"/><Relationship Id="rId848"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omg.org/spec/XMI/2.5" TargetMode="External"/><Relationship Id="rId151" Type="http://schemas.openxmlformats.org/officeDocument/2006/relationships/image" Target="media/image36.png"/><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7.png"/><Relationship Id="rId859" Type="http://schemas.openxmlformats.org/officeDocument/2006/relationships/image" Target="media/image106.png"/><Relationship Id="rId193" Type="http://schemas.openxmlformats.org/officeDocument/2006/relationships/hyperlink" Target="http://www.w3.org/TR/2004/REC-xmlschema-1-20041028/"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S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image" Target="media/image7.png"/><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www.w3.org/TR/2004/REC-xmlschema-1-20041028/"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8.png"/><Relationship Id="rId162" Type="http://schemas.openxmlformats.org/officeDocument/2006/relationships/image" Target="media/image43.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7.png"/><Relationship Id="rId881" Type="http://schemas.openxmlformats.org/officeDocument/2006/relationships/hyperlink" Target="http://reference.niem.gov/niem/resource/mpd/catalog/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1.xml"/><Relationship Id="rId131" Type="http://schemas.openxmlformats.org/officeDocument/2006/relationships/image" Target="media/image22.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7.png"/><Relationship Id="rId892" Type="http://schemas.openxmlformats.org/officeDocument/2006/relationships/hyperlink" Target="http://www.omg.org/spec/NIEM-UML/20150201/NIEMplatformBinding.qvto" TargetMode="Externa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www.omg.org/spec/MOF/2.5"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8.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8.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XML/xml-names-19990114-errata" TargetMode="External"/><Relationship Id="rId111" Type="http://schemas.openxmlformats.org/officeDocument/2006/relationships/image" Target="media/image8.png"/><Relationship Id="rId153" Type="http://schemas.openxmlformats.org/officeDocument/2006/relationships/image" Target="media/image37.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69.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0.png"/><Relationship Id="rId872" Type="http://schemas.openxmlformats.org/officeDocument/2006/relationships/hyperlink" Target="http://www.omg.org/spec/NIEM-UML/20150201/NIEMpim2psm.qvto"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image" Target="media/image16.png"/><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49.png"/><Relationship Id="rId841" Type="http://schemas.openxmlformats.org/officeDocument/2006/relationships/image" Target="media/image88.png"/><Relationship Id="rId883" Type="http://schemas.openxmlformats.org/officeDocument/2006/relationships/hyperlink" Target="http://niem.gov/niem/wantlist/2.2"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www.omg.org/" TargetMode="External"/><Relationship Id="rId133" Type="http://schemas.openxmlformats.org/officeDocument/2006/relationships/image" Target="media/image24.png"/><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0.png"/><Relationship Id="rId852" Type="http://schemas.openxmlformats.org/officeDocument/2006/relationships/image" Target="media/image99.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eclipse.org/xsd/2002/XSD"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conformance/3.0/" TargetMode="External"/><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www.w3.org/TR/xmlschema-1/"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1.png"/><Relationship Id="rId863" Type="http://schemas.openxmlformats.org/officeDocument/2006/relationships/image" Target="media/image110.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9.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39.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header" Target="header2.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NIEM-UML/20150201/NIEMpsm2xsd.qvto"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7.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s://www.niem.gov/"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model-package-description/3.0/model-package-description-3.0.html" TargetMode="External"/><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hyperlink" Target="http://reference.niem.gov/niem/specification/model-package-description/3.0/model-package-description-3.0.html"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image" Target="media/image51.png"/><Relationship Id="rId843" Type="http://schemas.openxmlformats.org/officeDocument/2006/relationships/image" Target="media/image90.png"/><Relationship Id="rId885" Type="http://schemas.openxmlformats.org/officeDocument/2006/relationships/hyperlink" Target="urn:oasis:names:tc:entity:xmlns:xml:catalog"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reference.niem.gov/niem/specification/naming-and-design-rules/3.0/" TargetMode="External"/><Relationship Id="rId135" Type="http://schemas.openxmlformats.org/officeDocument/2006/relationships/image" Target="media/image25.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2.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1.png"/><Relationship Id="rId896" Type="http://schemas.openxmlformats.org/officeDocument/2006/relationships/hyperlink" Target="http://reference.niem.gov/niem/resource/mpd/catalog/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image" Target="media/image31.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hyperlink" Target="http://www.ise.gov" TargetMode="External"/><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3.png"/><Relationship Id="rId865" Type="http://schemas.openxmlformats.org/officeDocument/2006/relationships/hyperlink" Target="http://www.omg.org/spec/NIEM_UML_Profile/20150201/XMLPrimitiveTypes.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image" Target="media/image11.png"/><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www.w3.org/TR/2004/REC-xmlschema-1-20041028/"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2.png"/><Relationship Id="rId876" Type="http://schemas.openxmlformats.org/officeDocument/2006/relationships/hyperlink" Target="http://www.eclipse.org/xsd/2002/XSD"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eader" Target="header3.xml"/><Relationship Id="rId30" Type="http://schemas.openxmlformats.org/officeDocument/2006/relationships/hyperlink" Target="http://www.omg.org/spec/NIEM-UML/20150201/NIEMReference/NIEM-Reference-codes-fbi_ucr.xmi" TargetMode="External"/><Relationship Id="rId126" Type="http://schemas.openxmlformats.org/officeDocument/2006/relationships/image" Target="media/image19.png"/><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github.com/NIEM/NIEM-U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3.png"/><Relationship Id="rId845"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UML/20131001" TargetMode="External"/><Relationship Id="rId137" Type="http://schemas.openxmlformats.org/officeDocument/2006/relationships/image" Target="media/image27.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omg.org/spec/QVT/1.1"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4.png"/><Relationship Id="rId856"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lease.niem.gov/niem/niem-core/3.0/"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image" Target="media/image3.emf"/><Relationship Id="rId148" Type="http://schemas.openxmlformats.org/officeDocument/2006/relationships/image" Target="media/image33.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5.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UML/20150201"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hyperlink" Target="http://reference.niem.gov/niem/specification/model-package-description/3.0/model-package-description-3.0.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UML/20131001"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microsoft.com/office/2011/relationships/commentsExtended" Target="commentsExtended.xm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5.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omg.org/spec/NIEM-UML/20150201/NIEMglobals.qvto"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UML/2.5" TargetMode="External"/><Relationship Id="rId150" Type="http://schemas.openxmlformats.org/officeDocument/2006/relationships/image" Target="media/image35.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6.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lease.niem.gov/niem/niem-core/3.0/" TargetMode="External"/><Relationship Id="rId161" Type="http://schemas.openxmlformats.org/officeDocument/2006/relationships/image" Target="media/image42.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7.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naming-and-design-rules/3.0/NIEM-NDR-3.0-2014-07-31.html" TargetMode="External"/><Relationship Id="rId880" Type="http://schemas.openxmlformats.org/officeDocument/2006/relationships/hyperlink" Target="http://release.niem.gov/niem/proxy/xsd/3.0/"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image" Target="media/image14.png"/><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hyperlink" Target="https://github.com/NIEM/NIEM-UML/" TargetMode="External"/><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eclipse.org/xsd/2002/XSD" TargetMode="Externa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6.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hyperlink" Target="http://reference.niem.gov/niem/specification/naming-and-design-rules/3.0/NIEM-NDR-3.0-2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4F02CE-8D32-4B23-9F04-363BABE0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6714</TotalTime>
  <Pages>1</Pages>
  <Words>100218</Words>
  <Characters>571249</Characters>
  <Application>Microsoft Office Word</Application>
  <DocSecurity>0</DocSecurity>
  <Lines>4760</Lines>
  <Paragraphs>1340</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670127</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196</cp:revision>
  <cp:lastPrinted>2016-06-14T08:49:00Z</cp:lastPrinted>
  <dcterms:created xsi:type="dcterms:W3CDTF">2014-05-27T11:13:00Z</dcterms:created>
  <dcterms:modified xsi:type="dcterms:W3CDTF">2016-06-14T08:50:00Z</dcterms:modified>
</cp:coreProperties>
</file>