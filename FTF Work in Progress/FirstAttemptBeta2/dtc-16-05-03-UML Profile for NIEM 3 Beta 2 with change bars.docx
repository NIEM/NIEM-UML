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4F24E4B7" w:rsidR="00000F87" w:rsidRPr="005F61CB" w:rsidRDefault="005F61CB" w:rsidP="005F61CB">
      <w:pPr>
        <w:rPr>
          <w:rFonts w:ascii="Arial" w:hAnsi="Arial" w:cs="Arial"/>
          <w:i/>
          <w:sz w:val="28"/>
          <w:szCs w:val="28"/>
        </w:rPr>
      </w:pPr>
      <w:r w:rsidRPr="005F61CB">
        <w:rPr>
          <w:rFonts w:ascii="Arial" w:hAnsi="Arial" w:cs="Arial"/>
          <w:i/>
          <w:sz w:val="28"/>
          <w:szCs w:val="28"/>
        </w:rPr>
        <w:t xml:space="preserve">FTF Beta </w:t>
      </w:r>
      <w:ins w:id="0" w:author="Steve Cook" w:date="2016-05-16T12:27:00Z">
        <w:r w:rsidR="00503AF4">
          <w:rPr>
            <w:rFonts w:ascii="Arial" w:hAnsi="Arial" w:cs="Arial"/>
            <w:i/>
            <w:sz w:val="28"/>
            <w:szCs w:val="28"/>
          </w:rPr>
          <w:t>2 with change bars</w:t>
        </w:r>
      </w:ins>
      <w:del w:id="1" w:author="Steve Cook" w:date="2016-05-16T12:27:00Z">
        <w:r w:rsidRPr="005F61CB" w:rsidDel="00503AF4">
          <w:rPr>
            <w:rFonts w:ascii="Arial" w:hAnsi="Arial" w:cs="Arial"/>
            <w:i/>
            <w:sz w:val="28"/>
            <w:szCs w:val="28"/>
          </w:rPr>
          <w:delText>1</w:delText>
        </w:r>
      </w:del>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0670FD73"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del w:id="2" w:author="Steve Cook" w:date="2016-05-16T12:27:00Z">
        <w:r w:rsidR="00413CF3" w:rsidRPr="000755A7" w:rsidDel="00503AF4">
          <w:rPr>
            <w:rFonts w:ascii="Arial" w:hAnsi="Arial" w:cs="Arial"/>
            <w:sz w:val="28"/>
            <w:szCs w:val="28"/>
          </w:rPr>
          <w:delText>2015</w:delText>
        </w:r>
      </w:del>
      <w:ins w:id="3" w:author="Steve Cook" w:date="2016-05-16T12:27:00Z">
        <w:r w:rsidR="00503AF4" w:rsidRPr="000755A7">
          <w:rPr>
            <w:rFonts w:ascii="Arial" w:hAnsi="Arial" w:cs="Arial"/>
            <w:sz w:val="28"/>
            <w:szCs w:val="28"/>
          </w:rPr>
          <w:t>201</w:t>
        </w:r>
        <w:r w:rsidR="00503AF4">
          <w:rPr>
            <w:rFonts w:ascii="Arial" w:hAnsi="Arial" w:cs="Arial"/>
            <w:sz w:val="28"/>
            <w:szCs w:val="28"/>
          </w:rPr>
          <w:t>6</w:t>
        </w:r>
      </w:ins>
      <w:r w:rsidR="00413CF3" w:rsidRPr="000755A7">
        <w:rPr>
          <w:rFonts w:ascii="Arial" w:hAnsi="Arial" w:cs="Arial"/>
          <w:sz w:val="28"/>
          <w:szCs w:val="28"/>
        </w:rPr>
        <w:t>-</w:t>
      </w:r>
      <w:del w:id="4" w:author="Steve Cook" w:date="2016-05-16T12:27:00Z">
        <w:r w:rsidR="004C16EA" w:rsidDel="00503AF4">
          <w:rPr>
            <w:rFonts w:ascii="Arial" w:hAnsi="Arial" w:cs="Arial"/>
            <w:sz w:val="28"/>
            <w:szCs w:val="28"/>
          </w:rPr>
          <w:delText>08</w:delText>
        </w:r>
      </w:del>
      <w:ins w:id="5" w:author="Steve Cook" w:date="2016-05-16T12:27:00Z">
        <w:r w:rsidR="00503AF4">
          <w:rPr>
            <w:rFonts w:ascii="Arial" w:hAnsi="Arial" w:cs="Arial"/>
            <w:sz w:val="28"/>
            <w:szCs w:val="28"/>
          </w:rPr>
          <w:t>05</w:t>
        </w:r>
      </w:ins>
      <w:r w:rsidR="004C16EA">
        <w:rPr>
          <w:rFonts w:ascii="Arial" w:hAnsi="Arial" w:cs="Arial"/>
          <w:sz w:val="28"/>
          <w:szCs w:val="28"/>
        </w:rPr>
        <w:t>-</w:t>
      </w:r>
      <w:del w:id="6" w:author="Steve Cook" w:date="2016-05-16T12:27:00Z">
        <w:r w:rsidR="004C16EA" w:rsidDel="00503AF4">
          <w:rPr>
            <w:rFonts w:ascii="Arial" w:hAnsi="Arial" w:cs="Arial"/>
            <w:sz w:val="28"/>
            <w:szCs w:val="28"/>
          </w:rPr>
          <w:delText>01</w:delText>
        </w:r>
      </w:del>
      <w:ins w:id="7" w:author="Steve Cook" w:date="2016-05-16T12:27:00Z">
        <w:r w:rsidR="00503AF4">
          <w:rPr>
            <w:rFonts w:ascii="Arial" w:hAnsi="Arial" w:cs="Arial"/>
            <w:sz w:val="28"/>
            <w:szCs w:val="28"/>
          </w:rPr>
          <w:t>03</w:t>
        </w:r>
      </w:ins>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C53113"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C53113"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C53113"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C53113"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C53113"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C53113"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C53113"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C53113"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C53113"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C53113"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C53113"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C53113"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C53113"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C53113"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C53113"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C53113"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C53113"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C53113"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C53113"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C53113"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C53113"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C53113"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C53113"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C53113"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C53113"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C53113"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C53113"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C53113"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C53113"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C53113"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C53113"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C53113"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C53113"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C53113"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C53113"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C53113"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C53113"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C53113"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C53113"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C53113"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C53113"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C53113"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C53113"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C53113"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C53113"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C53113"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C53113"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C53113"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C53113"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C53113"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C53113"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C53113"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C53113"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C53113"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C53113"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C53113"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C53113"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4DD6C50" w14:textId="20D0FFD8" w:rsidR="005F61CB" w:rsidDel="00503AF4" w:rsidRDefault="005F61CB" w:rsidP="005F61CB">
      <w:pPr>
        <w:pStyle w:val="Body"/>
        <w:rPr>
          <w:del w:id="8" w:author="Steve Cook" w:date="2016-05-16T12:29:00Z"/>
          <w:spacing w:val="2"/>
          <w:w w:val="100"/>
        </w:rPr>
      </w:pPr>
      <w:del w:id="9" w:author="Steve Cook" w:date="2016-05-16T12:29:00Z">
        <w:r w:rsidDel="00503AF4">
          <w:rPr>
            <w:spacing w:val="2"/>
            <w:w w:val="100"/>
          </w:rPr>
          <w:delText xml:space="preserve">This OMG document replaces the submission document (gov/2015-02-01, Alpha).  It is an OMG Adopted Beta Specification and is currently in the finalization phase. Comments on the content of this document are welcome, and should be directed to </w:delText>
        </w:r>
        <w:r w:rsidR="00503AF4" w:rsidDel="00503AF4">
          <w:fldChar w:fldCharType="begin"/>
        </w:r>
        <w:r w:rsidR="00503AF4" w:rsidDel="00503AF4">
          <w:delInstrText xml:space="preserve"> HYPERLINK "mailto:issues@omg.org" </w:delInstrText>
        </w:r>
        <w:r w:rsidR="00503AF4" w:rsidDel="00503AF4">
          <w:fldChar w:fldCharType="separate"/>
        </w:r>
        <w:r w:rsidDel="00503AF4">
          <w:rPr>
            <w:rStyle w:val="Hyperlink"/>
            <w:spacing w:val="2"/>
            <w:w w:val="100"/>
          </w:rPr>
          <w:delText>issues@omg.org</w:delText>
        </w:r>
        <w:r w:rsidR="00503AF4" w:rsidDel="00503AF4">
          <w:rPr>
            <w:rStyle w:val="Hyperlink"/>
            <w:spacing w:val="2"/>
          </w:rPr>
          <w:fldChar w:fldCharType="end"/>
        </w:r>
        <w:r w:rsidDel="00503AF4">
          <w:rPr>
            <w:spacing w:val="2"/>
            <w:w w:val="100"/>
          </w:rPr>
          <w:delText xml:space="preserve"> by March 3, 2016.</w:delText>
        </w:r>
      </w:del>
    </w:p>
    <w:p w14:paraId="1D911381" w14:textId="4FEDC206" w:rsidR="005F61CB" w:rsidDel="00503AF4" w:rsidRDefault="005F61CB" w:rsidP="005F61CB">
      <w:pPr>
        <w:pStyle w:val="Body"/>
        <w:rPr>
          <w:del w:id="10" w:author="Steve Cook" w:date="2016-05-16T12:29:00Z"/>
          <w:spacing w:val="2"/>
          <w:w w:val="100"/>
        </w:rPr>
      </w:pPr>
      <w:del w:id="11" w:author="Steve Cook" w:date="2016-05-16T12:29:00Z">
        <w:r w:rsidDel="00503AF4">
          <w:rPr>
            <w:spacing w:val="2"/>
            <w:w w:val="100"/>
          </w:rPr>
          <w:delText xml:space="preserve">You may view the pending issues for this specification from the OMG revision issues web page </w:delText>
        </w:r>
        <w:r w:rsidR="00503AF4" w:rsidDel="00503AF4">
          <w:fldChar w:fldCharType="begin"/>
        </w:r>
        <w:r w:rsidR="00503AF4" w:rsidDel="00503AF4">
          <w:delInstrText xml:space="preserve"> HYPERLINK "http://www.omg.org/issues/" </w:delInstrText>
        </w:r>
        <w:r w:rsidR="00503AF4" w:rsidDel="00503AF4">
          <w:fldChar w:fldCharType="separate"/>
        </w:r>
        <w:r w:rsidDel="00503AF4">
          <w:rPr>
            <w:rStyle w:val="Hyperlink"/>
            <w:spacing w:val="2"/>
            <w:w w:val="100"/>
          </w:rPr>
          <w:delText>http://www.omg.org/issues/</w:delText>
        </w:r>
        <w:r w:rsidR="00503AF4" w:rsidDel="00503AF4">
          <w:rPr>
            <w:rStyle w:val="Hyperlink"/>
            <w:spacing w:val="2"/>
          </w:rPr>
          <w:fldChar w:fldCharType="end"/>
        </w:r>
        <w:r w:rsidDel="00503AF4">
          <w:rPr>
            <w:spacing w:val="2"/>
            <w:w w:val="100"/>
          </w:rPr>
          <w:delText>.</w:delText>
        </w:r>
      </w:del>
    </w:p>
    <w:p w14:paraId="61A5F88E" w14:textId="6F395152" w:rsidR="005F61CB" w:rsidRDefault="005F61CB" w:rsidP="005F61CB">
      <w:pPr>
        <w:pStyle w:val="Body"/>
        <w:rPr>
          <w:spacing w:val="2"/>
          <w:w w:val="100"/>
        </w:rPr>
      </w:pPr>
      <w:del w:id="12" w:author="Steve Cook" w:date="2016-05-16T12:29:00Z">
        <w:r w:rsidDel="00503AF4">
          <w:rPr>
            <w:spacing w:val="2"/>
            <w:w w:val="100"/>
          </w:rPr>
          <w:delText>The FTF Recommendation and Report for this specification will be published on July 1, 2016. If you are reading this after that date, please download the available specification from the OMG Specifications Catalog.</w:delText>
        </w:r>
      </w:del>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5"/>
          <w:footerReference w:type="default" r:id="rId66"/>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60DADDCD" w14:textId="77777777" w:rsidR="00896951" w:rsidRDefault="00D04C76" w:rsidP="00896951">
      <w:pPr>
        <w:pStyle w:val="TOC1"/>
        <w:tabs>
          <w:tab w:val="clear" w:pos="840"/>
        </w:tabs>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26452177" w:history="1">
        <w:r w:rsidR="00896951" w:rsidRPr="008F2EE0">
          <w:rPr>
            <w:rStyle w:val="Hyperlink"/>
          </w:rPr>
          <w:t>Preface</w:t>
        </w:r>
        <w:r w:rsidR="00896951">
          <w:rPr>
            <w:webHidden/>
          </w:rPr>
          <w:tab/>
        </w:r>
        <w:r w:rsidR="00896951">
          <w:rPr>
            <w:webHidden/>
          </w:rPr>
          <w:fldChar w:fldCharType="begin"/>
        </w:r>
        <w:r w:rsidR="00896951">
          <w:rPr>
            <w:webHidden/>
          </w:rPr>
          <w:instrText xml:space="preserve"> PAGEREF _Toc426452177 \h </w:instrText>
        </w:r>
        <w:r w:rsidR="00896951">
          <w:rPr>
            <w:webHidden/>
          </w:rPr>
        </w:r>
        <w:r w:rsidR="00896951">
          <w:rPr>
            <w:webHidden/>
          </w:rPr>
          <w:fldChar w:fldCharType="separate"/>
        </w:r>
        <w:r w:rsidR="00B81ED7">
          <w:rPr>
            <w:webHidden/>
          </w:rPr>
          <w:t>1</w:t>
        </w:r>
        <w:r w:rsidR="00896951">
          <w:rPr>
            <w:webHidden/>
          </w:rPr>
          <w:fldChar w:fldCharType="end"/>
        </w:r>
      </w:hyperlink>
    </w:p>
    <w:p w14:paraId="477BF935"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178" w:history="1">
        <w:r w:rsidR="00896951" w:rsidRPr="008F2EE0">
          <w:rPr>
            <w:rStyle w:val="Hyperlink"/>
          </w:rPr>
          <w:t>1</w:t>
        </w:r>
        <w:r w:rsidR="00896951">
          <w:rPr>
            <w:rFonts w:asciiTheme="minorHAnsi" w:eastAsiaTheme="minorEastAsia" w:hAnsiTheme="minorHAnsi" w:cstheme="minorBidi"/>
            <w:b w:val="0"/>
            <w:sz w:val="22"/>
            <w:szCs w:val="22"/>
            <w:lang w:val="en-GB" w:eastAsia="en-GB"/>
          </w:rPr>
          <w:tab/>
        </w:r>
        <w:r w:rsidR="00896951" w:rsidRPr="008F2EE0">
          <w:rPr>
            <w:rStyle w:val="Hyperlink"/>
          </w:rPr>
          <w:t>Scope</w:t>
        </w:r>
        <w:r w:rsidR="00896951">
          <w:rPr>
            <w:webHidden/>
          </w:rPr>
          <w:tab/>
        </w:r>
        <w:r w:rsidR="00896951">
          <w:rPr>
            <w:webHidden/>
          </w:rPr>
          <w:fldChar w:fldCharType="begin"/>
        </w:r>
        <w:r w:rsidR="00896951">
          <w:rPr>
            <w:webHidden/>
          </w:rPr>
          <w:instrText xml:space="preserve"> PAGEREF _Toc426452178 \h </w:instrText>
        </w:r>
        <w:r w:rsidR="00896951">
          <w:rPr>
            <w:webHidden/>
          </w:rPr>
        </w:r>
        <w:r w:rsidR="00896951">
          <w:rPr>
            <w:webHidden/>
          </w:rPr>
          <w:fldChar w:fldCharType="separate"/>
        </w:r>
        <w:r w:rsidR="00B81ED7">
          <w:rPr>
            <w:webHidden/>
          </w:rPr>
          <w:t>3</w:t>
        </w:r>
        <w:r w:rsidR="00896951">
          <w:rPr>
            <w:webHidden/>
          </w:rPr>
          <w:fldChar w:fldCharType="end"/>
        </w:r>
      </w:hyperlink>
    </w:p>
    <w:p w14:paraId="7A144A21"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79" w:history="1">
        <w:r w:rsidR="00896951" w:rsidRPr="008F2EE0">
          <w:rPr>
            <w:rStyle w:val="Hyperlink"/>
            <w:noProof/>
          </w:rPr>
          <w:t>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Background</w:t>
        </w:r>
        <w:r w:rsidR="00896951">
          <w:rPr>
            <w:noProof/>
            <w:webHidden/>
          </w:rPr>
          <w:tab/>
        </w:r>
        <w:r w:rsidR="00896951">
          <w:rPr>
            <w:noProof/>
            <w:webHidden/>
          </w:rPr>
          <w:fldChar w:fldCharType="begin"/>
        </w:r>
        <w:r w:rsidR="00896951">
          <w:rPr>
            <w:noProof/>
            <w:webHidden/>
          </w:rPr>
          <w:instrText xml:space="preserve"> PAGEREF _Toc426452179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776CD90F"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0" w:history="1">
        <w:r w:rsidR="00896951" w:rsidRPr="008F2EE0">
          <w:rPr>
            <w:rStyle w:val="Hyperlink"/>
            <w:noProof/>
          </w:rPr>
          <w:t>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Intended Users of NIEM-UML</w:t>
        </w:r>
        <w:r w:rsidR="00896951">
          <w:rPr>
            <w:noProof/>
            <w:webHidden/>
          </w:rPr>
          <w:tab/>
        </w:r>
        <w:r w:rsidR="00896951">
          <w:rPr>
            <w:noProof/>
            <w:webHidden/>
          </w:rPr>
          <w:fldChar w:fldCharType="begin"/>
        </w:r>
        <w:r w:rsidR="00896951">
          <w:rPr>
            <w:noProof/>
            <w:webHidden/>
          </w:rPr>
          <w:instrText xml:space="preserve"> PAGEREF _Toc426452180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25D00512"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1" w:history="1">
        <w:r w:rsidR="00896951" w:rsidRPr="008F2EE0">
          <w:rPr>
            <w:rStyle w:val="Hyperlink"/>
            <w:noProof/>
          </w:rPr>
          <w:t>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Profiles</w:t>
        </w:r>
        <w:r w:rsidR="00896951">
          <w:rPr>
            <w:noProof/>
            <w:webHidden/>
          </w:rPr>
          <w:tab/>
        </w:r>
        <w:r w:rsidR="00896951">
          <w:rPr>
            <w:noProof/>
            <w:webHidden/>
          </w:rPr>
          <w:fldChar w:fldCharType="begin"/>
        </w:r>
        <w:r w:rsidR="00896951">
          <w:rPr>
            <w:noProof/>
            <w:webHidden/>
          </w:rPr>
          <w:instrText xml:space="preserve"> PAGEREF _Toc426452181 \h </w:instrText>
        </w:r>
        <w:r w:rsidR="00896951">
          <w:rPr>
            <w:noProof/>
            <w:webHidden/>
          </w:rPr>
        </w:r>
        <w:r w:rsidR="00896951">
          <w:rPr>
            <w:noProof/>
            <w:webHidden/>
          </w:rPr>
          <w:fldChar w:fldCharType="separate"/>
        </w:r>
        <w:r w:rsidR="00B81ED7">
          <w:rPr>
            <w:noProof/>
            <w:webHidden/>
          </w:rPr>
          <w:t>4</w:t>
        </w:r>
        <w:r w:rsidR="00896951">
          <w:rPr>
            <w:noProof/>
            <w:webHidden/>
          </w:rPr>
          <w:fldChar w:fldCharType="end"/>
        </w:r>
      </w:hyperlink>
    </w:p>
    <w:p w14:paraId="385F3751"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2" w:history="1">
        <w:r w:rsidR="00896951" w:rsidRPr="008F2EE0">
          <w:rPr>
            <w:rStyle w:val="Hyperlink"/>
            <w:noProof/>
          </w:rPr>
          <w:t>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Transformations</w:t>
        </w:r>
        <w:r w:rsidR="00896951">
          <w:rPr>
            <w:noProof/>
            <w:webHidden/>
          </w:rPr>
          <w:tab/>
        </w:r>
        <w:r w:rsidR="00896951">
          <w:rPr>
            <w:noProof/>
            <w:webHidden/>
          </w:rPr>
          <w:fldChar w:fldCharType="begin"/>
        </w:r>
        <w:r w:rsidR="00896951">
          <w:rPr>
            <w:noProof/>
            <w:webHidden/>
          </w:rPr>
          <w:instrText xml:space="preserve"> PAGEREF _Toc426452182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7D9E59C"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3" w:history="1">
        <w:r w:rsidR="00896951" w:rsidRPr="008F2EE0">
          <w:rPr>
            <w:rStyle w:val="Hyperlink"/>
            <w:noProof/>
          </w:rPr>
          <w:t>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Libraries</w:t>
        </w:r>
        <w:r w:rsidR="00896951">
          <w:rPr>
            <w:noProof/>
            <w:webHidden/>
          </w:rPr>
          <w:tab/>
        </w:r>
        <w:r w:rsidR="00896951">
          <w:rPr>
            <w:noProof/>
            <w:webHidden/>
          </w:rPr>
          <w:fldChar w:fldCharType="begin"/>
        </w:r>
        <w:r w:rsidR="00896951">
          <w:rPr>
            <w:noProof/>
            <w:webHidden/>
          </w:rPr>
          <w:instrText xml:space="preserve"> PAGEREF _Toc426452183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D4A5A94"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184" w:history="1">
        <w:r w:rsidR="00896951" w:rsidRPr="008F2EE0">
          <w:rPr>
            <w:rStyle w:val="Hyperlink"/>
          </w:rPr>
          <w:t>2</w:t>
        </w:r>
        <w:r w:rsidR="00896951">
          <w:rPr>
            <w:rFonts w:asciiTheme="minorHAnsi" w:eastAsiaTheme="minorEastAsia" w:hAnsiTheme="minorHAnsi" w:cstheme="minorBidi"/>
            <w:b w:val="0"/>
            <w:sz w:val="22"/>
            <w:szCs w:val="22"/>
            <w:lang w:val="en-GB" w:eastAsia="en-GB"/>
          </w:rPr>
          <w:tab/>
        </w:r>
        <w:r w:rsidR="00896951" w:rsidRPr="008F2EE0">
          <w:rPr>
            <w:rStyle w:val="Hyperlink"/>
          </w:rPr>
          <w:t>Conformance</w:t>
        </w:r>
        <w:r w:rsidR="00896951">
          <w:rPr>
            <w:webHidden/>
          </w:rPr>
          <w:tab/>
        </w:r>
        <w:r w:rsidR="00896951">
          <w:rPr>
            <w:webHidden/>
          </w:rPr>
          <w:fldChar w:fldCharType="begin"/>
        </w:r>
        <w:r w:rsidR="00896951">
          <w:rPr>
            <w:webHidden/>
          </w:rPr>
          <w:instrText xml:space="preserve"> PAGEREF _Toc426452184 \h </w:instrText>
        </w:r>
        <w:r w:rsidR="00896951">
          <w:rPr>
            <w:webHidden/>
          </w:rPr>
        </w:r>
        <w:r w:rsidR="00896951">
          <w:rPr>
            <w:webHidden/>
          </w:rPr>
          <w:fldChar w:fldCharType="separate"/>
        </w:r>
        <w:r w:rsidR="00B81ED7">
          <w:rPr>
            <w:webHidden/>
          </w:rPr>
          <w:t>6</w:t>
        </w:r>
        <w:r w:rsidR="00896951">
          <w:rPr>
            <w:webHidden/>
          </w:rPr>
          <w:fldChar w:fldCharType="end"/>
        </w:r>
      </w:hyperlink>
    </w:p>
    <w:p w14:paraId="6881AF7D"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5" w:history="1">
        <w:r w:rsidR="00896951" w:rsidRPr="008F2EE0">
          <w:rPr>
            <w:rStyle w:val="Hyperlink"/>
            <w:noProof/>
          </w:rPr>
          <w:t>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Conformance Points</w:t>
        </w:r>
        <w:r w:rsidR="00896951">
          <w:rPr>
            <w:noProof/>
            <w:webHidden/>
          </w:rPr>
          <w:tab/>
        </w:r>
        <w:r w:rsidR="00896951">
          <w:rPr>
            <w:noProof/>
            <w:webHidden/>
          </w:rPr>
          <w:fldChar w:fldCharType="begin"/>
        </w:r>
        <w:r w:rsidR="00896951">
          <w:rPr>
            <w:noProof/>
            <w:webHidden/>
          </w:rPr>
          <w:instrText xml:space="preserve"> PAGEREF _Toc426452185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52363270"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6" w:history="1">
        <w:r w:rsidR="00896951" w:rsidRPr="008F2EE0">
          <w:rPr>
            <w:rStyle w:val="Hyperlink"/>
            <w:noProof/>
          </w:rPr>
          <w:t>2.2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Independent Model (PIM)</w:t>
        </w:r>
        <w:r w:rsidR="00896951">
          <w:rPr>
            <w:noProof/>
            <w:webHidden/>
          </w:rPr>
          <w:tab/>
        </w:r>
        <w:r w:rsidR="00896951">
          <w:rPr>
            <w:noProof/>
            <w:webHidden/>
          </w:rPr>
          <w:fldChar w:fldCharType="begin"/>
        </w:r>
        <w:r w:rsidR="00896951">
          <w:rPr>
            <w:noProof/>
            <w:webHidden/>
          </w:rPr>
          <w:instrText xml:space="preserve"> PAGEREF _Toc426452186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0439DF56"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7" w:history="1">
        <w:r w:rsidR="00896951" w:rsidRPr="008F2EE0">
          <w:rPr>
            <w:rStyle w:val="Hyperlink"/>
            <w:noProof/>
          </w:rPr>
          <w:t>2.3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Specific Model (PSM)</w:t>
        </w:r>
        <w:r w:rsidR="00896951">
          <w:rPr>
            <w:noProof/>
            <w:webHidden/>
          </w:rPr>
          <w:tab/>
        </w:r>
        <w:r w:rsidR="00896951">
          <w:rPr>
            <w:noProof/>
            <w:webHidden/>
          </w:rPr>
          <w:fldChar w:fldCharType="begin"/>
        </w:r>
        <w:r w:rsidR="00896951">
          <w:rPr>
            <w:noProof/>
            <w:webHidden/>
          </w:rPr>
          <w:instrText xml:space="preserve"> PAGEREF _Toc426452187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3B39A841"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8" w:history="1">
        <w:r w:rsidR="00896951" w:rsidRPr="008F2EE0">
          <w:rPr>
            <w:rStyle w:val="Hyperlink"/>
            <w:noProof/>
          </w:rPr>
          <w:t>2.4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Model Package Description (MPD) Model</w:t>
        </w:r>
        <w:r w:rsidR="00896951">
          <w:rPr>
            <w:noProof/>
            <w:webHidden/>
          </w:rPr>
          <w:tab/>
        </w:r>
        <w:r w:rsidR="00896951">
          <w:rPr>
            <w:noProof/>
            <w:webHidden/>
          </w:rPr>
          <w:fldChar w:fldCharType="begin"/>
        </w:r>
        <w:r w:rsidR="00896951">
          <w:rPr>
            <w:noProof/>
            <w:webHidden/>
          </w:rPr>
          <w:instrText xml:space="preserve"> PAGEREF _Toc426452188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2DF8A06E"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9" w:history="1">
        <w:r w:rsidR="00896951" w:rsidRPr="008F2EE0">
          <w:rPr>
            <w:rStyle w:val="Hyperlink"/>
            <w:noProof/>
          </w:rPr>
          <w:t>2.5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 Transform</w:t>
        </w:r>
        <w:r w:rsidR="00896951">
          <w:rPr>
            <w:noProof/>
            <w:webHidden/>
          </w:rPr>
          <w:tab/>
        </w:r>
        <w:r w:rsidR="00896951">
          <w:rPr>
            <w:noProof/>
            <w:webHidden/>
          </w:rPr>
          <w:fldChar w:fldCharType="begin"/>
        </w:r>
        <w:r w:rsidR="00896951">
          <w:rPr>
            <w:noProof/>
            <w:webHidden/>
          </w:rPr>
          <w:instrText xml:space="preserve"> PAGEREF _Toc426452189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362F5522"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0" w:history="1">
        <w:r w:rsidR="00896951" w:rsidRPr="008F2EE0">
          <w:rPr>
            <w:rStyle w:val="Hyperlink"/>
            <w:noProof/>
          </w:rPr>
          <w:t>2.6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 Transform</w:t>
        </w:r>
        <w:r w:rsidR="00896951">
          <w:rPr>
            <w:noProof/>
            <w:webHidden/>
          </w:rPr>
          <w:tab/>
        </w:r>
        <w:r w:rsidR="00896951">
          <w:rPr>
            <w:noProof/>
            <w:webHidden/>
          </w:rPr>
          <w:fldChar w:fldCharType="begin"/>
        </w:r>
        <w:r w:rsidR="00896951">
          <w:rPr>
            <w:noProof/>
            <w:webHidden/>
          </w:rPr>
          <w:instrText xml:space="preserve"> PAGEREF _Toc426452190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50E1C388"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1" w:history="1">
        <w:r w:rsidR="00896951" w:rsidRPr="008F2EE0">
          <w:rPr>
            <w:rStyle w:val="Hyperlink"/>
            <w:noProof/>
          </w:rPr>
          <w:t>2.7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 Transform</w:t>
        </w:r>
        <w:r w:rsidR="00896951">
          <w:rPr>
            <w:noProof/>
            <w:webHidden/>
          </w:rPr>
          <w:tab/>
        </w:r>
        <w:r w:rsidR="00896951">
          <w:rPr>
            <w:noProof/>
            <w:webHidden/>
          </w:rPr>
          <w:fldChar w:fldCharType="begin"/>
        </w:r>
        <w:r w:rsidR="00896951">
          <w:rPr>
            <w:noProof/>
            <w:webHidden/>
          </w:rPr>
          <w:instrText xml:space="preserve"> PAGEREF _Toc426452191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0170B82"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2" w:history="1">
        <w:r w:rsidR="00896951" w:rsidRPr="008F2EE0">
          <w:rPr>
            <w:rStyle w:val="Hyperlink"/>
            <w:noProof/>
          </w:rPr>
          <w:t>2.8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 Transform</w:t>
        </w:r>
        <w:r w:rsidR="00896951">
          <w:rPr>
            <w:noProof/>
            <w:webHidden/>
          </w:rPr>
          <w:tab/>
        </w:r>
        <w:r w:rsidR="00896951">
          <w:rPr>
            <w:noProof/>
            <w:webHidden/>
          </w:rPr>
          <w:fldChar w:fldCharType="begin"/>
        </w:r>
        <w:r w:rsidR="00896951">
          <w:rPr>
            <w:noProof/>
            <w:webHidden/>
          </w:rPr>
          <w:instrText xml:space="preserve"> PAGEREF _Toc426452192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F211834"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3" w:history="1">
        <w:r w:rsidR="00896951" w:rsidRPr="008F2EE0">
          <w:rPr>
            <w:rStyle w:val="Hyperlink"/>
            <w:noProof/>
          </w:rPr>
          <w:t>2.9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Tool Conformance</w:t>
        </w:r>
        <w:r w:rsidR="00896951">
          <w:rPr>
            <w:noProof/>
            <w:webHidden/>
          </w:rPr>
          <w:tab/>
        </w:r>
        <w:r w:rsidR="00896951">
          <w:rPr>
            <w:noProof/>
            <w:webHidden/>
          </w:rPr>
          <w:fldChar w:fldCharType="begin"/>
        </w:r>
        <w:r w:rsidR="00896951">
          <w:rPr>
            <w:noProof/>
            <w:webHidden/>
          </w:rPr>
          <w:instrText xml:space="preserve"> PAGEREF _Toc426452193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3AA292F"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194" w:history="1">
        <w:r w:rsidR="00896951" w:rsidRPr="008F2EE0">
          <w:rPr>
            <w:rStyle w:val="Hyperlink"/>
          </w:rPr>
          <w:t>3</w:t>
        </w:r>
        <w:r w:rsidR="00896951">
          <w:rPr>
            <w:rFonts w:asciiTheme="minorHAnsi" w:eastAsiaTheme="minorEastAsia" w:hAnsiTheme="minorHAnsi" w:cstheme="minorBidi"/>
            <w:b w:val="0"/>
            <w:sz w:val="22"/>
            <w:szCs w:val="22"/>
            <w:lang w:val="en-GB" w:eastAsia="en-GB"/>
          </w:rPr>
          <w:tab/>
        </w:r>
        <w:r w:rsidR="00896951" w:rsidRPr="008F2EE0">
          <w:rPr>
            <w:rStyle w:val="Hyperlink"/>
          </w:rPr>
          <w:t>Normative References</w:t>
        </w:r>
        <w:r w:rsidR="00896951">
          <w:rPr>
            <w:webHidden/>
          </w:rPr>
          <w:tab/>
        </w:r>
        <w:r w:rsidR="00896951">
          <w:rPr>
            <w:webHidden/>
          </w:rPr>
          <w:fldChar w:fldCharType="begin"/>
        </w:r>
        <w:r w:rsidR="00896951">
          <w:rPr>
            <w:webHidden/>
          </w:rPr>
          <w:instrText xml:space="preserve"> PAGEREF _Toc426452194 \h </w:instrText>
        </w:r>
        <w:r w:rsidR="00896951">
          <w:rPr>
            <w:webHidden/>
          </w:rPr>
        </w:r>
        <w:r w:rsidR="00896951">
          <w:rPr>
            <w:webHidden/>
          </w:rPr>
          <w:fldChar w:fldCharType="separate"/>
        </w:r>
        <w:r w:rsidR="00B81ED7">
          <w:rPr>
            <w:webHidden/>
          </w:rPr>
          <w:t>9</w:t>
        </w:r>
        <w:r w:rsidR="00896951">
          <w:rPr>
            <w:webHidden/>
          </w:rPr>
          <w:fldChar w:fldCharType="end"/>
        </w:r>
      </w:hyperlink>
    </w:p>
    <w:p w14:paraId="31FAAA3D"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195" w:history="1">
        <w:r w:rsidR="00896951" w:rsidRPr="008F2EE0">
          <w:rPr>
            <w:rStyle w:val="Hyperlink"/>
          </w:rPr>
          <w:t>4</w:t>
        </w:r>
        <w:r w:rsidR="00896951">
          <w:rPr>
            <w:rFonts w:asciiTheme="minorHAnsi" w:eastAsiaTheme="minorEastAsia" w:hAnsiTheme="minorHAnsi" w:cstheme="minorBidi"/>
            <w:b w:val="0"/>
            <w:sz w:val="22"/>
            <w:szCs w:val="22"/>
            <w:lang w:val="en-GB" w:eastAsia="en-GB"/>
          </w:rPr>
          <w:tab/>
        </w:r>
        <w:r w:rsidR="00896951" w:rsidRPr="008F2EE0">
          <w:rPr>
            <w:rStyle w:val="Hyperlink"/>
          </w:rPr>
          <w:t>Terms and Definitions</w:t>
        </w:r>
        <w:r w:rsidR="00896951">
          <w:rPr>
            <w:webHidden/>
          </w:rPr>
          <w:tab/>
        </w:r>
        <w:r w:rsidR="00896951">
          <w:rPr>
            <w:webHidden/>
          </w:rPr>
          <w:fldChar w:fldCharType="begin"/>
        </w:r>
        <w:r w:rsidR="00896951">
          <w:rPr>
            <w:webHidden/>
          </w:rPr>
          <w:instrText xml:space="preserve"> PAGEREF _Toc426452195 \h </w:instrText>
        </w:r>
        <w:r w:rsidR="00896951">
          <w:rPr>
            <w:webHidden/>
          </w:rPr>
        </w:r>
        <w:r w:rsidR="00896951">
          <w:rPr>
            <w:webHidden/>
          </w:rPr>
          <w:fldChar w:fldCharType="separate"/>
        </w:r>
        <w:r w:rsidR="00B81ED7">
          <w:rPr>
            <w:webHidden/>
          </w:rPr>
          <w:t>10</w:t>
        </w:r>
        <w:r w:rsidR="00896951">
          <w:rPr>
            <w:webHidden/>
          </w:rPr>
          <w:fldChar w:fldCharType="end"/>
        </w:r>
      </w:hyperlink>
    </w:p>
    <w:p w14:paraId="7861B659"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6" w:history="1">
        <w:r w:rsidR="00896951" w:rsidRPr="008F2EE0">
          <w:rPr>
            <w:rStyle w:val="Hyperlink"/>
            <w:noProof/>
          </w:rPr>
          <w:t>4.1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Definitions</w:t>
        </w:r>
        <w:r w:rsidR="00896951">
          <w:rPr>
            <w:noProof/>
            <w:webHidden/>
          </w:rPr>
          <w:tab/>
        </w:r>
        <w:r w:rsidR="00896951">
          <w:rPr>
            <w:noProof/>
            <w:webHidden/>
          </w:rPr>
          <w:fldChar w:fldCharType="begin"/>
        </w:r>
        <w:r w:rsidR="00896951">
          <w:rPr>
            <w:noProof/>
            <w:webHidden/>
          </w:rPr>
          <w:instrText xml:space="preserve"> PAGEREF _Toc426452196 \h </w:instrText>
        </w:r>
        <w:r w:rsidR="00896951">
          <w:rPr>
            <w:noProof/>
            <w:webHidden/>
          </w:rPr>
        </w:r>
        <w:r w:rsidR="00896951">
          <w:rPr>
            <w:noProof/>
            <w:webHidden/>
          </w:rPr>
          <w:fldChar w:fldCharType="separate"/>
        </w:r>
        <w:r w:rsidR="00B81ED7">
          <w:rPr>
            <w:noProof/>
            <w:webHidden/>
          </w:rPr>
          <w:t>10</w:t>
        </w:r>
        <w:r w:rsidR="00896951">
          <w:rPr>
            <w:noProof/>
            <w:webHidden/>
          </w:rPr>
          <w:fldChar w:fldCharType="end"/>
        </w:r>
      </w:hyperlink>
    </w:p>
    <w:p w14:paraId="579D7A4D"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7" w:history="1">
        <w:r w:rsidR="00896951" w:rsidRPr="008F2EE0">
          <w:rPr>
            <w:rStyle w:val="Hyperlink"/>
            <w:noProof/>
          </w:rPr>
          <w:t>4.2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Acronyms</w:t>
        </w:r>
        <w:r w:rsidR="00896951">
          <w:rPr>
            <w:noProof/>
            <w:webHidden/>
          </w:rPr>
          <w:tab/>
        </w:r>
        <w:r w:rsidR="00896951">
          <w:rPr>
            <w:noProof/>
            <w:webHidden/>
          </w:rPr>
          <w:fldChar w:fldCharType="begin"/>
        </w:r>
        <w:r w:rsidR="00896951">
          <w:rPr>
            <w:noProof/>
            <w:webHidden/>
          </w:rPr>
          <w:instrText xml:space="preserve"> PAGEREF _Toc426452197 \h </w:instrText>
        </w:r>
        <w:r w:rsidR="00896951">
          <w:rPr>
            <w:noProof/>
            <w:webHidden/>
          </w:rPr>
        </w:r>
        <w:r w:rsidR="00896951">
          <w:rPr>
            <w:noProof/>
            <w:webHidden/>
          </w:rPr>
          <w:fldChar w:fldCharType="separate"/>
        </w:r>
        <w:r w:rsidR="00B81ED7">
          <w:rPr>
            <w:noProof/>
            <w:webHidden/>
          </w:rPr>
          <w:t>14</w:t>
        </w:r>
        <w:r w:rsidR="00896951">
          <w:rPr>
            <w:noProof/>
            <w:webHidden/>
          </w:rPr>
          <w:fldChar w:fldCharType="end"/>
        </w:r>
      </w:hyperlink>
    </w:p>
    <w:p w14:paraId="4F69D37C"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198" w:history="1">
        <w:r w:rsidR="00896951" w:rsidRPr="008F2EE0">
          <w:rPr>
            <w:rStyle w:val="Hyperlink"/>
          </w:rPr>
          <w:t>5</w:t>
        </w:r>
        <w:r w:rsidR="00896951">
          <w:rPr>
            <w:rFonts w:asciiTheme="minorHAnsi" w:eastAsiaTheme="minorEastAsia" w:hAnsiTheme="minorHAnsi" w:cstheme="minorBidi"/>
            <w:b w:val="0"/>
            <w:sz w:val="22"/>
            <w:szCs w:val="22"/>
            <w:lang w:val="en-GB" w:eastAsia="en-GB"/>
          </w:rPr>
          <w:tab/>
        </w:r>
        <w:r w:rsidR="00896951" w:rsidRPr="008F2EE0">
          <w:rPr>
            <w:rStyle w:val="Hyperlink"/>
          </w:rPr>
          <w:t>Symbols</w:t>
        </w:r>
        <w:r w:rsidR="00896951">
          <w:rPr>
            <w:webHidden/>
          </w:rPr>
          <w:tab/>
        </w:r>
        <w:r w:rsidR="00896951">
          <w:rPr>
            <w:webHidden/>
          </w:rPr>
          <w:fldChar w:fldCharType="begin"/>
        </w:r>
        <w:r w:rsidR="00896951">
          <w:rPr>
            <w:webHidden/>
          </w:rPr>
          <w:instrText xml:space="preserve"> PAGEREF _Toc426452198 \h </w:instrText>
        </w:r>
        <w:r w:rsidR="00896951">
          <w:rPr>
            <w:webHidden/>
          </w:rPr>
        </w:r>
        <w:r w:rsidR="00896951">
          <w:rPr>
            <w:webHidden/>
          </w:rPr>
          <w:fldChar w:fldCharType="separate"/>
        </w:r>
        <w:r w:rsidR="00B81ED7">
          <w:rPr>
            <w:webHidden/>
          </w:rPr>
          <w:t>15</w:t>
        </w:r>
        <w:r w:rsidR="00896951">
          <w:rPr>
            <w:webHidden/>
          </w:rPr>
          <w:fldChar w:fldCharType="end"/>
        </w:r>
      </w:hyperlink>
    </w:p>
    <w:p w14:paraId="29E30B06"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199" w:history="1">
        <w:r w:rsidR="00896951" w:rsidRPr="008F2EE0">
          <w:rPr>
            <w:rStyle w:val="Hyperlink"/>
          </w:rPr>
          <w:t>6</w:t>
        </w:r>
        <w:r w:rsidR="00896951">
          <w:rPr>
            <w:rFonts w:asciiTheme="minorHAnsi" w:eastAsiaTheme="minorEastAsia" w:hAnsiTheme="minorHAnsi" w:cstheme="minorBidi"/>
            <w:b w:val="0"/>
            <w:sz w:val="22"/>
            <w:szCs w:val="22"/>
            <w:lang w:val="en-GB" w:eastAsia="en-GB"/>
          </w:rPr>
          <w:tab/>
        </w:r>
        <w:r w:rsidR="00896951" w:rsidRPr="008F2EE0">
          <w:rPr>
            <w:rStyle w:val="Hyperlink"/>
          </w:rPr>
          <w:t>Additional Information</w:t>
        </w:r>
        <w:r w:rsidR="00896951">
          <w:rPr>
            <w:webHidden/>
          </w:rPr>
          <w:tab/>
        </w:r>
        <w:r w:rsidR="00896951">
          <w:rPr>
            <w:webHidden/>
          </w:rPr>
          <w:fldChar w:fldCharType="begin"/>
        </w:r>
        <w:r w:rsidR="00896951">
          <w:rPr>
            <w:webHidden/>
          </w:rPr>
          <w:instrText xml:space="preserve"> PAGEREF _Toc426452199 \h </w:instrText>
        </w:r>
        <w:r w:rsidR="00896951">
          <w:rPr>
            <w:webHidden/>
          </w:rPr>
        </w:r>
        <w:r w:rsidR="00896951">
          <w:rPr>
            <w:webHidden/>
          </w:rPr>
          <w:fldChar w:fldCharType="separate"/>
        </w:r>
        <w:r w:rsidR="00B81ED7">
          <w:rPr>
            <w:webHidden/>
          </w:rPr>
          <w:t>16</w:t>
        </w:r>
        <w:r w:rsidR="00896951">
          <w:rPr>
            <w:webHidden/>
          </w:rPr>
          <w:fldChar w:fldCharType="end"/>
        </w:r>
      </w:hyperlink>
    </w:p>
    <w:p w14:paraId="062AA9E5"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0" w:history="1">
        <w:r w:rsidR="00896951" w:rsidRPr="008F2EE0">
          <w:rPr>
            <w:rStyle w:val="Hyperlink"/>
            <w:noProof/>
          </w:rPr>
          <w:t>6.1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Acknowledgements</w:t>
        </w:r>
        <w:r w:rsidR="00896951">
          <w:rPr>
            <w:noProof/>
            <w:webHidden/>
          </w:rPr>
          <w:tab/>
        </w:r>
        <w:r w:rsidR="00896951">
          <w:rPr>
            <w:noProof/>
            <w:webHidden/>
          </w:rPr>
          <w:fldChar w:fldCharType="begin"/>
        </w:r>
        <w:r w:rsidR="00896951">
          <w:rPr>
            <w:noProof/>
            <w:webHidden/>
          </w:rPr>
          <w:instrText xml:space="preserve"> PAGEREF _Toc426452200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2DC458F6"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1" w:history="1">
        <w:r w:rsidR="00896951" w:rsidRPr="008F2EE0">
          <w:rPr>
            <w:rStyle w:val="Hyperlink"/>
            <w:noProof/>
          </w:rPr>
          <w:t>6.2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Proof of Concept</w:t>
        </w:r>
        <w:r w:rsidR="00896951">
          <w:rPr>
            <w:noProof/>
            <w:webHidden/>
          </w:rPr>
          <w:tab/>
        </w:r>
        <w:r w:rsidR="00896951">
          <w:rPr>
            <w:noProof/>
            <w:webHidden/>
          </w:rPr>
          <w:fldChar w:fldCharType="begin"/>
        </w:r>
        <w:r w:rsidR="00896951">
          <w:rPr>
            <w:noProof/>
            <w:webHidden/>
          </w:rPr>
          <w:instrText xml:space="preserve"> PAGEREF _Toc426452201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09593A2"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2" w:history="1">
        <w:r w:rsidR="00896951" w:rsidRPr="008F2EE0">
          <w:rPr>
            <w:rStyle w:val="Hyperlink"/>
            <w:noProof/>
          </w:rPr>
          <w:t>6.3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Introduction and Concepts</w:t>
        </w:r>
        <w:r w:rsidR="00896951">
          <w:rPr>
            <w:noProof/>
            <w:webHidden/>
          </w:rPr>
          <w:tab/>
        </w:r>
        <w:r w:rsidR="00896951">
          <w:rPr>
            <w:noProof/>
            <w:webHidden/>
          </w:rPr>
          <w:fldChar w:fldCharType="begin"/>
        </w:r>
        <w:r w:rsidR="00896951">
          <w:rPr>
            <w:noProof/>
            <w:webHidden/>
          </w:rPr>
          <w:instrText xml:space="preserve"> PAGEREF _Toc426452202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54D8584" w14:textId="77777777" w:rsidR="00896951" w:rsidRDefault="00C53113">
      <w:pPr>
        <w:pStyle w:val="TOC3"/>
        <w:rPr>
          <w:rFonts w:asciiTheme="minorHAnsi" w:eastAsiaTheme="minorEastAsia" w:hAnsiTheme="minorHAnsi" w:cstheme="minorBidi"/>
          <w:sz w:val="22"/>
          <w:szCs w:val="22"/>
          <w:lang w:val="en-GB" w:eastAsia="en-GB"/>
        </w:rPr>
      </w:pPr>
      <w:hyperlink w:anchor="_Toc426452203" w:history="1">
        <w:r w:rsidR="00896951" w:rsidRPr="008F2EE0">
          <w:rPr>
            <w:rStyle w:val="Hyperlink"/>
          </w:rPr>
          <w:t>6.3.1</w:t>
        </w:r>
        <w:r w:rsidR="00896951">
          <w:rPr>
            <w:rFonts w:asciiTheme="minorHAnsi" w:eastAsiaTheme="minorEastAsia" w:hAnsiTheme="minorHAnsi" w:cstheme="minorBidi"/>
            <w:sz w:val="22"/>
            <w:szCs w:val="22"/>
            <w:lang w:val="en-GB" w:eastAsia="en-GB"/>
          </w:rPr>
          <w:tab/>
        </w:r>
        <w:r w:rsidR="00896951" w:rsidRPr="008F2EE0">
          <w:rPr>
            <w:rStyle w:val="Hyperlink"/>
          </w:rPr>
          <w:t>Background</w:t>
        </w:r>
        <w:r w:rsidR="00896951">
          <w:rPr>
            <w:webHidden/>
          </w:rPr>
          <w:tab/>
        </w:r>
        <w:r w:rsidR="00896951">
          <w:rPr>
            <w:webHidden/>
          </w:rPr>
          <w:fldChar w:fldCharType="begin"/>
        </w:r>
        <w:r w:rsidR="00896951">
          <w:rPr>
            <w:webHidden/>
          </w:rPr>
          <w:instrText xml:space="preserve"> PAGEREF _Toc426452203 \h </w:instrText>
        </w:r>
        <w:r w:rsidR="00896951">
          <w:rPr>
            <w:webHidden/>
          </w:rPr>
        </w:r>
        <w:r w:rsidR="00896951">
          <w:rPr>
            <w:webHidden/>
          </w:rPr>
          <w:fldChar w:fldCharType="separate"/>
        </w:r>
        <w:r w:rsidR="00B81ED7">
          <w:rPr>
            <w:webHidden/>
          </w:rPr>
          <w:t>16</w:t>
        </w:r>
        <w:r w:rsidR="00896951">
          <w:rPr>
            <w:webHidden/>
          </w:rPr>
          <w:fldChar w:fldCharType="end"/>
        </w:r>
      </w:hyperlink>
    </w:p>
    <w:p w14:paraId="6A0806B9" w14:textId="77777777" w:rsidR="00896951" w:rsidRDefault="00C53113">
      <w:pPr>
        <w:pStyle w:val="TOC3"/>
        <w:rPr>
          <w:rFonts w:asciiTheme="minorHAnsi" w:eastAsiaTheme="minorEastAsia" w:hAnsiTheme="minorHAnsi" w:cstheme="minorBidi"/>
          <w:sz w:val="22"/>
          <w:szCs w:val="22"/>
          <w:lang w:val="en-GB" w:eastAsia="en-GB"/>
        </w:rPr>
      </w:pPr>
      <w:hyperlink w:anchor="_Toc426452204" w:history="1">
        <w:r w:rsidR="00896951" w:rsidRPr="008F2EE0">
          <w:rPr>
            <w:rStyle w:val="Hyperlink"/>
          </w:rPr>
          <w:t>6.3.2</w:t>
        </w:r>
        <w:r w:rsidR="00896951">
          <w:rPr>
            <w:rFonts w:asciiTheme="minorHAnsi" w:eastAsiaTheme="minorEastAsia" w:hAnsiTheme="minorHAnsi" w:cstheme="minorBidi"/>
            <w:sz w:val="22"/>
            <w:szCs w:val="22"/>
            <w:lang w:val="en-GB" w:eastAsia="en-GB"/>
          </w:rPr>
          <w:tab/>
        </w:r>
        <w:r w:rsidR="00896951" w:rsidRPr="008F2EE0">
          <w:rPr>
            <w:rStyle w:val="Hyperlink"/>
          </w:rPr>
          <w:t>NIEM-UML Goals</w:t>
        </w:r>
        <w:r w:rsidR="00896951">
          <w:rPr>
            <w:webHidden/>
          </w:rPr>
          <w:tab/>
        </w:r>
        <w:r w:rsidR="00896951">
          <w:rPr>
            <w:webHidden/>
          </w:rPr>
          <w:fldChar w:fldCharType="begin"/>
        </w:r>
        <w:r w:rsidR="00896951">
          <w:rPr>
            <w:webHidden/>
          </w:rPr>
          <w:instrText xml:space="preserve"> PAGEREF _Toc426452204 \h </w:instrText>
        </w:r>
        <w:r w:rsidR="00896951">
          <w:rPr>
            <w:webHidden/>
          </w:rPr>
        </w:r>
        <w:r w:rsidR="00896951">
          <w:rPr>
            <w:webHidden/>
          </w:rPr>
          <w:fldChar w:fldCharType="separate"/>
        </w:r>
        <w:r w:rsidR="00B81ED7">
          <w:rPr>
            <w:webHidden/>
          </w:rPr>
          <w:t>17</w:t>
        </w:r>
        <w:r w:rsidR="00896951">
          <w:rPr>
            <w:webHidden/>
          </w:rPr>
          <w:fldChar w:fldCharType="end"/>
        </w:r>
      </w:hyperlink>
    </w:p>
    <w:p w14:paraId="50F6C504" w14:textId="77777777" w:rsidR="00896951" w:rsidRDefault="00C53113">
      <w:pPr>
        <w:pStyle w:val="TOC3"/>
        <w:rPr>
          <w:rFonts w:asciiTheme="minorHAnsi" w:eastAsiaTheme="minorEastAsia" w:hAnsiTheme="minorHAnsi" w:cstheme="minorBidi"/>
          <w:sz w:val="22"/>
          <w:szCs w:val="22"/>
          <w:lang w:val="en-GB" w:eastAsia="en-GB"/>
        </w:rPr>
      </w:pPr>
      <w:hyperlink w:anchor="_Toc426452205" w:history="1">
        <w:r w:rsidR="00896951" w:rsidRPr="008F2EE0">
          <w:rPr>
            <w:rStyle w:val="Hyperlink"/>
          </w:rPr>
          <w:t>6.3.3</w:t>
        </w:r>
        <w:r w:rsidR="00896951">
          <w:rPr>
            <w:rFonts w:asciiTheme="minorHAnsi" w:eastAsiaTheme="minorEastAsia" w:hAnsiTheme="minorHAnsi" w:cstheme="minorBidi"/>
            <w:sz w:val="22"/>
            <w:szCs w:val="22"/>
            <w:lang w:val="en-GB" w:eastAsia="en-GB"/>
          </w:rPr>
          <w:tab/>
        </w:r>
        <w:r w:rsidR="00896951" w:rsidRPr="008F2EE0">
          <w:rPr>
            <w:rStyle w:val="Hyperlink"/>
          </w:rPr>
          <w:t>Understanding NIEM-UML and Model Driven Architecture (MDA)</w:t>
        </w:r>
        <w:r w:rsidR="00896951">
          <w:rPr>
            <w:webHidden/>
          </w:rPr>
          <w:tab/>
        </w:r>
        <w:r w:rsidR="00896951">
          <w:rPr>
            <w:webHidden/>
          </w:rPr>
          <w:fldChar w:fldCharType="begin"/>
        </w:r>
        <w:r w:rsidR="00896951">
          <w:rPr>
            <w:webHidden/>
          </w:rPr>
          <w:instrText xml:space="preserve"> PAGEREF _Toc426452205 \h </w:instrText>
        </w:r>
        <w:r w:rsidR="00896951">
          <w:rPr>
            <w:webHidden/>
          </w:rPr>
        </w:r>
        <w:r w:rsidR="00896951">
          <w:rPr>
            <w:webHidden/>
          </w:rPr>
          <w:fldChar w:fldCharType="separate"/>
        </w:r>
        <w:r w:rsidR="00B81ED7">
          <w:rPr>
            <w:webHidden/>
          </w:rPr>
          <w:t>17</w:t>
        </w:r>
        <w:r w:rsidR="00896951">
          <w:rPr>
            <w:webHidden/>
          </w:rPr>
          <w:fldChar w:fldCharType="end"/>
        </w:r>
      </w:hyperlink>
    </w:p>
    <w:p w14:paraId="25F1142E"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206" w:history="1">
        <w:r w:rsidR="00896951" w:rsidRPr="008F2EE0">
          <w:rPr>
            <w:rStyle w:val="Hyperlink"/>
          </w:rPr>
          <w:t>7</w:t>
        </w:r>
        <w:r w:rsidR="00896951">
          <w:rPr>
            <w:rFonts w:asciiTheme="minorHAnsi" w:eastAsiaTheme="minorEastAsia" w:hAnsiTheme="minorHAnsi" w:cstheme="minorBidi"/>
            <w:b w:val="0"/>
            <w:sz w:val="22"/>
            <w:szCs w:val="22"/>
            <w:lang w:val="en-GB" w:eastAsia="en-GB"/>
          </w:rPr>
          <w:tab/>
        </w:r>
        <w:r w:rsidR="00896951" w:rsidRPr="008F2EE0">
          <w:rPr>
            <w:rStyle w:val="Hyperlink"/>
          </w:rPr>
          <w:t>NIEM-UML Modeling Guide</w:t>
        </w:r>
        <w:r w:rsidR="00896951">
          <w:rPr>
            <w:webHidden/>
          </w:rPr>
          <w:tab/>
        </w:r>
        <w:r w:rsidR="00896951">
          <w:rPr>
            <w:webHidden/>
          </w:rPr>
          <w:fldChar w:fldCharType="begin"/>
        </w:r>
        <w:r w:rsidR="00896951">
          <w:rPr>
            <w:webHidden/>
          </w:rPr>
          <w:instrText xml:space="preserve"> PAGEREF _Toc426452206 \h </w:instrText>
        </w:r>
        <w:r w:rsidR="00896951">
          <w:rPr>
            <w:webHidden/>
          </w:rPr>
        </w:r>
        <w:r w:rsidR="00896951">
          <w:rPr>
            <w:webHidden/>
          </w:rPr>
          <w:fldChar w:fldCharType="separate"/>
        </w:r>
        <w:r w:rsidR="00B81ED7">
          <w:rPr>
            <w:webHidden/>
          </w:rPr>
          <w:t>20</w:t>
        </w:r>
        <w:r w:rsidR="00896951">
          <w:rPr>
            <w:webHidden/>
          </w:rPr>
          <w:fldChar w:fldCharType="end"/>
        </w:r>
      </w:hyperlink>
    </w:p>
    <w:p w14:paraId="2C9FE781"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7" w:history="1">
        <w:r w:rsidR="00896951" w:rsidRPr="008F2EE0">
          <w:rPr>
            <w:rStyle w:val="Hyperlink"/>
            <w:noProof/>
          </w:rPr>
          <w:t>7.1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_Toc426452207 \h </w:instrText>
        </w:r>
        <w:r w:rsidR="00896951">
          <w:rPr>
            <w:noProof/>
            <w:webHidden/>
          </w:rPr>
        </w:r>
        <w:r w:rsidR="00896951">
          <w:rPr>
            <w:noProof/>
            <w:webHidden/>
          </w:rPr>
          <w:fldChar w:fldCharType="separate"/>
        </w:r>
        <w:r w:rsidR="00B81ED7">
          <w:rPr>
            <w:noProof/>
            <w:webHidden/>
          </w:rPr>
          <w:t>20</w:t>
        </w:r>
        <w:r w:rsidR="00896951">
          <w:rPr>
            <w:noProof/>
            <w:webHidden/>
          </w:rPr>
          <w:fldChar w:fldCharType="end"/>
        </w:r>
      </w:hyperlink>
    </w:p>
    <w:p w14:paraId="0D80FB96" w14:textId="77777777" w:rsidR="00896951" w:rsidRDefault="00C53113">
      <w:pPr>
        <w:pStyle w:val="TOC3"/>
        <w:rPr>
          <w:rFonts w:asciiTheme="minorHAnsi" w:eastAsiaTheme="minorEastAsia" w:hAnsiTheme="minorHAnsi" w:cstheme="minorBidi"/>
          <w:sz w:val="22"/>
          <w:szCs w:val="22"/>
          <w:lang w:val="en-GB" w:eastAsia="en-GB"/>
        </w:rPr>
      </w:pPr>
      <w:hyperlink w:anchor="_Toc426452208" w:history="1">
        <w:r w:rsidR="00896951" w:rsidRPr="008F2EE0">
          <w:rPr>
            <w:rStyle w:val="Hyperlink"/>
          </w:rPr>
          <w:t>7.1.1</w:t>
        </w:r>
        <w:r w:rsidR="00896951">
          <w:rPr>
            <w:rFonts w:asciiTheme="minorHAnsi" w:eastAsiaTheme="minorEastAsia" w:hAnsiTheme="minorHAnsi" w:cstheme="minorBidi"/>
            <w:sz w:val="22"/>
            <w:szCs w:val="22"/>
            <w:lang w:val="en-GB" w:eastAsia="en-GB"/>
          </w:rPr>
          <w:tab/>
        </w:r>
        <w:r w:rsidR="00896951" w:rsidRPr="008F2EE0">
          <w:rPr>
            <w:rStyle w:val="Hyperlink"/>
          </w:rPr>
          <w:t>Introduction</w:t>
        </w:r>
        <w:r w:rsidR="00896951">
          <w:rPr>
            <w:webHidden/>
          </w:rPr>
          <w:tab/>
        </w:r>
        <w:r w:rsidR="00896951">
          <w:rPr>
            <w:webHidden/>
          </w:rPr>
          <w:fldChar w:fldCharType="begin"/>
        </w:r>
        <w:r w:rsidR="00896951">
          <w:rPr>
            <w:webHidden/>
          </w:rPr>
          <w:instrText xml:space="preserve"> PAGEREF _Toc426452208 \h </w:instrText>
        </w:r>
        <w:r w:rsidR="00896951">
          <w:rPr>
            <w:webHidden/>
          </w:rPr>
        </w:r>
        <w:r w:rsidR="00896951">
          <w:rPr>
            <w:webHidden/>
          </w:rPr>
          <w:fldChar w:fldCharType="separate"/>
        </w:r>
        <w:r w:rsidR="00B81ED7">
          <w:rPr>
            <w:webHidden/>
          </w:rPr>
          <w:t>20</w:t>
        </w:r>
        <w:r w:rsidR="00896951">
          <w:rPr>
            <w:webHidden/>
          </w:rPr>
          <w:fldChar w:fldCharType="end"/>
        </w:r>
      </w:hyperlink>
    </w:p>
    <w:p w14:paraId="2840540E" w14:textId="77777777" w:rsidR="00896951" w:rsidRDefault="00C53113">
      <w:pPr>
        <w:pStyle w:val="TOC3"/>
        <w:rPr>
          <w:rFonts w:asciiTheme="minorHAnsi" w:eastAsiaTheme="minorEastAsia" w:hAnsiTheme="minorHAnsi" w:cstheme="minorBidi"/>
          <w:sz w:val="22"/>
          <w:szCs w:val="22"/>
          <w:lang w:val="en-GB" w:eastAsia="en-GB"/>
        </w:rPr>
      </w:pPr>
      <w:hyperlink w:anchor="_Toc426452209" w:history="1">
        <w:r w:rsidR="00896951" w:rsidRPr="008F2EE0">
          <w:rPr>
            <w:rStyle w:val="Hyperlink"/>
          </w:rPr>
          <w:t>7.1.2</w:t>
        </w:r>
        <w:r w:rsidR="00896951">
          <w:rPr>
            <w:rFonts w:asciiTheme="minorHAnsi" w:eastAsiaTheme="minorEastAsia" w:hAnsiTheme="minorHAnsi" w:cstheme="minorBidi"/>
            <w:sz w:val="22"/>
            <w:szCs w:val="22"/>
            <w:lang w:val="en-GB" w:eastAsia="en-GB"/>
          </w:rPr>
          <w:tab/>
        </w:r>
        <w:r w:rsidR="00896951" w:rsidRPr="008F2EE0">
          <w:rPr>
            <w:rStyle w:val="Hyperlink"/>
          </w:rPr>
          <w:t>Platform Independent Perspective</w:t>
        </w:r>
        <w:r w:rsidR="00896951">
          <w:rPr>
            <w:webHidden/>
          </w:rPr>
          <w:tab/>
        </w:r>
        <w:r w:rsidR="00896951">
          <w:rPr>
            <w:webHidden/>
          </w:rPr>
          <w:fldChar w:fldCharType="begin"/>
        </w:r>
        <w:r w:rsidR="00896951">
          <w:rPr>
            <w:webHidden/>
          </w:rPr>
          <w:instrText xml:space="preserve"> PAGEREF _Toc426452209 \h </w:instrText>
        </w:r>
        <w:r w:rsidR="00896951">
          <w:rPr>
            <w:webHidden/>
          </w:rPr>
        </w:r>
        <w:r w:rsidR="00896951">
          <w:rPr>
            <w:webHidden/>
          </w:rPr>
          <w:fldChar w:fldCharType="separate"/>
        </w:r>
        <w:r w:rsidR="00B81ED7">
          <w:rPr>
            <w:webHidden/>
          </w:rPr>
          <w:t>21</w:t>
        </w:r>
        <w:r w:rsidR="00896951">
          <w:rPr>
            <w:webHidden/>
          </w:rPr>
          <w:fldChar w:fldCharType="end"/>
        </w:r>
      </w:hyperlink>
    </w:p>
    <w:p w14:paraId="46E55728" w14:textId="77777777" w:rsidR="00896951" w:rsidRDefault="00C53113">
      <w:pPr>
        <w:pStyle w:val="TOC3"/>
        <w:rPr>
          <w:rFonts w:asciiTheme="minorHAnsi" w:eastAsiaTheme="minorEastAsia" w:hAnsiTheme="minorHAnsi" w:cstheme="minorBidi"/>
          <w:sz w:val="22"/>
          <w:szCs w:val="22"/>
          <w:lang w:val="en-GB" w:eastAsia="en-GB"/>
        </w:rPr>
      </w:pPr>
      <w:hyperlink w:anchor="_Toc426452210" w:history="1">
        <w:r w:rsidR="00896951" w:rsidRPr="008F2EE0">
          <w:rPr>
            <w:rStyle w:val="Hyperlink"/>
          </w:rPr>
          <w:t>7.1.3</w:t>
        </w:r>
        <w:r w:rsidR="00896951">
          <w:rPr>
            <w:rFonts w:asciiTheme="minorHAnsi" w:eastAsiaTheme="minorEastAsia" w:hAnsiTheme="minorHAnsi" w:cstheme="minorBidi"/>
            <w:sz w:val="22"/>
            <w:szCs w:val="22"/>
            <w:lang w:val="en-GB" w:eastAsia="en-GB"/>
          </w:rPr>
          <w:tab/>
        </w:r>
        <w:r w:rsidR="00896951" w:rsidRPr="008F2EE0">
          <w:rPr>
            <w:rStyle w:val="Hyperlink"/>
          </w:rPr>
          <w:t>Platform Specific Perspective</w:t>
        </w:r>
        <w:r w:rsidR="00896951">
          <w:rPr>
            <w:webHidden/>
          </w:rPr>
          <w:tab/>
        </w:r>
        <w:r w:rsidR="00896951">
          <w:rPr>
            <w:webHidden/>
          </w:rPr>
          <w:fldChar w:fldCharType="begin"/>
        </w:r>
        <w:r w:rsidR="00896951">
          <w:rPr>
            <w:webHidden/>
          </w:rPr>
          <w:instrText xml:space="preserve"> PAGEREF _Toc426452210 \h </w:instrText>
        </w:r>
        <w:r w:rsidR="00896951">
          <w:rPr>
            <w:webHidden/>
          </w:rPr>
        </w:r>
        <w:r w:rsidR="00896951">
          <w:rPr>
            <w:webHidden/>
          </w:rPr>
          <w:fldChar w:fldCharType="separate"/>
        </w:r>
        <w:r w:rsidR="00B81ED7">
          <w:rPr>
            <w:webHidden/>
          </w:rPr>
          <w:t>26</w:t>
        </w:r>
        <w:r w:rsidR="00896951">
          <w:rPr>
            <w:webHidden/>
          </w:rPr>
          <w:fldChar w:fldCharType="end"/>
        </w:r>
      </w:hyperlink>
    </w:p>
    <w:p w14:paraId="674D6A9A" w14:textId="77777777" w:rsidR="00896951" w:rsidRDefault="00C53113">
      <w:pPr>
        <w:pStyle w:val="TOC3"/>
        <w:rPr>
          <w:rFonts w:asciiTheme="minorHAnsi" w:eastAsiaTheme="minorEastAsia" w:hAnsiTheme="minorHAnsi" w:cstheme="minorBidi"/>
          <w:sz w:val="22"/>
          <w:szCs w:val="22"/>
          <w:lang w:val="en-GB" w:eastAsia="en-GB"/>
        </w:rPr>
      </w:pPr>
      <w:hyperlink w:anchor="_Toc426452211" w:history="1">
        <w:r w:rsidR="00896951" w:rsidRPr="008F2EE0">
          <w:rPr>
            <w:rStyle w:val="Hyperlink"/>
          </w:rPr>
          <w:t>7.1.4</w:t>
        </w:r>
        <w:r w:rsidR="00896951">
          <w:rPr>
            <w:rFonts w:asciiTheme="minorHAnsi" w:eastAsiaTheme="minorEastAsia" w:hAnsiTheme="minorHAnsi" w:cstheme="minorBidi"/>
            <w:sz w:val="22"/>
            <w:szCs w:val="22"/>
            <w:lang w:val="en-GB" w:eastAsia="en-GB"/>
          </w:rPr>
          <w:tab/>
        </w:r>
        <w:r w:rsidR="00896951" w:rsidRPr="008F2EE0">
          <w:rPr>
            <w:rStyle w:val="Hyperlink"/>
          </w:rPr>
          <w:t>Model Packaging Perspective</w:t>
        </w:r>
        <w:r w:rsidR="00896951">
          <w:rPr>
            <w:webHidden/>
          </w:rPr>
          <w:tab/>
        </w:r>
        <w:r w:rsidR="00896951">
          <w:rPr>
            <w:webHidden/>
          </w:rPr>
          <w:fldChar w:fldCharType="begin"/>
        </w:r>
        <w:r w:rsidR="00896951">
          <w:rPr>
            <w:webHidden/>
          </w:rPr>
          <w:instrText xml:space="preserve"> PAGEREF _Toc426452211 \h </w:instrText>
        </w:r>
        <w:r w:rsidR="00896951">
          <w:rPr>
            <w:webHidden/>
          </w:rPr>
        </w:r>
        <w:r w:rsidR="00896951">
          <w:rPr>
            <w:webHidden/>
          </w:rPr>
          <w:fldChar w:fldCharType="separate"/>
        </w:r>
        <w:r w:rsidR="00B81ED7">
          <w:rPr>
            <w:webHidden/>
          </w:rPr>
          <w:t>30</w:t>
        </w:r>
        <w:r w:rsidR="00896951">
          <w:rPr>
            <w:webHidden/>
          </w:rPr>
          <w:fldChar w:fldCharType="end"/>
        </w:r>
      </w:hyperlink>
    </w:p>
    <w:p w14:paraId="1FFF8451"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2" w:history="1">
        <w:r w:rsidR="00896951" w:rsidRPr="008F2EE0">
          <w:rPr>
            <w:rStyle w:val="Hyperlink"/>
            <w:noProof/>
          </w:rPr>
          <w:t>7.2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Namespaces</w:t>
        </w:r>
        <w:r w:rsidR="00896951">
          <w:rPr>
            <w:noProof/>
            <w:webHidden/>
          </w:rPr>
          <w:tab/>
        </w:r>
        <w:r w:rsidR="00896951">
          <w:rPr>
            <w:noProof/>
            <w:webHidden/>
          </w:rPr>
          <w:fldChar w:fldCharType="begin"/>
        </w:r>
        <w:r w:rsidR="00896951">
          <w:rPr>
            <w:noProof/>
            <w:webHidden/>
          </w:rPr>
          <w:instrText xml:space="preserve"> PAGEREF _Toc426452212 \h </w:instrText>
        </w:r>
        <w:r w:rsidR="00896951">
          <w:rPr>
            <w:noProof/>
            <w:webHidden/>
          </w:rPr>
        </w:r>
        <w:r w:rsidR="00896951">
          <w:rPr>
            <w:noProof/>
            <w:webHidden/>
          </w:rPr>
          <w:fldChar w:fldCharType="separate"/>
        </w:r>
        <w:r w:rsidR="00B81ED7">
          <w:rPr>
            <w:noProof/>
            <w:webHidden/>
          </w:rPr>
          <w:t>35</w:t>
        </w:r>
        <w:r w:rsidR="00896951">
          <w:rPr>
            <w:noProof/>
            <w:webHidden/>
          </w:rPr>
          <w:fldChar w:fldCharType="end"/>
        </w:r>
      </w:hyperlink>
    </w:p>
    <w:p w14:paraId="2883E042" w14:textId="77777777" w:rsidR="00896951" w:rsidRDefault="00C53113">
      <w:pPr>
        <w:pStyle w:val="TOC3"/>
        <w:rPr>
          <w:rFonts w:asciiTheme="minorHAnsi" w:eastAsiaTheme="minorEastAsia" w:hAnsiTheme="minorHAnsi" w:cstheme="minorBidi"/>
          <w:sz w:val="22"/>
          <w:szCs w:val="22"/>
          <w:lang w:val="en-GB" w:eastAsia="en-GB"/>
        </w:rPr>
      </w:pPr>
      <w:hyperlink w:anchor="_Toc426452213" w:history="1">
        <w:r w:rsidR="00896951" w:rsidRPr="008F2EE0">
          <w:rPr>
            <w:rStyle w:val="Hyperlink"/>
          </w:rPr>
          <w:t>7.2.1</w:t>
        </w:r>
        <w:r w:rsidR="00896951">
          <w:rPr>
            <w:rFonts w:asciiTheme="minorHAnsi" w:eastAsiaTheme="minorEastAsia" w:hAnsiTheme="minorHAnsi" w:cstheme="minorBidi"/>
            <w:sz w:val="22"/>
            <w:szCs w:val="22"/>
            <w:lang w:val="en-GB" w:eastAsia="en-GB"/>
          </w:rPr>
          <w:tab/>
        </w:r>
        <w:r w:rsidR="00896951" w:rsidRPr="008F2EE0">
          <w:rPr>
            <w:rStyle w:val="Hyperlink"/>
          </w:rPr>
          <w:t>Namespaces</w:t>
        </w:r>
        <w:r w:rsidR="00896951">
          <w:rPr>
            <w:webHidden/>
          </w:rPr>
          <w:tab/>
        </w:r>
        <w:r w:rsidR="00896951">
          <w:rPr>
            <w:webHidden/>
          </w:rPr>
          <w:fldChar w:fldCharType="begin"/>
        </w:r>
        <w:r w:rsidR="00896951">
          <w:rPr>
            <w:webHidden/>
          </w:rPr>
          <w:instrText xml:space="preserve"> PAGEREF _Toc426452213 \h </w:instrText>
        </w:r>
        <w:r w:rsidR="00896951">
          <w:rPr>
            <w:webHidden/>
          </w:rPr>
        </w:r>
        <w:r w:rsidR="00896951">
          <w:rPr>
            <w:webHidden/>
          </w:rPr>
          <w:fldChar w:fldCharType="separate"/>
        </w:r>
        <w:r w:rsidR="00B81ED7">
          <w:rPr>
            <w:webHidden/>
          </w:rPr>
          <w:t>35</w:t>
        </w:r>
        <w:r w:rsidR="00896951">
          <w:rPr>
            <w:webHidden/>
          </w:rPr>
          <w:fldChar w:fldCharType="end"/>
        </w:r>
      </w:hyperlink>
    </w:p>
    <w:p w14:paraId="663F0CBB" w14:textId="77777777" w:rsidR="00896951" w:rsidRDefault="00C53113">
      <w:pPr>
        <w:pStyle w:val="TOC3"/>
        <w:rPr>
          <w:rFonts w:asciiTheme="minorHAnsi" w:eastAsiaTheme="minorEastAsia" w:hAnsiTheme="minorHAnsi" w:cstheme="minorBidi"/>
          <w:sz w:val="22"/>
          <w:szCs w:val="22"/>
          <w:lang w:val="en-GB" w:eastAsia="en-GB"/>
        </w:rPr>
      </w:pPr>
      <w:hyperlink w:anchor="_Toc426452214" w:history="1">
        <w:r w:rsidR="00896951" w:rsidRPr="008F2EE0">
          <w:rPr>
            <w:rStyle w:val="Hyperlink"/>
          </w:rPr>
          <w:t>7.2.2</w:t>
        </w:r>
        <w:r w:rsidR="00896951">
          <w:rPr>
            <w:rFonts w:asciiTheme="minorHAnsi" w:eastAsiaTheme="minorEastAsia" w:hAnsiTheme="minorHAnsi" w:cstheme="minorBidi"/>
            <w:sz w:val="22"/>
            <w:szCs w:val="22"/>
            <w:lang w:val="en-GB" w:eastAsia="en-GB"/>
          </w:rPr>
          <w:tab/>
        </w:r>
        <w:r w:rsidR="00896951" w:rsidRPr="008F2EE0">
          <w:rPr>
            <w:rStyle w:val="Hyperlink"/>
          </w:rPr>
          <w:t>NIEM Names</w:t>
        </w:r>
        <w:r w:rsidR="00896951">
          <w:rPr>
            <w:webHidden/>
          </w:rPr>
          <w:tab/>
        </w:r>
        <w:r w:rsidR="00896951">
          <w:rPr>
            <w:webHidden/>
          </w:rPr>
          <w:fldChar w:fldCharType="begin"/>
        </w:r>
        <w:r w:rsidR="00896951">
          <w:rPr>
            <w:webHidden/>
          </w:rPr>
          <w:instrText xml:space="preserve"> PAGEREF _Toc426452214 \h </w:instrText>
        </w:r>
        <w:r w:rsidR="00896951">
          <w:rPr>
            <w:webHidden/>
          </w:rPr>
        </w:r>
        <w:r w:rsidR="00896951">
          <w:rPr>
            <w:webHidden/>
          </w:rPr>
          <w:fldChar w:fldCharType="separate"/>
        </w:r>
        <w:r w:rsidR="00B81ED7">
          <w:rPr>
            <w:webHidden/>
          </w:rPr>
          <w:t>38</w:t>
        </w:r>
        <w:r w:rsidR="00896951">
          <w:rPr>
            <w:webHidden/>
          </w:rPr>
          <w:fldChar w:fldCharType="end"/>
        </w:r>
      </w:hyperlink>
    </w:p>
    <w:p w14:paraId="1BD84A16" w14:textId="77777777" w:rsidR="00896951" w:rsidRDefault="00C53113">
      <w:pPr>
        <w:pStyle w:val="TOC3"/>
        <w:rPr>
          <w:rFonts w:asciiTheme="minorHAnsi" w:eastAsiaTheme="minorEastAsia" w:hAnsiTheme="minorHAnsi" w:cstheme="minorBidi"/>
          <w:sz w:val="22"/>
          <w:szCs w:val="22"/>
          <w:lang w:val="en-GB" w:eastAsia="en-GB"/>
        </w:rPr>
      </w:pPr>
      <w:hyperlink w:anchor="_Toc426452215" w:history="1">
        <w:r w:rsidR="00896951" w:rsidRPr="008F2EE0">
          <w:rPr>
            <w:rStyle w:val="Hyperlink"/>
          </w:rPr>
          <w:t>7.2.3</w:t>
        </w:r>
        <w:r w:rsidR="00896951">
          <w:rPr>
            <w:rFonts w:asciiTheme="minorHAnsi" w:eastAsiaTheme="minorEastAsia" w:hAnsiTheme="minorHAnsi" w:cstheme="minorBidi"/>
            <w:sz w:val="22"/>
            <w:szCs w:val="22"/>
            <w:lang w:val="en-GB" w:eastAsia="en-GB"/>
          </w:rPr>
          <w:tab/>
        </w:r>
        <w:r w:rsidR="00896951" w:rsidRPr="008F2EE0">
          <w:rPr>
            <w:rStyle w:val="Hyperlink"/>
          </w:rPr>
          <w:t>Local Vocabularies</w:t>
        </w:r>
        <w:r w:rsidR="00896951">
          <w:rPr>
            <w:webHidden/>
          </w:rPr>
          <w:tab/>
        </w:r>
        <w:r w:rsidR="00896951">
          <w:rPr>
            <w:webHidden/>
          </w:rPr>
          <w:fldChar w:fldCharType="begin"/>
        </w:r>
        <w:r w:rsidR="00896951">
          <w:rPr>
            <w:webHidden/>
          </w:rPr>
          <w:instrText xml:space="preserve"> PAGEREF _Toc426452215 \h </w:instrText>
        </w:r>
        <w:r w:rsidR="00896951">
          <w:rPr>
            <w:webHidden/>
          </w:rPr>
        </w:r>
        <w:r w:rsidR="00896951">
          <w:rPr>
            <w:webHidden/>
          </w:rPr>
          <w:fldChar w:fldCharType="separate"/>
        </w:r>
        <w:r w:rsidR="00B81ED7">
          <w:rPr>
            <w:webHidden/>
          </w:rPr>
          <w:t>39</w:t>
        </w:r>
        <w:r w:rsidR="00896951">
          <w:rPr>
            <w:webHidden/>
          </w:rPr>
          <w:fldChar w:fldCharType="end"/>
        </w:r>
      </w:hyperlink>
    </w:p>
    <w:p w14:paraId="539EF3E6"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6" w:history="1">
        <w:r w:rsidR="00896951" w:rsidRPr="008F2EE0">
          <w:rPr>
            <w:rStyle w:val="Hyperlink"/>
            <w:noProof/>
          </w:rPr>
          <w:t>7.3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Complex Types</w:t>
        </w:r>
        <w:r w:rsidR="00896951">
          <w:rPr>
            <w:noProof/>
            <w:webHidden/>
          </w:rPr>
          <w:tab/>
        </w:r>
        <w:r w:rsidR="00896951">
          <w:rPr>
            <w:noProof/>
            <w:webHidden/>
          </w:rPr>
          <w:fldChar w:fldCharType="begin"/>
        </w:r>
        <w:r w:rsidR="00896951">
          <w:rPr>
            <w:noProof/>
            <w:webHidden/>
          </w:rPr>
          <w:instrText xml:space="preserve"> PAGEREF _Toc426452216 \h </w:instrText>
        </w:r>
        <w:r w:rsidR="00896951">
          <w:rPr>
            <w:noProof/>
            <w:webHidden/>
          </w:rPr>
        </w:r>
        <w:r w:rsidR="00896951">
          <w:rPr>
            <w:noProof/>
            <w:webHidden/>
          </w:rPr>
          <w:fldChar w:fldCharType="separate"/>
        </w:r>
        <w:r w:rsidR="00B81ED7">
          <w:rPr>
            <w:noProof/>
            <w:webHidden/>
          </w:rPr>
          <w:t>40</w:t>
        </w:r>
        <w:r w:rsidR="00896951">
          <w:rPr>
            <w:noProof/>
            <w:webHidden/>
          </w:rPr>
          <w:fldChar w:fldCharType="end"/>
        </w:r>
      </w:hyperlink>
    </w:p>
    <w:p w14:paraId="13FFAA74" w14:textId="77777777" w:rsidR="00896951" w:rsidRDefault="00C53113">
      <w:pPr>
        <w:pStyle w:val="TOC3"/>
        <w:rPr>
          <w:rFonts w:asciiTheme="minorHAnsi" w:eastAsiaTheme="minorEastAsia" w:hAnsiTheme="minorHAnsi" w:cstheme="minorBidi"/>
          <w:sz w:val="22"/>
          <w:szCs w:val="22"/>
          <w:lang w:val="en-GB" w:eastAsia="en-GB"/>
        </w:rPr>
      </w:pPr>
      <w:hyperlink w:anchor="_Toc426452217" w:history="1">
        <w:r w:rsidR="00896951" w:rsidRPr="008F2EE0">
          <w:rPr>
            <w:rStyle w:val="Hyperlink"/>
          </w:rPr>
          <w:t>7.3.1</w:t>
        </w:r>
        <w:r w:rsidR="00896951">
          <w:rPr>
            <w:rFonts w:asciiTheme="minorHAnsi" w:eastAsiaTheme="minorEastAsia" w:hAnsiTheme="minorHAnsi" w:cstheme="minorBidi"/>
            <w:sz w:val="22"/>
            <w:szCs w:val="22"/>
            <w:lang w:val="en-GB" w:eastAsia="en-GB"/>
          </w:rPr>
          <w:tab/>
        </w:r>
        <w:r w:rsidR="00896951" w:rsidRPr="008F2EE0">
          <w:rPr>
            <w:rStyle w:val="Hyperlink"/>
          </w:rPr>
          <w:t>Complex Types</w:t>
        </w:r>
        <w:r w:rsidR="00896951">
          <w:rPr>
            <w:webHidden/>
          </w:rPr>
          <w:tab/>
        </w:r>
        <w:r w:rsidR="00896951">
          <w:rPr>
            <w:webHidden/>
          </w:rPr>
          <w:fldChar w:fldCharType="begin"/>
        </w:r>
        <w:r w:rsidR="00896951">
          <w:rPr>
            <w:webHidden/>
          </w:rPr>
          <w:instrText xml:space="preserve"> PAGEREF _Toc426452217 \h </w:instrText>
        </w:r>
        <w:r w:rsidR="00896951">
          <w:rPr>
            <w:webHidden/>
          </w:rPr>
        </w:r>
        <w:r w:rsidR="00896951">
          <w:rPr>
            <w:webHidden/>
          </w:rPr>
          <w:fldChar w:fldCharType="separate"/>
        </w:r>
        <w:r w:rsidR="00B81ED7">
          <w:rPr>
            <w:webHidden/>
          </w:rPr>
          <w:t>40</w:t>
        </w:r>
        <w:r w:rsidR="00896951">
          <w:rPr>
            <w:webHidden/>
          </w:rPr>
          <w:fldChar w:fldCharType="end"/>
        </w:r>
      </w:hyperlink>
    </w:p>
    <w:p w14:paraId="523AED32" w14:textId="77777777" w:rsidR="00896951" w:rsidRDefault="00C53113">
      <w:pPr>
        <w:pStyle w:val="TOC3"/>
        <w:rPr>
          <w:rFonts w:asciiTheme="minorHAnsi" w:eastAsiaTheme="minorEastAsia" w:hAnsiTheme="minorHAnsi" w:cstheme="minorBidi"/>
          <w:sz w:val="22"/>
          <w:szCs w:val="22"/>
          <w:lang w:val="en-GB" w:eastAsia="en-GB"/>
        </w:rPr>
      </w:pPr>
      <w:hyperlink w:anchor="_Toc426452218" w:history="1">
        <w:r w:rsidR="00896951" w:rsidRPr="008F2EE0">
          <w:rPr>
            <w:rStyle w:val="Hyperlink"/>
          </w:rPr>
          <w:t>7.3.2</w:t>
        </w:r>
        <w:r w:rsidR="00896951">
          <w:rPr>
            <w:rFonts w:asciiTheme="minorHAnsi" w:eastAsiaTheme="minorEastAsia" w:hAnsiTheme="minorHAnsi" w:cstheme="minorBidi"/>
            <w:sz w:val="22"/>
            <w:szCs w:val="22"/>
            <w:lang w:val="en-GB" w:eastAsia="en-GB"/>
          </w:rPr>
          <w:tab/>
        </w:r>
        <w:r w:rsidR="00896951" w:rsidRPr="008F2EE0">
          <w:rPr>
            <w:rStyle w:val="Hyperlink"/>
          </w:rPr>
          <w:t>Object Types</w:t>
        </w:r>
        <w:r w:rsidR="00896951">
          <w:rPr>
            <w:webHidden/>
          </w:rPr>
          <w:tab/>
        </w:r>
        <w:r w:rsidR="00896951">
          <w:rPr>
            <w:webHidden/>
          </w:rPr>
          <w:fldChar w:fldCharType="begin"/>
        </w:r>
        <w:r w:rsidR="00896951">
          <w:rPr>
            <w:webHidden/>
          </w:rPr>
          <w:instrText xml:space="preserve"> PAGEREF _Toc426452218 \h </w:instrText>
        </w:r>
        <w:r w:rsidR="00896951">
          <w:rPr>
            <w:webHidden/>
          </w:rPr>
        </w:r>
        <w:r w:rsidR="00896951">
          <w:rPr>
            <w:webHidden/>
          </w:rPr>
          <w:fldChar w:fldCharType="separate"/>
        </w:r>
        <w:r w:rsidR="00B81ED7">
          <w:rPr>
            <w:webHidden/>
          </w:rPr>
          <w:t>43</w:t>
        </w:r>
        <w:r w:rsidR="00896951">
          <w:rPr>
            <w:webHidden/>
          </w:rPr>
          <w:fldChar w:fldCharType="end"/>
        </w:r>
      </w:hyperlink>
    </w:p>
    <w:p w14:paraId="39AA74D3" w14:textId="77777777" w:rsidR="00896951" w:rsidRDefault="00C53113">
      <w:pPr>
        <w:pStyle w:val="TOC3"/>
        <w:rPr>
          <w:rFonts w:asciiTheme="minorHAnsi" w:eastAsiaTheme="minorEastAsia" w:hAnsiTheme="minorHAnsi" w:cstheme="minorBidi"/>
          <w:sz w:val="22"/>
          <w:szCs w:val="22"/>
          <w:lang w:val="en-GB" w:eastAsia="en-GB"/>
        </w:rPr>
      </w:pPr>
      <w:hyperlink w:anchor="_Toc426452219" w:history="1">
        <w:r w:rsidR="00896951" w:rsidRPr="008F2EE0">
          <w:rPr>
            <w:rStyle w:val="Hyperlink"/>
          </w:rPr>
          <w:t>7.3.3</w:t>
        </w:r>
        <w:r w:rsidR="00896951">
          <w:rPr>
            <w:rFonts w:asciiTheme="minorHAnsi" w:eastAsiaTheme="minorEastAsia" w:hAnsiTheme="minorHAnsi" w:cstheme="minorBidi"/>
            <w:sz w:val="22"/>
            <w:szCs w:val="22"/>
            <w:lang w:val="en-GB" w:eastAsia="en-GB"/>
          </w:rPr>
          <w:tab/>
        </w:r>
        <w:r w:rsidR="00896951" w:rsidRPr="008F2EE0">
          <w:rPr>
            <w:rStyle w:val="Hyperlink"/>
          </w:rPr>
          <w:t>Role Types</w:t>
        </w:r>
        <w:r w:rsidR="00896951">
          <w:rPr>
            <w:webHidden/>
          </w:rPr>
          <w:tab/>
        </w:r>
        <w:r w:rsidR="00896951">
          <w:rPr>
            <w:webHidden/>
          </w:rPr>
          <w:fldChar w:fldCharType="begin"/>
        </w:r>
        <w:r w:rsidR="00896951">
          <w:rPr>
            <w:webHidden/>
          </w:rPr>
          <w:instrText xml:space="preserve"> PAGEREF _Toc426452219 \h </w:instrText>
        </w:r>
        <w:r w:rsidR="00896951">
          <w:rPr>
            <w:webHidden/>
          </w:rPr>
        </w:r>
        <w:r w:rsidR="00896951">
          <w:rPr>
            <w:webHidden/>
          </w:rPr>
          <w:fldChar w:fldCharType="separate"/>
        </w:r>
        <w:r w:rsidR="00B81ED7">
          <w:rPr>
            <w:webHidden/>
          </w:rPr>
          <w:t>45</w:t>
        </w:r>
        <w:r w:rsidR="00896951">
          <w:rPr>
            <w:webHidden/>
          </w:rPr>
          <w:fldChar w:fldCharType="end"/>
        </w:r>
      </w:hyperlink>
    </w:p>
    <w:p w14:paraId="5B509E70" w14:textId="77777777" w:rsidR="00896951" w:rsidRDefault="00C53113">
      <w:pPr>
        <w:pStyle w:val="TOC3"/>
        <w:rPr>
          <w:rFonts w:asciiTheme="minorHAnsi" w:eastAsiaTheme="minorEastAsia" w:hAnsiTheme="minorHAnsi" w:cstheme="minorBidi"/>
          <w:sz w:val="22"/>
          <w:szCs w:val="22"/>
          <w:lang w:val="en-GB" w:eastAsia="en-GB"/>
        </w:rPr>
      </w:pPr>
      <w:hyperlink w:anchor="_Toc426452220" w:history="1">
        <w:r w:rsidR="00896951" w:rsidRPr="008F2EE0">
          <w:rPr>
            <w:rStyle w:val="Hyperlink"/>
          </w:rPr>
          <w:t>7.3.4</w:t>
        </w:r>
        <w:r w:rsidR="00896951">
          <w:rPr>
            <w:rFonts w:asciiTheme="minorHAnsi" w:eastAsiaTheme="minorEastAsia" w:hAnsiTheme="minorHAnsi" w:cstheme="minorBidi"/>
            <w:sz w:val="22"/>
            <w:szCs w:val="22"/>
            <w:lang w:val="en-GB" w:eastAsia="en-GB"/>
          </w:rPr>
          <w:tab/>
        </w:r>
        <w:r w:rsidR="00896951" w:rsidRPr="008F2EE0">
          <w:rPr>
            <w:rStyle w:val="Hyperlink"/>
          </w:rPr>
          <w:t>Association Types</w:t>
        </w:r>
        <w:r w:rsidR="00896951">
          <w:rPr>
            <w:webHidden/>
          </w:rPr>
          <w:tab/>
        </w:r>
        <w:r w:rsidR="00896951">
          <w:rPr>
            <w:webHidden/>
          </w:rPr>
          <w:fldChar w:fldCharType="begin"/>
        </w:r>
        <w:r w:rsidR="00896951">
          <w:rPr>
            <w:webHidden/>
          </w:rPr>
          <w:instrText xml:space="preserve"> PAGEREF _Toc426452220 \h </w:instrText>
        </w:r>
        <w:r w:rsidR="00896951">
          <w:rPr>
            <w:webHidden/>
          </w:rPr>
        </w:r>
        <w:r w:rsidR="00896951">
          <w:rPr>
            <w:webHidden/>
          </w:rPr>
          <w:fldChar w:fldCharType="separate"/>
        </w:r>
        <w:r w:rsidR="00B81ED7">
          <w:rPr>
            <w:webHidden/>
          </w:rPr>
          <w:t>49</w:t>
        </w:r>
        <w:r w:rsidR="00896951">
          <w:rPr>
            <w:webHidden/>
          </w:rPr>
          <w:fldChar w:fldCharType="end"/>
        </w:r>
      </w:hyperlink>
    </w:p>
    <w:p w14:paraId="3EDB1C15" w14:textId="77777777" w:rsidR="00896951" w:rsidRDefault="00C53113">
      <w:pPr>
        <w:pStyle w:val="TOC3"/>
        <w:rPr>
          <w:rFonts w:asciiTheme="minorHAnsi" w:eastAsiaTheme="minorEastAsia" w:hAnsiTheme="minorHAnsi" w:cstheme="minorBidi"/>
          <w:sz w:val="22"/>
          <w:szCs w:val="22"/>
          <w:lang w:val="en-GB" w:eastAsia="en-GB"/>
        </w:rPr>
      </w:pPr>
      <w:hyperlink w:anchor="_Toc426452221" w:history="1">
        <w:r w:rsidR="00896951" w:rsidRPr="008F2EE0">
          <w:rPr>
            <w:rStyle w:val="Hyperlink"/>
          </w:rPr>
          <w:t>7.3.5</w:t>
        </w:r>
        <w:r w:rsidR="00896951">
          <w:rPr>
            <w:rFonts w:asciiTheme="minorHAnsi" w:eastAsiaTheme="minorEastAsia" w:hAnsiTheme="minorHAnsi" w:cstheme="minorBidi"/>
            <w:sz w:val="22"/>
            <w:szCs w:val="22"/>
            <w:lang w:val="en-GB" w:eastAsia="en-GB"/>
          </w:rPr>
          <w:tab/>
        </w:r>
        <w:r w:rsidR="00896951" w:rsidRPr="008F2EE0">
          <w:rPr>
            <w:rStyle w:val="Hyperlink"/>
          </w:rPr>
          <w:t>Metadata Types</w:t>
        </w:r>
        <w:r w:rsidR="00896951">
          <w:rPr>
            <w:webHidden/>
          </w:rPr>
          <w:tab/>
        </w:r>
        <w:r w:rsidR="00896951">
          <w:rPr>
            <w:webHidden/>
          </w:rPr>
          <w:fldChar w:fldCharType="begin"/>
        </w:r>
        <w:r w:rsidR="00896951">
          <w:rPr>
            <w:webHidden/>
          </w:rPr>
          <w:instrText xml:space="preserve"> PAGEREF _Toc426452221 \h </w:instrText>
        </w:r>
        <w:r w:rsidR="00896951">
          <w:rPr>
            <w:webHidden/>
          </w:rPr>
        </w:r>
        <w:r w:rsidR="00896951">
          <w:rPr>
            <w:webHidden/>
          </w:rPr>
          <w:fldChar w:fldCharType="separate"/>
        </w:r>
        <w:r w:rsidR="00B81ED7">
          <w:rPr>
            <w:webHidden/>
          </w:rPr>
          <w:t>52</w:t>
        </w:r>
        <w:r w:rsidR="00896951">
          <w:rPr>
            <w:webHidden/>
          </w:rPr>
          <w:fldChar w:fldCharType="end"/>
        </w:r>
      </w:hyperlink>
    </w:p>
    <w:p w14:paraId="76D132F5" w14:textId="77777777" w:rsidR="00896951" w:rsidRDefault="00C53113">
      <w:pPr>
        <w:pStyle w:val="TOC3"/>
        <w:rPr>
          <w:rFonts w:asciiTheme="minorHAnsi" w:eastAsiaTheme="minorEastAsia" w:hAnsiTheme="minorHAnsi" w:cstheme="minorBidi"/>
          <w:sz w:val="22"/>
          <w:szCs w:val="22"/>
          <w:lang w:val="en-GB" w:eastAsia="en-GB"/>
        </w:rPr>
      </w:pPr>
      <w:hyperlink w:anchor="_Toc426452222" w:history="1">
        <w:r w:rsidR="00896951" w:rsidRPr="008F2EE0">
          <w:rPr>
            <w:rStyle w:val="Hyperlink"/>
          </w:rPr>
          <w:t>7.3.6</w:t>
        </w:r>
        <w:r w:rsidR="00896951">
          <w:rPr>
            <w:rFonts w:asciiTheme="minorHAnsi" w:eastAsiaTheme="minorEastAsia" w:hAnsiTheme="minorHAnsi" w:cstheme="minorBidi"/>
            <w:sz w:val="22"/>
            <w:szCs w:val="22"/>
            <w:lang w:val="en-GB" w:eastAsia="en-GB"/>
          </w:rPr>
          <w:tab/>
        </w:r>
        <w:r w:rsidR="00896951" w:rsidRPr="008F2EE0">
          <w:rPr>
            <w:rStyle w:val="Hyperlink"/>
          </w:rPr>
          <w:t>Augmentation Types</w:t>
        </w:r>
        <w:r w:rsidR="00896951">
          <w:rPr>
            <w:webHidden/>
          </w:rPr>
          <w:tab/>
        </w:r>
        <w:r w:rsidR="00896951">
          <w:rPr>
            <w:webHidden/>
          </w:rPr>
          <w:fldChar w:fldCharType="begin"/>
        </w:r>
        <w:r w:rsidR="00896951">
          <w:rPr>
            <w:webHidden/>
          </w:rPr>
          <w:instrText xml:space="preserve"> PAGEREF _Toc426452222 \h </w:instrText>
        </w:r>
        <w:r w:rsidR="00896951">
          <w:rPr>
            <w:webHidden/>
          </w:rPr>
        </w:r>
        <w:r w:rsidR="00896951">
          <w:rPr>
            <w:webHidden/>
          </w:rPr>
          <w:fldChar w:fldCharType="separate"/>
        </w:r>
        <w:r w:rsidR="00B81ED7">
          <w:rPr>
            <w:webHidden/>
          </w:rPr>
          <w:t>55</w:t>
        </w:r>
        <w:r w:rsidR="00896951">
          <w:rPr>
            <w:webHidden/>
          </w:rPr>
          <w:fldChar w:fldCharType="end"/>
        </w:r>
      </w:hyperlink>
    </w:p>
    <w:p w14:paraId="529CDF55" w14:textId="77777777" w:rsidR="00896951" w:rsidRDefault="00C53113">
      <w:pPr>
        <w:pStyle w:val="TOC3"/>
        <w:rPr>
          <w:rFonts w:asciiTheme="minorHAnsi" w:eastAsiaTheme="minorEastAsia" w:hAnsiTheme="minorHAnsi" w:cstheme="minorBidi"/>
          <w:sz w:val="22"/>
          <w:szCs w:val="22"/>
          <w:lang w:val="en-GB" w:eastAsia="en-GB"/>
        </w:rPr>
      </w:pPr>
      <w:hyperlink w:anchor="_Toc426452223" w:history="1">
        <w:r w:rsidR="00896951" w:rsidRPr="008F2EE0">
          <w:rPr>
            <w:rStyle w:val="Hyperlink"/>
          </w:rPr>
          <w:t>7.3.7</w:t>
        </w:r>
        <w:r w:rsidR="00896951">
          <w:rPr>
            <w:rFonts w:asciiTheme="minorHAnsi" w:eastAsiaTheme="minorEastAsia" w:hAnsiTheme="minorHAnsi" w:cstheme="minorBidi"/>
            <w:sz w:val="22"/>
            <w:szCs w:val="22"/>
            <w:lang w:val="en-GB" w:eastAsia="en-GB"/>
          </w:rPr>
          <w:tab/>
        </w:r>
        <w:r w:rsidR="00896951" w:rsidRPr="008F2EE0">
          <w:rPr>
            <w:rStyle w:val="Hyperlink"/>
          </w:rPr>
          <w:t>Adapter Types</w:t>
        </w:r>
        <w:r w:rsidR="00896951">
          <w:rPr>
            <w:webHidden/>
          </w:rPr>
          <w:tab/>
        </w:r>
        <w:r w:rsidR="00896951">
          <w:rPr>
            <w:webHidden/>
          </w:rPr>
          <w:fldChar w:fldCharType="begin"/>
        </w:r>
        <w:r w:rsidR="00896951">
          <w:rPr>
            <w:webHidden/>
          </w:rPr>
          <w:instrText xml:space="preserve"> PAGEREF _Toc426452223 \h </w:instrText>
        </w:r>
        <w:r w:rsidR="00896951">
          <w:rPr>
            <w:webHidden/>
          </w:rPr>
        </w:r>
        <w:r w:rsidR="00896951">
          <w:rPr>
            <w:webHidden/>
          </w:rPr>
          <w:fldChar w:fldCharType="separate"/>
        </w:r>
        <w:r w:rsidR="00B81ED7">
          <w:rPr>
            <w:webHidden/>
          </w:rPr>
          <w:t>58</w:t>
        </w:r>
        <w:r w:rsidR="00896951">
          <w:rPr>
            <w:webHidden/>
          </w:rPr>
          <w:fldChar w:fldCharType="end"/>
        </w:r>
      </w:hyperlink>
    </w:p>
    <w:p w14:paraId="6730A34F"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24" w:history="1">
        <w:r w:rsidR="00896951" w:rsidRPr="008F2EE0">
          <w:rPr>
            <w:rStyle w:val="Hyperlink"/>
            <w:noProof/>
          </w:rPr>
          <w:t>7.4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Simple Types</w:t>
        </w:r>
        <w:r w:rsidR="00896951">
          <w:rPr>
            <w:noProof/>
            <w:webHidden/>
          </w:rPr>
          <w:tab/>
        </w:r>
        <w:r w:rsidR="00896951">
          <w:rPr>
            <w:noProof/>
            <w:webHidden/>
          </w:rPr>
          <w:fldChar w:fldCharType="begin"/>
        </w:r>
        <w:r w:rsidR="00896951">
          <w:rPr>
            <w:noProof/>
            <w:webHidden/>
          </w:rPr>
          <w:instrText xml:space="preserve"> PAGEREF _Toc426452224 \h </w:instrText>
        </w:r>
        <w:r w:rsidR="00896951">
          <w:rPr>
            <w:noProof/>
            <w:webHidden/>
          </w:rPr>
        </w:r>
        <w:r w:rsidR="00896951">
          <w:rPr>
            <w:noProof/>
            <w:webHidden/>
          </w:rPr>
          <w:fldChar w:fldCharType="separate"/>
        </w:r>
        <w:r w:rsidR="00B81ED7">
          <w:rPr>
            <w:noProof/>
            <w:webHidden/>
          </w:rPr>
          <w:t>60</w:t>
        </w:r>
        <w:r w:rsidR="00896951">
          <w:rPr>
            <w:noProof/>
            <w:webHidden/>
          </w:rPr>
          <w:fldChar w:fldCharType="end"/>
        </w:r>
      </w:hyperlink>
    </w:p>
    <w:p w14:paraId="4FF5E8F6" w14:textId="77777777" w:rsidR="00896951" w:rsidRDefault="00C53113">
      <w:pPr>
        <w:pStyle w:val="TOC3"/>
        <w:rPr>
          <w:rFonts w:asciiTheme="minorHAnsi" w:eastAsiaTheme="minorEastAsia" w:hAnsiTheme="minorHAnsi" w:cstheme="minorBidi"/>
          <w:sz w:val="22"/>
          <w:szCs w:val="22"/>
          <w:lang w:val="en-GB" w:eastAsia="en-GB"/>
        </w:rPr>
      </w:pPr>
      <w:hyperlink w:anchor="_Toc426452225" w:history="1">
        <w:r w:rsidR="00896951" w:rsidRPr="008F2EE0">
          <w:rPr>
            <w:rStyle w:val="Hyperlink"/>
          </w:rPr>
          <w:t>7.4.1</w:t>
        </w:r>
        <w:r w:rsidR="00896951">
          <w:rPr>
            <w:rFonts w:asciiTheme="minorHAnsi" w:eastAsiaTheme="minorEastAsia" w:hAnsiTheme="minorHAnsi" w:cstheme="minorBidi"/>
            <w:sz w:val="22"/>
            <w:szCs w:val="22"/>
            <w:lang w:val="en-GB" w:eastAsia="en-GB"/>
          </w:rPr>
          <w:tab/>
        </w:r>
        <w:r w:rsidR="00896951" w:rsidRPr="008F2EE0">
          <w:rPr>
            <w:rStyle w:val="Hyperlink"/>
          </w:rPr>
          <w:t>Simple Types</w:t>
        </w:r>
        <w:r w:rsidR="00896951">
          <w:rPr>
            <w:webHidden/>
          </w:rPr>
          <w:tab/>
        </w:r>
        <w:r w:rsidR="00896951">
          <w:rPr>
            <w:webHidden/>
          </w:rPr>
          <w:fldChar w:fldCharType="begin"/>
        </w:r>
        <w:r w:rsidR="00896951">
          <w:rPr>
            <w:webHidden/>
          </w:rPr>
          <w:instrText xml:space="preserve"> PAGEREF _Toc426452225 \h </w:instrText>
        </w:r>
        <w:r w:rsidR="00896951">
          <w:rPr>
            <w:webHidden/>
          </w:rPr>
        </w:r>
        <w:r w:rsidR="00896951">
          <w:rPr>
            <w:webHidden/>
          </w:rPr>
          <w:fldChar w:fldCharType="separate"/>
        </w:r>
        <w:r w:rsidR="00B81ED7">
          <w:rPr>
            <w:webHidden/>
          </w:rPr>
          <w:t>60</w:t>
        </w:r>
        <w:r w:rsidR="00896951">
          <w:rPr>
            <w:webHidden/>
          </w:rPr>
          <w:fldChar w:fldCharType="end"/>
        </w:r>
      </w:hyperlink>
    </w:p>
    <w:p w14:paraId="27F70859" w14:textId="77777777" w:rsidR="00896951" w:rsidRDefault="00C53113">
      <w:pPr>
        <w:pStyle w:val="TOC3"/>
        <w:rPr>
          <w:rFonts w:asciiTheme="minorHAnsi" w:eastAsiaTheme="minorEastAsia" w:hAnsiTheme="minorHAnsi" w:cstheme="minorBidi"/>
          <w:sz w:val="22"/>
          <w:szCs w:val="22"/>
          <w:lang w:val="en-GB" w:eastAsia="en-GB"/>
        </w:rPr>
      </w:pPr>
      <w:hyperlink w:anchor="_Toc426452226" w:history="1">
        <w:r w:rsidR="00896951" w:rsidRPr="008F2EE0">
          <w:rPr>
            <w:rStyle w:val="Hyperlink"/>
          </w:rPr>
          <w:t>7.4.2</w:t>
        </w:r>
        <w:r w:rsidR="00896951">
          <w:rPr>
            <w:rFonts w:asciiTheme="minorHAnsi" w:eastAsiaTheme="minorEastAsia" w:hAnsiTheme="minorHAnsi" w:cstheme="minorBidi"/>
            <w:sz w:val="22"/>
            <w:szCs w:val="22"/>
            <w:lang w:val="en-GB" w:eastAsia="en-GB"/>
          </w:rPr>
          <w:tab/>
        </w:r>
        <w:r w:rsidR="00896951" w:rsidRPr="008F2EE0">
          <w:rPr>
            <w:rStyle w:val="Hyperlink"/>
          </w:rPr>
          <w:t>Primitive Types</w:t>
        </w:r>
        <w:r w:rsidR="00896951">
          <w:rPr>
            <w:webHidden/>
          </w:rPr>
          <w:tab/>
        </w:r>
        <w:r w:rsidR="00896951">
          <w:rPr>
            <w:webHidden/>
          </w:rPr>
          <w:fldChar w:fldCharType="begin"/>
        </w:r>
        <w:r w:rsidR="00896951">
          <w:rPr>
            <w:webHidden/>
          </w:rPr>
          <w:instrText xml:space="preserve"> PAGEREF _Toc426452226 \h </w:instrText>
        </w:r>
        <w:r w:rsidR="00896951">
          <w:rPr>
            <w:webHidden/>
          </w:rPr>
        </w:r>
        <w:r w:rsidR="00896951">
          <w:rPr>
            <w:webHidden/>
          </w:rPr>
          <w:fldChar w:fldCharType="separate"/>
        </w:r>
        <w:r w:rsidR="00B81ED7">
          <w:rPr>
            <w:webHidden/>
          </w:rPr>
          <w:t>62</w:t>
        </w:r>
        <w:r w:rsidR="00896951">
          <w:rPr>
            <w:webHidden/>
          </w:rPr>
          <w:fldChar w:fldCharType="end"/>
        </w:r>
      </w:hyperlink>
    </w:p>
    <w:p w14:paraId="4B081626" w14:textId="77777777" w:rsidR="00896951" w:rsidRDefault="00C53113">
      <w:pPr>
        <w:pStyle w:val="TOC3"/>
        <w:rPr>
          <w:rFonts w:asciiTheme="minorHAnsi" w:eastAsiaTheme="minorEastAsia" w:hAnsiTheme="minorHAnsi" w:cstheme="minorBidi"/>
          <w:sz w:val="22"/>
          <w:szCs w:val="22"/>
          <w:lang w:val="en-GB" w:eastAsia="en-GB"/>
        </w:rPr>
      </w:pPr>
      <w:hyperlink w:anchor="_Toc426452227" w:history="1">
        <w:r w:rsidR="00896951" w:rsidRPr="008F2EE0">
          <w:rPr>
            <w:rStyle w:val="Hyperlink"/>
          </w:rPr>
          <w:t>7.4.3</w:t>
        </w:r>
        <w:r w:rsidR="00896951">
          <w:rPr>
            <w:rFonts w:asciiTheme="minorHAnsi" w:eastAsiaTheme="minorEastAsia" w:hAnsiTheme="minorHAnsi" w:cstheme="minorBidi"/>
            <w:sz w:val="22"/>
            <w:szCs w:val="22"/>
            <w:lang w:val="en-GB" w:eastAsia="en-GB"/>
          </w:rPr>
          <w:tab/>
        </w:r>
        <w:r w:rsidR="00896951" w:rsidRPr="008F2EE0">
          <w:rPr>
            <w:rStyle w:val="Hyperlink"/>
          </w:rPr>
          <w:t>Code Types</w:t>
        </w:r>
        <w:r w:rsidR="00896951">
          <w:rPr>
            <w:webHidden/>
          </w:rPr>
          <w:tab/>
        </w:r>
        <w:r w:rsidR="00896951">
          <w:rPr>
            <w:webHidden/>
          </w:rPr>
          <w:fldChar w:fldCharType="begin"/>
        </w:r>
        <w:r w:rsidR="00896951">
          <w:rPr>
            <w:webHidden/>
          </w:rPr>
          <w:instrText xml:space="preserve"> PAGEREF _Toc426452227 \h </w:instrText>
        </w:r>
        <w:r w:rsidR="00896951">
          <w:rPr>
            <w:webHidden/>
          </w:rPr>
        </w:r>
        <w:r w:rsidR="00896951">
          <w:rPr>
            <w:webHidden/>
          </w:rPr>
          <w:fldChar w:fldCharType="separate"/>
        </w:r>
        <w:r w:rsidR="00B81ED7">
          <w:rPr>
            <w:webHidden/>
          </w:rPr>
          <w:t>66</w:t>
        </w:r>
        <w:r w:rsidR="00896951">
          <w:rPr>
            <w:webHidden/>
          </w:rPr>
          <w:fldChar w:fldCharType="end"/>
        </w:r>
      </w:hyperlink>
    </w:p>
    <w:p w14:paraId="10468527" w14:textId="77777777" w:rsidR="00896951" w:rsidRDefault="00C53113">
      <w:pPr>
        <w:pStyle w:val="TOC3"/>
        <w:rPr>
          <w:rFonts w:asciiTheme="minorHAnsi" w:eastAsiaTheme="minorEastAsia" w:hAnsiTheme="minorHAnsi" w:cstheme="minorBidi"/>
          <w:sz w:val="22"/>
          <w:szCs w:val="22"/>
          <w:lang w:val="en-GB" w:eastAsia="en-GB"/>
        </w:rPr>
      </w:pPr>
      <w:hyperlink w:anchor="_Toc426452228" w:history="1">
        <w:r w:rsidR="00896951" w:rsidRPr="008F2EE0">
          <w:rPr>
            <w:rStyle w:val="Hyperlink"/>
          </w:rPr>
          <w:t>7.4.4</w:t>
        </w:r>
        <w:r w:rsidR="00896951">
          <w:rPr>
            <w:rFonts w:asciiTheme="minorHAnsi" w:eastAsiaTheme="minorEastAsia" w:hAnsiTheme="minorHAnsi" w:cstheme="minorBidi"/>
            <w:sz w:val="22"/>
            <w:szCs w:val="22"/>
            <w:lang w:val="en-GB" w:eastAsia="en-GB"/>
          </w:rPr>
          <w:tab/>
        </w:r>
        <w:r w:rsidR="00896951" w:rsidRPr="008F2EE0">
          <w:rPr>
            <w:rStyle w:val="Hyperlink"/>
          </w:rPr>
          <w:t>Unions</w:t>
        </w:r>
        <w:r w:rsidR="00896951">
          <w:rPr>
            <w:webHidden/>
          </w:rPr>
          <w:tab/>
        </w:r>
        <w:r w:rsidR="00896951">
          <w:rPr>
            <w:webHidden/>
          </w:rPr>
          <w:fldChar w:fldCharType="begin"/>
        </w:r>
        <w:r w:rsidR="00896951">
          <w:rPr>
            <w:webHidden/>
          </w:rPr>
          <w:instrText xml:space="preserve"> PAGEREF _Toc426452228 \h </w:instrText>
        </w:r>
        <w:r w:rsidR="00896951">
          <w:rPr>
            <w:webHidden/>
          </w:rPr>
        </w:r>
        <w:r w:rsidR="00896951">
          <w:rPr>
            <w:webHidden/>
          </w:rPr>
          <w:fldChar w:fldCharType="separate"/>
        </w:r>
        <w:r w:rsidR="00B81ED7">
          <w:rPr>
            <w:webHidden/>
          </w:rPr>
          <w:t>69</w:t>
        </w:r>
        <w:r w:rsidR="00896951">
          <w:rPr>
            <w:webHidden/>
          </w:rPr>
          <w:fldChar w:fldCharType="end"/>
        </w:r>
      </w:hyperlink>
    </w:p>
    <w:p w14:paraId="7C6ED85F" w14:textId="77777777" w:rsidR="00896951" w:rsidRDefault="00C53113">
      <w:pPr>
        <w:pStyle w:val="TOC3"/>
        <w:rPr>
          <w:rFonts w:asciiTheme="minorHAnsi" w:eastAsiaTheme="minorEastAsia" w:hAnsiTheme="minorHAnsi" w:cstheme="minorBidi"/>
          <w:sz w:val="22"/>
          <w:szCs w:val="22"/>
          <w:lang w:val="en-GB" w:eastAsia="en-GB"/>
        </w:rPr>
      </w:pPr>
      <w:hyperlink w:anchor="_Toc426452229" w:history="1">
        <w:r w:rsidR="00896951" w:rsidRPr="008F2EE0">
          <w:rPr>
            <w:rStyle w:val="Hyperlink"/>
          </w:rPr>
          <w:t>7.4.5</w:t>
        </w:r>
        <w:r w:rsidR="00896951">
          <w:rPr>
            <w:rFonts w:asciiTheme="minorHAnsi" w:eastAsiaTheme="minorEastAsia" w:hAnsiTheme="minorHAnsi" w:cstheme="minorBidi"/>
            <w:sz w:val="22"/>
            <w:szCs w:val="22"/>
            <w:lang w:val="en-GB" w:eastAsia="en-GB"/>
          </w:rPr>
          <w:tab/>
        </w:r>
        <w:r w:rsidR="00896951" w:rsidRPr="008F2EE0">
          <w:rPr>
            <w:rStyle w:val="Hyperlink"/>
          </w:rPr>
          <w:t>Lists</w:t>
        </w:r>
        <w:r w:rsidR="00896951">
          <w:rPr>
            <w:webHidden/>
          </w:rPr>
          <w:tab/>
        </w:r>
        <w:r w:rsidR="00896951">
          <w:rPr>
            <w:webHidden/>
          </w:rPr>
          <w:fldChar w:fldCharType="begin"/>
        </w:r>
        <w:r w:rsidR="00896951">
          <w:rPr>
            <w:webHidden/>
          </w:rPr>
          <w:instrText xml:space="preserve"> PAGEREF _Toc426452229 \h </w:instrText>
        </w:r>
        <w:r w:rsidR="00896951">
          <w:rPr>
            <w:webHidden/>
          </w:rPr>
        </w:r>
        <w:r w:rsidR="00896951">
          <w:rPr>
            <w:webHidden/>
          </w:rPr>
          <w:fldChar w:fldCharType="separate"/>
        </w:r>
        <w:r w:rsidR="00B81ED7">
          <w:rPr>
            <w:webHidden/>
          </w:rPr>
          <w:t>71</w:t>
        </w:r>
        <w:r w:rsidR="00896951">
          <w:rPr>
            <w:webHidden/>
          </w:rPr>
          <w:fldChar w:fldCharType="end"/>
        </w:r>
      </w:hyperlink>
    </w:p>
    <w:p w14:paraId="436F9EFC"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0" w:history="1">
        <w:r w:rsidR="00896951" w:rsidRPr="008F2EE0">
          <w:rPr>
            <w:rStyle w:val="Hyperlink"/>
            <w:noProof/>
          </w:rPr>
          <w:t>7.5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Properties</w:t>
        </w:r>
        <w:r w:rsidR="00896951">
          <w:rPr>
            <w:noProof/>
            <w:webHidden/>
          </w:rPr>
          <w:tab/>
        </w:r>
        <w:r w:rsidR="00896951">
          <w:rPr>
            <w:noProof/>
            <w:webHidden/>
          </w:rPr>
          <w:fldChar w:fldCharType="begin"/>
        </w:r>
        <w:r w:rsidR="00896951">
          <w:rPr>
            <w:noProof/>
            <w:webHidden/>
          </w:rPr>
          <w:instrText xml:space="preserve"> PAGEREF _Toc426452230 \h </w:instrText>
        </w:r>
        <w:r w:rsidR="00896951">
          <w:rPr>
            <w:noProof/>
            <w:webHidden/>
          </w:rPr>
        </w:r>
        <w:r w:rsidR="00896951">
          <w:rPr>
            <w:noProof/>
            <w:webHidden/>
          </w:rPr>
          <w:fldChar w:fldCharType="separate"/>
        </w:r>
        <w:r w:rsidR="00B81ED7">
          <w:rPr>
            <w:noProof/>
            <w:webHidden/>
          </w:rPr>
          <w:t>73</w:t>
        </w:r>
        <w:r w:rsidR="00896951">
          <w:rPr>
            <w:noProof/>
            <w:webHidden/>
          </w:rPr>
          <w:fldChar w:fldCharType="end"/>
        </w:r>
      </w:hyperlink>
    </w:p>
    <w:p w14:paraId="2C3307BC" w14:textId="77777777" w:rsidR="00896951" w:rsidRDefault="00C53113">
      <w:pPr>
        <w:pStyle w:val="TOC3"/>
        <w:rPr>
          <w:rFonts w:asciiTheme="minorHAnsi" w:eastAsiaTheme="minorEastAsia" w:hAnsiTheme="minorHAnsi" w:cstheme="minorBidi"/>
          <w:sz w:val="22"/>
          <w:szCs w:val="22"/>
          <w:lang w:val="en-GB" w:eastAsia="en-GB"/>
        </w:rPr>
      </w:pPr>
      <w:hyperlink w:anchor="_Toc426452231" w:history="1">
        <w:r w:rsidR="00896951" w:rsidRPr="008F2EE0">
          <w:rPr>
            <w:rStyle w:val="Hyperlink"/>
          </w:rPr>
          <w:t>7.5.1</w:t>
        </w:r>
        <w:r w:rsidR="00896951">
          <w:rPr>
            <w:rFonts w:asciiTheme="minorHAnsi" w:eastAsiaTheme="minorEastAsia" w:hAnsiTheme="minorHAnsi" w:cstheme="minorBidi"/>
            <w:sz w:val="22"/>
            <w:szCs w:val="22"/>
            <w:lang w:val="en-GB" w:eastAsia="en-GB"/>
          </w:rPr>
          <w:tab/>
        </w:r>
        <w:r w:rsidR="00896951" w:rsidRPr="008F2EE0">
          <w:rPr>
            <w:rStyle w:val="Hyperlink"/>
          </w:rPr>
          <w:t>Properties</w:t>
        </w:r>
        <w:r w:rsidR="00896951">
          <w:rPr>
            <w:webHidden/>
          </w:rPr>
          <w:tab/>
        </w:r>
        <w:r w:rsidR="00896951">
          <w:rPr>
            <w:webHidden/>
          </w:rPr>
          <w:fldChar w:fldCharType="begin"/>
        </w:r>
        <w:r w:rsidR="00896951">
          <w:rPr>
            <w:webHidden/>
          </w:rPr>
          <w:instrText xml:space="preserve"> PAGEREF _Toc426452231 \h </w:instrText>
        </w:r>
        <w:r w:rsidR="00896951">
          <w:rPr>
            <w:webHidden/>
          </w:rPr>
        </w:r>
        <w:r w:rsidR="00896951">
          <w:rPr>
            <w:webHidden/>
          </w:rPr>
          <w:fldChar w:fldCharType="separate"/>
        </w:r>
        <w:r w:rsidR="00B81ED7">
          <w:rPr>
            <w:webHidden/>
          </w:rPr>
          <w:t>73</w:t>
        </w:r>
        <w:r w:rsidR="00896951">
          <w:rPr>
            <w:webHidden/>
          </w:rPr>
          <w:fldChar w:fldCharType="end"/>
        </w:r>
      </w:hyperlink>
    </w:p>
    <w:p w14:paraId="3CBC7723" w14:textId="77777777" w:rsidR="00896951" w:rsidRDefault="00C53113">
      <w:pPr>
        <w:pStyle w:val="TOC3"/>
        <w:rPr>
          <w:rFonts w:asciiTheme="minorHAnsi" w:eastAsiaTheme="minorEastAsia" w:hAnsiTheme="minorHAnsi" w:cstheme="minorBidi"/>
          <w:sz w:val="22"/>
          <w:szCs w:val="22"/>
          <w:lang w:val="en-GB" w:eastAsia="en-GB"/>
        </w:rPr>
      </w:pPr>
      <w:hyperlink w:anchor="_Toc426452232" w:history="1">
        <w:r w:rsidR="00896951" w:rsidRPr="008F2EE0">
          <w:rPr>
            <w:rStyle w:val="Hyperlink"/>
          </w:rPr>
          <w:t>7.5.2</w:t>
        </w:r>
        <w:r w:rsidR="00896951">
          <w:rPr>
            <w:rFonts w:asciiTheme="minorHAnsi" w:eastAsiaTheme="minorEastAsia" w:hAnsiTheme="minorHAnsi" w:cstheme="minorBidi"/>
            <w:sz w:val="22"/>
            <w:szCs w:val="22"/>
            <w:lang w:val="en-GB" w:eastAsia="en-GB"/>
          </w:rPr>
          <w:tab/>
        </w:r>
        <w:r w:rsidR="00896951" w:rsidRPr="008F2EE0">
          <w:rPr>
            <w:rStyle w:val="Hyperlink"/>
          </w:rPr>
          <w:t>Property Holders and Property References</w:t>
        </w:r>
        <w:r w:rsidR="00896951">
          <w:rPr>
            <w:webHidden/>
          </w:rPr>
          <w:tab/>
        </w:r>
        <w:r w:rsidR="00896951">
          <w:rPr>
            <w:webHidden/>
          </w:rPr>
          <w:fldChar w:fldCharType="begin"/>
        </w:r>
        <w:r w:rsidR="00896951">
          <w:rPr>
            <w:webHidden/>
          </w:rPr>
          <w:instrText xml:space="preserve"> PAGEREF _Toc426452232 \h </w:instrText>
        </w:r>
        <w:r w:rsidR="00896951">
          <w:rPr>
            <w:webHidden/>
          </w:rPr>
        </w:r>
        <w:r w:rsidR="00896951">
          <w:rPr>
            <w:webHidden/>
          </w:rPr>
          <w:fldChar w:fldCharType="separate"/>
        </w:r>
        <w:r w:rsidR="00B81ED7">
          <w:rPr>
            <w:webHidden/>
          </w:rPr>
          <w:t>77</w:t>
        </w:r>
        <w:r w:rsidR="00896951">
          <w:rPr>
            <w:webHidden/>
          </w:rPr>
          <w:fldChar w:fldCharType="end"/>
        </w:r>
      </w:hyperlink>
    </w:p>
    <w:p w14:paraId="25334A44" w14:textId="77777777" w:rsidR="00896951" w:rsidRDefault="00C53113">
      <w:pPr>
        <w:pStyle w:val="TOC3"/>
        <w:rPr>
          <w:rFonts w:asciiTheme="minorHAnsi" w:eastAsiaTheme="minorEastAsia" w:hAnsiTheme="minorHAnsi" w:cstheme="minorBidi"/>
          <w:sz w:val="22"/>
          <w:szCs w:val="22"/>
          <w:lang w:val="en-GB" w:eastAsia="en-GB"/>
        </w:rPr>
      </w:pPr>
      <w:hyperlink w:anchor="_Toc426452233" w:history="1">
        <w:r w:rsidR="00896951" w:rsidRPr="008F2EE0">
          <w:rPr>
            <w:rStyle w:val="Hyperlink"/>
          </w:rPr>
          <w:t>7.5.3</w:t>
        </w:r>
        <w:r w:rsidR="00896951">
          <w:rPr>
            <w:rFonts w:asciiTheme="minorHAnsi" w:eastAsiaTheme="minorEastAsia" w:hAnsiTheme="minorHAnsi" w:cstheme="minorBidi"/>
            <w:sz w:val="22"/>
            <w:szCs w:val="22"/>
            <w:lang w:val="en-GB" w:eastAsia="en-GB"/>
          </w:rPr>
          <w:tab/>
        </w:r>
        <w:r w:rsidR="00896951" w:rsidRPr="008F2EE0">
          <w:rPr>
            <w:rStyle w:val="Hyperlink"/>
          </w:rPr>
          <w:t>Substitution Groups</w:t>
        </w:r>
        <w:r w:rsidR="00896951">
          <w:rPr>
            <w:webHidden/>
          </w:rPr>
          <w:tab/>
        </w:r>
        <w:r w:rsidR="00896951">
          <w:rPr>
            <w:webHidden/>
          </w:rPr>
          <w:fldChar w:fldCharType="begin"/>
        </w:r>
        <w:r w:rsidR="00896951">
          <w:rPr>
            <w:webHidden/>
          </w:rPr>
          <w:instrText xml:space="preserve"> PAGEREF _Toc426452233 \h </w:instrText>
        </w:r>
        <w:r w:rsidR="00896951">
          <w:rPr>
            <w:webHidden/>
          </w:rPr>
        </w:r>
        <w:r w:rsidR="00896951">
          <w:rPr>
            <w:webHidden/>
          </w:rPr>
          <w:fldChar w:fldCharType="separate"/>
        </w:r>
        <w:r w:rsidR="00B81ED7">
          <w:rPr>
            <w:webHidden/>
          </w:rPr>
          <w:t>81</w:t>
        </w:r>
        <w:r w:rsidR="00896951">
          <w:rPr>
            <w:webHidden/>
          </w:rPr>
          <w:fldChar w:fldCharType="end"/>
        </w:r>
      </w:hyperlink>
    </w:p>
    <w:p w14:paraId="3BB4D04B" w14:textId="77777777" w:rsidR="00896951" w:rsidRDefault="00C53113">
      <w:pPr>
        <w:pStyle w:val="TOC3"/>
        <w:rPr>
          <w:rFonts w:asciiTheme="minorHAnsi" w:eastAsiaTheme="minorEastAsia" w:hAnsiTheme="minorHAnsi" w:cstheme="minorBidi"/>
          <w:sz w:val="22"/>
          <w:szCs w:val="22"/>
          <w:lang w:val="en-GB" w:eastAsia="en-GB"/>
        </w:rPr>
      </w:pPr>
      <w:hyperlink w:anchor="_Toc426452234" w:history="1">
        <w:r w:rsidR="00896951" w:rsidRPr="008F2EE0">
          <w:rPr>
            <w:rStyle w:val="Hyperlink"/>
          </w:rPr>
          <w:t>7.5.4</w:t>
        </w:r>
        <w:r w:rsidR="00896951">
          <w:rPr>
            <w:rFonts w:asciiTheme="minorHAnsi" w:eastAsiaTheme="minorEastAsia" w:hAnsiTheme="minorHAnsi" w:cstheme="minorBidi"/>
            <w:sz w:val="22"/>
            <w:szCs w:val="22"/>
            <w:lang w:val="en-GB" w:eastAsia="en-GB"/>
          </w:rPr>
          <w:tab/>
        </w:r>
        <w:r w:rsidR="00896951" w:rsidRPr="008F2EE0">
          <w:rPr>
            <w:rStyle w:val="Hyperlink"/>
          </w:rPr>
          <w:t>Representations</w:t>
        </w:r>
        <w:r w:rsidR="00896951">
          <w:rPr>
            <w:webHidden/>
          </w:rPr>
          <w:tab/>
        </w:r>
        <w:r w:rsidR="00896951">
          <w:rPr>
            <w:webHidden/>
          </w:rPr>
          <w:fldChar w:fldCharType="begin"/>
        </w:r>
        <w:r w:rsidR="00896951">
          <w:rPr>
            <w:webHidden/>
          </w:rPr>
          <w:instrText xml:space="preserve"> PAGEREF _Toc426452234 \h </w:instrText>
        </w:r>
        <w:r w:rsidR="00896951">
          <w:rPr>
            <w:webHidden/>
          </w:rPr>
        </w:r>
        <w:r w:rsidR="00896951">
          <w:rPr>
            <w:webHidden/>
          </w:rPr>
          <w:fldChar w:fldCharType="separate"/>
        </w:r>
        <w:r w:rsidR="00B81ED7">
          <w:rPr>
            <w:webHidden/>
          </w:rPr>
          <w:t>83</w:t>
        </w:r>
        <w:r w:rsidR="00896951">
          <w:rPr>
            <w:webHidden/>
          </w:rPr>
          <w:fldChar w:fldCharType="end"/>
        </w:r>
      </w:hyperlink>
    </w:p>
    <w:p w14:paraId="22A7B2ED" w14:textId="77777777" w:rsidR="00896951" w:rsidRDefault="00C53113">
      <w:pPr>
        <w:pStyle w:val="TOC3"/>
        <w:rPr>
          <w:rFonts w:asciiTheme="minorHAnsi" w:eastAsiaTheme="minorEastAsia" w:hAnsiTheme="minorHAnsi" w:cstheme="minorBidi"/>
          <w:sz w:val="22"/>
          <w:szCs w:val="22"/>
          <w:lang w:val="en-GB" w:eastAsia="en-GB"/>
        </w:rPr>
      </w:pPr>
      <w:hyperlink w:anchor="_Toc426452235" w:history="1">
        <w:r w:rsidR="00896951" w:rsidRPr="008F2EE0">
          <w:rPr>
            <w:rStyle w:val="Hyperlink"/>
          </w:rPr>
          <w:t>7.5.5</w:t>
        </w:r>
        <w:r w:rsidR="00896951">
          <w:rPr>
            <w:rFonts w:asciiTheme="minorHAnsi" w:eastAsiaTheme="minorEastAsia" w:hAnsiTheme="minorHAnsi" w:cstheme="minorBidi"/>
            <w:sz w:val="22"/>
            <w:szCs w:val="22"/>
            <w:lang w:val="en-GB" w:eastAsia="en-GB"/>
          </w:rPr>
          <w:tab/>
        </w:r>
        <w:r w:rsidR="00896951" w:rsidRPr="008F2EE0">
          <w:rPr>
            <w:rStyle w:val="Hyperlink"/>
          </w:rPr>
          <w:t>Choice Groups</w:t>
        </w:r>
        <w:r w:rsidR="00896951">
          <w:rPr>
            <w:webHidden/>
          </w:rPr>
          <w:tab/>
        </w:r>
        <w:r w:rsidR="00896951">
          <w:rPr>
            <w:webHidden/>
          </w:rPr>
          <w:fldChar w:fldCharType="begin"/>
        </w:r>
        <w:r w:rsidR="00896951">
          <w:rPr>
            <w:webHidden/>
          </w:rPr>
          <w:instrText xml:space="preserve"> PAGEREF _Toc426452235 \h </w:instrText>
        </w:r>
        <w:r w:rsidR="00896951">
          <w:rPr>
            <w:webHidden/>
          </w:rPr>
        </w:r>
        <w:r w:rsidR="00896951">
          <w:rPr>
            <w:webHidden/>
          </w:rPr>
          <w:fldChar w:fldCharType="separate"/>
        </w:r>
        <w:r w:rsidR="00B81ED7">
          <w:rPr>
            <w:webHidden/>
          </w:rPr>
          <w:t>85</w:t>
        </w:r>
        <w:r w:rsidR="00896951">
          <w:rPr>
            <w:webHidden/>
          </w:rPr>
          <w:fldChar w:fldCharType="end"/>
        </w:r>
      </w:hyperlink>
    </w:p>
    <w:p w14:paraId="1687F43C"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6" w:history="1">
        <w:r w:rsidR="00896951" w:rsidRPr="008F2EE0">
          <w:rPr>
            <w:rStyle w:val="Hyperlink"/>
            <w:noProof/>
          </w:rPr>
          <w:t>7.6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Packaging Models</w:t>
        </w:r>
        <w:r w:rsidR="00896951">
          <w:rPr>
            <w:noProof/>
            <w:webHidden/>
          </w:rPr>
          <w:tab/>
        </w:r>
        <w:r w:rsidR="00896951">
          <w:rPr>
            <w:noProof/>
            <w:webHidden/>
          </w:rPr>
          <w:fldChar w:fldCharType="begin"/>
        </w:r>
        <w:r w:rsidR="00896951">
          <w:rPr>
            <w:noProof/>
            <w:webHidden/>
          </w:rPr>
          <w:instrText xml:space="preserve"> PAGEREF _Toc426452236 \h </w:instrText>
        </w:r>
        <w:r w:rsidR="00896951">
          <w:rPr>
            <w:noProof/>
            <w:webHidden/>
          </w:rPr>
        </w:r>
        <w:r w:rsidR="00896951">
          <w:rPr>
            <w:noProof/>
            <w:webHidden/>
          </w:rPr>
          <w:fldChar w:fldCharType="separate"/>
        </w:r>
        <w:r w:rsidR="00B81ED7">
          <w:rPr>
            <w:noProof/>
            <w:webHidden/>
          </w:rPr>
          <w:t>86</w:t>
        </w:r>
        <w:r w:rsidR="00896951">
          <w:rPr>
            <w:noProof/>
            <w:webHidden/>
          </w:rPr>
          <w:fldChar w:fldCharType="end"/>
        </w:r>
      </w:hyperlink>
    </w:p>
    <w:p w14:paraId="78B155DE" w14:textId="77777777" w:rsidR="00896951" w:rsidRDefault="00C53113">
      <w:pPr>
        <w:pStyle w:val="TOC3"/>
        <w:rPr>
          <w:rFonts w:asciiTheme="minorHAnsi" w:eastAsiaTheme="minorEastAsia" w:hAnsiTheme="minorHAnsi" w:cstheme="minorBidi"/>
          <w:sz w:val="22"/>
          <w:szCs w:val="22"/>
          <w:lang w:val="en-GB" w:eastAsia="en-GB"/>
        </w:rPr>
      </w:pPr>
      <w:hyperlink w:anchor="_Toc426452237" w:history="1">
        <w:r w:rsidR="00896951" w:rsidRPr="008F2EE0">
          <w:rPr>
            <w:rStyle w:val="Hyperlink"/>
          </w:rPr>
          <w:t>7.6.1</w:t>
        </w:r>
        <w:r w:rsidR="00896951">
          <w:rPr>
            <w:rFonts w:asciiTheme="minorHAnsi" w:eastAsiaTheme="minorEastAsia" w:hAnsiTheme="minorHAnsi" w:cstheme="minorBidi"/>
            <w:sz w:val="22"/>
            <w:szCs w:val="22"/>
            <w:lang w:val="en-GB" w:eastAsia="en-GB"/>
          </w:rPr>
          <w:tab/>
        </w:r>
        <w:r w:rsidR="00896951" w:rsidRPr="008F2EE0">
          <w:rPr>
            <w:rStyle w:val="Hyperlink"/>
          </w:rPr>
          <w:t>Reference and Subset Models</w:t>
        </w:r>
        <w:r w:rsidR="00896951">
          <w:rPr>
            <w:webHidden/>
          </w:rPr>
          <w:tab/>
        </w:r>
        <w:r w:rsidR="00896951">
          <w:rPr>
            <w:webHidden/>
          </w:rPr>
          <w:fldChar w:fldCharType="begin"/>
        </w:r>
        <w:r w:rsidR="00896951">
          <w:rPr>
            <w:webHidden/>
          </w:rPr>
          <w:instrText xml:space="preserve"> PAGEREF _Toc426452237 \h </w:instrText>
        </w:r>
        <w:r w:rsidR="00896951">
          <w:rPr>
            <w:webHidden/>
          </w:rPr>
        </w:r>
        <w:r w:rsidR="00896951">
          <w:rPr>
            <w:webHidden/>
          </w:rPr>
          <w:fldChar w:fldCharType="separate"/>
        </w:r>
        <w:r w:rsidR="00B81ED7">
          <w:rPr>
            <w:webHidden/>
          </w:rPr>
          <w:t>86</w:t>
        </w:r>
        <w:r w:rsidR="00896951">
          <w:rPr>
            <w:webHidden/>
          </w:rPr>
          <w:fldChar w:fldCharType="end"/>
        </w:r>
      </w:hyperlink>
    </w:p>
    <w:p w14:paraId="46382F11" w14:textId="77777777" w:rsidR="00896951" w:rsidRDefault="00C53113">
      <w:pPr>
        <w:pStyle w:val="TOC3"/>
        <w:rPr>
          <w:rFonts w:asciiTheme="minorHAnsi" w:eastAsiaTheme="minorEastAsia" w:hAnsiTheme="minorHAnsi" w:cstheme="minorBidi"/>
          <w:sz w:val="22"/>
          <w:szCs w:val="22"/>
          <w:lang w:val="en-GB" w:eastAsia="en-GB"/>
        </w:rPr>
      </w:pPr>
      <w:hyperlink w:anchor="_Toc426452238" w:history="1">
        <w:r w:rsidR="00896951" w:rsidRPr="008F2EE0">
          <w:rPr>
            <w:rStyle w:val="Hyperlink"/>
          </w:rPr>
          <w:t>7.6.2</w:t>
        </w:r>
        <w:r w:rsidR="00896951">
          <w:rPr>
            <w:rFonts w:asciiTheme="minorHAnsi" w:eastAsiaTheme="minorEastAsia" w:hAnsiTheme="minorHAnsi" w:cstheme="minorBidi"/>
            <w:sz w:val="22"/>
            <w:szCs w:val="22"/>
            <w:lang w:val="en-GB" w:eastAsia="en-GB"/>
          </w:rPr>
          <w:tab/>
        </w:r>
        <w:r w:rsidR="00896951" w:rsidRPr="008F2EE0">
          <w:rPr>
            <w:rStyle w:val="Hyperlink"/>
          </w:rPr>
          <w:t>Model Package Descriptions</w:t>
        </w:r>
        <w:r w:rsidR="00896951">
          <w:rPr>
            <w:webHidden/>
          </w:rPr>
          <w:tab/>
        </w:r>
        <w:r w:rsidR="00896951">
          <w:rPr>
            <w:webHidden/>
          </w:rPr>
          <w:fldChar w:fldCharType="begin"/>
        </w:r>
        <w:r w:rsidR="00896951">
          <w:rPr>
            <w:webHidden/>
          </w:rPr>
          <w:instrText xml:space="preserve"> PAGEREF _Toc426452238 \h </w:instrText>
        </w:r>
        <w:r w:rsidR="00896951">
          <w:rPr>
            <w:webHidden/>
          </w:rPr>
        </w:r>
        <w:r w:rsidR="00896951">
          <w:rPr>
            <w:webHidden/>
          </w:rPr>
          <w:fldChar w:fldCharType="separate"/>
        </w:r>
        <w:r w:rsidR="00B81ED7">
          <w:rPr>
            <w:webHidden/>
          </w:rPr>
          <w:t>91</w:t>
        </w:r>
        <w:r w:rsidR="00896951">
          <w:rPr>
            <w:webHidden/>
          </w:rPr>
          <w:fldChar w:fldCharType="end"/>
        </w:r>
      </w:hyperlink>
    </w:p>
    <w:p w14:paraId="74727E1B"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9" w:history="1">
        <w:r w:rsidR="00896951" w:rsidRPr="008F2EE0">
          <w:rPr>
            <w:rStyle w:val="Hyperlink"/>
            <w:noProof/>
          </w:rPr>
          <w:t>7.7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Detailed Modeling Design Rules</w:t>
        </w:r>
        <w:r w:rsidR="00896951">
          <w:rPr>
            <w:noProof/>
            <w:webHidden/>
          </w:rPr>
          <w:tab/>
        </w:r>
        <w:r w:rsidR="00896951">
          <w:rPr>
            <w:noProof/>
            <w:webHidden/>
          </w:rPr>
          <w:fldChar w:fldCharType="begin"/>
        </w:r>
        <w:r w:rsidR="00896951">
          <w:rPr>
            <w:noProof/>
            <w:webHidden/>
          </w:rPr>
          <w:instrText xml:space="preserve"> PAGEREF _Toc426452239 \h </w:instrText>
        </w:r>
        <w:r w:rsidR="00896951">
          <w:rPr>
            <w:noProof/>
            <w:webHidden/>
          </w:rPr>
        </w:r>
        <w:r w:rsidR="00896951">
          <w:rPr>
            <w:noProof/>
            <w:webHidden/>
          </w:rPr>
          <w:fldChar w:fldCharType="separate"/>
        </w:r>
        <w:r w:rsidR="00B81ED7">
          <w:rPr>
            <w:noProof/>
            <w:webHidden/>
          </w:rPr>
          <w:t>93</w:t>
        </w:r>
        <w:r w:rsidR="00896951">
          <w:rPr>
            <w:noProof/>
            <w:webHidden/>
          </w:rPr>
          <w:fldChar w:fldCharType="end"/>
        </w:r>
      </w:hyperlink>
    </w:p>
    <w:p w14:paraId="675CD754" w14:textId="77777777" w:rsidR="00896951" w:rsidRDefault="00C53113">
      <w:pPr>
        <w:pStyle w:val="TOC3"/>
        <w:rPr>
          <w:rFonts w:asciiTheme="minorHAnsi" w:eastAsiaTheme="minorEastAsia" w:hAnsiTheme="minorHAnsi" w:cstheme="minorBidi"/>
          <w:sz w:val="22"/>
          <w:szCs w:val="22"/>
          <w:lang w:val="en-GB" w:eastAsia="en-GB"/>
        </w:rPr>
      </w:pPr>
      <w:hyperlink w:anchor="_Toc426452240" w:history="1">
        <w:r w:rsidR="00896951" w:rsidRPr="008F2EE0">
          <w:rPr>
            <w:rStyle w:val="Hyperlink"/>
          </w:rPr>
          <w:t>7.7.1</w:t>
        </w:r>
        <w:r w:rsidR="00896951">
          <w:rPr>
            <w:rFonts w:asciiTheme="minorHAnsi" w:eastAsiaTheme="minorEastAsia" w:hAnsiTheme="minorHAnsi" w:cstheme="minorBidi"/>
            <w:sz w:val="22"/>
            <w:szCs w:val="22"/>
            <w:lang w:val="en-GB" w:eastAsia="en-GB"/>
          </w:rPr>
          <w:tab/>
        </w:r>
        <w:r w:rsidR="00896951" w:rsidRPr="008F2EE0">
          <w:rPr>
            <w:rStyle w:val="Hyperlink"/>
          </w:rPr>
          <w:t>Design Rules Rationale</w:t>
        </w:r>
        <w:r w:rsidR="00896951">
          <w:rPr>
            <w:webHidden/>
          </w:rPr>
          <w:tab/>
        </w:r>
        <w:r w:rsidR="00896951">
          <w:rPr>
            <w:webHidden/>
          </w:rPr>
          <w:fldChar w:fldCharType="begin"/>
        </w:r>
        <w:r w:rsidR="00896951">
          <w:rPr>
            <w:webHidden/>
          </w:rPr>
          <w:instrText xml:space="preserve"> PAGEREF _Toc426452240 \h </w:instrText>
        </w:r>
        <w:r w:rsidR="00896951">
          <w:rPr>
            <w:webHidden/>
          </w:rPr>
        </w:r>
        <w:r w:rsidR="00896951">
          <w:rPr>
            <w:webHidden/>
          </w:rPr>
          <w:fldChar w:fldCharType="separate"/>
        </w:r>
        <w:r w:rsidR="00B81ED7">
          <w:rPr>
            <w:webHidden/>
          </w:rPr>
          <w:t>93</w:t>
        </w:r>
        <w:r w:rsidR="00896951">
          <w:rPr>
            <w:webHidden/>
          </w:rPr>
          <w:fldChar w:fldCharType="end"/>
        </w:r>
      </w:hyperlink>
    </w:p>
    <w:p w14:paraId="6FBDA5BA" w14:textId="77777777" w:rsidR="00896951" w:rsidRDefault="00C53113">
      <w:pPr>
        <w:pStyle w:val="TOC3"/>
        <w:rPr>
          <w:rFonts w:asciiTheme="minorHAnsi" w:eastAsiaTheme="minorEastAsia" w:hAnsiTheme="minorHAnsi" w:cstheme="minorBidi"/>
          <w:sz w:val="22"/>
          <w:szCs w:val="22"/>
          <w:lang w:val="en-GB" w:eastAsia="en-GB"/>
        </w:rPr>
      </w:pPr>
      <w:hyperlink w:anchor="_Toc426452241" w:history="1">
        <w:r w:rsidR="00896951" w:rsidRPr="008F2EE0">
          <w:rPr>
            <w:rStyle w:val="Hyperlink"/>
          </w:rPr>
          <w:t>7.7.2</w:t>
        </w:r>
        <w:r w:rsidR="00896951">
          <w:rPr>
            <w:rFonts w:asciiTheme="minorHAnsi" w:eastAsiaTheme="minorEastAsia" w:hAnsiTheme="minorHAnsi" w:cstheme="minorBidi"/>
            <w:sz w:val="22"/>
            <w:szCs w:val="22"/>
            <w:lang w:val="en-GB" w:eastAsia="en-GB"/>
          </w:rPr>
          <w:tab/>
        </w:r>
        <w:r w:rsidR="00896951" w:rsidRPr="008F2EE0">
          <w:rPr>
            <w:rStyle w:val="Hyperlink"/>
          </w:rPr>
          <w:t>Simple Restrictions</w:t>
        </w:r>
        <w:r w:rsidR="00896951">
          <w:rPr>
            <w:webHidden/>
          </w:rPr>
          <w:tab/>
        </w:r>
        <w:r w:rsidR="00896951">
          <w:rPr>
            <w:webHidden/>
          </w:rPr>
          <w:fldChar w:fldCharType="begin"/>
        </w:r>
        <w:r w:rsidR="00896951">
          <w:rPr>
            <w:webHidden/>
          </w:rPr>
          <w:instrText xml:space="preserve"> PAGEREF _Toc426452241 \h </w:instrText>
        </w:r>
        <w:r w:rsidR="00896951">
          <w:rPr>
            <w:webHidden/>
          </w:rPr>
        </w:r>
        <w:r w:rsidR="00896951">
          <w:rPr>
            <w:webHidden/>
          </w:rPr>
          <w:fldChar w:fldCharType="separate"/>
        </w:r>
        <w:r w:rsidR="00B81ED7">
          <w:rPr>
            <w:webHidden/>
          </w:rPr>
          <w:t>93</w:t>
        </w:r>
        <w:r w:rsidR="00896951">
          <w:rPr>
            <w:webHidden/>
          </w:rPr>
          <w:fldChar w:fldCharType="end"/>
        </w:r>
      </w:hyperlink>
    </w:p>
    <w:p w14:paraId="598BC635" w14:textId="77777777" w:rsidR="00896951" w:rsidRDefault="00C53113">
      <w:pPr>
        <w:pStyle w:val="TOC3"/>
        <w:rPr>
          <w:rFonts w:asciiTheme="minorHAnsi" w:eastAsiaTheme="minorEastAsia" w:hAnsiTheme="minorHAnsi" w:cstheme="minorBidi"/>
          <w:sz w:val="22"/>
          <w:szCs w:val="22"/>
          <w:lang w:val="en-GB" w:eastAsia="en-GB"/>
        </w:rPr>
      </w:pPr>
      <w:hyperlink w:anchor="_Toc426452242" w:history="1">
        <w:r w:rsidR="00896951" w:rsidRPr="008F2EE0">
          <w:rPr>
            <w:rStyle w:val="Hyperlink"/>
            <w:rFonts w:eastAsiaTheme="majorEastAsia"/>
          </w:rPr>
          <w:t>7.7.3</w:t>
        </w:r>
        <w:r w:rsidR="00896951">
          <w:rPr>
            <w:rFonts w:asciiTheme="minorHAnsi" w:eastAsiaTheme="minorEastAsia" w:hAnsiTheme="minorHAnsi" w:cstheme="minorBidi"/>
            <w:sz w:val="22"/>
            <w:szCs w:val="22"/>
            <w:lang w:val="en-GB" w:eastAsia="en-GB"/>
          </w:rPr>
          <w:tab/>
        </w:r>
        <w:r w:rsidR="00896951" w:rsidRPr="008F2EE0">
          <w:rPr>
            <w:rStyle w:val="Hyperlink"/>
          </w:rPr>
          <w:t>Complex Restrictions</w:t>
        </w:r>
        <w:r w:rsidR="00896951">
          <w:rPr>
            <w:webHidden/>
          </w:rPr>
          <w:tab/>
        </w:r>
        <w:r w:rsidR="00896951">
          <w:rPr>
            <w:webHidden/>
          </w:rPr>
          <w:fldChar w:fldCharType="begin"/>
        </w:r>
        <w:r w:rsidR="00896951">
          <w:rPr>
            <w:webHidden/>
          </w:rPr>
          <w:instrText xml:space="preserve"> PAGEREF _Toc426452242 \h </w:instrText>
        </w:r>
        <w:r w:rsidR="00896951">
          <w:rPr>
            <w:webHidden/>
          </w:rPr>
        </w:r>
        <w:r w:rsidR="00896951">
          <w:rPr>
            <w:webHidden/>
          </w:rPr>
          <w:fldChar w:fldCharType="separate"/>
        </w:r>
        <w:r w:rsidR="00B81ED7">
          <w:rPr>
            <w:webHidden/>
          </w:rPr>
          <w:t>94</w:t>
        </w:r>
        <w:r w:rsidR="00896951">
          <w:rPr>
            <w:webHidden/>
          </w:rPr>
          <w:fldChar w:fldCharType="end"/>
        </w:r>
      </w:hyperlink>
    </w:p>
    <w:p w14:paraId="623FBFFC" w14:textId="77777777" w:rsidR="00896951" w:rsidRDefault="00C53113">
      <w:pPr>
        <w:pStyle w:val="TOC3"/>
        <w:rPr>
          <w:rFonts w:asciiTheme="minorHAnsi" w:eastAsiaTheme="minorEastAsia" w:hAnsiTheme="minorHAnsi" w:cstheme="minorBidi"/>
          <w:sz w:val="22"/>
          <w:szCs w:val="22"/>
          <w:lang w:val="en-GB" w:eastAsia="en-GB"/>
        </w:rPr>
      </w:pPr>
      <w:hyperlink w:anchor="_Toc426452243" w:history="1">
        <w:r w:rsidR="00896951" w:rsidRPr="008F2EE0">
          <w:rPr>
            <w:rStyle w:val="Hyperlink"/>
          </w:rPr>
          <w:t>7.7.4</w:t>
        </w:r>
        <w:r w:rsidR="00896951">
          <w:rPr>
            <w:rFonts w:asciiTheme="minorHAnsi" w:eastAsiaTheme="minorEastAsia" w:hAnsiTheme="minorHAnsi" w:cstheme="minorBidi"/>
            <w:sz w:val="22"/>
            <w:szCs w:val="22"/>
            <w:lang w:val="en-GB" w:eastAsia="en-GB"/>
          </w:rPr>
          <w:tab/>
        </w:r>
        <w:r w:rsidR="00896951" w:rsidRPr="008F2EE0">
          <w:rPr>
            <w:rStyle w:val="Hyperlink"/>
          </w:rPr>
          <w:t>Business Rules</w:t>
        </w:r>
        <w:r w:rsidR="00896951">
          <w:rPr>
            <w:webHidden/>
          </w:rPr>
          <w:tab/>
        </w:r>
        <w:r w:rsidR="00896951">
          <w:rPr>
            <w:webHidden/>
          </w:rPr>
          <w:fldChar w:fldCharType="begin"/>
        </w:r>
        <w:r w:rsidR="00896951">
          <w:rPr>
            <w:webHidden/>
          </w:rPr>
          <w:instrText xml:space="preserve"> PAGEREF _Toc426452243 \h </w:instrText>
        </w:r>
        <w:r w:rsidR="00896951">
          <w:rPr>
            <w:webHidden/>
          </w:rPr>
        </w:r>
        <w:r w:rsidR="00896951">
          <w:rPr>
            <w:webHidden/>
          </w:rPr>
          <w:fldChar w:fldCharType="separate"/>
        </w:r>
        <w:r w:rsidR="00B81ED7">
          <w:rPr>
            <w:webHidden/>
          </w:rPr>
          <w:t>95</w:t>
        </w:r>
        <w:r w:rsidR="00896951">
          <w:rPr>
            <w:webHidden/>
          </w:rPr>
          <w:fldChar w:fldCharType="end"/>
        </w:r>
      </w:hyperlink>
    </w:p>
    <w:p w14:paraId="42B5137E"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244" w:history="1">
        <w:r w:rsidR="00896951" w:rsidRPr="008F2EE0">
          <w:rPr>
            <w:rStyle w:val="Hyperlink"/>
          </w:rPr>
          <w:t>8</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Profile Reference</w:t>
        </w:r>
        <w:r w:rsidR="00896951">
          <w:rPr>
            <w:webHidden/>
          </w:rPr>
          <w:tab/>
        </w:r>
        <w:r w:rsidR="00896951">
          <w:rPr>
            <w:webHidden/>
          </w:rPr>
          <w:fldChar w:fldCharType="begin"/>
        </w:r>
        <w:r w:rsidR="00896951">
          <w:rPr>
            <w:webHidden/>
          </w:rPr>
          <w:instrText xml:space="preserve"> PAGEREF _Toc426452244 \h </w:instrText>
        </w:r>
        <w:r w:rsidR="00896951">
          <w:rPr>
            <w:webHidden/>
          </w:rPr>
        </w:r>
        <w:r w:rsidR="00896951">
          <w:rPr>
            <w:webHidden/>
          </w:rPr>
          <w:fldChar w:fldCharType="separate"/>
        </w:r>
        <w:r w:rsidR="00B81ED7">
          <w:rPr>
            <w:webHidden/>
          </w:rPr>
          <w:t>97</w:t>
        </w:r>
        <w:r w:rsidR="00896951">
          <w:rPr>
            <w:webHidden/>
          </w:rPr>
          <w:fldChar w:fldCharType="end"/>
        </w:r>
      </w:hyperlink>
    </w:p>
    <w:p w14:paraId="37B9A6A9"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5" w:history="1">
        <w:r w:rsidR="00896951" w:rsidRPr="008F2EE0">
          <w:rPr>
            <w:rStyle w:val="Hyperlink"/>
            <w:noProof/>
          </w:rPr>
          <w:t>8.1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_Toc426452245 \h </w:instrText>
        </w:r>
        <w:r w:rsidR="00896951">
          <w:rPr>
            <w:noProof/>
            <w:webHidden/>
          </w:rPr>
        </w:r>
        <w:r w:rsidR="00896951">
          <w:rPr>
            <w:noProof/>
            <w:webHidden/>
          </w:rPr>
          <w:fldChar w:fldCharType="separate"/>
        </w:r>
        <w:r w:rsidR="00B81ED7">
          <w:rPr>
            <w:noProof/>
            <w:webHidden/>
          </w:rPr>
          <w:t>97</w:t>
        </w:r>
        <w:r w:rsidR="00896951">
          <w:rPr>
            <w:noProof/>
            <w:webHidden/>
          </w:rPr>
          <w:fldChar w:fldCharType="end"/>
        </w:r>
      </w:hyperlink>
    </w:p>
    <w:p w14:paraId="683B6BB9"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6" w:history="1">
        <w:r w:rsidR="00896951" w:rsidRPr="008F2EE0">
          <w:rPr>
            <w:rStyle w:val="Hyperlink"/>
            <w:noProof/>
          </w:rPr>
          <w:t>8.2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NIEM_Common_Profile</w:t>
        </w:r>
        <w:r w:rsidR="00896951">
          <w:rPr>
            <w:noProof/>
            <w:webHidden/>
          </w:rPr>
          <w:tab/>
        </w:r>
        <w:r w:rsidR="00896951">
          <w:rPr>
            <w:noProof/>
            <w:webHidden/>
          </w:rPr>
          <w:fldChar w:fldCharType="begin"/>
        </w:r>
        <w:r w:rsidR="00896951">
          <w:rPr>
            <w:noProof/>
            <w:webHidden/>
          </w:rPr>
          <w:instrText xml:space="preserve"> PAGEREF _Toc426452246 \h </w:instrText>
        </w:r>
        <w:r w:rsidR="00896951">
          <w:rPr>
            <w:noProof/>
            <w:webHidden/>
          </w:rPr>
        </w:r>
        <w:r w:rsidR="00896951">
          <w:rPr>
            <w:noProof/>
            <w:webHidden/>
          </w:rPr>
          <w:fldChar w:fldCharType="separate"/>
        </w:r>
        <w:r w:rsidR="00B81ED7">
          <w:rPr>
            <w:noProof/>
            <w:webHidden/>
          </w:rPr>
          <w:t>98</w:t>
        </w:r>
        <w:r w:rsidR="00896951">
          <w:rPr>
            <w:noProof/>
            <w:webHidden/>
          </w:rPr>
          <w:fldChar w:fldCharType="end"/>
        </w:r>
      </w:hyperlink>
    </w:p>
    <w:p w14:paraId="4AA0793D" w14:textId="77777777" w:rsidR="00896951" w:rsidRDefault="00C53113">
      <w:pPr>
        <w:pStyle w:val="TOC3"/>
        <w:rPr>
          <w:rFonts w:asciiTheme="minorHAnsi" w:eastAsiaTheme="minorEastAsia" w:hAnsiTheme="minorHAnsi" w:cstheme="minorBidi"/>
          <w:sz w:val="22"/>
          <w:szCs w:val="22"/>
          <w:lang w:val="en-GB" w:eastAsia="en-GB"/>
        </w:rPr>
      </w:pPr>
      <w:hyperlink w:anchor="_Toc426452247" w:history="1">
        <w:r w:rsidR="00896951" w:rsidRPr="008F2EE0">
          <w:rPr>
            <w:rStyle w:val="Hyperlink"/>
          </w:rPr>
          <w:t>8.2.1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_Toc426452247 \h </w:instrText>
        </w:r>
        <w:r w:rsidR="00896951">
          <w:rPr>
            <w:webHidden/>
          </w:rPr>
        </w:r>
        <w:r w:rsidR="00896951">
          <w:rPr>
            <w:webHidden/>
          </w:rPr>
          <w:fldChar w:fldCharType="separate"/>
        </w:r>
        <w:r w:rsidR="00B81ED7">
          <w:rPr>
            <w:webHidden/>
          </w:rPr>
          <w:t>98</w:t>
        </w:r>
        <w:r w:rsidR="00896951">
          <w:rPr>
            <w:webHidden/>
          </w:rPr>
          <w:fldChar w:fldCharType="end"/>
        </w:r>
      </w:hyperlink>
    </w:p>
    <w:p w14:paraId="0957FB9F" w14:textId="77777777" w:rsidR="00896951" w:rsidRDefault="00C53113">
      <w:pPr>
        <w:pStyle w:val="TOC3"/>
        <w:rPr>
          <w:rFonts w:asciiTheme="minorHAnsi" w:eastAsiaTheme="minorEastAsia" w:hAnsiTheme="minorHAnsi" w:cstheme="minorBidi"/>
          <w:sz w:val="22"/>
          <w:szCs w:val="22"/>
          <w:lang w:val="en-GB" w:eastAsia="en-GB"/>
        </w:rPr>
      </w:pPr>
      <w:hyperlink w:anchor="_Toc426452248" w:history="1">
        <w:r w:rsidR="00896951" w:rsidRPr="008F2EE0">
          <w:rPr>
            <w:rStyle w:val="Hyperlink"/>
          </w:rPr>
          <w:t>8.2.2</w:t>
        </w:r>
        <w:r w:rsidR="00896951">
          <w:rPr>
            <w:rFonts w:asciiTheme="minorHAnsi" w:eastAsiaTheme="minorEastAsia" w:hAnsiTheme="minorHAnsi" w:cstheme="minorBidi"/>
            <w:sz w:val="22"/>
            <w:szCs w:val="22"/>
            <w:lang w:val="en-GB" w:eastAsia="en-GB"/>
          </w:rPr>
          <w:tab/>
        </w:r>
        <w:r w:rsidR="00896951" w:rsidRPr="008F2EE0">
          <w:rPr>
            <w:rStyle w:val="Hyperlink"/>
          </w:rPr>
          <w:t>&lt;Stereotype&gt; AdapterType</w:t>
        </w:r>
        <w:r w:rsidR="00896951">
          <w:rPr>
            <w:webHidden/>
          </w:rPr>
          <w:tab/>
        </w:r>
        <w:r w:rsidR="00896951">
          <w:rPr>
            <w:webHidden/>
          </w:rPr>
          <w:fldChar w:fldCharType="begin"/>
        </w:r>
        <w:r w:rsidR="00896951">
          <w:rPr>
            <w:webHidden/>
          </w:rPr>
          <w:instrText xml:space="preserve"> PAGEREF _Toc426452248 \h </w:instrText>
        </w:r>
        <w:r w:rsidR="00896951">
          <w:rPr>
            <w:webHidden/>
          </w:rPr>
        </w:r>
        <w:r w:rsidR="00896951">
          <w:rPr>
            <w:webHidden/>
          </w:rPr>
          <w:fldChar w:fldCharType="separate"/>
        </w:r>
        <w:r w:rsidR="00B81ED7">
          <w:rPr>
            <w:webHidden/>
          </w:rPr>
          <w:t>98</w:t>
        </w:r>
        <w:r w:rsidR="00896951">
          <w:rPr>
            <w:webHidden/>
          </w:rPr>
          <w:fldChar w:fldCharType="end"/>
        </w:r>
      </w:hyperlink>
    </w:p>
    <w:p w14:paraId="0F5CA9CD" w14:textId="77777777" w:rsidR="00896951" w:rsidRDefault="00C53113">
      <w:pPr>
        <w:pStyle w:val="TOC3"/>
        <w:rPr>
          <w:rFonts w:asciiTheme="minorHAnsi" w:eastAsiaTheme="minorEastAsia" w:hAnsiTheme="minorHAnsi" w:cstheme="minorBidi"/>
          <w:sz w:val="22"/>
          <w:szCs w:val="22"/>
          <w:lang w:val="en-GB" w:eastAsia="en-GB"/>
        </w:rPr>
      </w:pPr>
      <w:hyperlink w:anchor="_Toc426452249" w:history="1">
        <w:r w:rsidR="00896951" w:rsidRPr="008F2EE0">
          <w:rPr>
            <w:rStyle w:val="Hyperlink"/>
          </w:rPr>
          <w:t>8.2.3</w:t>
        </w:r>
        <w:r w:rsidR="00896951">
          <w:rPr>
            <w:rFonts w:asciiTheme="minorHAnsi" w:eastAsiaTheme="minorEastAsia" w:hAnsiTheme="minorHAnsi" w:cstheme="minorBidi"/>
            <w:sz w:val="22"/>
            <w:szCs w:val="22"/>
            <w:lang w:val="en-GB" w:eastAsia="en-GB"/>
          </w:rPr>
          <w:tab/>
        </w:r>
        <w:r w:rsidR="00896951" w:rsidRPr="008F2EE0">
          <w:rPr>
            <w:rStyle w:val="Hyperlink"/>
          </w:rPr>
          <w:t>&lt;Stereotype&gt; AssociationType</w:t>
        </w:r>
        <w:r w:rsidR="00896951">
          <w:rPr>
            <w:webHidden/>
          </w:rPr>
          <w:tab/>
        </w:r>
        <w:r w:rsidR="00896951">
          <w:rPr>
            <w:webHidden/>
          </w:rPr>
          <w:fldChar w:fldCharType="begin"/>
        </w:r>
        <w:r w:rsidR="00896951">
          <w:rPr>
            <w:webHidden/>
          </w:rPr>
          <w:instrText xml:space="preserve"> PAGEREF _Toc426452249 \h </w:instrText>
        </w:r>
        <w:r w:rsidR="00896951">
          <w:rPr>
            <w:webHidden/>
          </w:rPr>
        </w:r>
        <w:r w:rsidR="00896951">
          <w:rPr>
            <w:webHidden/>
          </w:rPr>
          <w:fldChar w:fldCharType="separate"/>
        </w:r>
        <w:r w:rsidR="00B81ED7">
          <w:rPr>
            <w:webHidden/>
          </w:rPr>
          <w:t>100</w:t>
        </w:r>
        <w:r w:rsidR="00896951">
          <w:rPr>
            <w:webHidden/>
          </w:rPr>
          <w:fldChar w:fldCharType="end"/>
        </w:r>
      </w:hyperlink>
    </w:p>
    <w:p w14:paraId="70EAE94C" w14:textId="77777777" w:rsidR="00896951" w:rsidRDefault="00C53113">
      <w:pPr>
        <w:pStyle w:val="TOC3"/>
        <w:rPr>
          <w:rFonts w:asciiTheme="minorHAnsi" w:eastAsiaTheme="minorEastAsia" w:hAnsiTheme="minorHAnsi" w:cstheme="minorBidi"/>
          <w:sz w:val="22"/>
          <w:szCs w:val="22"/>
          <w:lang w:val="en-GB" w:eastAsia="en-GB"/>
        </w:rPr>
      </w:pPr>
      <w:hyperlink w:anchor="_Toc426452250" w:history="1">
        <w:r w:rsidR="00896951" w:rsidRPr="008F2EE0">
          <w:rPr>
            <w:rStyle w:val="Hyperlink"/>
          </w:rPr>
          <w:t>8.2.4</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AugmentationType</w:t>
        </w:r>
        <w:r w:rsidR="00896951">
          <w:rPr>
            <w:webHidden/>
          </w:rPr>
          <w:tab/>
        </w:r>
        <w:r w:rsidR="00896951">
          <w:rPr>
            <w:webHidden/>
          </w:rPr>
          <w:fldChar w:fldCharType="begin"/>
        </w:r>
        <w:r w:rsidR="00896951">
          <w:rPr>
            <w:webHidden/>
          </w:rPr>
          <w:instrText xml:space="preserve"> PAGEREF _Toc426452250 \h </w:instrText>
        </w:r>
        <w:r w:rsidR="00896951">
          <w:rPr>
            <w:webHidden/>
          </w:rPr>
        </w:r>
        <w:r w:rsidR="00896951">
          <w:rPr>
            <w:webHidden/>
          </w:rPr>
          <w:fldChar w:fldCharType="separate"/>
        </w:r>
        <w:r w:rsidR="00B81ED7">
          <w:rPr>
            <w:webHidden/>
          </w:rPr>
          <w:t>101</w:t>
        </w:r>
        <w:r w:rsidR="00896951">
          <w:rPr>
            <w:webHidden/>
          </w:rPr>
          <w:fldChar w:fldCharType="end"/>
        </w:r>
      </w:hyperlink>
    </w:p>
    <w:p w14:paraId="7F0501EA" w14:textId="77777777" w:rsidR="00896951" w:rsidRDefault="00C53113">
      <w:pPr>
        <w:pStyle w:val="TOC3"/>
        <w:rPr>
          <w:rFonts w:asciiTheme="minorHAnsi" w:eastAsiaTheme="minorEastAsia" w:hAnsiTheme="minorHAnsi" w:cstheme="minorBidi"/>
          <w:sz w:val="22"/>
          <w:szCs w:val="22"/>
          <w:lang w:val="en-GB" w:eastAsia="en-GB"/>
        </w:rPr>
      </w:pPr>
      <w:hyperlink w:anchor="_Toc426452251" w:history="1">
        <w:r w:rsidR="00896951" w:rsidRPr="008F2EE0">
          <w:rPr>
            <w:rStyle w:val="Hyperlink"/>
          </w:rPr>
          <w:t>8.2.5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Choice</w:t>
        </w:r>
        <w:r w:rsidR="00896951">
          <w:rPr>
            <w:webHidden/>
          </w:rPr>
          <w:tab/>
        </w:r>
        <w:r w:rsidR="00896951">
          <w:rPr>
            <w:webHidden/>
          </w:rPr>
          <w:fldChar w:fldCharType="begin"/>
        </w:r>
        <w:r w:rsidR="00896951">
          <w:rPr>
            <w:webHidden/>
          </w:rPr>
          <w:instrText xml:space="preserve"> PAGEREF _Toc426452251 \h </w:instrText>
        </w:r>
        <w:r w:rsidR="00896951">
          <w:rPr>
            <w:webHidden/>
          </w:rPr>
        </w:r>
        <w:r w:rsidR="00896951">
          <w:rPr>
            <w:webHidden/>
          </w:rPr>
          <w:fldChar w:fldCharType="separate"/>
        </w:r>
        <w:r w:rsidR="00B81ED7">
          <w:rPr>
            <w:webHidden/>
          </w:rPr>
          <w:t>102</w:t>
        </w:r>
        <w:r w:rsidR="00896951">
          <w:rPr>
            <w:webHidden/>
          </w:rPr>
          <w:fldChar w:fldCharType="end"/>
        </w:r>
      </w:hyperlink>
    </w:p>
    <w:p w14:paraId="7E277134" w14:textId="77777777" w:rsidR="00896951" w:rsidRDefault="00C53113">
      <w:pPr>
        <w:pStyle w:val="TOC3"/>
        <w:rPr>
          <w:rFonts w:asciiTheme="minorHAnsi" w:eastAsiaTheme="minorEastAsia" w:hAnsiTheme="minorHAnsi" w:cstheme="minorBidi"/>
          <w:sz w:val="22"/>
          <w:szCs w:val="22"/>
          <w:lang w:val="en-GB" w:eastAsia="en-GB"/>
        </w:rPr>
      </w:pPr>
      <w:hyperlink w:anchor="_Toc426452252" w:history="1">
        <w:r w:rsidR="00896951" w:rsidRPr="008F2EE0">
          <w:rPr>
            <w:rStyle w:val="Hyperlink"/>
          </w:rPr>
          <w:t>8.2.6</w:t>
        </w:r>
        <w:r w:rsidR="00896951">
          <w:rPr>
            <w:rFonts w:asciiTheme="minorHAnsi" w:eastAsiaTheme="minorEastAsia" w:hAnsiTheme="minorHAnsi" w:cstheme="minorBidi"/>
            <w:sz w:val="22"/>
            <w:szCs w:val="22"/>
            <w:lang w:val="en-GB" w:eastAsia="en-GB"/>
          </w:rPr>
          <w:tab/>
        </w:r>
        <w:r w:rsidR="00896951" w:rsidRPr="008F2EE0">
          <w:rPr>
            <w:rStyle w:val="Hyperlink"/>
          </w:rPr>
          <w:t>&lt;Stereotype&gt; Deprecated</w:t>
        </w:r>
        <w:r w:rsidR="00896951">
          <w:rPr>
            <w:webHidden/>
          </w:rPr>
          <w:tab/>
        </w:r>
        <w:r w:rsidR="00896951">
          <w:rPr>
            <w:webHidden/>
          </w:rPr>
          <w:fldChar w:fldCharType="begin"/>
        </w:r>
        <w:r w:rsidR="00896951">
          <w:rPr>
            <w:webHidden/>
          </w:rPr>
          <w:instrText xml:space="preserve"> PAGEREF _Toc426452252 \h </w:instrText>
        </w:r>
        <w:r w:rsidR="00896951">
          <w:rPr>
            <w:webHidden/>
          </w:rPr>
        </w:r>
        <w:r w:rsidR="00896951">
          <w:rPr>
            <w:webHidden/>
          </w:rPr>
          <w:fldChar w:fldCharType="separate"/>
        </w:r>
        <w:r w:rsidR="00B81ED7">
          <w:rPr>
            <w:webHidden/>
          </w:rPr>
          <w:t>103</w:t>
        </w:r>
        <w:r w:rsidR="00896951">
          <w:rPr>
            <w:webHidden/>
          </w:rPr>
          <w:fldChar w:fldCharType="end"/>
        </w:r>
      </w:hyperlink>
    </w:p>
    <w:p w14:paraId="4A2EDA31" w14:textId="77777777" w:rsidR="00896951" w:rsidRDefault="00C53113">
      <w:pPr>
        <w:pStyle w:val="TOC3"/>
        <w:rPr>
          <w:rFonts w:asciiTheme="minorHAnsi" w:eastAsiaTheme="minorEastAsia" w:hAnsiTheme="minorHAnsi" w:cstheme="minorBidi"/>
          <w:sz w:val="22"/>
          <w:szCs w:val="22"/>
          <w:lang w:val="en-GB" w:eastAsia="en-GB"/>
        </w:rPr>
      </w:pPr>
      <w:hyperlink w:anchor="_Toc426452253" w:history="1">
        <w:r w:rsidR="00896951" w:rsidRPr="008F2EE0">
          <w:rPr>
            <w:rStyle w:val="Hyperlink"/>
          </w:rPr>
          <w:t>8.2.7</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_Toc426452253 \h </w:instrText>
        </w:r>
        <w:r w:rsidR="00896951">
          <w:rPr>
            <w:webHidden/>
          </w:rPr>
        </w:r>
        <w:r w:rsidR="00896951">
          <w:rPr>
            <w:webHidden/>
          </w:rPr>
          <w:fldChar w:fldCharType="separate"/>
        </w:r>
        <w:r w:rsidR="00B81ED7">
          <w:rPr>
            <w:webHidden/>
          </w:rPr>
          <w:t>103</w:t>
        </w:r>
        <w:r w:rsidR="00896951">
          <w:rPr>
            <w:webHidden/>
          </w:rPr>
          <w:fldChar w:fldCharType="end"/>
        </w:r>
      </w:hyperlink>
    </w:p>
    <w:p w14:paraId="02755ED9" w14:textId="77777777" w:rsidR="00896951" w:rsidRDefault="00C53113">
      <w:pPr>
        <w:pStyle w:val="TOC3"/>
        <w:rPr>
          <w:rFonts w:asciiTheme="minorHAnsi" w:eastAsiaTheme="minorEastAsia" w:hAnsiTheme="minorHAnsi" w:cstheme="minorBidi"/>
          <w:sz w:val="22"/>
          <w:szCs w:val="22"/>
          <w:lang w:val="en-GB" w:eastAsia="en-GB"/>
        </w:rPr>
      </w:pPr>
      <w:hyperlink w:anchor="_Toc426452254" w:history="1">
        <w:r w:rsidR="00896951" w:rsidRPr="008F2EE0">
          <w:rPr>
            <w:rStyle w:val="Hyperlink"/>
          </w:rPr>
          <w:t>8.2.8</w:t>
        </w:r>
        <w:r w:rsidR="00896951">
          <w:rPr>
            <w:rFonts w:asciiTheme="minorHAnsi" w:eastAsiaTheme="minorEastAsia" w:hAnsiTheme="minorHAnsi" w:cstheme="minorBidi"/>
            <w:sz w:val="22"/>
            <w:szCs w:val="22"/>
            <w:lang w:val="en-GB" w:eastAsia="en-GB"/>
          </w:rPr>
          <w:tab/>
        </w:r>
        <w:r w:rsidR="00896951" w:rsidRPr="008F2EE0">
          <w:rPr>
            <w:rStyle w:val="Hyperlink"/>
          </w:rPr>
          <w:t>&lt;Stereotype&gt; List</w:t>
        </w:r>
        <w:r w:rsidR="00896951">
          <w:rPr>
            <w:webHidden/>
          </w:rPr>
          <w:tab/>
        </w:r>
        <w:r w:rsidR="00896951">
          <w:rPr>
            <w:webHidden/>
          </w:rPr>
          <w:fldChar w:fldCharType="begin"/>
        </w:r>
        <w:r w:rsidR="00896951">
          <w:rPr>
            <w:webHidden/>
          </w:rPr>
          <w:instrText xml:space="preserve"> PAGEREF _Toc426452254 \h </w:instrText>
        </w:r>
        <w:r w:rsidR="00896951">
          <w:rPr>
            <w:webHidden/>
          </w:rPr>
        </w:r>
        <w:r w:rsidR="00896951">
          <w:rPr>
            <w:webHidden/>
          </w:rPr>
          <w:fldChar w:fldCharType="separate"/>
        </w:r>
        <w:r w:rsidR="00B81ED7">
          <w:rPr>
            <w:webHidden/>
          </w:rPr>
          <w:t>104</w:t>
        </w:r>
        <w:r w:rsidR="00896951">
          <w:rPr>
            <w:webHidden/>
          </w:rPr>
          <w:fldChar w:fldCharType="end"/>
        </w:r>
      </w:hyperlink>
    </w:p>
    <w:p w14:paraId="6BC46486" w14:textId="77777777" w:rsidR="00896951" w:rsidRDefault="00C53113">
      <w:pPr>
        <w:pStyle w:val="TOC3"/>
        <w:rPr>
          <w:rFonts w:asciiTheme="minorHAnsi" w:eastAsiaTheme="minorEastAsia" w:hAnsiTheme="minorHAnsi" w:cstheme="minorBidi"/>
          <w:sz w:val="22"/>
          <w:szCs w:val="22"/>
          <w:lang w:val="en-GB" w:eastAsia="en-GB"/>
        </w:rPr>
      </w:pPr>
      <w:hyperlink w:anchor="_Toc426452255" w:history="1">
        <w:r w:rsidR="00896951" w:rsidRPr="008F2EE0">
          <w:rPr>
            <w:rStyle w:val="Hyperlink"/>
          </w:rPr>
          <w:t>8.2.9</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LocalTerm</w:t>
        </w:r>
        <w:r w:rsidR="00896951">
          <w:rPr>
            <w:webHidden/>
          </w:rPr>
          <w:tab/>
        </w:r>
        <w:r w:rsidR="00896951">
          <w:rPr>
            <w:webHidden/>
          </w:rPr>
          <w:fldChar w:fldCharType="begin"/>
        </w:r>
        <w:r w:rsidR="00896951">
          <w:rPr>
            <w:webHidden/>
          </w:rPr>
          <w:instrText xml:space="preserve"> PAGEREF _Toc426452255 \h </w:instrText>
        </w:r>
        <w:r w:rsidR="00896951">
          <w:rPr>
            <w:webHidden/>
          </w:rPr>
        </w:r>
        <w:r w:rsidR="00896951">
          <w:rPr>
            <w:webHidden/>
          </w:rPr>
          <w:fldChar w:fldCharType="separate"/>
        </w:r>
        <w:r w:rsidR="00B81ED7">
          <w:rPr>
            <w:webHidden/>
          </w:rPr>
          <w:t>106</w:t>
        </w:r>
        <w:r w:rsidR="00896951">
          <w:rPr>
            <w:webHidden/>
          </w:rPr>
          <w:fldChar w:fldCharType="end"/>
        </w:r>
      </w:hyperlink>
    </w:p>
    <w:p w14:paraId="685163A3" w14:textId="77777777" w:rsidR="00896951" w:rsidRDefault="00C53113">
      <w:pPr>
        <w:pStyle w:val="TOC3"/>
        <w:rPr>
          <w:rFonts w:asciiTheme="minorHAnsi" w:eastAsiaTheme="minorEastAsia" w:hAnsiTheme="minorHAnsi" w:cstheme="minorBidi"/>
          <w:sz w:val="22"/>
          <w:szCs w:val="22"/>
          <w:lang w:val="en-GB" w:eastAsia="en-GB"/>
        </w:rPr>
      </w:pPr>
      <w:hyperlink w:anchor="_Toc426452256" w:history="1">
        <w:r w:rsidR="00896951" w:rsidRPr="008F2EE0">
          <w:rPr>
            <w:rStyle w:val="Hyperlink"/>
          </w:rPr>
          <w:t>8.2.10</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LocalVocabulary</w:t>
        </w:r>
        <w:r w:rsidR="00896951">
          <w:rPr>
            <w:webHidden/>
          </w:rPr>
          <w:tab/>
        </w:r>
        <w:r w:rsidR="00896951">
          <w:rPr>
            <w:webHidden/>
          </w:rPr>
          <w:fldChar w:fldCharType="begin"/>
        </w:r>
        <w:r w:rsidR="00896951">
          <w:rPr>
            <w:webHidden/>
          </w:rPr>
          <w:instrText xml:space="preserve"> PAGEREF _Toc426452256 \h </w:instrText>
        </w:r>
        <w:r w:rsidR="00896951">
          <w:rPr>
            <w:webHidden/>
          </w:rPr>
        </w:r>
        <w:r w:rsidR="00896951">
          <w:rPr>
            <w:webHidden/>
          </w:rPr>
          <w:fldChar w:fldCharType="separate"/>
        </w:r>
        <w:r w:rsidR="00B81ED7">
          <w:rPr>
            <w:webHidden/>
          </w:rPr>
          <w:t>107</w:t>
        </w:r>
        <w:r w:rsidR="00896951">
          <w:rPr>
            <w:webHidden/>
          </w:rPr>
          <w:fldChar w:fldCharType="end"/>
        </w:r>
      </w:hyperlink>
    </w:p>
    <w:p w14:paraId="156857D5" w14:textId="77777777" w:rsidR="00896951" w:rsidRDefault="00C53113">
      <w:pPr>
        <w:pStyle w:val="TOC3"/>
        <w:rPr>
          <w:rFonts w:asciiTheme="minorHAnsi" w:eastAsiaTheme="minorEastAsia" w:hAnsiTheme="minorHAnsi" w:cstheme="minorBidi"/>
          <w:sz w:val="22"/>
          <w:szCs w:val="22"/>
          <w:lang w:val="en-GB" w:eastAsia="en-GB"/>
        </w:rPr>
      </w:pPr>
      <w:hyperlink w:anchor="_Toc426452257" w:history="1">
        <w:r w:rsidR="00896951" w:rsidRPr="008F2EE0">
          <w:rPr>
            <w:rStyle w:val="Hyperlink"/>
          </w:rPr>
          <w:t>8.2.11</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MetadataApplication</w:t>
        </w:r>
        <w:r w:rsidR="00896951">
          <w:rPr>
            <w:webHidden/>
          </w:rPr>
          <w:tab/>
        </w:r>
        <w:r w:rsidR="00896951">
          <w:rPr>
            <w:webHidden/>
          </w:rPr>
          <w:fldChar w:fldCharType="begin"/>
        </w:r>
        <w:r w:rsidR="00896951">
          <w:rPr>
            <w:webHidden/>
          </w:rPr>
          <w:instrText xml:space="preserve"> PAGEREF _Toc426452257 \h </w:instrText>
        </w:r>
        <w:r w:rsidR="00896951">
          <w:rPr>
            <w:webHidden/>
          </w:rPr>
        </w:r>
        <w:r w:rsidR="00896951">
          <w:rPr>
            <w:webHidden/>
          </w:rPr>
          <w:fldChar w:fldCharType="separate"/>
        </w:r>
        <w:r w:rsidR="00B81ED7">
          <w:rPr>
            <w:webHidden/>
          </w:rPr>
          <w:t>107</w:t>
        </w:r>
        <w:r w:rsidR="00896951">
          <w:rPr>
            <w:webHidden/>
          </w:rPr>
          <w:fldChar w:fldCharType="end"/>
        </w:r>
      </w:hyperlink>
    </w:p>
    <w:p w14:paraId="5EFE4445" w14:textId="77777777" w:rsidR="00896951" w:rsidRDefault="00C53113">
      <w:pPr>
        <w:pStyle w:val="TOC3"/>
        <w:rPr>
          <w:rFonts w:asciiTheme="minorHAnsi" w:eastAsiaTheme="minorEastAsia" w:hAnsiTheme="minorHAnsi" w:cstheme="minorBidi"/>
          <w:sz w:val="22"/>
          <w:szCs w:val="22"/>
          <w:lang w:val="en-GB" w:eastAsia="en-GB"/>
        </w:rPr>
      </w:pPr>
      <w:hyperlink w:anchor="_Toc426452258" w:history="1">
        <w:r w:rsidR="00896951" w:rsidRPr="008F2EE0">
          <w:rPr>
            <w:rStyle w:val="Hyperlink"/>
          </w:rPr>
          <w:t>8.2.12</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MetadataType</w:t>
        </w:r>
        <w:r w:rsidR="00896951">
          <w:rPr>
            <w:webHidden/>
          </w:rPr>
          <w:tab/>
        </w:r>
        <w:r w:rsidR="00896951">
          <w:rPr>
            <w:webHidden/>
          </w:rPr>
          <w:fldChar w:fldCharType="begin"/>
        </w:r>
        <w:r w:rsidR="00896951">
          <w:rPr>
            <w:webHidden/>
          </w:rPr>
          <w:instrText xml:space="preserve"> PAGEREF _Toc426452258 \h </w:instrText>
        </w:r>
        <w:r w:rsidR="00896951">
          <w:rPr>
            <w:webHidden/>
          </w:rPr>
        </w:r>
        <w:r w:rsidR="00896951">
          <w:rPr>
            <w:webHidden/>
          </w:rPr>
          <w:fldChar w:fldCharType="separate"/>
        </w:r>
        <w:r w:rsidR="00B81ED7">
          <w:rPr>
            <w:webHidden/>
          </w:rPr>
          <w:t>108</w:t>
        </w:r>
        <w:r w:rsidR="00896951">
          <w:rPr>
            <w:webHidden/>
          </w:rPr>
          <w:fldChar w:fldCharType="end"/>
        </w:r>
      </w:hyperlink>
    </w:p>
    <w:p w14:paraId="5B8DE641" w14:textId="77777777" w:rsidR="00896951" w:rsidRDefault="00C53113">
      <w:pPr>
        <w:pStyle w:val="TOC3"/>
        <w:rPr>
          <w:rFonts w:asciiTheme="minorHAnsi" w:eastAsiaTheme="minorEastAsia" w:hAnsiTheme="minorHAnsi" w:cstheme="minorBidi"/>
          <w:sz w:val="22"/>
          <w:szCs w:val="22"/>
          <w:lang w:val="en-GB" w:eastAsia="en-GB"/>
        </w:rPr>
      </w:pPr>
      <w:hyperlink w:anchor="_Toc426452259" w:history="1">
        <w:r w:rsidR="00896951" w:rsidRPr="008F2EE0">
          <w:rPr>
            <w:rStyle w:val="Hyperlink"/>
          </w:rPr>
          <w:t>8.2.13</w:t>
        </w:r>
        <w:r w:rsidR="00896951">
          <w:rPr>
            <w:rFonts w:asciiTheme="minorHAnsi" w:eastAsiaTheme="minorEastAsia" w:hAnsiTheme="minorHAnsi" w:cstheme="minorBidi"/>
            <w:sz w:val="22"/>
            <w:szCs w:val="22"/>
            <w:lang w:val="en-GB" w:eastAsia="en-GB"/>
          </w:rPr>
          <w:tab/>
        </w:r>
        <w:r w:rsidR="00896951" w:rsidRPr="008F2EE0">
          <w:rPr>
            <w:rStyle w:val="Hyperlink"/>
          </w:rPr>
          <w:t>&lt;Stereotype&gt; Namespace</w:t>
        </w:r>
        <w:r w:rsidR="00896951">
          <w:rPr>
            <w:webHidden/>
          </w:rPr>
          <w:tab/>
        </w:r>
        <w:r w:rsidR="00896951">
          <w:rPr>
            <w:webHidden/>
          </w:rPr>
          <w:fldChar w:fldCharType="begin"/>
        </w:r>
        <w:r w:rsidR="00896951">
          <w:rPr>
            <w:webHidden/>
          </w:rPr>
          <w:instrText xml:space="preserve"> PAGEREF _Toc426452259 \h </w:instrText>
        </w:r>
        <w:r w:rsidR="00896951">
          <w:rPr>
            <w:webHidden/>
          </w:rPr>
        </w:r>
        <w:r w:rsidR="00896951">
          <w:rPr>
            <w:webHidden/>
          </w:rPr>
          <w:fldChar w:fldCharType="separate"/>
        </w:r>
        <w:r w:rsidR="00B81ED7">
          <w:rPr>
            <w:webHidden/>
          </w:rPr>
          <w:t>109</w:t>
        </w:r>
        <w:r w:rsidR="00896951">
          <w:rPr>
            <w:webHidden/>
          </w:rPr>
          <w:fldChar w:fldCharType="end"/>
        </w:r>
      </w:hyperlink>
    </w:p>
    <w:p w14:paraId="6DC7279F" w14:textId="77777777" w:rsidR="00896951" w:rsidRDefault="00C53113">
      <w:pPr>
        <w:pStyle w:val="TOC3"/>
        <w:rPr>
          <w:rFonts w:asciiTheme="minorHAnsi" w:eastAsiaTheme="minorEastAsia" w:hAnsiTheme="minorHAnsi" w:cstheme="minorBidi"/>
          <w:sz w:val="22"/>
          <w:szCs w:val="22"/>
          <w:lang w:val="en-GB" w:eastAsia="en-GB"/>
        </w:rPr>
      </w:pPr>
      <w:hyperlink w:anchor="_Toc426452260" w:history="1">
        <w:r w:rsidR="00896951" w:rsidRPr="008F2EE0">
          <w:rPr>
            <w:rStyle w:val="Hyperlink"/>
          </w:rPr>
          <w:t>8.2.14</w:t>
        </w:r>
        <w:r w:rsidR="00896951">
          <w:rPr>
            <w:rFonts w:asciiTheme="minorHAnsi" w:eastAsiaTheme="minorEastAsia" w:hAnsiTheme="minorHAnsi" w:cstheme="minorBidi"/>
            <w:sz w:val="22"/>
            <w:szCs w:val="22"/>
            <w:lang w:val="en-GB" w:eastAsia="en-GB"/>
          </w:rPr>
          <w:tab/>
        </w:r>
        <w:r w:rsidR="00896951" w:rsidRPr="008F2EE0">
          <w:rPr>
            <w:rStyle w:val="Hyperlink"/>
          </w:rPr>
          <w:t>&lt;Stereotype&gt; NIEMType</w:t>
        </w:r>
        <w:r w:rsidR="00896951">
          <w:rPr>
            <w:webHidden/>
          </w:rPr>
          <w:tab/>
        </w:r>
        <w:r w:rsidR="00896951">
          <w:rPr>
            <w:webHidden/>
          </w:rPr>
          <w:fldChar w:fldCharType="begin"/>
        </w:r>
        <w:r w:rsidR="00896951">
          <w:rPr>
            <w:webHidden/>
          </w:rPr>
          <w:instrText xml:space="preserve"> PAGEREF _Toc426452260 \h </w:instrText>
        </w:r>
        <w:r w:rsidR="00896951">
          <w:rPr>
            <w:webHidden/>
          </w:rPr>
        </w:r>
        <w:r w:rsidR="00896951">
          <w:rPr>
            <w:webHidden/>
          </w:rPr>
          <w:fldChar w:fldCharType="separate"/>
        </w:r>
        <w:r w:rsidR="00B81ED7">
          <w:rPr>
            <w:webHidden/>
          </w:rPr>
          <w:t>119</w:t>
        </w:r>
        <w:r w:rsidR="00896951">
          <w:rPr>
            <w:webHidden/>
          </w:rPr>
          <w:fldChar w:fldCharType="end"/>
        </w:r>
      </w:hyperlink>
    </w:p>
    <w:p w14:paraId="0C480111" w14:textId="77777777" w:rsidR="00896951" w:rsidRDefault="00C53113">
      <w:pPr>
        <w:pStyle w:val="TOC3"/>
        <w:rPr>
          <w:rFonts w:asciiTheme="minorHAnsi" w:eastAsiaTheme="minorEastAsia" w:hAnsiTheme="minorHAnsi" w:cstheme="minorBidi"/>
          <w:sz w:val="22"/>
          <w:szCs w:val="22"/>
          <w:lang w:val="en-GB" w:eastAsia="en-GB"/>
        </w:rPr>
      </w:pPr>
      <w:hyperlink w:anchor="_Toc426452261" w:history="1">
        <w:r w:rsidR="00896951" w:rsidRPr="008F2EE0">
          <w:rPr>
            <w:rStyle w:val="Hyperlink"/>
          </w:rPr>
          <w:t>8.2.15</w:t>
        </w:r>
        <w:r w:rsidR="00896951">
          <w:rPr>
            <w:rFonts w:asciiTheme="minorHAnsi" w:eastAsiaTheme="minorEastAsia" w:hAnsiTheme="minorHAnsi" w:cstheme="minorBidi"/>
            <w:sz w:val="22"/>
            <w:szCs w:val="22"/>
            <w:lang w:val="en-GB" w:eastAsia="en-GB"/>
          </w:rPr>
          <w:tab/>
        </w:r>
        <w:r w:rsidR="00896951" w:rsidRPr="008F2EE0">
          <w:rPr>
            <w:rStyle w:val="Hyperlink"/>
          </w:rPr>
          <w:t>&lt;Stereotype&gt; ObjectType</w:t>
        </w:r>
        <w:r w:rsidR="00896951">
          <w:rPr>
            <w:webHidden/>
          </w:rPr>
          <w:tab/>
        </w:r>
        <w:r w:rsidR="00896951">
          <w:rPr>
            <w:webHidden/>
          </w:rPr>
          <w:fldChar w:fldCharType="begin"/>
        </w:r>
        <w:r w:rsidR="00896951">
          <w:rPr>
            <w:webHidden/>
          </w:rPr>
          <w:instrText xml:space="preserve"> PAGEREF _Toc426452261 \h </w:instrText>
        </w:r>
        <w:r w:rsidR="00896951">
          <w:rPr>
            <w:webHidden/>
          </w:rPr>
        </w:r>
        <w:r w:rsidR="00896951">
          <w:rPr>
            <w:webHidden/>
          </w:rPr>
          <w:fldChar w:fldCharType="separate"/>
        </w:r>
        <w:r w:rsidR="00B81ED7">
          <w:rPr>
            <w:webHidden/>
          </w:rPr>
          <w:t>123</w:t>
        </w:r>
        <w:r w:rsidR="00896951">
          <w:rPr>
            <w:webHidden/>
          </w:rPr>
          <w:fldChar w:fldCharType="end"/>
        </w:r>
      </w:hyperlink>
    </w:p>
    <w:p w14:paraId="415D97DB" w14:textId="77777777" w:rsidR="00896951" w:rsidRDefault="00C53113">
      <w:pPr>
        <w:pStyle w:val="TOC3"/>
        <w:rPr>
          <w:rFonts w:asciiTheme="minorHAnsi" w:eastAsiaTheme="minorEastAsia" w:hAnsiTheme="minorHAnsi" w:cstheme="minorBidi"/>
          <w:sz w:val="22"/>
          <w:szCs w:val="22"/>
          <w:lang w:val="en-GB" w:eastAsia="en-GB"/>
        </w:rPr>
      </w:pPr>
      <w:hyperlink w:anchor="_Toc426452262" w:history="1">
        <w:r w:rsidR="00896951" w:rsidRPr="008F2EE0">
          <w:rPr>
            <w:rStyle w:val="Hyperlink"/>
          </w:rPr>
          <w:t>8.2.16</w:t>
        </w:r>
        <w:r w:rsidR="00896951">
          <w:rPr>
            <w:rFonts w:asciiTheme="minorHAnsi" w:eastAsiaTheme="minorEastAsia" w:hAnsiTheme="minorHAnsi" w:cstheme="minorBidi"/>
            <w:sz w:val="22"/>
            <w:szCs w:val="22"/>
            <w:lang w:val="en-GB" w:eastAsia="en-GB"/>
          </w:rPr>
          <w:tab/>
        </w:r>
        <w:r w:rsidR="00896951" w:rsidRPr="008F2EE0">
          <w:rPr>
            <w:rStyle w:val="Hyperlink"/>
          </w:rPr>
          <w:t>&lt;Stereotype&gt; PropertyHolder</w:t>
        </w:r>
        <w:r w:rsidR="00896951">
          <w:rPr>
            <w:webHidden/>
          </w:rPr>
          <w:tab/>
        </w:r>
        <w:r w:rsidR="00896951">
          <w:rPr>
            <w:webHidden/>
          </w:rPr>
          <w:fldChar w:fldCharType="begin"/>
        </w:r>
        <w:r w:rsidR="00896951">
          <w:rPr>
            <w:webHidden/>
          </w:rPr>
          <w:instrText xml:space="preserve"> PAGEREF _Toc426452262 \h </w:instrText>
        </w:r>
        <w:r w:rsidR="00896951">
          <w:rPr>
            <w:webHidden/>
          </w:rPr>
        </w:r>
        <w:r w:rsidR="00896951">
          <w:rPr>
            <w:webHidden/>
          </w:rPr>
          <w:fldChar w:fldCharType="separate"/>
        </w:r>
        <w:r w:rsidR="00B81ED7">
          <w:rPr>
            <w:webHidden/>
          </w:rPr>
          <w:t>131</w:t>
        </w:r>
        <w:r w:rsidR="00896951">
          <w:rPr>
            <w:webHidden/>
          </w:rPr>
          <w:fldChar w:fldCharType="end"/>
        </w:r>
      </w:hyperlink>
    </w:p>
    <w:p w14:paraId="3E978C9E" w14:textId="77777777" w:rsidR="00896951" w:rsidRDefault="00C53113">
      <w:pPr>
        <w:pStyle w:val="TOC3"/>
        <w:rPr>
          <w:rFonts w:asciiTheme="minorHAnsi" w:eastAsiaTheme="minorEastAsia" w:hAnsiTheme="minorHAnsi" w:cstheme="minorBidi"/>
          <w:sz w:val="22"/>
          <w:szCs w:val="22"/>
          <w:lang w:val="en-GB" w:eastAsia="en-GB"/>
        </w:rPr>
      </w:pPr>
      <w:hyperlink w:anchor="_Toc426452263" w:history="1">
        <w:r w:rsidR="00896951" w:rsidRPr="008F2EE0">
          <w:rPr>
            <w:rStyle w:val="Hyperlink"/>
          </w:rPr>
          <w:t>8.2.17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w:t>
        </w:r>
        <w:r w:rsidR="00896951">
          <w:rPr>
            <w:webHidden/>
          </w:rPr>
          <w:tab/>
        </w:r>
        <w:r w:rsidR="00896951">
          <w:rPr>
            <w:webHidden/>
          </w:rPr>
          <w:fldChar w:fldCharType="begin"/>
        </w:r>
        <w:r w:rsidR="00896951">
          <w:rPr>
            <w:webHidden/>
          </w:rPr>
          <w:instrText xml:space="preserve"> PAGEREF _Toc426452263 \h </w:instrText>
        </w:r>
        <w:r w:rsidR="00896951">
          <w:rPr>
            <w:webHidden/>
          </w:rPr>
        </w:r>
        <w:r w:rsidR="00896951">
          <w:rPr>
            <w:webHidden/>
          </w:rPr>
          <w:fldChar w:fldCharType="separate"/>
        </w:r>
        <w:r w:rsidR="00B81ED7">
          <w:rPr>
            <w:webHidden/>
          </w:rPr>
          <w:t>131</w:t>
        </w:r>
        <w:r w:rsidR="00896951">
          <w:rPr>
            <w:webHidden/>
          </w:rPr>
          <w:fldChar w:fldCharType="end"/>
        </w:r>
      </w:hyperlink>
    </w:p>
    <w:p w14:paraId="56FA5DFE" w14:textId="77777777" w:rsidR="00896951" w:rsidRDefault="00C53113">
      <w:pPr>
        <w:pStyle w:val="TOC3"/>
        <w:rPr>
          <w:rFonts w:asciiTheme="minorHAnsi" w:eastAsiaTheme="minorEastAsia" w:hAnsiTheme="minorHAnsi" w:cstheme="minorBidi"/>
          <w:sz w:val="22"/>
          <w:szCs w:val="22"/>
          <w:lang w:val="en-GB" w:eastAsia="en-GB"/>
        </w:rPr>
      </w:pPr>
      <w:hyperlink w:anchor="_Toc426452264" w:history="1">
        <w:r w:rsidR="00896951" w:rsidRPr="008F2EE0">
          <w:rPr>
            <w:rStyle w:val="Hyperlink"/>
          </w:rPr>
          <w:t>8.2.18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Representation</w:t>
        </w:r>
        <w:r w:rsidR="00896951">
          <w:rPr>
            <w:webHidden/>
          </w:rPr>
          <w:tab/>
        </w:r>
        <w:r w:rsidR="00896951">
          <w:rPr>
            <w:webHidden/>
          </w:rPr>
          <w:fldChar w:fldCharType="begin"/>
        </w:r>
        <w:r w:rsidR="00896951">
          <w:rPr>
            <w:webHidden/>
          </w:rPr>
          <w:instrText xml:space="preserve"> PAGEREF _Toc426452264 \h </w:instrText>
        </w:r>
        <w:r w:rsidR="00896951">
          <w:rPr>
            <w:webHidden/>
          </w:rPr>
        </w:r>
        <w:r w:rsidR="00896951">
          <w:rPr>
            <w:webHidden/>
          </w:rPr>
          <w:fldChar w:fldCharType="separate"/>
        </w:r>
        <w:r w:rsidR="00B81ED7">
          <w:rPr>
            <w:webHidden/>
          </w:rPr>
          <w:t>132</w:t>
        </w:r>
        <w:r w:rsidR="00896951">
          <w:rPr>
            <w:webHidden/>
          </w:rPr>
          <w:fldChar w:fldCharType="end"/>
        </w:r>
      </w:hyperlink>
    </w:p>
    <w:p w14:paraId="5DF4B5E2" w14:textId="77777777" w:rsidR="00896951" w:rsidRDefault="00C53113">
      <w:pPr>
        <w:pStyle w:val="TOC3"/>
        <w:rPr>
          <w:rFonts w:asciiTheme="minorHAnsi" w:eastAsiaTheme="minorEastAsia" w:hAnsiTheme="minorHAnsi" w:cstheme="minorBidi"/>
          <w:sz w:val="22"/>
          <w:szCs w:val="22"/>
          <w:lang w:val="en-GB" w:eastAsia="en-GB"/>
        </w:rPr>
      </w:pPr>
      <w:hyperlink w:anchor="_Toc426452265" w:history="1">
        <w:r w:rsidR="00896951" w:rsidRPr="008F2EE0">
          <w:rPr>
            <w:rStyle w:val="Hyperlink"/>
          </w:rPr>
          <w:t>8.2.19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Restriction</w:t>
        </w:r>
        <w:r w:rsidR="00896951">
          <w:rPr>
            <w:webHidden/>
          </w:rPr>
          <w:tab/>
        </w:r>
        <w:r w:rsidR="00896951">
          <w:rPr>
            <w:webHidden/>
          </w:rPr>
          <w:fldChar w:fldCharType="begin"/>
        </w:r>
        <w:r w:rsidR="00896951">
          <w:rPr>
            <w:webHidden/>
          </w:rPr>
          <w:instrText xml:space="preserve"> PAGEREF _Toc426452265 \h </w:instrText>
        </w:r>
        <w:r w:rsidR="00896951">
          <w:rPr>
            <w:webHidden/>
          </w:rPr>
        </w:r>
        <w:r w:rsidR="00896951">
          <w:rPr>
            <w:webHidden/>
          </w:rPr>
          <w:fldChar w:fldCharType="separate"/>
        </w:r>
        <w:r w:rsidR="00B81ED7">
          <w:rPr>
            <w:webHidden/>
          </w:rPr>
          <w:t>134</w:t>
        </w:r>
        <w:r w:rsidR="00896951">
          <w:rPr>
            <w:webHidden/>
          </w:rPr>
          <w:fldChar w:fldCharType="end"/>
        </w:r>
      </w:hyperlink>
    </w:p>
    <w:p w14:paraId="0FF28C6D" w14:textId="77777777" w:rsidR="00896951" w:rsidRDefault="00C53113">
      <w:pPr>
        <w:pStyle w:val="TOC3"/>
        <w:rPr>
          <w:rFonts w:asciiTheme="minorHAnsi" w:eastAsiaTheme="minorEastAsia" w:hAnsiTheme="minorHAnsi" w:cstheme="minorBidi"/>
          <w:sz w:val="22"/>
          <w:szCs w:val="22"/>
          <w:lang w:val="en-GB" w:eastAsia="en-GB"/>
        </w:rPr>
      </w:pPr>
      <w:hyperlink w:anchor="_Toc426452266" w:history="1">
        <w:r w:rsidR="00896951" w:rsidRPr="008F2EE0">
          <w:rPr>
            <w:rStyle w:val="Hyperlink"/>
          </w:rPr>
          <w:t>8.2.20</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w:t>
        </w:r>
        <w:r w:rsidR="00896951">
          <w:rPr>
            <w:webHidden/>
          </w:rPr>
          <w:tab/>
        </w:r>
        <w:r w:rsidR="00896951">
          <w:rPr>
            <w:webHidden/>
          </w:rPr>
          <w:fldChar w:fldCharType="begin"/>
        </w:r>
        <w:r w:rsidR="00896951">
          <w:rPr>
            <w:webHidden/>
          </w:rPr>
          <w:instrText xml:space="preserve"> PAGEREF _Toc426452266 \h </w:instrText>
        </w:r>
        <w:r w:rsidR="00896951">
          <w:rPr>
            <w:webHidden/>
          </w:rPr>
        </w:r>
        <w:r w:rsidR="00896951">
          <w:rPr>
            <w:webHidden/>
          </w:rPr>
          <w:fldChar w:fldCharType="separate"/>
        </w:r>
        <w:r w:rsidR="00B81ED7">
          <w:rPr>
            <w:webHidden/>
          </w:rPr>
          <w:t>134</w:t>
        </w:r>
        <w:r w:rsidR="00896951">
          <w:rPr>
            <w:webHidden/>
          </w:rPr>
          <w:fldChar w:fldCharType="end"/>
        </w:r>
      </w:hyperlink>
    </w:p>
    <w:p w14:paraId="6701E599" w14:textId="77777777" w:rsidR="00896951" w:rsidRDefault="00C53113">
      <w:pPr>
        <w:pStyle w:val="TOC3"/>
        <w:rPr>
          <w:rFonts w:asciiTheme="minorHAnsi" w:eastAsiaTheme="minorEastAsia" w:hAnsiTheme="minorHAnsi" w:cstheme="minorBidi"/>
          <w:sz w:val="22"/>
          <w:szCs w:val="22"/>
          <w:lang w:val="en-GB" w:eastAsia="en-GB"/>
        </w:rPr>
      </w:pPr>
      <w:hyperlink w:anchor="_Toc426452267" w:history="1">
        <w:r w:rsidR="00896951" w:rsidRPr="008F2EE0">
          <w:rPr>
            <w:rStyle w:val="Hyperlink"/>
          </w:rPr>
          <w:t>8.2.21</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UnionOf</w:t>
        </w:r>
        <w:r w:rsidR="00896951">
          <w:rPr>
            <w:webHidden/>
          </w:rPr>
          <w:tab/>
        </w:r>
        <w:r w:rsidR="00896951">
          <w:rPr>
            <w:webHidden/>
          </w:rPr>
          <w:fldChar w:fldCharType="begin"/>
        </w:r>
        <w:r w:rsidR="00896951">
          <w:rPr>
            <w:webHidden/>
          </w:rPr>
          <w:instrText xml:space="preserve"> PAGEREF _Toc426452267 \h </w:instrText>
        </w:r>
        <w:r w:rsidR="00896951">
          <w:rPr>
            <w:webHidden/>
          </w:rPr>
        </w:r>
        <w:r w:rsidR="00896951">
          <w:rPr>
            <w:webHidden/>
          </w:rPr>
          <w:fldChar w:fldCharType="separate"/>
        </w:r>
        <w:r w:rsidR="00B81ED7">
          <w:rPr>
            <w:webHidden/>
          </w:rPr>
          <w:t>138</w:t>
        </w:r>
        <w:r w:rsidR="00896951">
          <w:rPr>
            <w:webHidden/>
          </w:rPr>
          <w:fldChar w:fldCharType="end"/>
        </w:r>
      </w:hyperlink>
    </w:p>
    <w:p w14:paraId="4ED1FAAB"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68" w:history="1">
        <w:r w:rsidR="00896951" w:rsidRPr="008F2EE0">
          <w:rPr>
            <w:rStyle w:val="Hyperlink"/>
            <w:noProof/>
          </w:rPr>
          <w:t>8.3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NIEM_PIM_Profile</w:t>
        </w:r>
        <w:r w:rsidR="00896951">
          <w:rPr>
            <w:noProof/>
            <w:webHidden/>
          </w:rPr>
          <w:tab/>
        </w:r>
        <w:r w:rsidR="00896951">
          <w:rPr>
            <w:noProof/>
            <w:webHidden/>
          </w:rPr>
          <w:fldChar w:fldCharType="begin"/>
        </w:r>
        <w:r w:rsidR="00896951">
          <w:rPr>
            <w:noProof/>
            <w:webHidden/>
          </w:rPr>
          <w:instrText xml:space="preserve"> PAGEREF _Toc426452268 \h </w:instrText>
        </w:r>
        <w:r w:rsidR="00896951">
          <w:rPr>
            <w:noProof/>
            <w:webHidden/>
          </w:rPr>
        </w:r>
        <w:r w:rsidR="00896951">
          <w:rPr>
            <w:noProof/>
            <w:webHidden/>
          </w:rPr>
          <w:fldChar w:fldCharType="separate"/>
        </w:r>
        <w:r w:rsidR="00B81ED7">
          <w:rPr>
            <w:noProof/>
            <w:webHidden/>
          </w:rPr>
          <w:t>139</w:t>
        </w:r>
        <w:r w:rsidR="00896951">
          <w:rPr>
            <w:noProof/>
            <w:webHidden/>
          </w:rPr>
          <w:fldChar w:fldCharType="end"/>
        </w:r>
      </w:hyperlink>
    </w:p>
    <w:p w14:paraId="688A5506" w14:textId="77777777" w:rsidR="00896951" w:rsidRDefault="00C53113">
      <w:pPr>
        <w:pStyle w:val="TOC3"/>
        <w:rPr>
          <w:rFonts w:asciiTheme="minorHAnsi" w:eastAsiaTheme="minorEastAsia" w:hAnsiTheme="minorHAnsi" w:cstheme="minorBidi"/>
          <w:sz w:val="22"/>
          <w:szCs w:val="22"/>
          <w:lang w:val="en-GB" w:eastAsia="en-GB"/>
        </w:rPr>
      </w:pPr>
      <w:hyperlink w:anchor="_Toc426452269" w:history="1">
        <w:r w:rsidR="00896951" w:rsidRPr="008F2EE0">
          <w:rPr>
            <w:rStyle w:val="Hyperlink"/>
          </w:rPr>
          <w:t>8.3.1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_Toc426452269 \h </w:instrText>
        </w:r>
        <w:r w:rsidR="00896951">
          <w:rPr>
            <w:webHidden/>
          </w:rPr>
        </w:r>
        <w:r w:rsidR="00896951">
          <w:rPr>
            <w:webHidden/>
          </w:rPr>
          <w:fldChar w:fldCharType="separate"/>
        </w:r>
        <w:r w:rsidR="00B81ED7">
          <w:rPr>
            <w:webHidden/>
          </w:rPr>
          <w:t>139</w:t>
        </w:r>
        <w:r w:rsidR="00896951">
          <w:rPr>
            <w:webHidden/>
          </w:rPr>
          <w:fldChar w:fldCharType="end"/>
        </w:r>
      </w:hyperlink>
    </w:p>
    <w:p w14:paraId="1DECBE65" w14:textId="77777777" w:rsidR="00896951" w:rsidRDefault="00C53113">
      <w:pPr>
        <w:pStyle w:val="TOC3"/>
        <w:rPr>
          <w:rFonts w:asciiTheme="minorHAnsi" w:eastAsiaTheme="minorEastAsia" w:hAnsiTheme="minorHAnsi" w:cstheme="minorBidi"/>
          <w:sz w:val="22"/>
          <w:szCs w:val="22"/>
          <w:lang w:val="en-GB" w:eastAsia="en-GB"/>
        </w:rPr>
      </w:pPr>
      <w:hyperlink w:anchor="_Toc426452270" w:history="1">
        <w:r w:rsidR="00896951" w:rsidRPr="008F2EE0">
          <w:rPr>
            <w:rStyle w:val="Hyperlink"/>
          </w:rPr>
          <w:t>8.3.2</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Augments</w:t>
        </w:r>
        <w:r w:rsidR="00896951">
          <w:rPr>
            <w:webHidden/>
          </w:rPr>
          <w:tab/>
        </w:r>
        <w:r w:rsidR="00896951">
          <w:rPr>
            <w:webHidden/>
          </w:rPr>
          <w:fldChar w:fldCharType="begin"/>
        </w:r>
        <w:r w:rsidR="00896951">
          <w:rPr>
            <w:webHidden/>
          </w:rPr>
          <w:instrText xml:space="preserve"> PAGEREF _Toc426452270 \h </w:instrText>
        </w:r>
        <w:r w:rsidR="00896951">
          <w:rPr>
            <w:webHidden/>
          </w:rPr>
        </w:r>
        <w:r w:rsidR="00896951">
          <w:rPr>
            <w:webHidden/>
          </w:rPr>
          <w:fldChar w:fldCharType="separate"/>
        </w:r>
        <w:r w:rsidR="00B81ED7">
          <w:rPr>
            <w:webHidden/>
          </w:rPr>
          <w:t>139</w:t>
        </w:r>
        <w:r w:rsidR="00896951">
          <w:rPr>
            <w:webHidden/>
          </w:rPr>
          <w:fldChar w:fldCharType="end"/>
        </w:r>
      </w:hyperlink>
    </w:p>
    <w:p w14:paraId="1E50DBCB" w14:textId="77777777" w:rsidR="00896951" w:rsidRDefault="00C53113">
      <w:pPr>
        <w:pStyle w:val="TOC3"/>
        <w:rPr>
          <w:rFonts w:asciiTheme="minorHAnsi" w:eastAsiaTheme="minorEastAsia" w:hAnsiTheme="minorHAnsi" w:cstheme="minorBidi"/>
          <w:sz w:val="22"/>
          <w:szCs w:val="22"/>
          <w:lang w:val="en-GB" w:eastAsia="en-GB"/>
        </w:rPr>
      </w:pPr>
      <w:hyperlink w:anchor="_Toc426452271" w:history="1">
        <w:r w:rsidR="00896951" w:rsidRPr="008F2EE0">
          <w:rPr>
            <w:rStyle w:val="Hyperlink"/>
          </w:rPr>
          <w:t>8.3.3</w:t>
        </w:r>
        <w:r w:rsidR="00896951">
          <w:rPr>
            <w:rFonts w:asciiTheme="minorHAnsi" w:eastAsiaTheme="minorEastAsia" w:hAnsiTheme="minorHAnsi" w:cstheme="minorBidi"/>
            <w:sz w:val="22"/>
            <w:szCs w:val="22"/>
            <w:lang w:val="en-GB" w:eastAsia="en-GB"/>
          </w:rPr>
          <w:tab/>
        </w:r>
        <w:r w:rsidR="00896951" w:rsidRPr="008F2EE0">
          <w:rPr>
            <w:rStyle w:val="Hyperlink"/>
          </w:rPr>
          <w:t>&lt;Stereotype&gt; InformationModel</w:t>
        </w:r>
        <w:r w:rsidR="00896951">
          <w:rPr>
            <w:webHidden/>
          </w:rPr>
          <w:tab/>
        </w:r>
        <w:r w:rsidR="00896951">
          <w:rPr>
            <w:webHidden/>
          </w:rPr>
          <w:fldChar w:fldCharType="begin"/>
        </w:r>
        <w:r w:rsidR="00896951">
          <w:rPr>
            <w:webHidden/>
          </w:rPr>
          <w:instrText xml:space="preserve"> PAGEREF _Toc426452271 \h </w:instrText>
        </w:r>
        <w:r w:rsidR="00896951">
          <w:rPr>
            <w:webHidden/>
          </w:rPr>
        </w:r>
        <w:r w:rsidR="00896951">
          <w:rPr>
            <w:webHidden/>
          </w:rPr>
          <w:fldChar w:fldCharType="separate"/>
        </w:r>
        <w:r w:rsidR="00B81ED7">
          <w:rPr>
            <w:webHidden/>
          </w:rPr>
          <w:t>140</w:t>
        </w:r>
        <w:r w:rsidR="00896951">
          <w:rPr>
            <w:webHidden/>
          </w:rPr>
          <w:fldChar w:fldCharType="end"/>
        </w:r>
      </w:hyperlink>
    </w:p>
    <w:p w14:paraId="1F0CCFF1" w14:textId="77777777" w:rsidR="00896951" w:rsidRDefault="00C53113">
      <w:pPr>
        <w:pStyle w:val="TOC3"/>
        <w:rPr>
          <w:rFonts w:asciiTheme="minorHAnsi" w:eastAsiaTheme="minorEastAsia" w:hAnsiTheme="minorHAnsi" w:cstheme="minorBidi"/>
          <w:sz w:val="22"/>
          <w:szCs w:val="22"/>
          <w:lang w:val="en-GB" w:eastAsia="en-GB"/>
        </w:rPr>
      </w:pPr>
      <w:hyperlink w:anchor="_Toc426452272" w:history="1">
        <w:r w:rsidR="00896951" w:rsidRPr="008F2EE0">
          <w:rPr>
            <w:rStyle w:val="Hyperlink"/>
          </w:rPr>
          <w:t>8.3.4</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ReferenceName</w:t>
        </w:r>
        <w:r w:rsidR="00896951">
          <w:rPr>
            <w:webHidden/>
          </w:rPr>
          <w:tab/>
        </w:r>
        <w:r w:rsidR="00896951">
          <w:rPr>
            <w:webHidden/>
          </w:rPr>
          <w:fldChar w:fldCharType="begin"/>
        </w:r>
        <w:r w:rsidR="00896951">
          <w:rPr>
            <w:webHidden/>
          </w:rPr>
          <w:instrText xml:space="preserve"> PAGEREF _Toc426452272 \h </w:instrText>
        </w:r>
        <w:r w:rsidR="00896951">
          <w:rPr>
            <w:webHidden/>
          </w:rPr>
        </w:r>
        <w:r w:rsidR="00896951">
          <w:rPr>
            <w:webHidden/>
          </w:rPr>
          <w:fldChar w:fldCharType="separate"/>
        </w:r>
        <w:r w:rsidR="00B81ED7">
          <w:rPr>
            <w:webHidden/>
          </w:rPr>
          <w:t>161</w:t>
        </w:r>
        <w:r w:rsidR="00896951">
          <w:rPr>
            <w:webHidden/>
          </w:rPr>
          <w:fldChar w:fldCharType="end"/>
        </w:r>
      </w:hyperlink>
    </w:p>
    <w:p w14:paraId="4992182F" w14:textId="77777777" w:rsidR="00896951" w:rsidRDefault="00C53113">
      <w:pPr>
        <w:pStyle w:val="TOC3"/>
        <w:rPr>
          <w:rFonts w:asciiTheme="minorHAnsi" w:eastAsiaTheme="minorEastAsia" w:hAnsiTheme="minorHAnsi" w:cstheme="minorBidi"/>
          <w:sz w:val="22"/>
          <w:szCs w:val="22"/>
          <w:lang w:val="en-GB" w:eastAsia="en-GB"/>
        </w:rPr>
      </w:pPr>
      <w:hyperlink w:anchor="_Toc426452273" w:history="1">
        <w:r w:rsidR="00896951" w:rsidRPr="008F2EE0">
          <w:rPr>
            <w:rStyle w:val="Hyperlink"/>
          </w:rPr>
          <w:t>8.3.5</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RoleOf</w:t>
        </w:r>
        <w:r w:rsidR="00896951">
          <w:rPr>
            <w:webHidden/>
          </w:rPr>
          <w:tab/>
        </w:r>
        <w:r w:rsidR="00896951">
          <w:rPr>
            <w:webHidden/>
          </w:rPr>
          <w:fldChar w:fldCharType="begin"/>
        </w:r>
        <w:r w:rsidR="00896951">
          <w:rPr>
            <w:webHidden/>
          </w:rPr>
          <w:instrText xml:space="preserve"> PAGEREF _Toc426452273 \h </w:instrText>
        </w:r>
        <w:r w:rsidR="00896951">
          <w:rPr>
            <w:webHidden/>
          </w:rPr>
        </w:r>
        <w:r w:rsidR="00896951">
          <w:rPr>
            <w:webHidden/>
          </w:rPr>
          <w:fldChar w:fldCharType="separate"/>
        </w:r>
        <w:r w:rsidR="00B81ED7">
          <w:rPr>
            <w:webHidden/>
          </w:rPr>
          <w:t>161</w:t>
        </w:r>
        <w:r w:rsidR="00896951">
          <w:rPr>
            <w:webHidden/>
          </w:rPr>
          <w:fldChar w:fldCharType="end"/>
        </w:r>
      </w:hyperlink>
    </w:p>
    <w:p w14:paraId="04B68F6E" w14:textId="77777777" w:rsidR="00896951" w:rsidRDefault="00C53113">
      <w:pPr>
        <w:pStyle w:val="TOC3"/>
        <w:rPr>
          <w:rFonts w:asciiTheme="minorHAnsi" w:eastAsiaTheme="minorEastAsia" w:hAnsiTheme="minorHAnsi" w:cstheme="minorBidi"/>
          <w:sz w:val="22"/>
          <w:szCs w:val="22"/>
          <w:lang w:val="en-GB" w:eastAsia="en-GB"/>
        </w:rPr>
      </w:pPr>
      <w:hyperlink w:anchor="_Toc426452274" w:history="1">
        <w:r w:rsidR="00896951" w:rsidRPr="008F2EE0">
          <w:rPr>
            <w:rStyle w:val="Hyperlink"/>
          </w:rPr>
          <w:t>8.3.6</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RolePlayedBy</w:t>
        </w:r>
        <w:r w:rsidR="00896951">
          <w:rPr>
            <w:webHidden/>
          </w:rPr>
          <w:tab/>
        </w:r>
        <w:r w:rsidR="00896951">
          <w:rPr>
            <w:webHidden/>
          </w:rPr>
          <w:fldChar w:fldCharType="begin"/>
        </w:r>
        <w:r w:rsidR="00896951">
          <w:rPr>
            <w:webHidden/>
          </w:rPr>
          <w:instrText xml:space="preserve"> PAGEREF _Toc426452274 \h </w:instrText>
        </w:r>
        <w:r w:rsidR="00896951">
          <w:rPr>
            <w:webHidden/>
          </w:rPr>
        </w:r>
        <w:r w:rsidR="00896951">
          <w:rPr>
            <w:webHidden/>
          </w:rPr>
          <w:fldChar w:fldCharType="separate"/>
        </w:r>
        <w:r w:rsidR="00B81ED7">
          <w:rPr>
            <w:webHidden/>
          </w:rPr>
          <w:t>162</w:t>
        </w:r>
        <w:r w:rsidR="00896951">
          <w:rPr>
            <w:webHidden/>
          </w:rPr>
          <w:fldChar w:fldCharType="end"/>
        </w:r>
      </w:hyperlink>
    </w:p>
    <w:p w14:paraId="6AA925F5" w14:textId="77777777" w:rsidR="00896951" w:rsidRDefault="00C53113">
      <w:pPr>
        <w:pStyle w:val="TOC3"/>
        <w:rPr>
          <w:rFonts w:asciiTheme="minorHAnsi" w:eastAsiaTheme="minorEastAsia" w:hAnsiTheme="minorHAnsi" w:cstheme="minorBidi"/>
          <w:sz w:val="22"/>
          <w:szCs w:val="22"/>
          <w:lang w:val="en-GB" w:eastAsia="en-GB"/>
        </w:rPr>
      </w:pPr>
      <w:hyperlink w:anchor="_Toc426452275" w:history="1">
        <w:r w:rsidR="00896951" w:rsidRPr="008F2EE0">
          <w:rPr>
            <w:rStyle w:val="Hyperlink"/>
          </w:rPr>
          <w:t>8.3.7</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w:t>
        </w:r>
        <w:r w:rsidR="00896951">
          <w:rPr>
            <w:webHidden/>
          </w:rPr>
          <w:tab/>
        </w:r>
        <w:r w:rsidR="00896951">
          <w:rPr>
            <w:webHidden/>
          </w:rPr>
          <w:fldChar w:fldCharType="begin"/>
        </w:r>
        <w:r w:rsidR="00896951">
          <w:rPr>
            <w:webHidden/>
          </w:rPr>
          <w:instrText xml:space="preserve"> PAGEREF _Toc426452275 \h </w:instrText>
        </w:r>
        <w:r w:rsidR="00896951">
          <w:rPr>
            <w:webHidden/>
          </w:rPr>
        </w:r>
        <w:r w:rsidR="00896951">
          <w:rPr>
            <w:webHidden/>
          </w:rPr>
          <w:fldChar w:fldCharType="separate"/>
        </w:r>
        <w:r w:rsidR="00B81ED7">
          <w:rPr>
            <w:webHidden/>
          </w:rPr>
          <w:t>163</w:t>
        </w:r>
        <w:r w:rsidR="00896951">
          <w:rPr>
            <w:webHidden/>
          </w:rPr>
          <w:fldChar w:fldCharType="end"/>
        </w:r>
      </w:hyperlink>
    </w:p>
    <w:p w14:paraId="76220E47" w14:textId="77777777" w:rsidR="00896951" w:rsidRDefault="00C53113">
      <w:pPr>
        <w:pStyle w:val="TOC3"/>
        <w:rPr>
          <w:rFonts w:asciiTheme="minorHAnsi" w:eastAsiaTheme="minorEastAsia" w:hAnsiTheme="minorHAnsi" w:cstheme="minorBidi"/>
          <w:sz w:val="22"/>
          <w:szCs w:val="22"/>
          <w:lang w:val="en-GB" w:eastAsia="en-GB"/>
        </w:rPr>
      </w:pPr>
      <w:hyperlink w:anchor="_Toc426452276" w:history="1">
        <w:r w:rsidR="00896951" w:rsidRPr="008F2EE0">
          <w:rPr>
            <w:rStyle w:val="Hyperlink"/>
          </w:rPr>
          <w:t>8.3.8</w:t>
        </w:r>
        <w:r w:rsidR="00896951">
          <w:rPr>
            <w:rFonts w:asciiTheme="minorHAnsi" w:eastAsiaTheme="minorEastAsia" w:hAnsiTheme="minorHAnsi" w:cstheme="minorBidi"/>
            <w:sz w:val="22"/>
            <w:szCs w:val="22"/>
            <w:lang w:val="en-GB" w:eastAsia="en-GB"/>
          </w:rPr>
          <w:tab/>
        </w:r>
        <w:r w:rsidR="00896951" w:rsidRPr="008F2EE0">
          <w:rPr>
            <w:rStyle w:val="Hyperlink"/>
          </w:rPr>
          <w:t>&lt;Enumeration&gt; DefaultPurposeCode</w:t>
        </w:r>
        <w:r w:rsidR="00896951">
          <w:rPr>
            <w:webHidden/>
          </w:rPr>
          <w:tab/>
        </w:r>
        <w:r w:rsidR="00896951">
          <w:rPr>
            <w:webHidden/>
          </w:rPr>
          <w:fldChar w:fldCharType="begin"/>
        </w:r>
        <w:r w:rsidR="00896951">
          <w:rPr>
            <w:webHidden/>
          </w:rPr>
          <w:instrText xml:space="preserve"> PAGEREF _Toc426452276 \h </w:instrText>
        </w:r>
        <w:r w:rsidR="00896951">
          <w:rPr>
            <w:webHidden/>
          </w:rPr>
        </w:r>
        <w:r w:rsidR="00896951">
          <w:rPr>
            <w:webHidden/>
          </w:rPr>
          <w:fldChar w:fldCharType="separate"/>
        </w:r>
        <w:r w:rsidR="00B81ED7">
          <w:rPr>
            <w:webHidden/>
          </w:rPr>
          <w:t>164</w:t>
        </w:r>
        <w:r w:rsidR="00896951">
          <w:rPr>
            <w:webHidden/>
          </w:rPr>
          <w:fldChar w:fldCharType="end"/>
        </w:r>
      </w:hyperlink>
    </w:p>
    <w:p w14:paraId="138AB7AD"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77" w:history="1">
        <w:r w:rsidR="00896951" w:rsidRPr="008F2EE0">
          <w:rPr>
            <w:rStyle w:val="Hyperlink"/>
            <w:noProof/>
          </w:rPr>
          <w:t>8.4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NIEM_PSM_Profile</w:t>
        </w:r>
        <w:r w:rsidR="00896951">
          <w:rPr>
            <w:noProof/>
            <w:webHidden/>
          </w:rPr>
          <w:tab/>
        </w:r>
        <w:r w:rsidR="00896951">
          <w:rPr>
            <w:noProof/>
            <w:webHidden/>
          </w:rPr>
          <w:fldChar w:fldCharType="begin"/>
        </w:r>
        <w:r w:rsidR="00896951">
          <w:rPr>
            <w:noProof/>
            <w:webHidden/>
          </w:rPr>
          <w:instrText xml:space="preserve"> PAGEREF _Toc426452277 \h </w:instrText>
        </w:r>
        <w:r w:rsidR="00896951">
          <w:rPr>
            <w:noProof/>
            <w:webHidden/>
          </w:rPr>
        </w:r>
        <w:r w:rsidR="00896951">
          <w:rPr>
            <w:noProof/>
            <w:webHidden/>
          </w:rPr>
          <w:fldChar w:fldCharType="separate"/>
        </w:r>
        <w:r w:rsidR="00B81ED7">
          <w:rPr>
            <w:noProof/>
            <w:webHidden/>
          </w:rPr>
          <w:t>165</w:t>
        </w:r>
        <w:r w:rsidR="00896951">
          <w:rPr>
            <w:noProof/>
            <w:webHidden/>
          </w:rPr>
          <w:fldChar w:fldCharType="end"/>
        </w:r>
      </w:hyperlink>
    </w:p>
    <w:p w14:paraId="4BB52151" w14:textId="77777777" w:rsidR="00896951" w:rsidRDefault="00C53113">
      <w:pPr>
        <w:pStyle w:val="TOC3"/>
        <w:rPr>
          <w:rFonts w:asciiTheme="minorHAnsi" w:eastAsiaTheme="minorEastAsia" w:hAnsiTheme="minorHAnsi" w:cstheme="minorBidi"/>
          <w:sz w:val="22"/>
          <w:szCs w:val="22"/>
          <w:lang w:val="en-GB" w:eastAsia="en-GB"/>
        </w:rPr>
      </w:pPr>
      <w:hyperlink w:anchor="_Toc426452278" w:history="1">
        <w:r w:rsidR="00896951" w:rsidRPr="008F2EE0">
          <w:rPr>
            <w:rStyle w:val="Hyperlink"/>
          </w:rPr>
          <w:t>8.4.1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_Toc426452278 \h </w:instrText>
        </w:r>
        <w:r w:rsidR="00896951">
          <w:rPr>
            <w:webHidden/>
          </w:rPr>
        </w:r>
        <w:r w:rsidR="00896951">
          <w:rPr>
            <w:webHidden/>
          </w:rPr>
          <w:fldChar w:fldCharType="separate"/>
        </w:r>
        <w:r w:rsidR="00B81ED7">
          <w:rPr>
            <w:webHidden/>
          </w:rPr>
          <w:t>165</w:t>
        </w:r>
        <w:r w:rsidR="00896951">
          <w:rPr>
            <w:webHidden/>
          </w:rPr>
          <w:fldChar w:fldCharType="end"/>
        </w:r>
      </w:hyperlink>
    </w:p>
    <w:p w14:paraId="7ECC0679" w14:textId="77777777" w:rsidR="00896951" w:rsidRDefault="00C53113">
      <w:pPr>
        <w:pStyle w:val="TOC3"/>
        <w:rPr>
          <w:rFonts w:asciiTheme="minorHAnsi" w:eastAsiaTheme="minorEastAsia" w:hAnsiTheme="minorHAnsi" w:cstheme="minorBidi"/>
          <w:sz w:val="22"/>
          <w:szCs w:val="22"/>
          <w:lang w:val="en-GB" w:eastAsia="en-GB"/>
        </w:rPr>
      </w:pPr>
      <w:hyperlink w:anchor="_Toc426452279" w:history="1">
        <w:r w:rsidR="00896951" w:rsidRPr="008F2EE0">
          <w:rPr>
            <w:rStyle w:val="Hyperlink"/>
          </w:rPr>
          <w:t>8.4.2</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XSDAnyProperty</w:t>
        </w:r>
        <w:r w:rsidR="00896951">
          <w:rPr>
            <w:webHidden/>
          </w:rPr>
          <w:tab/>
        </w:r>
        <w:r w:rsidR="00896951">
          <w:rPr>
            <w:webHidden/>
          </w:rPr>
          <w:fldChar w:fldCharType="begin"/>
        </w:r>
        <w:r w:rsidR="00896951">
          <w:rPr>
            <w:webHidden/>
          </w:rPr>
          <w:instrText xml:space="preserve"> PAGEREF _Toc426452279 \h </w:instrText>
        </w:r>
        <w:r w:rsidR="00896951">
          <w:rPr>
            <w:webHidden/>
          </w:rPr>
        </w:r>
        <w:r w:rsidR="00896951">
          <w:rPr>
            <w:webHidden/>
          </w:rPr>
          <w:fldChar w:fldCharType="separate"/>
        </w:r>
        <w:r w:rsidR="00B81ED7">
          <w:rPr>
            <w:webHidden/>
          </w:rPr>
          <w:t>165</w:t>
        </w:r>
        <w:r w:rsidR="00896951">
          <w:rPr>
            <w:webHidden/>
          </w:rPr>
          <w:fldChar w:fldCharType="end"/>
        </w:r>
      </w:hyperlink>
    </w:p>
    <w:p w14:paraId="74215F4B" w14:textId="77777777" w:rsidR="00896951" w:rsidRDefault="00C53113">
      <w:pPr>
        <w:pStyle w:val="TOC3"/>
        <w:rPr>
          <w:rFonts w:asciiTheme="minorHAnsi" w:eastAsiaTheme="minorEastAsia" w:hAnsiTheme="minorHAnsi" w:cstheme="minorBidi"/>
          <w:sz w:val="22"/>
          <w:szCs w:val="22"/>
          <w:lang w:val="en-GB" w:eastAsia="en-GB"/>
        </w:rPr>
      </w:pPr>
      <w:hyperlink w:anchor="_Toc426452280" w:history="1">
        <w:r w:rsidR="00896951" w:rsidRPr="008F2EE0">
          <w:rPr>
            <w:rStyle w:val="Hyperlink"/>
          </w:rPr>
          <w:t>8.4.3</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XSDDeclaration</w:t>
        </w:r>
        <w:r w:rsidR="00896951">
          <w:rPr>
            <w:webHidden/>
          </w:rPr>
          <w:tab/>
        </w:r>
        <w:r w:rsidR="00896951">
          <w:rPr>
            <w:webHidden/>
          </w:rPr>
          <w:fldChar w:fldCharType="begin"/>
        </w:r>
        <w:r w:rsidR="00896951">
          <w:rPr>
            <w:webHidden/>
          </w:rPr>
          <w:instrText xml:space="preserve"> PAGEREF _Toc426452280 \h </w:instrText>
        </w:r>
        <w:r w:rsidR="00896951">
          <w:rPr>
            <w:webHidden/>
          </w:rPr>
        </w:r>
        <w:r w:rsidR="00896951">
          <w:rPr>
            <w:webHidden/>
          </w:rPr>
          <w:fldChar w:fldCharType="separate"/>
        </w:r>
        <w:r w:rsidR="00B81ED7">
          <w:rPr>
            <w:webHidden/>
          </w:rPr>
          <w:t>166</w:t>
        </w:r>
        <w:r w:rsidR="00896951">
          <w:rPr>
            <w:webHidden/>
          </w:rPr>
          <w:fldChar w:fldCharType="end"/>
        </w:r>
      </w:hyperlink>
    </w:p>
    <w:p w14:paraId="3F51AC85" w14:textId="77777777" w:rsidR="00896951" w:rsidRDefault="00C53113">
      <w:pPr>
        <w:pStyle w:val="TOC3"/>
        <w:rPr>
          <w:rFonts w:asciiTheme="minorHAnsi" w:eastAsiaTheme="minorEastAsia" w:hAnsiTheme="minorHAnsi" w:cstheme="minorBidi"/>
          <w:sz w:val="22"/>
          <w:szCs w:val="22"/>
          <w:lang w:val="en-GB" w:eastAsia="en-GB"/>
        </w:rPr>
      </w:pPr>
      <w:hyperlink w:anchor="_Toc426452281" w:history="1">
        <w:r w:rsidR="00896951" w:rsidRPr="008F2EE0">
          <w:rPr>
            <w:rStyle w:val="Hyperlink"/>
          </w:rPr>
          <w:t>8.4.4</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XSDProperty</w:t>
        </w:r>
        <w:r w:rsidR="00896951">
          <w:rPr>
            <w:webHidden/>
          </w:rPr>
          <w:tab/>
        </w:r>
        <w:r w:rsidR="00896951">
          <w:rPr>
            <w:webHidden/>
          </w:rPr>
          <w:fldChar w:fldCharType="begin"/>
        </w:r>
        <w:r w:rsidR="00896951">
          <w:rPr>
            <w:webHidden/>
          </w:rPr>
          <w:instrText xml:space="preserve"> PAGEREF _Toc426452281 \h </w:instrText>
        </w:r>
        <w:r w:rsidR="00896951">
          <w:rPr>
            <w:webHidden/>
          </w:rPr>
        </w:r>
        <w:r w:rsidR="00896951">
          <w:rPr>
            <w:webHidden/>
          </w:rPr>
          <w:fldChar w:fldCharType="separate"/>
        </w:r>
        <w:r w:rsidR="00B81ED7">
          <w:rPr>
            <w:webHidden/>
          </w:rPr>
          <w:t>166</w:t>
        </w:r>
        <w:r w:rsidR="00896951">
          <w:rPr>
            <w:webHidden/>
          </w:rPr>
          <w:fldChar w:fldCharType="end"/>
        </w:r>
      </w:hyperlink>
    </w:p>
    <w:p w14:paraId="3B542FED" w14:textId="77777777" w:rsidR="00896951" w:rsidRDefault="00C53113">
      <w:pPr>
        <w:pStyle w:val="TOC3"/>
        <w:rPr>
          <w:rFonts w:asciiTheme="minorHAnsi" w:eastAsiaTheme="minorEastAsia" w:hAnsiTheme="minorHAnsi" w:cstheme="minorBidi"/>
          <w:sz w:val="22"/>
          <w:szCs w:val="22"/>
          <w:lang w:val="en-GB" w:eastAsia="en-GB"/>
        </w:rPr>
      </w:pPr>
      <w:hyperlink w:anchor="_Toc426452282" w:history="1">
        <w:r w:rsidR="00896951" w:rsidRPr="008F2EE0">
          <w:rPr>
            <w:rStyle w:val="Hyperlink"/>
          </w:rPr>
          <w:t>8.4.5</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XSDRepresentationRestriction</w:t>
        </w:r>
        <w:r w:rsidR="00896951">
          <w:rPr>
            <w:webHidden/>
          </w:rPr>
          <w:tab/>
        </w:r>
        <w:r w:rsidR="00896951">
          <w:rPr>
            <w:webHidden/>
          </w:rPr>
          <w:fldChar w:fldCharType="begin"/>
        </w:r>
        <w:r w:rsidR="00896951">
          <w:rPr>
            <w:webHidden/>
          </w:rPr>
          <w:instrText xml:space="preserve"> PAGEREF _Toc426452282 \h </w:instrText>
        </w:r>
        <w:r w:rsidR="00896951">
          <w:rPr>
            <w:webHidden/>
          </w:rPr>
        </w:r>
        <w:r w:rsidR="00896951">
          <w:rPr>
            <w:webHidden/>
          </w:rPr>
          <w:fldChar w:fldCharType="separate"/>
        </w:r>
        <w:r w:rsidR="00B81ED7">
          <w:rPr>
            <w:webHidden/>
          </w:rPr>
          <w:t>195</w:t>
        </w:r>
        <w:r w:rsidR="00896951">
          <w:rPr>
            <w:webHidden/>
          </w:rPr>
          <w:fldChar w:fldCharType="end"/>
        </w:r>
      </w:hyperlink>
    </w:p>
    <w:p w14:paraId="27BF671F" w14:textId="77777777" w:rsidR="00896951" w:rsidRDefault="00C53113">
      <w:pPr>
        <w:pStyle w:val="TOC3"/>
        <w:rPr>
          <w:rFonts w:asciiTheme="minorHAnsi" w:eastAsiaTheme="minorEastAsia" w:hAnsiTheme="minorHAnsi" w:cstheme="minorBidi"/>
          <w:sz w:val="22"/>
          <w:szCs w:val="22"/>
          <w:lang w:val="en-GB" w:eastAsia="en-GB"/>
        </w:rPr>
      </w:pPr>
      <w:hyperlink w:anchor="_Toc426452283" w:history="1">
        <w:r w:rsidR="00896951" w:rsidRPr="008F2EE0">
          <w:rPr>
            <w:rStyle w:val="Hyperlink"/>
          </w:rPr>
          <w:t>8.4.6</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XSDSimpleContent</w:t>
        </w:r>
        <w:r w:rsidR="00896951">
          <w:rPr>
            <w:webHidden/>
          </w:rPr>
          <w:tab/>
        </w:r>
        <w:r w:rsidR="00896951">
          <w:rPr>
            <w:webHidden/>
          </w:rPr>
          <w:fldChar w:fldCharType="begin"/>
        </w:r>
        <w:r w:rsidR="00896951">
          <w:rPr>
            <w:webHidden/>
          </w:rPr>
          <w:instrText xml:space="preserve"> PAGEREF _Toc426452283 \h </w:instrText>
        </w:r>
        <w:r w:rsidR="00896951">
          <w:rPr>
            <w:webHidden/>
          </w:rPr>
        </w:r>
        <w:r w:rsidR="00896951">
          <w:rPr>
            <w:webHidden/>
          </w:rPr>
          <w:fldChar w:fldCharType="separate"/>
        </w:r>
        <w:r w:rsidR="00B81ED7">
          <w:rPr>
            <w:webHidden/>
          </w:rPr>
          <w:t>195</w:t>
        </w:r>
        <w:r w:rsidR="00896951">
          <w:rPr>
            <w:webHidden/>
          </w:rPr>
          <w:fldChar w:fldCharType="end"/>
        </w:r>
      </w:hyperlink>
    </w:p>
    <w:p w14:paraId="74E3E9CC" w14:textId="77777777" w:rsidR="00896951" w:rsidRDefault="00C53113">
      <w:pPr>
        <w:pStyle w:val="TOC3"/>
        <w:rPr>
          <w:rFonts w:asciiTheme="minorHAnsi" w:eastAsiaTheme="minorEastAsia" w:hAnsiTheme="minorHAnsi" w:cstheme="minorBidi"/>
          <w:sz w:val="22"/>
          <w:szCs w:val="22"/>
          <w:lang w:val="en-GB" w:eastAsia="en-GB"/>
        </w:rPr>
      </w:pPr>
      <w:hyperlink w:anchor="_Toc426452284" w:history="1">
        <w:r w:rsidR="00896951" w:rsidRPr="008F2EE0">
          <w:rPr>
            <w:rStyle w:val="Hyperlink"/>
          </w:rPr>
          <w:t>8.4.7</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XSDProcessContentsCode</w:t>
        </w:r>
        <w:r w:rsidR="00896951">
          <w:rPr>
            <w:webHidden/>
          </w:rPr>
          <w:tab/>
        </w:r>
        <w:r w:rsidR="00896951">
          <w:rPr>
            <w:webHidden/>
          </w:rPr>
          <w:fldChar w:fldCharType="begin"/>
        </w:r>
        <w:r w:rsidR="00896951">
          <w:rPr>
            <w:webHidden/>
          </w:rPr>
          <w:instrText xml:space="preserve"> PAGEREF _Toc426452284 \h </w:instrText>
        </w:r>
        <w:r w:rsidR="00896951">
          <w:rPr>
            <w:webHidden/>
          </w:rPr>
        </w:r>
        <w:r w:rsidR="00896951">
          <w:rPr>
            <w:webHidden/>
          </w:rPr>
          <w:fldChar w:fldCharType="separate"/>
        </w:r>
        <w:r w:rsidR="00B81ED7">
          <w:rPr>
            <w:webHidden/>
          </w:rPr>
          <w:t>196</w:t>
        </w:r>
        <w:r w:rsidR="00896951">
          <w:rPr>
            <w:webHidden/>
          </w:rPr>
          <w:fldChar w:fldCharType="end"/>
        </w:r>
      </w:hyperlink>
    </w:p>
    <w:p w14:paraId="668D39A2" w14:textId="77777777" w:rsidR="00896951" w:rsidRDefault="00C53113">
      <w:pPr>
        <w:pStyle w:val="TOC3"/>
        <w:rPr>
          <w:rFonts w:asciiTheme="minorHAnsi" w:eastAsiaTheme="minorEastAsia" w:hAnsiTheme="minorHAnsi" w:cstheme="minorBidi"/>
          <w:sz w:val="22"/>
          <w:szCs w:val="22"/>
          <w:lang w:val="en-GB" w:eastAsia="en-GB"/>
        </w:rPr>
      </w:pPr>
      <w:hyperlink w:anchor="_Toc426452285" w:history="1">
        <w:r w:rsidR="00896951" w:rsidRPr="008F2EE0">
          <w:rPr>
            <w:rStyle w:val="Hyperlink"/>
          </w:rPr>
          <w:t>8.4.8</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XSDPropertyKindCode</w:t>
        </w:r>
        <w:r w:rsidR="00896951">
          <w:rPr>
            <w:webHidden/>
          </w:rPr>
          <w:tab/>
        </w:r>
        <w:r w:rsidR="00896951">
          <w:rPr>
            <w:webHidden/>
          </w:rPr>
          <w:fldChar w:fldCharType="begin"/>
        </w:r>
        <w:r w:rsidR="00896951">
          <w:rPr>
            <w:webHidden/>
          </w:rPr>
          <w:instrText xml:space="preserve"> PAGEREF _Toc426452285 \h </w:instrText>
        </w:r>
        <w:r w:rsidR="00896951">
          <w:rPr>
            <w:webHidden/>
          </w:rPr>
        </w:r>
        <w:r w:rsidR="00896951">
          <w:rPr>
            <w:webHidden/>
          </w:rPr>
          <w:fldChar w:fldCharType="separate"/>
        </w:r>
        <w:r w:rsidR="00B81ED7">
          <w:rPr>
            <w:webHidden/>
          </w:rPr>
          <w:t>196</w:t>
        </w:r>
        <w:r w:rsidR="00896951">
          <w:rPr>
            <w:webHidden/>
          </w:rPr>
          <w:fldChar w:fldCharType="end"/>
        </w:r>
      </w:hyperlink>
    </w:p>
    <w:p w14:paraId="52E8E5E0" w14:textId="77777777" w:rsidR="00896951" w:rsidRDefault="00C53113">
      <w:pPr>
        <w:pStyle w:val="TOC3"/>
        <w:rPr>
          <w:rFonts w:asciiTheme="minorHAnsi" w:eastAsiaTheme="minorEastAsia" w:hAnsiTheme="minorHAnsi" w:cstheme="minorBidi"/>
          <w:sz w:val="22"/>
          <w:szCs w:val="22"/>
          <w:lang w:val="en-GB" w:eastAsia="en-GB"/>
        </w:rPr>
      </w:pPr>
      <w:hyperlink w:anchor="_Toc426452286" w:history="1">
        <w:r w:rsidR="00896951" w:rsidRPr="008F2EE0">
          <w:rPr>
            <w:rStyle w:val="Hyperlink"/>
          </w:rPr>
          <w:t>8.4.9</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XSDWhiteSpaceCode</w:t>
        </w:r>
        <w:r w:rsidR="00896951">
          <w:rPr>
            <w:webHidden/>
          </w:rPr>
          <w:tab/>
        </w:r>
        <w:r w:rsidR="00896951">
          <w:rPr>
            <w:webHidden/>
          </w:rPr>
          <w:fldChar w:fldCharType="begin"/>
        </w:r>
        <w:r w:rsidR="00896951">
          <w:rPr>
            <w:webHidden/>
          </w:rPr>
          <w:instrText xml:space="preserve"> PAGEREF _Toc426452286 \h </w:instrText>
        </w:r>
        <w:r w:rsidR="00896951">
          <w:rPr>
            <w:webHidden/>
          </w:rPr>
        </w:r>
        <w:r w:rsidR="00896951">
          <w:rPr>
            <w:webHidden/>
          </w:rPr>
          <w:fldChar w:fldCharType="separate"/>
        </w:r>
        <w:r w:rsidR="00B81ED7">
          <w:rPr>
            <w:webHidden/>
          </w:rPr>
          <w:t>196</w:t>
        </w:r>
        <w:r w:rsidR="00896951">
          <w:rPr>
            <w:webHidden/>
          </w:rPr>
          <w:fldChar w:fldCharType="end"/>
        </w:r>
      </w:hyperlink>
    </w:p>
    <w:p w14:paraId="4BC79D0A"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87" w:history="1">
        <w:r w:rsidR="00896951" w:rsidRPr="008F2EE0">
          <w:rPr>
            <w:rStyle w:val="Hyperlink"/>
            <w:noProof/>
          </w:rPr>
          <w:t>8.5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Model_Package_Description_Profile</w:t>
        </w:r>
        <w:r w:rsidR="00896951">
          <w:rPr>
            <w:noProof/>
            <w:webHidden/>
          </w:rPr>
          <w:tab/>
        </w:r>
        <w:r w:rsidR="00896951">
          <w:rPr>
            <w:noProof/>
            <w:webHidden/>
          </w:rPr>
          <w:fldChar w:fldCharType="begin"/>
        </w:r>
        <w:r w:rsidR="00896951">
          <w:rPr>
            <w:noProof/>
            <w:webHidden/>
          </w:rPr>
          <w:instrText xml:space="preserve"> PAGEREF _Toc426452287 \h </w:instrText>
        </w:r>
        <w:r w:rsidR="00896951">
          <w:rPr>
            <w:noProof/>
            <w:webHidden/>
          </w:rPr>
        </w:r>
        <w:r w:rsidR="00896951">
          <w:rPr>
            <w:noProof/>
            <w:webHidden/>
          </w:rPr>
          <w:fldChar w:fldCharType="separate"/>
        </w:r>
        <w:r w:rsidR="00B81ED7">
          <w:rPr>
            <w:noProof/>
            <w:webHidden/>
          </w:rPr>
          <w:t>198</w:t>
        </w:r>
        <w:r w:rsidR="00896951">
          <w:rPr>
            <w:noProof/>
            <w:webHidden/>
          </w:rPr>
          <w:fldChar w:fldCharType="end"/>
        </w:r>
      </w:hyperlink>
    </w:p>
    <w:p w14:paraId="43E05A3B" w14:textId="77777777" w:rsidR="00896951" w:rsidRDefault="00C53113">
      <w:pPr>
        <w:pStyle w:val="TOC3"/>
        <w:rPr>
          <w:rFonts w:asciiTheme="minorHAnsi" w:eastAsiaTheme="minorEastAsia" w:hAnsiTheme="minorHAnsi" w:cstheme="minorBidi"/>
          <w:sz w:val="22"/>
          <w:szCs w:val="22"/>
          <w:lang w:val="en-GB" w:eastAsia="en-GB"/>
        </w:rPr>
      </w:pPr>
      <w:hyperlink w:anchor="_Toc426452288" w:history="1">
        <w:r w:rsidR="00896951" w:rsidRPr="008F2EE0">
          <w:rPr>
            <w:rStyle w:val="Hyperlink"/>
          </w:rPr>
          <w:t>8.5.1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_Toc426452288 \h </w:instrText>
        </w:r>
        <w:r w:rsidR="00896951">
          <w:rPr>
            <w:webHidden/>
          </w:rPr>
        </w:r>
        <w:r w:rsidR="00896951">
          <w:rPr>
            <w:webHidden/>
          </w:rPr>
          <w:fldChar w:fldCharType="separate"/>
        </w:r>
        <w:r w:rsidR="00B81ED7">
          <w:rPr>
            <w:webHidden/>
          </w:rPr>
          <w:t>198</w:t>
        </w:r>
        <w:r w:rsidR="00896951">
          <w:rPr>
            <w:webHidden/>
          </w:rPr>
          <w:fldChar w:fldCharType="end"/>
        </w:r>
      </w:hyperlink>
    </w:p>
    <w:p w14:paraId="10F25BDC" w14:textId="77777777" w:rsidR="00896951" w:rsidRDefault="00C53113">
      <w:pPr>
        <w:pStyle w:val="TOC3"/>
        <w:rPr>
          <w:rFonts w:asciiTheme="minorHAnsi" w:eastAsiaTheme="minorEastAsia" w:hAnsiTheme="minorHAnsi" w:cstheme="minorBidi"/>
          <w:sz w:val="22"/>
          <w:szCs w:val="22"/>
          <w:lang w:val="en-GB" w:eastAsia="en-GB"/>
        </w:rPr>
      </w:pPr>
      <w:hyperlink w:anchor="_Toc426452289" w:history="1">
        <w:r w:rsidR="00896951" w:rsidRPr="008F2EE0">
          <w:rPr>
            <w:rStyle w:val="Hyperlink"/>
          </w:rPr>
          <w:t>8.5.2</w:t>
        </w:r>
        <w:r w:rsidR="00896951">
          <w:rPr>
            <w:rFonts w:asciiTheme="minorHAnsi" w:eastAsiaTheme="minorEastAsia" w:hAnsiTheme="minorHAnsi" w:cstheme="minorBidi"/>
            <w:sz w:val="22"/>
            <w:szCs w:val="22"/>
            <w:lang w:val="en-GB" w:eastAsia="en-GB"/>
          </w:rPr>
          <w:tab/>
        </w:r>
        <w:r w:rsidR="00896951" w:rsidRPr="008F2EE0">
          <w:rPr>
            <w:rStyle w:val="Hyperlink"/>
          </w:rPr>
          <w:t>&lt;Stereotype&gt; ApplicationInfo</w:t>
        </w:r>
        <w:r w:rsidR="00896951">
          <w:rPr>
            <w:webHidden/>
          </w:rPr>
          <w:tab/>
        </w:r>
        <w:r w:rsidR="00896951">
          <w:rPr>
            <w:webHidden/>
          </w:rPr>
          <w:fldChar w:fldCharType="begin"/>
        </w:r>
        <w:r w:rsidR="00896951">
          <w:rPr>
            <w:webHidden/>
          </w:rPr>
          <w:instrText xml:space="preserve"> PAGEREF _Toc426452289 \h </w:instrText>
        </w:r>
        <w:r w:rsidR="00896951">
          <w:rPr>
            <w:webHidden/>
          </w:rPr>
        </w:r>
        <w:r w:rsidR="00896951">
          <w:rPr>
            <w:webHidden/>
          </w:rPr>
          <w:fldChar w:fldCharType="separate"/>
        </w:r>
        <w:r w:rsidR="00B81ED7">
          <w:rPr>
            <w:webHidden/>
          </w:rPr>
          <w:t>200</w:t>
        </w:r>
        <w:r w:rsidR="00896951">
          <w:rPr>
            <w:webHidden/>
          </w:rPr>
          <w:fldChar w:fldCharType="end"/>
        </w:r>
      </w:hyperlink>
    </w:p>
    <w:p w14:paraId="3CBAB2E8" w14:textId="77777777" w:rsidR="00896951" w:rsidRDefault="00C53113">
      <w:pPr>
        <w:pStyle w:val="TOC3"/>
        <w:rPr>
          <w:rFonts w:asciiTheme="minorHAnsi" w:eastAsiaTheme="minorEastAsia" w:hAnsiTheme="minorHAnsi" w:cstheme="minorBidi"/>
          <w:sz w:val="22"/>
          <w:szCs w:val="22"/>
          <w:lang w:val="en-GB" w:eastAsia="en-GB"/>
        </w:rPr>
      </w:pPr>
      <w:hyperlink w:anchor="_Toc426452290" w:history="1">
        <w:r w:rsidR="00896951" w:rsidRPr="008F2EE0">
          <w:rPr>
            <w:rStyle w:val="Hyperlink"/>
          </w:rPr>
          <w:t>8.5.3</w:t>
        </w:r>
        <w:r w:rsidR="00896951">
          <w:rPr>
            <w:rFonts w:asciiTheme="minorHAnsi" w:eastAsiaTheme="minorEastAsia" w:hAnsiTheme="minorHAnsi" w:cstheme="minorBidi"/>
            <w:sz w:val="22"/>
            <w:szCs w:val="22"/>
            <w:lang w:val="en-GB" w:eastAsia="en-GB"/>
          </w:rPr>
          <w:tab/>
        </w:r>
        <w:r w:rsidR="00896951" w:rsidRPr="008F2EE0">
          <w:rPr>
            <w:rStyle w:val="Hyperlink"/>
          </w:rPr>
          <w:t>&lt;Stereotype&gt; BusinessRulesArtifact</w:t>
        </w:r>
        <w:r w:rsidR="00896951">
          <w:rPr>
            <w:webHidden/>
          </w:rPr>
          <w:tab/>
        </w:r>
        <w:r w:rsidR="00896951">
          <w:rPr>
            <w:webHidden/>
          </w:rPr>
          <w:fldChar w:fldCharType="begin"/>
        </w:r>
        <w:r w:rsidR="00896951">
          <w:rPr>
            <w:webHidden/>
          </w:rPr>
          <w:instrText xml:space="preserve"> PAGEREF _Toc426452290 \h </w:instrText>
        </w:r>
        <w:r w:rsidR="00896951">
          <w:rPr>
            <w:webHidden/>
          </w:rPr>
        </w:r>
        <w:r w:rsidR="00896951">
          <w:rPr>
            <w:webHidden/>
          </w:rPr>
          <w:fldChar w:fldCharType="separate"/>
        </w:r>
        <w:r w:rsidR="00B81ED7">
          <w:rPr>
            <w:webHidden/>
          </w:rPr>
          <w:t>200</w:t>
        </w:r>
        <w:r w:rsidR="00896951">
          <w:rPr>
            <w:webHidden/>
          </w:rPr>
          <w:fldChar w:fldCharType="end"/>
        </w:r>
      </w:hyperlink>
    </w:p>
    <w:p w14:paraId="616E39A8" w14:textId="77777777" w:rsidR="00896951" w:rsidRDefault="00C53113">
      <w:pPr>
        <w:pStyle w:val="TOC3"/>
        <w:rPr>
          <w:rFonts w:asciiTheme="minorHAnsi" w:eastAsiaTheme="minorEastAsia" w:hAnsiTheme="minorHAnsi" w:cstheme="minorBidi"/>
          <w:sz w:val="22"/>
          <w:szCs w:val="22"/>
          <w:lang w:val="en-GB" w:eastAsia="en-GB"/>
        </w:rPr>
      </w:pPr>
      <w:hyperlink w:anchor="_Toc426452291" w:history="1">
        <w:r w:rsidR="00896951" w:rsidRPr="008F2EE0">
          <w:rPr>
            <w:rStyle w:val="Hyperlink"/>
          </w:rPr>
          <w:t>8.5.4</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ChangeInformationType</w:t>
        </w:r>
        <w:r w:rsidR="00896951">
          <w:rPr>
            <w:webHidden/>
          </w:rPr>
          <w:tab/>
        </w:r>
        <w:r w:rsidR="00896951">
          <w:rPr>
            <w:webHidden/>
          </w:rPr>
          <w:fldChar w:fldCharType="begin"/>
        </w:r>
        <w:r w:rsidR="00896951">
          <w:rPr>
            <w:webHidden/>
          </w:rPr>
          <w:instrText xml:space="preserve"> PAGEREF _Toc426452291 \h </w:instrText>
        </w:r>
        <w:r w:rsidR="00896951">
          <w:rPr>
            <w:webHidden/>
          </w:rPr>
        </w:r>
        <w:r w:rsidR="00896951">
          <w:rPr>
            <w:webHidden/>
          </w:rPr>
          <w:fldChar w:fldCharType="separate"/>
        </w:r>
        <w:r w:rsidR="00B81ED7">
          <w:rPr>
            <w:webHidden/>
          </w:rPr>
          <w:t>201</w:t>
        </w:r>
        <w:r w:rsidR="00896951">
          <w:rPr>
            <w:webHidden/>
          </w:rPr>
          <w:fldChar w:fldCharType="end"/>
        </w:r>
      </w:hyperlink>
    </w:p>
    <w:p w14:paraId="5CA6D7E4" w14:textId="77777777" w:rsidR="00896951" w:rsidRDefault="00C53113">
      <w:pPr>
        <w:pStyle w:val="TOC3"/>
        <w:rPr>
          <w:rFonts w:asciiTheme="minorHAnsi" w:eastAsiaTheme="minorEastAsia" w:hAnsiTheme="minorHAnsi" w:cstheme="minorBidi"/>
          <w:sz w:val="22"/>
          <w:szCs w:val="22"/>
          <w:lang w:val="en-GB" w:eastAsia="en-GB"/>
        </w:rPr>
      </w:pPr>
      <w:hyperlink w:anchor="_Toc426452292" w:history="1">
        <w:r w:rsidR="00896951" w:rsidRPr="008F2EE0">
          <w:rPr>
            <w:rStyle w:val="Hyperlink"/>
          </w:rPr>
          <w:t>8.5.5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ChangeLogType</w:t>
        </w:r>
        <w:r w:rsidR="00896951">
          <w:rPr>
            <w:webHidden/>
          </w:rPr>
          <w:tab/>
        </w:r>
        <w:r w:rsidR="00896951">
          <w:rPr>
            <w:webHidden/>
          </w:rPr>
          <w:fldChar w:fldCharType="begin"/>
        </w:r>
        <w:r w:rsidR="00896951">
          <w:rPr>
            <w:webHidden/>
          </w:rPr>
          <w:instrText xml:space="preserve"> PAGEREF _Toc426452292 \h </w:instrText>
        </w:r>
        <w:r w:rsidR="00896951">
          <w:rPr>
            <w:webHidden/>
          </w:rPr>
        </w:r>
        <w:r w:rsidR="00896951">
          <w:rPr>
            <w:webHidden/>
          </w:rPr>
          <w:fldChar w:fldCharType="separate"/>
        </w:r>
        <w:r w:rsidR="00B81ED7">
          <w:rPr>
            <w:webHidden/>
          </w:rPr>
          <w:t>201</w:t>
        </w:r>
        <w:r w:rsidR="00896951">
          <w:rPr>
            <w:webHidden/>
          </w:rPr>
          <w:fldChar w:fldCharType="end"/>
        </w:r>
      </w:hyperlink>
    </w:p>
    <w:p w14:paraId="07B53B52" w14:textId="77777777" w:rsidR="00896951" w:rsidRDefault="00C53113">
      <w:pPr>
        <w:pStyle w:val="TOC3"/>
        <w:rPr>
          <w:rFonts w:asciiTheme="minorHAnsi" w:eastAsiaTheme="minorEastAsia" w:hAnsiTheme="minorHAnsi" w:cstheme="minorBidi"/>
          <w:sz w:val="22"/>
          <w:szCs w:val="22"/>
          <w:lang w:val="en-GB" w:eastAsia="en-GB"/>
        </w:rPr>
      </w:pPr>
      <w:hyperlink w:anchor="_Toc426452293" w:history="1">
        <w:r w:rsidR="00896951" w:rsidRPr="008F2EE0">
          <w:rPr>
            <w:rStyle w:val="Hyperlink"/>
          </w:rPr>
          <w:t>8.5.6</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ConformanceAssertion</w:t>
        </w:r>
        <w:r w:rsidR="00896951">
          <w:rPr>
            <w:webHidden/>
          </w:rPr>
          <w:tab/>
        </w:r>
        <w:r w:rsidR="00896951">
          <w:rPr>
            <w:webHidden/>
          </w:rPr>
          <w:fldChar w:fldCharType="begin"/>
        </w:r>
        <w:r w:rsidR="00896951">
          <w:rPr>
            <w:webHidden/>
          </w:rPr>
          <w:instrText xml:space="preserve"> PAGEREF _Toc426452293 \h </w:instrText>
        </w:r>
        <w:r w:rsidR="00896951">
          <w:rPr>
            <w:webHidden/>
          </w:rPr>
        </w:r>
        <w:r w:rsidR="00896951">
          <w:rPr>
            <w:webHidden/>
          </w:rPr>
          <w:fldChar w:fldCharType="separate"/>
        </w:r>
        <w:r w:rsidR="00B81ED7">
          <w:rPr>
            <w:webHidden/>
          </w:rPr>
          <w:t>202</w:t>
        </w:r>
        <w:r w:rsidR="00896951">
          <w:rPr>
            <w:webHidden/>
          </w:rPr>
          <w:fldChar w:fldCharType="end"/>
        </w:r>
      </w:hyperlink>
    </w:p>
    <w:p w14:paraId="4EB16512" w14:textId="77777777" w:rsidR="00896951" w:rsidRDefault="00C53113">
      <w:pPr>
        <w:pStyle w:val="TOC3"/>
        <w:rPr>
          <w:rFonts w:asciiTheme="minorHAnsi" w:eastAsiaTheme="minorEastAsia" w:hAnsiTheme="minorHAnsi" w:cstheme="minorBidi"/>
          <w:sz w:val="22"/>
          <w:szCs w:val="22"/>
          <w:lang w:val="en-GB" w:eastAsia="en-GB"/>
        </w:rPr>
      </w:pPr>
      <w:hyperlink w:anchor="_Toc426452294" w:history="1">
        <w:r w:rsidR="00896951" w:rsidRPr="008F2EE0">
          <w:rPr>
            <w:rStyle w:val="Hyperlink"/>
          </w:rPr>
          <w:t>8.5.7</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ConformanceReport</w:t>
        </w:r>
        <w:r w:rsidR="00896951">
          <w:rPr>
            <w:webHidden/>
          </w:rPr>
          <w:tab/>
        </w:r>
        <w:r w:rsidR="00896951">
          <w:rPr>
            <w:webHidden/>
          </w:rPr>
          <w:fldChar w:fldCharType="begin"/>
        </w:r>
        <w:r w:rsidR="00896951">
          <w:rPr>
            <w:webHidden/>
          </w:rPr>
          <w:instrText xml:space="preserve"> PAGEREF _Toc426452294 \h </w:instrText>
        </w:r>
        <w:r w:rsidR="00896951">
          <w:rPr>
            <w:webHidden/>
          </w:rPr>
        </w:r>
        <w:r w:rsidR="00896951">
          <w:rPr>
            <w:webHidden/>
          </w:rPr>
          <w:fldChar w:fldCharType="separate"/>
        </w:r>
        <w:r w:rsidR="00B81ED7">
          <w:rPr>
            <w:webHidden/>
          </w:rPr>
          <w:t>202</w:t>
        </w:r>
        <w:r w:rsidR="00896951">
          <w:rPr>
            <w:webHidden/>
          </w:rPr>
          <w:fldChar w:fldCharType="end"/>
        </w:r>
      </w:hyperlink>
    </w:p>
    <w:p w14:paraId="067F4ACB" w14:textId="77777777" w:rsidR="00896951" w:rsidRDefault="00C53113">
      <w:pPr>
        <w:pStyle w:val="TOC3"/>
        <w:rPr>
          <w:rFonts w:asciiTheme="minorHAnsi" w:eastAsiaTheme="minorEastAsia" w:hAnsiTheme="minorHAnsi" w:cstheme="minorBidi"/>
          <w:sz w:val="22"/>
          <w:szCs w:val="22"/>
          <w:lang w:val="en-GB" w:eastAsia="en-GB"/>
        </w:rPr>
      </w:pPr>
      <w:hyperlink w:anchor="_Toc426452295" w:history="1">
        <w:r w:rsidR="00896951" w:rsidRPr="008F2EE0">
          <w:rPr>
            <w:rStyle w:val="Hyperlink"/>
          </w:rPr>
          <w:t>8.5.8</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_Toc426452295 \h </w:instrText>
        </w:r>
        <w:r w:rsidR="00896951">
          <w:rPr>
            <w:webHidden/>
          </w:rPr>
        </w:r>
        <w:r w:rsidR="00896951">
          <w:rPr>
            <w:webHidden/>
          </w:rPr>
          <w:fldChar w:fldCharType="separate"/>
        </w:r>
        <w:r w:rsidR="00B81ED7">
          <w:rPr>
            <w:webHidden/>
          </w:rPr>
          <w:t>202</w:t>
        </w:r>
        <w:r w:rsidR="00896951">
          <w:rPr>
            <w:webHidden/>
          </w:rPr>
          <w:fldChar w:fldCharType="end"/>
        </w:r>
      </w:hyperlink>
    </w:p>
    <w:p w14:paraId="5C650CC2" w14:textId="77777777" w:rsidR="00896951" w:rsidRDefault="00C53113">
      <w:pPr>
        <w:pStyle w:val="TOC3"/>
        <w:rPr>
          <w:rFonts w:asciiTheme="minorHAnsi" w:eastAsiaTheme="minorEastAsia" w:hAnsiTheme="minorHAnsi" w:cstheme="minorBidi"/>
          <w:sz w:val="22"/>
          <w:szCs w:val="22"/>
          <w:lang w:val="en-GB" w:eastAsia="en-GB"/>
        </w:rPr>
      </w:pPr>
      <w:hyperlink w:anchor="_Toc426452296" w:history="1">
        <w:r w:rsidR="00896951" w:rsidRPr="008F2EE0">
          <w:rPr>
            <w:rStyle w:val="Hyperlink"/>
          </w:rPr>
          <w:t>8.5.9</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ExtensionSchemaDocument</w:t>
        </w:r>
        <w:r w:rsidR="00896951">
          <w:rPr>
            <w:webHidden/>
          </w:rPr>
          <w:tab/>
        </w:r>
        <w:r w:rsidR="00896951">
          <w:rPr>
            <w:webHidden/>
          </w:rPr>
          <w:fldChar w:fldCharType="begin"/>
        </w:r>
        <w:r w:rsidR="00896951">
          <w:rPr>
            <w:webHidden/>
          </w:rPr>
          <w:instrText xml:space="preserve"> PAGEREF _Toc426452296 \h </w:instrText>
        </w:r>
        <w:r w:rsidR="00896951">
          <w:rPr>
            <w:webHidden/>
          </w:rPr>
        </w:r>
        <w:r w:rsidR="00896951">
          <w:rPr>
            <w:webHidden/>
          </w:rPr>
          <w:fldChar w:fldCharType="separate"/>
        </w:r>
        <w:r w:rsidR="00B81ED7">
          <w:rPr>
            <w:webHidden/>
          </w:rPr>
          <w:t>202</w:t>
        </w:r>
        <w:r w:rsidR="00896951">
          <w:rPr>
            <w:webHidden/>
          </w:rPr>
          <w:fldChar w:fldCharType="end"/>
        </w:r>
      </w:hyperlink>
    </w:p>
    <w:p w14:paraId="2BA76577" w14:textId="77777777" w:rsidR="00896951" w:rsidRDefault="00C53113">
      <w:pPr>
        <w:pStyle w:val="TOC3"/>
        <w:rPr>
          <w:rFonts w:asciiTheme="minorHAnsi" w:eastAsiaTheme="minorEastAsia" w:hAnsiTheme="minorHAnsi" w:cstheme="minorBidi"/>
          <w:sz w:val="22"/>
          <w:szCs w:val="22"/>
          <w:lang w:val="en-GB" w:eastAsia="en-GB"/>
        </w:rPr>
      </w:pPr>
      <w:hyperlink w:anchor="_Toc426452297" w:history="1">
        <w:r w:rsidR="00896951" w:rsidRPr="008F2EE0">
          <w:rPr>
            <w:rStyle w:val="Hyperlink"/>
          </w:rPr>
          <w:t>8.5.10</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ExternalSchemaDocument</w:t>
        </w:r>
        <w:r w:rsidR="00896951">
          <w:rPr>
            <w:webHidden/>
          </w:rPr>
          <w:tab/>
        </w:r>
        <w:r w:rsidR="00896951">
          <w:rPr>
            <w:webHidden/>
          </w:rPr>
          <w:fldChar w:fldCharType="begin"/>
        </w:r>
        <w:r w:rsidR="00896951">
          <w:rPr>
            <w:webHidden/>
          </w:rPr>
          <w:instrText xml:space="preserve"> PAGEREF _Toc426452297 \h </w:instrText>
        </w:r>
        <w:r w:rsidR="00896951">
          <w:rPr>
            <w:webHidden/>
          </w:rPr>
        </w:r>
        <w:r w:rsidR="00896951">
          <w:rPr>
            <w:webHidden/>
          </w:rPr>
          <w:fldChar w:fldCharType="separate"/>
        </w:r>
        <w:r w:rsidR="00B81ED7">
          <w:rPr>
            <w:webHidden/>
          </w:rPr>
          <w:t>203</w:t>
        </w:r>
        <w:r w:rsidR="00896951">
          <w:rPr>
            <w:webHidden/>
          </w:rPr>
          <w:fldChar w:fldCharType="end"/>
        </w:r>
      </w:hyperlink>
    </w:p>
    <w:p w14:paraId="4FEC4ACA" w14:textId="77777777" w:rsidR="00896951" w:rsidRDefault="00C53113">
      <w:pPr>
        <w:pStyle w:val="TOC3"/>
        <w:rPr>
          <w:rFonts w:asciiTheme="minorHAnsi" w:eastAsiaTheme="minorEastAsia" w:hAnsiTheme="minorHAnsi" w:cstheme="minorBidi"/>
          <w:sz w:val="22"/>
          <w:szCs w:val="22"/>
          <w:lang w:val="en-GB" w:eastAsia="en-GB"/>
        </w:rPr>
      </w:pPr>
      <w:hyperlink w:anchor="_Toc426452298" w:history="1">
        <w:r w:rsidR="00896951" w:rsidRPr="008F2EE0">
          <w:rPr>
            <w:rStyle w:val="Hyperlink"/>
          </w:rPr>
          <w:t>8.5.11</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w:t>
        </w:r>
        <w:r w:rsidR="00896951">
          <w:rPr>
            <w:webHidden/>
          </w:rPr>
          <w:tab/>
        </w:r>
        <w:r w:rsidR="00896951">
          <w:rPr>
            <w:webHidden/>
          </w:rPr>
          <w:fldChar w:fldCharType="begin"/>
        </w:r>
        <w:r w:rsidR="00896951">
          <w:rPr>
            <w:webHidden/>
          </w:rPr>
          <w:instrText xml:space="preserve"> PAGEREF _Toc426452298 \h </w:instrText>
        </w:r>
        <w:r w:rsidR="00896951">
          <w:rPr>
            <w:webHidden/>
          </w:rPr>
        </w:r>
        <w:r w:rsidR="00896951">
          <w:rPr>
            <w:webHidden/>
          </w:rPr>
          <w:fldChar w:fldCharType="separate"/>
        </w:r>
        <w:r w:rsidR="00B81ED7">
          <w:rPr>
            <w:webHidden/>
          </w:rPr>
          <w:t>203</w:t>
        </w:r>
        <w:r w:rsidR="00896951">
          <w:rPr>
            <w:webHidden/>
          </w:rPr>
          <w:fldChar w:fldCharType="end"/>
        </w:r>
      </w:hyperlink>
    </w:p>
    <w:p w14:paraId="36FE08F1" w14:textId="77777777" w:rsidR="00896951" w:rsidRDefault="00C53113">
      <w:pPr>
        <w:pStyle w:val="TOC3"/>
        <w:rPr>
          <w:rFonts w:asciiTheme="minorHAnsi" w:eastAsiaTheme="minorEastAsia" w:hAnsiTheme="minorHAnsi" w:cstheme="minorBidi"/>
          <w:sz w:val="22"/>
          <w:szCs w:val="22"/>
          <w:lang w:val="en-GB" w:eastAsia="en-GB"/>
        </w:rPr>
      </w:pPr>
      <w:hyperlink w:anchor="_Toc426452299" w:history="1">
        <w:r w:rsidR="00896951" w:rsidRPr="008F2EE0">
          <w:rPr>
            <w:rStyle w:val="Hyperlink"/>
          </w:rPr>
          <w:t>8.5.12</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FileType</w:t>
        </w:r>
        <w:r w:rsidR="00896951">
          <w:rPr>
            <w:webHidden/>
          </w:rPr>
          <w:tab/>
        </w:r>
        <w:r w:rsidR="00896951">
          <w:rPr>
            <w:webHidden/>
          </w:rPr>
          <w:fldChar w:fldCharType="begin"/>
        </w:r>
        <w:r w:rsidR="00896951">
          <w:rPr>
            <w:webHidden/>
          </w:rPr>
          <w:instrText xml:space="preserve"> PAGEREF _Toc426452299 \h </w:instrText>
        </w:r>
        <w:r w:rsidR="00896951">
          <w:rPr>
            <w:webHidden/>
          </w:rPr>
        </w:r>
        <w:r w:rsidR="00896951">
          <w:rPr>
            <w:webHidden/>
          </w:rPr>
          <w:fldChar w:fldCharType="separate"/>
        </w:r>
        <w:r w:rsidR="00B81ED7">
          <w:rPr>
            <w:webHidden/>
          </w:rPr>
          <w:t>203</w:t>
        </w:r>
        <w:r w:rsidR="00896951">
          <w:rPr>
            <w:webHidden/>
          </w:rPr>
          <w:fldChar w:fldCharType="end"/>
        </w:r>
      </w:hyperlink>
    </w:p>
    <w:p w14:paraId="4AA9CC0F" w14:textId="77777777" w:rsidR="00896951" w:rsidRDefault="00C53113">
      <w:pPr>
        <w:pStyle w:val="TOC3"/>
        <w:rPr>
          <w:rFonts w:asciiTheme="minorHAnsi" w:eastAsiaTheme="minorEastAsia" w:hAnsiTheme="minorHAnsi" w:cstheme="minorBidi"/>
          <w:sz w:val="22"/>
          <w:szCs w:val="22"/>
          <w:lang w:val="en-GB" w:eastAsia="en-GB"/>
        </w:rPr>
      </w:pPr>
      <w:hyperlink w:anchor="_Toc426452300" w:history="1">
        <w:r w:rsidR="00896951" w:rsidRPr="008F2EE0">
          <w:rPr>
            <w:rStyle w:val="Hyperlink"/>
          </w:rPr>
          <w:t>8.5.13</w:t>
        </w:r>
        <w:r w:rsidR="00896951">
          <w:rPr>
            <w:rFonts w:asciiTheme="minorHAnsi" w:eastAsiaTheme="minorEastAsia" w:hAnsiTheme="minorHAnsi" w:cstheme="minorBidi"/>
            <w:sz w:val="22"/>
            <w:szCs w:val="22"/>
            <w:lang w:val="en-GB" w:eastAsia="en-GB"/>
          </w:rPr>
          <w:tab/>
        </w:r>
        <w:r w:rsidR="00896951" w:rsidRPr="008F2EE0">
          <w:rPr>
            <w:rStyle w:val="Hyperlink"/>
          </w:rPr>
          <w:t>&lt;Stereotype&gt; IEPSampleXMLDocument</w:t>
        </w:r>
        <w:r w:rsidR="00896951">
          <w:rPr>
            <w:webHidden/>
          </w:rPr>
          <w:tab/>
        </w:r>
        <w:r w:rsidR="00896951">
          <w:rPr>
            <w:webHidden/>
          </w:rPr>
          <w:fldChar w:fldCharType="begin"/>
        </w:r>
        <w:r w:rsidR="00896951">
          <w:rPr>
            <w:webHidden/>
          </w:rPr>
          <w:instrText xml:space="preserve"> PAGEREF _Toc426452300 \h </w:instrText>
        </w:r>
        <w:r w:rsidR="00896951">
          <w:rPr>
            <w:webHidden/>
          </w:rPr>
        </w:r>
        <w:r w:rsidR="00896951">
          <w:rPr>
            <w:webHidden/>
          </w:rPr>
          <w:fldChar w:fldCharType="separate"/>
        </w:r>
        <w:r w:rsidR="00B81ED7">
          <w:rPr>
            <w:webHidden/>
          </w:rPr>
          <w:t>204</w:t>
        </w:r>
        <w:r w:rsidR="00896951">
          <w:rPr>
            <w:webHidden/>
          </w:rPr>
          <w:fldChar w:fldCharType="end"/>
        </w:r>
      </w:hyperlink>
    </w:p>
    <w:p w14:paraId="6F06325D" w14:textId="77777777" w:rsidR="00896951" w:rsidRDefault="00C53113">
      <w:pPr>
        <w:pStyle w:val="TOC3"/>
        <w:rPr>
          <w:rFonts w:asciiTheme="minorHAnsi" w:eastAsiaTheme="minorEastAsia" w:hAnsiTheme="minorHAnsi" w:cstheme="minorBidi"/>
          <w:sz w:val="22"/>
          <w:szCs w:val="22"/>
          <w:lang w:val="en-GB" w:eastAsia="en-GB"/>
        </w:rPr>
      </w:pPr>
      <w:hyperlink w:anchor="_Toc426452301" w:history="1">
        <w:r w:rsidR="00896951" w:rsidRPr="008F2EE0">
          <w:rPr>
            <w:rStyle w:val="Hyperlink"/>
          </w:rPr>
          <w:t>8.5.14</w:t>
        </w:r>
        <w:r w:rsidR="00896951">
          <w:rPr>
            <w:rFonts w:asciiTheme="minorHAnsi" w:eastAsiaTheme="minorEastAsia" w:hAnsiTheme="minorHAnsi" w:cstheme="minorBidi"/>
            <w:sz w:val="22"/>
            <w:szCs w:val="22"/>
            <w:lang w:val="en-GB" w:eastAsia="en-GB"/>
          </w:rPr>
          <w:tab/>
        </w:r>
        <w:r w:rsidR="00896951" w:rsidRPr="008F2EE0">
          <w:rPr>
            <w:rStyle w:val="Hyperlink"/>
          </w:rPr>
          <w:t>&lt;Stereotype&gt; ModelPackageDescriptionRelationship</w:t>
        </w:r>
        <w:r w:rsidR="00896951">
          <w:rPr>
            <w:webHidden/>
          </w:rPr>
          <w:tab/>
        </w:r>
        <w:r w:rsidR="00896951">
          <w:rPr>
            <w:webHidden/>
          </w:rPr>
          <w:fldChar w:fldCharType="begin"/>
        </w:r>
        <w:r w:rsidR="00896951">
          <w:rPr>
            <w:webHidden/>
          </w:rPr>
          <w:instrText xml:space="preserve"> PAGEREF _Toc426452301 \h </w:instrText>
        </w:r>
        <w:r w:rsidR="00896951">
          <w:rPr>
            <w:webHidden/>
          </w:rPr>
        </w:r>
        <w:r w:rsidR="00896951">
          <w:rPr>
            <w:webHidden/>
          </w:rPr>
          <w:fldChar w:fldCharType="separate"/>
        </w:r>
        <w:r w:rsidR="00B81ED7">
          <w:rPr>
            <w:webHidden/>
          </w:rPr>
          <w:t>204</w:t>
        </w:r>
        <w:r w:rsidR="00896951">
          <w:rPr>
            <w:webHidden/>
          </w:rPr>
          <w:fldChar w:fldCharType="end"/>
        </w:r>
      </w:hyperlink>
    </w:p>
    <w:p w14:paraId="5BC70E99" w14:textId="77777777" w:rsidR="00896951" w:rsidRDefault="00C53113">
      <w:pPr>
        <w:pStyle w:val="TOC3"/>
        <w:rPr>
          <w:rFonts w:asciiTheme="minorHAnsi" w:eastAsiaTheme="minorEastAsia" w:hAnsiTheme="minorHAnsi" w:cstheme="minorBidi"/>
          <w:sz w:val="22"/>
          <w:szCs w:val="22"/>
          <w:lang w:val="en-GB" w:eastAsia="en-GB"/>
        </w:rPr>
      </w:pPr>
      <w:hyperlink w:anchor="_Toc426452302" w:history="1">
        <w:r w:rsidR="00896951" w:rsidRPr="008F2EE0">
          <w:rPr>
            <w:rStyle w:val="Hyperlink"/>
          </w:rPr>
          <w:t>8.5.15</w:t>
        </w:r>
        <w:r w:rsidR="00896951">
          <w:rPr>
            <w:rFonts w:asciiTheme="minorHAnsi" w:eastAsiaTheme="minorEastAsia" w:hAnsiTheme="minorHAnsi" w:cstheme="minorBidi"/>
            <w:sz w:val="22"/>
            <w:szCs w:val="22"/>
            <w:lang w:val="en-GB" w:eastAsia="en-GB"/>
          </w:rPr>
          <w:tab/>
        </w:r>
        <w:r w:rsidR="00896951" w:rsidRPr="008F2EE0">
          <w:rPr>
            <w:rStyle w:val="Hyperlink"/>
          </w:rPr>
          <w:t>&lt;Stereotype&gt; MPDChangeLog</w:t>
        </w:r>
        <w:r w:rsidR="00896951">
          <w:rPr>
            <w:webHidden/>
          </w:rPr>
          <w:tab/>
        </w:r>
        <w:r w:rsidR="00896951">
          <w:rPr>
            <w:webHidden/>
          </w:rPr>
          <w:fldChar w:fldCharType="begin"/>
        </w:r>
        <w:r w:rsidR="00896951">
          <w:rPr>
            <w:webHidden/>
          </w:rPr>
          <w:instrText xml:space="preserve"> PAGEREF _Toc426452302 \h </w:instrText>
        </w:r>
        <w:r w:rsidR="00896951">
          <w:rPr>
            <w:webHidden/>
          </w:rPr>
        </w:r>
        <w:r w:rsidR="00896951">
          <w:rPr>
            <w:webHidden/>
          </w:rPr>
          <w:fldChar w:fldCharType="separate"/>
        </w:r>
        <w:r w:rsidR="00B81ED7">
          <w:rPr>
            <w:webHidden/>
          </w:rPr>
          <w:t>204</w:t>
        </w:r>
        <w:r w:rsidR="00896951">
          <w:rPr>
            <w:webHidden/>
          </w:rPr>
          <w:fldChar w:fldCharType="end"/>
        </w:r>
      </w:hyperlink>
    </w:p>
    <w:p w14:paraId="7E87E450" w14:textId="77777777" w:rsidR="00896951" w:rsidRDefault="00C53113">
      <w:pPr>
        <w:pStyle w:val="TOC3"/>
        <w:rPr>
          <w:rFonts w:asciiTheme="minorHAnsi" w:eastAsiaTheme="minorEastAsia" w:hAnsiTheme="minorHAnsi" w:cstheme="minorBidi"/>
          <w:sz w:val="22"/>
          <w:szCs w:val="22"/>
          <w:lang w:val="en-GB" w:eastAsia="en-GB"/>
        </w:rPr>
      </w:pPr>
      <w:hyperlink w:anchor="_Toc426452303" w:history="1">
        <w:r w:rsidR="00896951" w:rsidRPr="008F2EE0">
          <w:rPr>
            <w:rStyle w:val="Hyperlink"/>
          </w:rPr>
          <w:t>8.5.16</w:t>
        </w:r>
        <w:r w:rsidR="00896951">
          <w:rPr>
            <w:rFonts w:asciiTheme="minorHAnsi" w:eastAsiaTheme="minorEastAsia" w:hAnsiTheme="minorHAnsi" w:cstheme="minorBidi"/>
            <w:sz w:val="22"/>
            <w:szCs w:val="22"/>
            <w:lang w:val="en-GB" w:eastAsia="en-GB"/>
          </w:rPr>
          <w:tab/>
        </w:r>
        <w:r w:rsidR="00896951" w:rsidRPr="008F2EE0">
          <w:rPr>
            <w:rStyle w:val="Hyperlink"/>
          </w:rPr>
          <w:t>&lt;Stereotype&gt; qualifiedName</w:t>
        </w:r>
        <w:r w:rsidR="00896951">
          <w:rPr>
            <w:webHidden/>
          </w:rPr>
          <w:tab/>
        </w:r>
        <w:r w:rsidR="00896951">
          <w:rPr>
            <w:webHidden/>
          </w:rPr>
          <w:fldChar w:fldCharType="begin"/>
        </w:r>
        <w:r w:rsidR="00896951">
          <w:rPr>
            <w:webHidden/>
          </w:rPr>
          <w:instrText xml:space="preserve"> PAGEREF _Toc426452303 \h </w:instrText>
        </w:r>
        <w:r w:rsidR="00896951">
          <w:rPr>
            <w:webHidden/>
          </w:rPr>
        </w:r>
        <w:r w:rsidR="00896951">
          <w:rPr>
            <w:webHidden/>
          </w:rPr>
          <w:fldChar w:fldCharType="separate"/>
        </w:r>
        <w:r w:rsidR="00B81ED7">
          <w:rPr>
            <w:webHidden/>
          </w:rPr>
          <w:t>204</w:t>
        </w:r>
        <w:r w:rsidR="00896951">
          <w:rPr>
            <w:webHidden/>
          </w:rPr>
          <w:fldChar w:fldCharType="end"/>
        </w:r>
      </w:hyperlink>
    </w:p>
    <w:p w14:paraId="3E4EBE02" w14:textId="77777777" w:rsidR="00896951" w:rsidRDefault="00C53113">
      <w:pPr>
        <w:pStyle w:val="TOC3"/>
        <w:rPr>
          <w:rFonts w:asciiTheme="minorHAnsi" w:eastAsiaTheme="minorEastAsia" w:hAnsiTheme="minorHAnsi" w:cstheme="minorBidi"/>
          <w:sz w:val="22"/>
          <w:szCs w:val="22"/>
          <w:lang w:val="en-GB" w:eastAsia="en-GB"/>
        </w:rPr>
      </w:pPr>
      <w:hyperlink w:anchor="_Toc426452304" w:history="1">
        <w:r w:rsidR="00896951" w:rsidRPr="008F2EE0">
          <w:rPr>
            <w:rStyle w:val="Hyperlink"/>
          </w:rPr>
          <w:t>8.5.17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ReadMe</w:t>
        </w:r>
        <w:r w:rsidR="00896951">
          <w:rPr>
            <w:webHidden/>
          </w:rPr>
          <w:tab/>
        </w:r>
        <w:r w:rsidR="00896951">
          <w:rPr>
            <w:webHidden/>
          </w:rPr>
          <w:fldChar w:fldCharType="begin"/>
        </w:r>
        <w:r w:rsidR="00896951">
          <w:rPr>
            <w:webHidden/>
          </w:rPr>
          <w:instrText xml:space="preserve"> PAGEREF _Toc426452304 \h </w:instrText>
        </w:r>
        <w:r w:rsidR="00896951">
          <w:rPr>
            <w:webHidden/>
          </w:rPr>
        </w:r>
        <w:r w:rsidR="00896951">
          <w:rPr>
            <w:webHidden/>
          </w:rPr>
          <w:fldChar w:fldCharType="separate"/>
        </w:r>
        <w:r w:rsidR="00B81ED7">
          <w:rPr>
            <w:webHidden/>
          </w:rPr>
          <w:t>205</w:t>
        </w:r>
        <w:r w:rsidR="00896951">
          <w:rPr>
            <w:webHidden/>
          </w:rPr>
          <w:fldChar w:fldCharType="end"/>
        </w:r>
      </w:hyperlink>
    </w:p>
    <w:p w14:paraId="6DDC30C2" w14:textId="77777777" w:rsidR="00896951" w:rsidRDefault="00C53113">
      <w:pPr>
        <w:pStyle w:val="TOC3"/>
        <w:rPr>
          <w:rFonts w:asciiTheme="minorHAnsi" w:eastAsiaTheme="minorEastAsia" w:hAnsiTheme="minorHAnsi" w:cstheme="minorBidi"/>
          <w:sz w:val="22"/>
          <w:szCs w:val="22"/>
          <w:lang w:val="en-GB" w:eastAsia="en-GB"/>
        </w:rPr>
      </w:pPr>
      <w:hyperlink w:anchor="_Toc426452305" w:history="1">
        <w:r w:rsidR="00896951" w:rsidRPr="008F2EE0">
          <w:rPr>
            <w:rStyle w:val="Hyperlink"/>
          </w:rPr>
          <w:t>8.5.18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ReferenceSchemaDocument</w:t>
        </w:r>
        <w:r w:rsidR="00896951">
          <w:rPr>
            <w:webHidden/>
          </w:rPr>
          <w:tab/>
        </w:r>
        <w:r w:rsidR="00896951">
          <w:rPr>
            <w:webHidden/>
          </w:rPr>
          <w:fldChar w:fldCharType="begin"/>
        </w:r>
        <w:r w:rsidR="00896951">
          <w:rPr>
            <w:webHidden/>
          </w:rPr>
          <w:instrText xml:space="preserve"> PAGEREF _Toc426452305 \h </w:instrText>
        </w:r>
        <w:r w:rsidR="00896951">
          <w:rPr>
            <w:webHidden/>
          </w:rPr>
        </w:r>
        <w:r w:rsidR="00896951">
          <w:rPr>
            <w:webHidden/>
          </w:rPr>
          <w:fldChar w:fldCharType="separate"/>
        </w:r>
        <w:r w:rsidR="00B81ED7">
          <w:rPr>
            <w:webHidden/>
          </w:rPr>
          <w:t>206</w:t>
        </w:r>
        <w:r w:rsidR="00896951">
          <w:rPr>
            <w:webHidden/>
          </w:rPr>
          <w:fldChar w:fldCharType="end"/>
        </w:r>
      </w:hyperlink>
    </w:p>
    <w:p w14:paraId="3347811B" w14:textId="77777777" w:rsidR="00896951" w:rsidRDefault="00C53113">
      <w:pPr>
        <w:pStyle w:val="TOC3"/>
        <w:rPr>
          <w:rFonts w:asciiTheme="minorHAnsi" w:eastAsiaTheme="minorEastAsia" w:hAnsiTheme="minorHAnsi" w:cstheme="minorBidi"/>
          <w:sz w:val="22"/>
          <w:szCs w:val="22"/>
          <w:lang w:val="en-GB" w:eastAsia="en-GB"/>
        </w:rPr>
      </w:pPr>
      <w:hyperlink w:anchor="_Toc426452306" w:history="1">
        <w:r w:rsidR="00896951" w:rsidRPr="008F2EE0">
          <w:rPr>
            <w:rStyle w:val="Hyperlink"/>
          </w:rPr>
          <w:t>8.5.19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RelaxNGSchema</w:t>
        </w:r>
        <w:r w:rsidR="00896951">
          <w:rPr>
            <w:webHidden/>
          </w:rPr>
          <w:tab/>
        </w:r>
        <w:r w:rsidR="00896951">
          <w:rPr>
            <w:webHidden/>
          </w:rPr>
          <w:fldChar w:fldCharType="begin"/>
        </w:r>
        <w:r w:rsidR="00896951">
          <w:rPr>
            <w:webHidden/>
          </w:rPr>
          <w:instrText xml:space="preserve"> PAGEREF _Toc426452306 \h </w:instrText>
        </w:r>
        <w:r w:rsidR="00896951">
          <w:rPr>
            <w:webHidden/>
          </w:rPr>
        </w:r>
        <w:r w:rsidR="00896951">
          <w:rPr>
            <w:webHidden/>
          </w:rPr>
          <w:fldChar w:fldCharType="separate"/>
        </w:r>
        <w:r w:rsidR="00B81ED7">
          <w:rPr>
            <w:webHidden/>
          </w:rPr>
          <w:t>206</w:t>
        </w:r>
        <w:r w:rsidR="00896951">
          <w:rPr>
            <w:webHidden/>
          </w:rPr>
          <w:fldChar w:fldCharType="end"/>
        </w:r>
      </w:hyperlink>
    </w:p>
    <w:p w14:paraId="5930C1BF" w14:textId="77777777" w:rsidR="00896951" w:rsidRDefault="00C53113">
      <w:pPr>
        <w:pStyle w:val="TOC3"/>
        <w:rPr>
          <w:rFonts w:asciiTheme="minorHAnsi" w:eastAsiaTheme="minorEastAsia" w:hAnsiTheme="minorHAnsi" w:cstheme="minorBidi"/>
          <w:sz w:val="22"/>
          <w:szCs w:val="22"/>
          <w:lang w:val="en-GB" w:eastAsia="en-GB"/>
        </w:rPr>
      </w:pPr>
      <w:hyperlink w:anchor="_Toc426452307" w:history="1">
        <w:r w:rsidR="00896951" w:rsidRPr="008F2EE0">
          <w:rPr>
            <w:rStyle w:val="Hyperlink"/>
          </w:rPr>
          <w:t>8.5.20</w:t>
        </w:r>
        <w:r w:rsidR="00896951">
          <w:rPr>
            <w:rFonts w:asciiTheme="minorHAnsi" w:eastAsiaTheme="minorEastAsia" w:hAnsiTheme="minorHAnsi" w:cstheme="minorBidi"/>
            <w:sz w:val="22"/>
            <w:szCs w:val="22"/>
            <w:lang w:val="en-GB" w:eastAsia="en-GB"/>
          </w:rPr>
          <w:tab/>
        </w:r>
        <w:r w:rsidR="00896951" w:rsidRPr="008F2EE0">
          <w:rPr>
            <w:rStyle w:val="Hyperlink"/>
          </w:rPr>
          <w:t>&lt;Stereotype&gt; RequiredFile</w:t>
        </w:r>
        <w:r w:rsidR="00896951">
          <w:rPr>
            <w:webHidden/>
          </w:rPr>
          <w:tab/>
        </w:r>
        <w:r w:rsidR="00896951">
          <w:rPr>
            <w:webHidden/>
          </w:rPr>
          <w:fldChar w:fldCharType="begin"/>
        </w:r>
        <w:r w:rsidR="00896951">
          <w:rPr>
            <w:webHidden/>
          </w:rPr>
          <w:instrText xml:space="preserve"> PAGEREF _Toc426452307 \h </w:instrText>
        </w:r>
        <w:r w:rsidR="00896951">
          <w:rPr>
            <w:webHidden/>
          </w:rPr>
        </w:r>
        <w:r w:rsidR="00896951">
          <w:rPr>
            <w:webHidden/>
          </w:rPr>
          <w:fldChar w:fldCharType="separate"/>
        </w:r>
        <w:r w:rsidR="00B81ED7">
          <w:rPr>
            <w:webHidden/>
          </w:rPr>
          <w:t>206</w:t>
        </w:r>
        <w:r w:rsidR="00896951">
          <w:rPr>
            <w:webHidden/>
          </w:rPr>
          <w:fldChar w:fldCharType="end"/>
        </w:r>
      </w:hyperlink>
    </w:p>
    <w:p w14:paraId="3E85AD87" w14:textId="77777777" w:rsidR="00896951" w:rsidRDefault="00C53113">
      <w:pPr>
        <w:pStyle w:val="TOC3"/>
        <w:rPr>
          <w:rFonts w:asciiTheme="minorHAnsi" w:eastAsiaTheme="minorEastAsia" w:hAnsiTheme="minorHAnsi" w:cstheme="minorBidi"/>
          <w:sz w:val="22"/>
          <w:szCs w:val="22"/>
          <w:lang w:val="en-GB" w:eastAsia="en-GB"/>
        </w:rPr>
      </w:pPr>
      <w:hyperlink w:anchor="_Toc426452308" w:history="1">
        <w:r w:rsidR="00896951" w:rsidRPr="008F2EE0">
          <w:rPr>
            <w:rStyle w:val="Hyperlink"/>
          </w:rPr>
          <w:t>8.5.21</w:t>
        </w:r>
        <w:r w:rsidR="00896951">
          <w:rPr>
            <w:rFonts w:asciiTheme="minorHAnsi" w:eastAsiaTheme="minorEastAsia" w:hAnsiTheme="minorHAnsi" w:cstheme="minorBidi"/>
            <w:sz w:val="22"/>
            <w:szCs w:val="22"/>
            <w:lang w:val="en-GB" w:eastAsia="en-GB"/>
          </w:rPr>
          <w:tab/>
        </w:r>
        <w:r w:rsidR="00896951" w:rsidRPr="008F2EE0">
          <w:rPr>
            <w:rStyle w:val="Hyperlink"/>
          </w:rPr>
          <w:t>&lt;Stereotype&gt; SchematronSchema</w:t>
        </w:r>
        <w:r w:rsidR="00896951">
          <w:rPr>
            <w:webHidden/>
          </w:rPr>
          <w:tab/>
        </w:r>
        <w:r w:rsidR="00896951">
          <w:rPr>
            <w:webHidden/>
          </w:rPr>
          <w:fldChar w:fldCharType="begin"/>
        </w:r>
        <w:r w:rsidR="00896951">
          <w:rPr>
            <w:webHidden/>
          </w:rPr>
          <w:instrText xml:space="preserve"> PAGEREF _Toc426452308 \h </w:instrText>
        </w:r>
        <w:r w:rsidR="00896951">
          <w:rPr>
            <w:webHidden/>
          </w:rPr>
        </w:r>
        <w:r w:rsidR="00896951">
          <w:rPr>
            <w:webHidden/>
          </w:rPr>
          <w:fldChar w:fldCharType="separate"/>
        </w:r>
        <w:r w:rsidR="00B81ED7">
          <w:rPr>
            <w:webHidden/>
          </w:rPr>
          <w:t>206</w:t>
        </w:r>
        <w:r w:rsidR="00896951">
          <w:rPr>
            <w:webHidden/>
          </w:rPr>
          <w:fldChar w:fldCharType="end"/>
        </w:r>
      </w:hyperlink>
    </w:p>
    <w:p w14:paraId="295EF886" w14:textId="77777777" w:rsidR="00896951" w:rsidRDefault="00C53113">
      <w:pPr>
        <w:pStyle w:val="TOC3"/>
        <w:rPr>
          <w:rFonts w:asciiTheme="minorHAnsi" w:eastAsiaTheme="minorEastAsia" w:hAnsiTheme="minorHAnsi" w:cstheme="minorBidi"/>
          <w:sz w:val="22"/>
          <w:szCs w:val="22"/>
          <w:lang w:val="en-GB" w:eastAsia="en-GB"/>
        </w:rPr>
      </w:pPr>
      <w:hyperlink w:anchor="_Toc426452309" w:history="1">
        <w:r w:rsidR="00896951" w:rsidRPr="008F2EE0">
          <w:rPr>
            <w:rStyle w:val="Hyperlink"/>
          </w:rPr>
          <w:t>8.5.22</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SubsetSchemaDocument</w:t>
        </w:r>
        <w:r w:rsidR="00896951">
          <w:rPr>
            <w:webHidden/>
          </w:rPr>
          <w:tab/>
        </w:r>
        <w:r w:rsidR="00896951">
          <w:rPr>
            <w:webHidden/>
          </w:rPr>
          <w:fldChar w:fldCharType="begin"/>
        </w:r>
        <w:r w:rsidR="00896951">
          <w:rPr>
            <w:webHidden/>
          </w:rPr>
          <w:instrText xml:space="preserve"> PAGEREF _Toc426452309 \h </w:instrText>
        </w:r>
        <w:r w:rsidR="00896951">
          <w:rPr>
            <w:webHidden/>
          </w:rPr>
        </w:r>
        <w:r w:rsidR="00896951">
          <w:rPr>
            <w:webHidden/>
          </w:rPr>
          <w:fldChar w:fldCharType="separate"/>
        </w:r>
        <w:r w:rsidR="00B81ED7">
          <w:rPr>
            <w:webHidden/>
          </w:rPr>
          <w:t>206</w:t>
        </w:r>
        <w:r w:rsidR="00896951">
          <w:rPr>
            <w:webHidden/>
          </w:rPr>
          <w:fldChar w:fldCharType="end"/>
        </w:r>
      </w:hyperlink>
    </w:p>
    <w:p w14:paraId="3B70F669" w14:textId="77777777" w:rsidR="00896951" w:rsidRDefault="00C53113">
      <w:pPr>
        <w:pStyle w:val="TOC3"/>
        <w:rPr>
          <w:rFonts w:asciiTheme="minorHAnsi" w:eastAsiaTheme="minorEastAsia" w:hAnsiTheme="minorHAnsi" w:cstheme="minorBidi"/>
          <w:sz w:val="22"/>
          <w:szCs w:val="22"/>
          <w:lang w:val="en-GB" w:eastAsia="en-GB"/>
        </w:rPr>
      </w:pPr>
      <w:hyperlink w:anchor="_Toc426452310" w:history="1">
        <w:r w:rsidR="00896951" w:rsidRPr="008F2EE0">
          <w:rPr>
            <w:rStyle w:val="Hyperlink"/>
          </w:rPr>
          <w:t>8.5.23</w:t>
        </w:r>
        <w:r w:rsidR="00896951">
          <w:rPr>
            <w:rFonts w:asciiTheme="minorHAnsi" w:eastAsiaTheme="minorEastAsia" w:hAnsiTheme="minorHAnsi" w:cstheme="minorBidi"/>
            <w:sz w:val="22"/>
            <w:szCs w:val="22"/>
            <w:lang w:val="en-GB" w:eastAsia="en-GB"/>
          </w:rPr>
          <w:tab/>
        </w:r>
        <w:r w:rsidR="00896951" w:rsidRPr="008F2EE0">
          <w:rPr>
            <w:rStyle w:val="Hyperlink"/>
          </w:rPr>
          <w:t>&lt;Stereotype&gt; Wantlist</w:t>
        </w:r>
        <w:r w:rsidR="00896951">
          <w:rPr>
            <w:webHidden/>
          </w:rPr>
          <w:tab/>
        </w:r>
        <w:r w:rsidR="00896951">
          <w:rPr>
            <w:webHidden/>
          </w:rPr>
          <w:fldChar w:fldCharType="begin"/>
        </w:r>
        <w:r w:rsidR="00896951">
          <w:rPr>
            <w:webHidden/>
          </w:rPr>
          <w:instrText xml:space="preserve"> PAGEREF _Toc426452310 \h </w:instrText>
        </w:r>
        <w:r w:rsidR="00896951">
          <w:rPr>
            <w:webHidden/>
          </w:rPr>
        </w:r>
        <w:r w:rsidR="00896951">
          <w:rPr>
            <w:webHidden/>
          </w:rPr>
          <w:fldChar w:fldCharType="separate"/>
        </w:r>
        <w:r w:rsidR="00B81ED7">
          <w:rPr>
            <w:webHidden/>
          </w:rPr>
          <w:t>207</w:t>
        </w:r>
        <w:r w:rsidR="00896951">
          <w:rPr>
            <w:webHidden/>
          </w:rPr>
          <w:fldChar w:fldCharType="end"/>
        </w:r>
      </w:hyperlink>
    </w:p>
    <w:p w14:paraId="77A9E9CA" w14:textId="77777777" w:rsidR="00896951" w:rsidRDefault="00C53113">
      <w:pPr>
        <w:pStyle w:val="TOC3"/>
        <w:rPr>
          <w:rFonts w:asciiTheme="minorHAnsi" w:eastAsiaTheme="minorEastAsia" w:hAnsiTheme="minorHAnsi" w:cstheme="minorBidi"/>
          <w:sz w:val="22"/>
          <w:szCs w:val="22"/>
          <w:lang w:val="en-GB" w:eastAsia="en-GB"/>
        </w:rPr>
      </w:pPr>
      <w:hyperlink w:anchor="_Toc426452311" w:history="1">
        <w:r w:rsidR="00896951" w:rsidRPr="008F2EE0">
          <w:rPr>
            <w:rStyle w:val="Hyperlink"/>
          </w:rPr>
          <w:t>8.5.24</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XMLCatalog</w:t>
        </w:r>
        <w:r w:rsidR="00896951">
          <w:rPr>
            <w:webHidden/>
          </w:rPr>
          <w:tab/>
        </w:r>
        <w:r w:rsidR="00896951">
          <w:rPr>
            <w:webHidden/>
          </w:rPr>
          <w:fldChar w:fldCharType="begin"/>
        </w:r>
        <w:r w:rsidR="00896951">
          <w:rPr>
            <w:webHidden/>
          </w:rPr>
          <w:instrText xml:space="preserve"> PAGEREF _Toc426452311 \h </w:instrText>
        </w:r>
        <w:r w:rsidR="00896951">
          <w:rPr>
            <w:webHidden/>
          </w:rPr>
        </w:r>
        <w:r w:rsidR="00896951">
          <w:rPr>
            <w:webHidden/>
          </w:rPr>
          <w:fldChar w:fldCharType="separate"/>
        </w:r>
        <w:r w:rsidR="00B81ED7">
          <w:rPr>
            <w:webHidden/>
          </w:rPr>
          <w:t>207</w:t>
        </w:r>
        <w:r w:rsidR="00896951">
          <w:rPr>
            <w:webHidden/>
          </w:rPr>
          <w:fldChar w:fldCharType="end"/>
        </w:r>
      </w:hyperlink>
    </w:p>
    <w:p w14:paraId="4C7AEDCE" w14:textId="77777777" w:rsidR="00896951" w:rsidRDefault="00C53113">
      <w:pPr>
        <w:pStyle w:val="TOC3"/>
        <w:rPr>
          <w:rFonts w:asciiTheme="minorHAnsi" w:eastAsiaTheme="minorEastAsia" w:hAnsiTheme="minorHAnsi" w:cstheme="minorBidi"/>
          <w:sz w:val="22"/>
          <w:szCs w:val="22"/>
          <w:lang w:val="en-GB" w:eastAsia="en-GB"/>
        </w:rPr>
      </w:pPr>
      <w:hyperlink w:anchor="_Toc426452312" w:history="1">
        <w:r w:rsidR="00896951" w:rsidRPr="008F2EE0">
          <w:rPr>
            <w:rStyle w:val="Hyperlink"/>
          </w:rPr>
          <w:t>8.5.25</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XMLSchemaDocument</w:t>
        </w:r>
        <w:r w:rsidR="00896951">
          <w:rPr>
            <w:webHidden/>
          </w:rPr>
          <w:tab/>
        </w:r>
        <w:r w:rsidR="00896951">
          <w:rPr>
            <w:webHidden/>
          </w:rPr>
          <w:fldChar w:fldCharType="begin"/>
        </w:r>
        <w:r w:rsidR="00896951">
          <w:rPr>
            <w:webHidden/>
          </w:rPr>
          <w:instrText xml:space="preserve"> PAGEREF _Toc426452312 \h </w:instrText>
        </w:r>
        <w:r w:rsidR="00896951">
          <w:rPr>
            <w:webHidden/>
          </w:rPr>
        </w:r>
        <w:r w:rsidR="00896951">
          <w:rPr>
            <w:webHidden/>
          </w:rPr>
          <w:fldChar w:fldCharType="separate"/>
        </w:r>
        <w:r w:rsidR="00B81ED7">
          <w:rPr>
            <w:webHidden/>
          </w:rPr>
          <w:t>207</w:t>
        </w:r>
        <w:r w:rsidR="00896951">
          <w:rPr>
            <w:webHidden/>
          </w:rPr>
          <w:fldChar w:fldCharType="end"/>
        </w:r>
      </w:hyperlink>
    </w:p>
    <w:p w14:paraId="2301E8C1" w14:textId="77777777" w:rsidR="00896951" w:rsidRDefault="00C53113">
      <w:pPr>
        <w:pStyle w:val="TOC3"/>
        <w:rPr>
          <w:rFonts w:asciiTheme="minorHAnsi" w:eastAsiaTheme="minorEastAsia" w:hAnsiTheme="minorHAnsi" w:cstheme="minorBidi"/>
          <w:sz w:val="22"/>
          <w:szCs w:val="22"/>
          <w:lang w:val="en-GB" w:eastAsia="en-GB"/>
        </w:rPr>
      </w:pPr>
      <w:hyperlink w:anchor="_Toc426452313" w:history="1">
        <w:r w:rsidR="00896951" w:rsidRPr="008F2EE0">
          <w:rPr>
            <w:rStyle w:val="Hyperlink"/>
          </w:rPr>
          <w:t>8.5.26</w:t>
        </w:r>
        <w:r w:rsidR="00896951">
          <w:rPr>
            <w:rFonts w:asciiTheme="minorHAnsi" w:eastAsiaTheme="minorEastAsia" w:hAnsiTheme="minorHAnsi" w:cstheme="minorBidi"/>
            <w:sz w:val="22"/>
            <w:szCs w:val="22"/>
            <w:lang w:val="en-GB" w:eastAsia="en-GB"/>
          </w:rPr>
          <w:tab/>
        </w:r>
        <w:r w:rsidR="00896951" w:rsidRPr="008F2EE0">
          <w:rPr>
            <w:rStyle w:val="Hyperlink"/>
          </w:rPr>
          <w:t>&lt;Artifact&gt; ArtifactOrArtifactSet</w:t>
        </w:r>
        <w:r w:rsidR="00896951">
          <w:rPr>
            <w:webHidden/>
          </w:rPr>
          <w:tab/>
        </w:r>
        <w:r w:rsidR="00896951">
          <w:rPr>
            <w:webHidden/>
          </w:rPr>
          <w:fldChar w:fldCharType="begin"/>
        </w:r>
        <w:r w:rsidR="00896951">
          <w:rPr>
            <w:webHidden/>
          </w:rPr>
          <w:instrText xml:space="preserve"> PAGEREF _Toc426452313 \h </w:instrText>
        </w:r>
        <w:r w:rsidR="00896951">
          <w:rPr>
            <w:webHidden/>
          </w:rPr>
        </w:r>
        <w:r w:rsidR="00896951">
          <w:rPr>
            <w:webHidden/>
          </w:rPr>
          <w:fldChar w:fldCharType="separate"/>
        </w:r>
        <w:r w:rsidR="00B81ED7">
          <w:rPr>
            <w:webHidden/>
          </w:rPr>
          <w:t>207</w:t>
        </w:r>
        <w:r w:rsidR="00896951">
          <w:rPr>
            <w:webHidden/>
          </w:rPr>
          <w:fldChar w:fldCharType="end"/>
        </w:r>
      </w:hyperlink>
    </w:p>
    <w:p w14:paraId="1B4B03B1" w14:textId="77777777" w:rsidR="00896951" w:rsidRDefault="00C53113">
      <w:pPr>
        <w:pStyle w:val="TOC3"/>
        <w:rPr>
          <w:rFonts w:asciiTheme="minorHAnsi" w:eastAsiaTheme="minorEastAsia" w:hAnsiTheme="minorHAnsi" w:cstheme="minorBidi"/>
          <w:sz w:val="22"/>
          <w:szCs w:val="22"/>
          <w:lang w:val="en-GB" w:eastAsia="en-GB"/>
        </w:rPr>
      </w:pPr>
      <w:hyperlink w:anchor="_Toc426452314" w:history="1">
        <w:r w:rsidR="00896951" w:rsidRPr="008F2EE0">
          <w:rPr>
            <w:rStyle w:val="Hyperlink"/>
          </w:rPr>
          <w:t>8.5.27</w:t>
        </w:r>
        <w:r w:rsidR="00896951">
          <w:rPr>
            <w:rFonts w:asciiTheme="minorHAnsi" w:eastAsiaTheme="minorEastAsia" w:hAnsiTheme="minorHAnsi" w:cstheme="minorBidi"/>
            <w:sz w:val="22"/>
            <w:szCs w:val="22"/>
            <w:lang w:val="en-GB" w:eastAsia="en-GB"/>
          </w:rPr>
          <w:tab/>
        </w:r>
        <w:r w:rsidR="00896951" w:rsidRPr="008F2EE0">
          <w:rPr>
            <w:rStyle w:val="Hyperlink"/>
          </w:rPr>
          <w:t>&lt;Artifact&gt; ConformanceTargetType</w:t>
        </w:r>
        <w:r w:rsidR="00896951">
          <w:rPr>
            <w:webHidden/>
          </w:rPr>
          <w:tab/>
        </w:r>
        <w:r w:rsidR="00896951">
          <w:rPr>
            <w:webHidden/>
          </w:rPr>
          <w:fldChar w:fldCharType="begin"/>
        </w:r>
        <w:r w:rsidR="00896951">
          <w:rPr>
            <w:webHidden/>
          </w:rPr>
          <w:instrText xml:space="preserve"> PAGEREF _Toc426452314 \h </w:instrText>
        </w:r>
        <w:r w:rsidR="00896951">
          <w:rPr>
            <w:webHidden/>
          </w:rPr>
        </w:r>
        <w:r w:rsidR="00896951">
          <w:rPr>
            <w:webHidden/>
          </w:rPr>
          <w:fldChar w:fldCharType="separate"/>
        </w:r>
        <w:r w:rsidR="00B81ED7">
          <w:rPr>
            <w:webHidden/>
          </w:rPr>
          <w:t>207</w:t>
        </w:r>
        <w:r w:rsidR="00896951">
          <w:rPr>
            <w:webHidden/>
          </w:rPr>
          <w:fldChar w:fldCharType="end"/>
        </w:r>
      </w:hyperlink>
    </w:p>
    <w:p w14:paraId="27D94D08" w14:textId="77777777" w:rsidR="00896951" w:rsidRDefault="00C53113">
      <w:pPr>
        <w:pStyle w:val="TOC3"/>
        <w:rPr>
          <w:rFonts w:asciiTheme="minorHAnsi" w:eastAsiaTheme="minorEastAsia" w:hAnsiTheme="minorHAnsi" w:cstheme="minorBidi"/>
          <w:sz w:val="22"/>
          <w:szCs w:val="22"/>
          <w:lang w:val="en-GB" w:eastAsia="en-GB"/>
        </w:rPr>
      </w:pPr>
      <w:hyperlink w:anchor="_Toc426452315" w:history="1">
        <w:r w:rsidR="00896951" w:rsidRPr="008F2EE0">
          <w:rPr>
            <w:rStyle w:val="Hyperlink"/>
          </w:rPr>
          <w:t>8.5.28</w:t>
        </w:r>
        <w:r w:rsidR="00896951">
          <w:rPr>
            <w:rFonts w:asciiTheme="minorHAnsi" w:eastAsiaTheme="minorEastAsia" w:hAnsiTheme="minorHAnsi" w:cstheme="minorBidi"/>
            <w:sz w:val="22"/>
            <w:szCs w:val="22"/>
            <w:lang w:val="en-GB" w:eastAsia="en-GB"/>
          </w:rPr>
          <w:tab/>
        </w:r>
        <w:r w:rsidR="00896951" w:rsidRPr="008F2EE0">
          <w:rPr>
            <w:rStyle w:val="Hyperlink"/>
          </w:rPr>
          <w:t>&lt;Artifact&gt; ConstraintSchemaDocumentSet</w:t>
        </w:r>
        <w:r w:rsidR="00896951">
          <w:rPr>
            <w:webHidden/>
          </w:rPr>
          <w:tab/>
        </w:r>
        <w:r w:rsidR="00896951">
          <w:rPr>
            <w:webHidden/>
          </w:rPr>
          <w:fldChar w:fldCharType="begin"/>
        </w:r>
        <w:r w:rsidR="00896951">
          <w:rPr>
            <w:webHidden/>
          </w:rPr>
          <w:instrText xml:space="preserve"> PAGEREF _Toc426452315 \h </w:instrText>
        </w:r>
        <w:r w:rsidR="00896951">
          <w:rPr>
            <w:webHidden/>
          </w:rPr>
        </w:r>
        <w:r w:rsidR="00896951">
          <w:rPr>
            <w:webHidden/>
          </w:rPr>
          <w:fldChar w:fldCharType="separate"/>
        </w:r>
        <w:r w:rsidR="00B81ED7">
          <w:rPr>
            <w:webHidden/>
          </w:rPr>
          <w:t>208</w:t>
        </w:r>
        <w:r w:rsidR="00896951">
          <w:rPr>
            <w:webHidden/>
          </w:rPr>
          <w:fldChar w:fldCharType="end"/>
        </w:r>
      </w:hyperlink>
    </w:p>
    <w:p w14:paraId="566CFA6E" w14:textId="77777777" w:rsidR="00896951" w:rsidRDefault="00C53113">
      <w:pPr>
        <w:pStyle w:val="TOC3"/>
        <w:rPr>
          <w:rFonts w:asciiTheme="minorHAnsi" w:eastAsiaTheme="minorEastAsia" w:hAnsiTheme="minorHAnsi" w:cstheme="minorBidi"/>
          <w:sz w:val="22"/>
          <w:szCs w:val="22"/>
          <w:lang w:val="en-GB" w:eastAsia="en-GB"/>
        </w:rPr>
      </w:pPr>
      <w:hyperlink w:anchor="_Toc426452316" w:history="1">
        <w:r w:rsidR="00896951" w:rsidRPr="008F2EE0">
          <w:rPr>
            <w:rStyle w:val="Hyperlink"/>
          </w:rPr>
          <w:t>8.5.29</w:t>
        </w:r>
        <w:r w:rsidR="00896951">
          <w:rPr>
            <w:rFonts w:asciiTheme="minorHAnsi" w:eastAsiaTheme="minorEastAsia" w:hAnsiTheme="minorHAnsi" w:cstheme="minorBidi"/>
            <w:sz w:val="22"/>
            <w:szCs w:val="22"/>
            <w:lang w:val="en-GB" w:eastAsia="en-GB"/>
          </w:rPr>
          <w:tab/>
        </w:r>
        <w:r w:rsidR="00896951" w:rsidRPr="008F2EE0">
          <w:rPr>
            <w:rStyle w:val="Hyperlink"/>
          </w:rPr>
          <w:t>&lt;Artifact&gt; ContactInformationType</w:t>
        </w:r>
        <w:r w:rsidR="00896951">
          <w:rPr>
            <w:webHidden/>
          </w:rPr>
          <w:tab/>
        </w:r>
        <w:r w:rsidR="00896951">
          <w:rPr>
            <w:webHidden/>
          </w:rPr>
          <w:fldChar w:fldCharType="begin"/>
        </w:r>
        <w:r w:rsidR="00896951">
          <w:rPr>
            <w:webHidden/>
          </w:rPr>
          <w:instrText xml:space="preserve"> PAGEREF _Toc426452316 \h </w:instrText>
        </w:r>
        <w:r w:rsidR="00896951">
          <w:rPr>
            <w:webHidden/>
          </w:rPr>
        </w:r>
        <w:r w:rsidR="00896951">
          <w:rPr>
            <w:webHidden/>
          </w:rPr>
          <w:fldChar w:fldCharType="separate"/>
        </w:r>
        <w:r w:rsidR="00B81ED7">
          <w:rPr>
            <w:webHidden/>
          </w:rPr>
          <w:t>208</w:t>
        </w:r>
        <w:r w:rsidR="00896951">
          <w:rPr>
            <w:webHidden/>
          </w:rPr>
          <w:fldChar w:fldCharType="end"/>
        </w:r>
      </w:hyperlink>
    </w:p>
    <w:p w14:paraId="2DD03597" w14:textId="77777777" w:rsidR="00896951" w:rsidRDefault="00C53113">
      <w:pPr>
        <w:pStyle w:val="TOC3"/>
        <w:rPr>
          <w:rFonts w:asciiTheme="minorHAnsi" w:eastAsiaTheme="minorEastAsia" w:hAnsiTheme="minorHAnsi" w:cstheme="minorBidi"/>
          <w:sz w:val="22"/>
          <w:szCs w:val="22"/>
          <w:lang w:val="en-GB" w:eastAsia="en-GB"/>
        </w:rPr>
      </w:pPr>
      <w:hyperlink w:anchor="_Toc426452317" w:history="1">
        <w:r w:rsidR="00896951" w:rsidRPr="008F2EE0">
          <w:rPr>
            <w:rStyle w:val="Hyperlink"/>
          </w:rPr>
          <w:t>8.5.30</w:t>
        </w:r>
        <w:r w:rsidR="00896951">
          <w:rPr>
            <w:rFonts w:asciiTheme="minorHAnsi" w:eastAsiaTheme="minorEastAsia" w:hAnsiTheme="minorHAnsi" w:cstheme="minorBidi"/>
            <w:sz w:val="22"/>
            <w:szCs w:val="22"/>
            <w:lang w:val="en-GB" w:eastAsia="en-GB"/>
          </w:rPr>
          <w:tab/>
        </w:r>
        <w:r w:rsidR="00896951" w:rsidRPr="008F2EE0">
          <w:rPr>
            <w:rStyle w:val="Hyperlink"/>
          </w:rPr>
          <w:t>&lt;Artifact&gt; DescribedType</w:t>
        </w:r>
        <w:r w:rsidR="00896951">
          <w:rPr>
            <w:webHidden/>
          </w:rPr>
          <w:tab/>
        </w:r>
        <w:r w:rsidR="00896951">
          <w:rPr>
            <w:webHidden/>
          </w:rPr>
          <w:fldChar w:fldCharType="begin"/>
        </w:r>
        <w:r w:rsidR="00896951">
          <w:rPr>
            <w:webHidden/>
          </w:rPr>
          <w:instrText xml:space="preserve"> PAGEREF _Toc426452317 \h </w:instrText>
        </w:r>
        <w:r w:rsidR="00896951">
          <w:rPr>
            <w:webHidden/>
          </w:rPr>
        </w:r>
        <w:r w:rsidR="00896951">
          <w:rPr>
            <w:webHidden/>
          </w:rPr>
          <w:fldChar w:fldCharType="separate"/>
        </w:r>
        <w:r w:rsidR="00B81ED7">
          <w:rPr>
            <w:webHidden/>
          </w:rPr>
          <w:t>208</w:t>
        </w:r>
        <w:r w:rsidR="00896951">
          <w:rPr>
            <w:webHidden/>
          </w:rPr>
          <w:fldChar w:fldCharType="end"/>
        </w:r>
      </w:hyperlink>
    </w:p>
    <w:p w14:paraId="27A49D5A" w14:textId="77777777" w:rsidR="00896951" w:rsidRDefault="00C53113">
      <w:pPr>
        <w:pStyle w:val="TOC3"/>
        <w:rPr>
          <w:rFonts w:asciiTheme="minorHAnsi" w:eastAsiaTheme="minorEastAsia" w:hAnsiTheme="minorHAnsi" w:cstheme="minorBidi"/>
          <w:sz w:val="22"/>
          <w:szCs w:val="22"/>
          <w:lang w:val="en-GB" w:eastAsia="en-GB"/>
        </w:rPr>
      </w:pPr>
      <w:hyperlink w:anchor="_Toc426452318" w:history="1">
        <w:r w:rsidR="00896951" w:rsidRPr="008F2EE0">
          <w:rPr>
            <w:rStyle w:val="Hyperlink"/>
          </w:rPr>
          <w:t>8.5.31</w:t>
        </w:r>
        <w:r w:rsidR="00896951">
          <w:rPr>
            <w:rFonts w:asciiTheme="minorHAnsi" w:eastAsiaTheme="minorEastAsia" w:hAnsiTheme="minorHAnsi" w:cstheme="minorBidi"/>
            <w:sz w:val="22"/>
            <w:szCs w:val="22"/>
            <w:lang w:val="en-GB" w:eastAsia="en-GB"/>
          </w:rPr>
          <w:tab/>
        </w:r>
        <w:r w:rsidR="00896951" w:rsidRPr="008F2EE0">
          <w:rPr>
            <w:rStyle w:val="Hyperlink"/>
          </w:rPr>
          <w:t>&lt;Artifact&gt; EntityRepresentation</w:t>
        </w:r>
        <w:r w:rsidR="00896951">
          <w:rPr>
            <w:webHidden/>
          </w:rPr>
          <w:tab/>
        </w:r>
        <w:r w:rsidR="00896951">
          <w:rPr>
            <w:webHidden/>
          </w:rPr>
          <w:fldChar w:fldCharType="begin"/>
        </w:r>
        <w:r w:rsidR="00896951">
          <w:rPr>
            <w:webHidden/>
          </w:rPr>
          <w:instrText xml:space="preserve"> PAGEREF _Toc426452318 \h </w:instrText>
        </w:r>
        <w:r w:rsidR="00896951">
          <w:rPr>
            <w:webHidden/>
          </w:rPr>
        </w:r>
        <w:r w:rsidR="00896951">
          <w:rPr>
            <w:webHidden/>
          </w:rPr>
          <w:fldChar w:fldCharType="separate"/>
        </w:r>
        <w:r w:rsidR="00B81ED7">
          <w:rPr>
            <w:webHidden/>
          </w:rPr>
          <w:t>209</w:t>
        </w:r>
        <w:r w:rsidR="00896951">
          <w:rPr>
            <w:webHidden/>
          </w:rPr>
          <w:fldChar w:fldCharType="end"/>
        </w:r>
      </w:hyperlink>
    </w:p>
    <w:p w14:paraId="713541B6" w14:textId="77777777" w:rsidR="00896951" w:rsidRDefault="00C53113">
      <w:pPr>
        <w:pStyle w:val="TOC3"/>
        <w:rPr>
          <w:rFonts w:asciiTheme="minorHAnsi" w:eastAsiaTheme="minorEastAsia" w:hAnsiTheme="minorHAnsi" w:cstheme="minorBidi"/>
          <w:sz w:val="22"/>
          <w:szCs w:val="22"/>
          <w:lang w:val="en-GB" w:eastAsia="en-GB"/>
        </w:rPr>
      </w:pPr>
      <w:hyperlink w:anchor="_Toc426452319" w:history="1">
        <w:r w:rsidR="00896951" w:rsidRPr="008F2EE0">
          <w:rPr>
            <w:rStyle w:val="Hyperlink"/>
          </w:rPr>
          <w:t>8.5.32</w:t>
        </w:r>
        <w:r w:rsidR="00896951">
          <w:rPr>
            <w:rFonts w:asciiTheme="minorHAnsi" w:eastAsiaTheme="minorEastAsia" w:hAnsiTheme="minorHAnsi" w:cstheme="minorBidi"/>
            <w:sz w:val="22"/>
            <w:szCs w:val="22"/>
            <w:lang w:val="en-GB" w:eastAsia="en-GB"/>
          </w:rPr>
          <w:tab/>
        </w:r>
        <w:r w:rsidR="00896951" w:rsidRPr="008F2EE0">
          <w:rPr>
            <w:rStyle w:val="Hyperlink"/>
          </w:rPr>
          <w:t>&lt;Artifact&gt; EXIXMLSchemaType</w:t>
        </w:r>
        <w:r w:rsidR="00896951">
          <w:rPr>
            <w:webHidden/>
          </w:rPr>
          <w:tab/>
        </w:r>
        <w:r w:rsidR="00896951">
          <w:rPr>
            <w:webHidden/>
          </w:rPr>
          <w:fldChar w:fldCharType="begin"/>
        </w:r>
        <w:r w:rsidR="00896951">
          <w:rPr>
            <w:webHidden/>
          </w:rPr>
          <w:instrText xml:space="preserve"> PAGEREF _Toc426452319 \h </w:instrText>
        </w:r>
        <w:r w:rsidR="00896951">
          <w:rPr>
            <w:webHidden/>
          </w:rPr>
        </w:r>
        <w:r w:rsidR="00896951">
          <w:rPr>
            <w:webHidden/>
          </w:rPr>
          <w:fldChar w:fldCharType="separate"/>
        </w:r>
        <w:r w:rsidR="00B81ED7">
          <w:rPr>
            <w:webHidden/>
          </w:rPr>
          <w:t>209</w:t>
        </w:r>
        <w:r w:rsidR="00896951">
          <w:rPr>
            <w:webHidden/>
          </w:rPr>
          <w:fldChar w:fldCharType="end"/>
        </w:r>
      </w:hyperlink>
    </w:p>
    <w:p w14:paraId="2326CFEA" w14:textId="77777777" w:rsidR="00896951" w:rsidRDefault="00C53113">
      <w:pPr>
        <w:pStyle w:val="TOC3"/>
        <w:rPr>
          <w:rFonts w:asciiTheme="minorHAnsi" w:eastAsiaTheme="minorEastAsia" w:hAnsiTheme="minorHAnsi" w:cstheme="minorBidi"/>
          <w:sz w:val="22"/>
          <w:szCs w:val="22"/>
          <w:lang w:val="en-GB" w:eastAsia="en-GB"/>
        </w:rPr>
      </w:pPr>
      <w:hyperlink w:anchor="_Toc426452320" w:history="1">
        <w:r w:rsidR="00896951" w:rsidRPr="008F2EE0">
          <w:rPr>
            <w:rStyle w:val="Hyperlink"/>
          </w:rPr>
          <w:t>8.5.33</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w:t>
        </w:r>
        <w:r w:rsidR="00896951">
          <w:rPr>
            <w:webHidden/>
          </w:rPr>
          <w:tab/>
        </w:r>
        <w:r w:rsidR="00896951">
          <w:rPr>
            <w:webHidden/>
          </w:rPr>
          <w:fldChar w:fldCharType="begin"/>
        </w:r>
        <w:r w:rsidR="00896951">
          <w:rPr>
            <w:webHidden/>
          </w:rPr>
          <w:instrText xml:space="preserve"> PAGEREF _Toc426452320 \h </w:instrText>
        </w:r>
        <w:r w:rsidR="00896951">
          <w:rPr>
            <w:webHidden/>
          </w:rPr>
        </w:r>
        <w:r w:rsidR="00896951">
          <w:rPr>
            <w:webHidden/>
          </w:rPr>
          <w:fldChar w:fldCharType="separate"/>
        </w:r>
        <w:r w:rsidR="00B81ED7">
          <w:rPr>
            <w:webHidden/>
          </w:rPr>
          <w:t>209</w:t>
        </w:r>
        <w:r w:rsidR="00896951">
          <w:rPr>
            <w:webHidden/>
          </w:rPr>
          <w:fldChar w:fldCharType="end"/>
        </w:r>
      </w:hyperlink>
    </w:p>
    <w:p w14:paraId="230313F5" w14:textId="77777777" w:rsidR="00896951" w:rsidRDefault="00C53113">
      <w:pPr>
        <w:pStyle w:val="TOC3"/>
        <w:rPr>
          <w:rFonts w:asciiTheme="minorHAnsi" w:eastAsiaTheme="minorEastAsia" w:hAnsiTheme="minorHAnsi" w:cstheme="minorBidi"/>
          <w:sz w:val="22"/>
          <w:szCs w:val="22"/>
          <w:lang w:val="en-GB" w:eastAsia="en-GB"/>
        </w:rPr>
      </w:pPr>
      <w:hyperlink w:anchor="_Toc426452321" w:history="1">
        <w:r w:rsidR="00896951" w:rsidRPr="008F2EE0">
          <w:rPr>
            <w:rStyle w:val="Hyperlink"/>
          </w:rPr>
          <w:t>8.5.34</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FileSetType</w:t>
        </w:r>
        <w:r w:rsidR="00896951">
          <w:rPr>
            <w:webHidden/>
          </w:rPr>
          <w:tab/>
        </w:r>
        <w:r w:rsidR="00896951">
          <w:rPr>
            <w:webHidden/>
          </w:rPr>
          <w:fldChar w:fldCharType="begin"/>
        </w:r>
        <w:r w:rsidR="00896951">
          <w:rPr>
            <w:webHidden/>
          </w:rPr>
          <w:instrText xml:space="preserve"> PAGEREF _Toc426452321 \h </w:instrText>
        </w:r>
        <w:r w:rsidR="00896951">
          <w:rPr>
            <w:webHidden/>
          </w:rPr>
        </w:r>
        <w:r w:rsidR="00896951">
          <w:rPr>
            <w:webHidden/>
          </w:rPr>
          <w:fldChar w:fldCharType="separate"/>
        </w:r>
        <w:r w:rsidR="00B81ED7">
          <w:rPr>
            <w:webHidden/>
          </w:rPr>
          <w:t>209</w:t>
        </w:r>
        <w:r w:rsidR="00896951">
          <w:rPr>
            <w:webHidden/>
          </w:rPr>
          <w:fldChar w:fldCharType="end"/>
        </w:r>
      </w:hyperlink>
    </w:p>
    <w:p w14:paraId="48217093" w14:textId="77777777" w:rsidR="00896951" w:rsidRDefault="00C53113">
      <w:pPr>
        <w:pStyle w:val="TOC3"/>
        <w:rPr>
          <w:rFonts w:asciiTheme="minorHAnsi" w:eastAsiaTheme="minorEastAsia" w:hAnsiTheme="minorHAnsi" w:cstheme="minorBidi"/>
          <w:sz w:val="22"/>
          <w:szCs w:val="22"/>
          <w:lang w:val="en-GB" w:eastAsia="en-GB"/>
        </w:rPr>
      </w:pPr>
      <w:hyperlink w:anchor="_Toc426452322" w:history="1">
        <w:r w:rsidR="00896951" w:rsidRPr="008F2EE0">
          <w:rPr>
            <w:rStyle w:val="Hyperlink"/>
          </w:rPr>
          <w:t>8.5.35</w:t>
        </w:r>
        <w:r w:rsidR="00896951">
          <w:rPr>
            <w:rFonts w:asciiTheme="minorHAnsi" w:eastAsiaTheme="minorEastAsia" w:hAnsiTheme="minorHAnsi" w:cstheme="minorBidi"/>
            <w:sz w:val="22"/>
            <w:szCs w:val="22"/>
            <w:lang w:val="en-GB" w:eastAsia="en-GB"/>
          </w:rPr>
          <w:tab/>
        </w:r>
        <w:r w:rsidR="00896951" w:rsidRPr="008F2EE0">
          <w:rPr>
            <w:rStyle w:val="Hyperlink"/>
          </w:rPr>
          <w:t>&lt;Artifact&gt; IEPConformanceTargetType</w:t>
        </w:r>
        <w:r w:rsidR="00896951">
          <w:rPr>
            <w:webHidden/>
          </w:rPr>
          <w:tab/>
        </w:r>
        <w:r w:rsidR="00896951">
          <w:rPr>
            <w:webHidden/>
          </w:rPr>
          <w:fldChar w:fldCharType="begin"/>
        </w:r>
        <w:r w:rsidR="00896951">
          <w:rPr>
            <w:webHidden/>
          </w:rPr>
          <w:instrText xml:space="preserve"> PAGEREF _Toc426452322 \h </w:instrText>
        </w:r>
        <w:r w:rsidR="00896951">
          <w:rPr>
            <w:webHidden/>
          </w:rPr>
        </w:r>
        <w:r w:rsidR="00896951">
          <w:rPr>
            <w:webHidden/>
          </w:rPr>
          <w:fldChar w:fldCharType="separate"/>
        </w:r>
        <w:r w:rsidR="00B81ED7">
          <w:rPr>
            <w:webHidden/>
          </w:rPr>
          <w:t>210</w:t>
        </w:r>
        <w:r w:rsidR="00896951">
          <w:rPr>
            <w:webHidden/>
          </w:rPr>
          <w:fldChar w:fldCharType="end"/>
        </w:r>
      </w:hyperlink>
    </w:p>
    <w:p w14:paraId="45E897AF" w14:textId="77777777" w:rsidR="00896951" w:rsidRDefault="00C53113">
      <w:pPr>
        <w:pStyle w:val="TOC3"/>
        <w:rPr>
          <w:rFonts w:asciiTheme="minorHAnsi" w:eastAsiaTheme="minorEastAsia" w:hAnsiTheme="minorHAnsi" w:cstheme="minorBidi"/>
          <w:sz w:val="22"/>
          <w:szCs w:val="22"/>
          <w:lang w:val="en-GB" w:eastAsia="en-GB"/>
        </w:rPr>
      </w:pPr>
      <w:hyperlink w:anchor="_Toc426452323" w:history="1">
        <w:r w:rsidR="00896951" w:rsidRPr="008F2EE0">
          <w:rPr>
            <w:rStyle w:val="Hyperlink"/>
          </w:rPr>
          <w:t>8.5.36</w:t>
        </w:r>
        <w:r w:rsidR="00896951">
          <w:rPr>
            <w:rFonts w:asciiTheme="minorHAnsi" w:eastAsiaTheme="minorEastAsia" w:hAnsiTheme="minorHAnsi" w:cstheme="minorBidi"/>
            <w:sz w:val="22"/>
            <w:szCs w:val="22"/>
            <w:lang w:val="en-GB" w:eastAsia="en-GB"/>
          </w:rPr>
          <w:tab/>
        </w:r>
        <w:r w:rsidR="00896951" w:rsidRPr="008F2EE0">
          <w:rPr>
            <w:rStyle w:val="Hyperlink"/>
          </w:rPr>
          <w:t>&lt;Artifact&gt; ModelPackageDescription</w:t>
        </w:r>
        <w:r w:rsidR="00896951">
          <w:rPr>
            <w:webHidden/>
          </w:rPr>
          <w:tab/>
        </w:r>
        <w:r w:rsidR="00896951">
          <w:rPr>
            <w:webHidden/>
          </w:rPr>
          <w:fldChar w:fldCharType="begin"/>
        </w:r>
        <w:r w:rsidR="00896951">
          <w:rPr>
            <w:webHidden/>
          </w:rPr>
          <w:instrText xml:space="preserve"> PAGEREF _Toc426452323 \h </w:instrText>
        </w:r>
        <w:r w:rsidR="00896951">
          <w:rPr>
            <w:webHidden/>
          </w:rPr>
        </w:r>
        <w:r w:rsidR="00896951">
          <w:rPr>
            <w:webHidden/>
          </w:rPr>
          <w:fldChar w:fldCharType="separate"/>
        </w:r>
        <w:r w:rsidR="00B81ED7">
          <w:rPr>
            <w:webHidden/>
          </w:rPr>
          <w:t>210</w:t>
        </w:r>
        <w:r w:rsidR="00896951">
          <w:rPr>
            <w:webHidden/>
          </w:rPr>
          <w:fldChar w:fldCharType="end"/>
        </w:r>
      </w:hyperlink>
    </w:p>
    <w:p w14:paraId="070FFE14" w14:textId="77777777" w:rsidR="00896951" w:rsidRDefault="00C53113">
      <w:pPr>
        <w:pStyle w:val="TOC3"/>
        <w:rPr>
          <w:rFonts w:asciiTheme="minorHAnsi" w:eastAsiaTheme="minorEastAsia" w:hAnsiTheme="minorHAnsi" w:cstheme="minorBidi"/>
          <w:sz w:val="22"/>
          <w:szCs w:val="22"/>
          <w:lang w:val="en-GB" w:eastAsia="en-GB"/>
        </w:rPr>
      </w:pPr>
      <w:hyperlink w:anchor="_Toc426452324" w:history="1">
        <w:r w:rsidR="00896951" w:rsidRPr="008F2EE0">
          <w:rPr>
            <w:rStyle w:val="Hyperlink"/>
          </w:rPr>
          <w:t>8.5.37</w:t>
        </w:r>
        <w:r w:rsidR="00896951">
          <w:rPr>
            <w:rFonts w:asciiTheme="minorHAnsi" w:eastAsiaTheme="minorEastAsia" w:hAnsiTheme="minorHAnsi" w:cstheme="minorBidi"/>
            <w:sz w:val="22"/>
            <w:szCs w:val="22"/>
            <w:lang w:val="en-GB" w:eastAsia="en-GB"/>
          </w:rPr>
          <w:tab/>
        </w:r>
        <w:r w:rsidR="00896951" w:rsidRPr="008F2EE0">
          <w:rPr>
            <w:rStyle w:val="Hyperlink"/>
          </w:rPr>
          <w:t>&lt;Artifact&gt; OrganizationType</w:t>
        </w:r>
        <w:r w:rsidR="00896951">
          <w:rPr>
            <w:webHidden/>
          </w:rPr>
          <w:tab/>
        </w:r>
        <w:r w:rsidR="00896951">
          <w:rPr>
            <w:webHidden/>
          </w:rPr>
          <w:fldChar w:fldCharType="begin"/>
        </w:r>
        <w:r w:rsidR="00896951">
          <w:rPr>
            <w:webHidden/>
          </w:rPr>
          <w:instrText xml:space="preserve"> PAGEREF _Toc426452324 \h </w:instrText>
        </w:r>
        <w:r w:rsidR="00896951">
          <w:rPr>
            <w:webHidden/>
          </w:rPr>
        </w:r>
        <w:r w:rsidR="00896951">
          <w:rPr>
            <w:webHidden/>
          </w:rPr>
          <w:fldChar w:fldCharType="separate"/>
        </w:r>
        <w:r w:rsidR="00B81ED7">
          <w:rPr>
            <w:webHidden/>
          </w:rPr>
          <w:t>223</w:t>
        </w:r>
        <w:r w:rsidR="00896951">
          <w:rPr>
            <w:webHidden/>
          </w:rPr>
          <w:fldChar w:fldCharType="end"/>
        </w:r>
      </w:hyperlink>
    </w:p>
    <w:p w14:paraId="0B92EF27" w14:textId="77777777" w:rsidR="00896951" w:rsidRDefault="00C53113">
      <w:pPr>
        <w:pStyle w:val="TOC3"/>
        <w:rPr>
          <w:rFonts w:asciiTheme="minorHAnsi" w:eastAsiaTheme="minorEastAsia" w:hAnsiTheme="minorHAnsi" w:cstheme="minorBidi"/>
          <w:sz w:val="22"/>
          <w:szCs w:val="22"/>
          <w:lang w:val="en-GB" w:eastAsia="en-GB"/>
        </w:rPr>
      </w:pPr>
      <w:hyperlink w:anchor="_Toc426452325" w:history="1">
        <w:r w:rsidR="00896951" w:rsidRPr="008F2EE0">
          <w:rPr>
            <w:rStyle w:val="Hyperlink"/>
          </w:rPr>
          <w:t>8.5.38</w:t>
        </w:r>
        <w:r w:rsidR="00896951">
          <w:rPr>
            <w:rFonts w:asciiTheme="minorHAnsi" w:eastAsiaTheme="minorEastAsia" w:hAnsiTheme="minorHAnsi" w:cstheme="minorBidi"/>
            <w:sz w:val="22"/>
            <w:szCs w:val="22"/>
            <w:lang w:val="en-GB" w:eastAsia="en-GB"/>
          </w:rPr>
          <w:tab/>
        </w:r>
        <w:r w:rsidR="00896951" w:rsidRPr="008F2EE0">
          <w:rPr>
            <w:rStyle w:val="Hyperlink"/>
          </w:rPr>
          <w:t>&lt;Artifact&gt; PersonType</w:t>
        </w:r>
        <w:r w:rsidR="00896951">
          <w:rPr>
            <w:webHidden/>
          </w:rPr>
          <w:tab/>
        </w:r>
        <w:r w:rsidR="00896951">
          <w:rPr>
            <w:webHidden/>
          </w:rPr>
          <w:fldChar w:fldCharType="begin"/>
        </w:r>
        <w:r w:rsidR="00896951">
          <w:rPr>
            <w:webHidden/>
          </w:rPr>
          <w:instrText xml:space="preserve"> PAGEREF _Toc426452325 \h </w:instrText>
        </w:r>
        <w:r w:rsidR="00896951">
          <w:rPr>
            <w:webHidden/>
          </w:rPr>
        </w:r>
        <w:r w:rsidR="00896951">
          <w:rPr>
            <w:webHidden/>
          </w:rPr>
          <w:fldChar w:fldCharType="separate"/>
        </w:r>
        <w:r w:rsidR="00B81ED7">
          <w:rPr>
            <w:webHidden/>
          </w:rPr>
          <w:t>223</w:t>
        </w:r>
        <w:r w:rsidR="00896951">
          <w:rPr>
            <w:webHidden/>
          </w:rPr>
          <w:fldChar w:fldCharType="end"/>
        </w:r>
      </w:hyperlink>
    </w:p>
    <w:p w14:paraId="1EED7340" w14:textId="77777777" w:rsidR="00896951" w:rsidRDefault="00C53113">
      <w:pPr>
        <w:pStyle w:val="TOC3"/>
        <w:rPr>
          <w:rFonts w:asciiTheme="minorHAnsi" w:eastAsiaTheme="minorEastAsia" w:hAnsiTheme="minorHAnsi" w:cstheme="minorBidi"/>
          <w:sz w:val="22"/>
          <w:szCs w:val="22"/>
          <w:lang w:val="en-GB" w:eastAsia="en-GB"/>
        </w:rPr>
      </w:pPr>
      <w:hyperlink w:anchor="_Toc426452326" w:history="1">
        <w:r w:rsidR="00896951" w:rsidRPr="008F2EE0">
          <w:rPr>
            <w:rStyle w:val="Hyperlink"/>
          </w:rPr>
          <w:t>8.5.39</w:t>
        </w:r>
        <w:r w:rsidR="00896951">
          <w:rPr>
            <w:rFonts w:asciiTheme="minorHAnsi" w:eastAsiaTheme="minorEastAsia" w:hAnsiTheme="minorHAnsi" w:cstheme="minorBidi"/>
            <w:sz w:val="22"/>
            <w:szCs w:val="22"/>
            <w:lang w:val="en-GB" w:eastAsia="en-GB"/>
          </w:rPr>
          <w:tab/>
        </w:r>
        <w:r w:rsidR="00896951" w:rsidRPr="008F2EE0">
          <w:rPr>
            <w:rStyle w:val="Hyperlink"/>
          </w:rPr>
          <w:t>&lt;Artifact&gt; QualifiedNamesType</w:t>
        </w:r>
        <w:r w:rsidR="00896951">
          <w:rPr>
            <w:webHidden/>
          </w:rPr>
          <w:tab/>
        </w:r>
        <w:r w:rsidR="00896951">
          <w:rPr>
            <w:webHidden/>
          </w:rPr>
          <w:fldChar w:fldCharType="begin"/>
        </w:r>
        <w:r w:rsidR="00896951">
          <w:rPr>
            <w:webHidden/>
          </w:rPr>
          <w:instrText xml:space="preserve"> PAGEREF _Toc426452326 \h </w:instrText>
        </w:r>
        <w:r w:rsidR="00896951">
          <w:rPr>
            <w:webHidden/>
          </w:rPr>
        </w:r>
        <w:r w:rsidR="00896951">
          <w:rPr>
            <w:webHidden/>
          </w:rPr>
          <w:fldChar w:fldCharType="separate"/>
        </w:r>
        <w:r w:rsidR="00B81ED7">
          <w:rPr>
            <w:webHidden/>
          </w:rPr>
          <w:t>223</w:t>
        </w:r>
        <w:r w:rsidR="00896951">
          <w:rPr>
            <w:webHidden/>
          </w:rPr>
          <w:fldChar w:fldCharType="end"/>
        </w:r>
      </w:hyperlink>
    </w:p>
    <w:p w14:paraId="166B2E0D" w14:textId="77777777" w:rsidR="00896951" w:rsidRDefault="00C53113">
      <w:pPr>
        <w:pStyle w:val="TOC3"/>
        <w:rPr>
          <w:rFonts w:asciiTheme="minorHAnsi" w:eastAsiaTheme="minorEastAsia" w:hAnsiTheme="minorHAnsi" w:cstheme="minorBidi"/>
          <w:sz w:val="22"/>
          <w:szCs w:val="22"/>
          <w:lang w:val="en-GB" w:eastAsia="en-GB"/>
        </w:rPr>
      </w:pPr>
      <w:hyperlink w:anchor="_Toc426452327" w:history="1">
        <w:r w:rsidR="00896951" w:rsidRPr="008F2EE0">
          <w:rPr>
            <w:rStyle w:val="Hyperlink"/>
          </w:rPr>
          <w:t>8.5.40</w:t>
        </w:r>
        <w:r w:rsidR="00896951">
          <w:rPr>
            <w:rFonts w:asciiTheme="minorHAnsi" w:eastAsiaTheme="minorEastAsia" w:hAnsiTheme="minorHAnsi" w:cstheme="minorBidi"/>
            <w:sz w:val="22"/>
            <w:szCs w:val="22"/>
            <w:lang w:val="en-GB" w:eastAsia="en-GB"/>
          </w:rPr>
          <w:tab/>
        </w:r>
        <w:r w:rsidR="00896951" w:rsidRPr="008F2EE0">
          <w:rPr>
            <w:rStyle w:val="Hyperlink"/>
          </w:rPr>
          <w:t>&lt;Artifact&gt; RelaxNGValidationType</w:t>
        </w:r>
        <w:r w:rsidR="00896951">
          <w:rPr>
            <w:webHidden/>
          </w:rPr>
          <w:tab/>
        </w:r>
        <w:r w:rsidR="00896951">
          <w:rPr>
            <w:webHidden/>
          </w:rPr>
          <w:fldChar w:fldCharType="begin"/>
        </w:r>
        <w:r w:rsidR="00896951">
          <w:rPr>
            <w:webHidden/>
          </w:rPr>
          <w:instrText xml:space="preserve"> PAGEREF _Toc426452327 \h </w:instrText>
        </w:r>
        <w:r w:rsidR="00896951">
          <w:rPr>
            <w:webHidden/>
          </w:rPr>
        </w:r>
        <w:r w:rsidR="00896951">
          <w:rPr>
            <w:webHidden/>
          </w:rPr>
          <w:fldChar w:fldCharType="separate"/>
        </w:r>
        <w:r w:rsidR="00B81ED7">
          <w:rPr>
            <w:webHidden/>
          </w:rPr>
          <w:t>223</w:t>
        </w:r>
        <w:r w:rsidR="00896951">
          <w:rPr>
            <w:webHidden/>
          </w:rPr>
          <w:fldChar w:fldCharType="end"/>
        </w:r>
      </w:hyperlink>
    </w:p>
    <w:p w14:paraId="28D26D5C" w14:textId="77777777" w:rsidR="00896951" w:rsidRDefault="00C53113">
      <w:pPr>
        <w:pStyle w:val="TOC3"/>
        <w:rPr>
          <w:rFonts w:asciiTheme="minorHAnsi" w:eastAsiaTheme="minorEastAsia" w:hAnsiTheme="minorHAnsi" w:cstheme="minorBidi"/>
          <w:sz w:val="22"/>
          <w:szCs w:val="22"/>
          <w:lang w:val="en-GB" w:eastAsia="en-GB"/>
        </w:rPr>
      </w:pPr>
      <w:hyperlink w:anchor="_Toc426452328" w:history="1">
        <w:r w:rsidR="00896951" w:rsidRPr="008F2EE0">
          <w:rPr>
            <w:rStyle w:val="Hyperlink"/>
          </w:rPr>
          <w:t>8.5.41</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w:t>
        </w:r>
        <w:r w:rsidR="00896951">
          <w:rPr>
            <w:webHidden/>
          </w:rPr>
          <w:tab/>
        </w:r>
        <w:r w:rsidR="00896951">
          <w:rPr>
            <w:webHidden/>
          </w:rPr>
          <w:fldChar w:fldCharType="begin"/>
        </w:r>
        <w:r w:rsidR="00896951">
          <w:rPr>
            <w:webHidden/>
          </w:rPr>
          <w:instrText xml:space="preserve"> PAGEREF _Toc426452328 \h </w:instrText>
        </w:r>
        <w:r w:rsidR="00896951">
          <w:rPr>
            <w:webHidden/>
          </w:rPr>
        </w:r>
        <w:r w:rsidR="00896951">
          <w:rPr>
            <w:webHidden/>
          </w:rPr>
          <w:fldChar w:fldCharType="separate"/>
        </w:r>
        <w:r w:rsidR="00B81ED7">
          <w:rPr>
            <w:webHidden/>
          </w:rPr>
          <w:t>224</w:t>
        </w:r>
        <w:r w:rsidR="00896951">
          <w:rPr>
            <w:webHidden/>
          </w:rPr>
          <w:fldChar w:fldCharType="end"/>
        </w:r>
      </w:hyperlink>
    </w:p>
    <w:p w14:paraId="2BBA2496" w14:textId="77777777" w:rsidR="00896951" w:rsidRDefault="00C53113">
      <w:pPr>
        <w:pStyle w:val="TOC3"/>
        <w:rPr>
          <w:rFonts w:asciiTheme="minorHAnsi" w:eastAsiaTheme="minorEastAsia" w:hAnsiTheme="minorHAnsi" w:cstheme="minorBidi"/>
          <w:sz w:val="22"/>
          <w:szCs w:val="22"/>
          <w:lang w:val="en-GB" w:eastAsia="en-GB"/>
        </w:rPr>
      </w:pPr>
      <w:hyperlink w:anchor="_Toc426452329" w:history="1">
        <w:r w:rsidR="00896951" w:rsidRPr="008F2EE0">
          <w:rPr>
            <w:rStyle w:val="Hyperlink"/>
          </w:rPr>
          <w:t>8.5.42</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SchemaDocumentSetType</w:t>
        </w:r>
        <w:r w:rsidR="00896951">
          <w:rPr>
            <w:webHidden/>
          </w:rPr>
          <w:tab/>
        </w:r>
        <w:r w:rsidR="00896951">
          <w:rPr>
            <w:webHidden/>
          </w:rPr>
          <w:fldChar w:fldCharType="begin"/>
        </w:r>
        <w:r w:rsidR="00896951">
          <w:rPr>
            <w:webHidden/>
          </w:rPr>
          <w:instrText xml:space="preserve"> PAGEREF _Toc426452329 \h </w:instrText>
        </w:r>
        <w:r w:rsidR="00896951">
          <w:rPr>
            <w:webHidden/>
          </w:rPr>
        </w:r>
        <w:r w:rsidR="00896951">
          <w:rPr>
            <w:webHidden/>
          </w:rPr>
          <w:fldChar w:fldCharType="separate"/>
        </w:r>
        <w:r w:rsidR="00B81ED7">
          <w:rPr>
            <w:webHidden/>
          </w:rPr>
          <w:t>224</w:t>
        </w:r>
        <w:r w:rsidR="00896951">
          <w:rPr>
            <w:webHidden/>
          </w:rPr>
          <w:fldChar w:fldCharType="end"/>
        </w:r>
      </w:hyperlink>
    </w:p>
    <w:p w14:paraId="1F1A50E2" w14:textId="77777777" w:rsidR="00896951" w:rsidRDefault="00C53113">
      <w:pPr>
        <w:pStyle w:val="TOC3"/>
        <w:rPr>
          <w:rFonts w:asciiTheme="minorHAnsi" w:eastAsiaTheme="minorEastAsia" w:hAnsiTheme="minorHAnsi" w:cstheme="minorBidi"/>
          <w:sz w:val="22"/>
          <w:szCs w:val="22"/>
          <w:lang w:val="en-GB" w:eastAsia="en-GB"/>
        </w:rPr>
      </w:pPr>
      <w:hyperlink w:anchor="_Toc426452330" w:history="1">
        <w:r w:rsidR="00896951" w:rsidRPr="008F2EE0">
          <w:rPr>
            <w:rStyle w:val="Hyperlink"/>
          </w:rPr>
          <w:t>8.5.43</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SchematronValidationType</w:t>
        </w:r>
        <w:r w:rsidR="00896951">
          <w:rPr>
            <w:webHidden/>
          </w:rPr>
          <w:tab/>
        </w:r>
        <w:r w:rsidR="00896951">
          <w:rPr>
            <w:webHidden/>
          </w:rPr>
          <w:fldChar w:fldCharType="begin"/>
        </w:r>
        <w:r w:rsidR="00896951">
          <w:rPr>
            <w:webHidden/>
          </w:rPr>
          <w:instrText xml:space="preserve"> PAGEREF _Toc426452330 \h </w:instrText>
        </w:r>
        <w:r w:rsidR="00896951">
          <w:rPr>
            <w:webHidden/>
          </w:rPr>
        </w:r>
        <w:r w:rsidR="00896951">
          <w:rPr>
            <w:webHidden/>
          </w:rPr>
          <w:fldChar w:fldCharType="separate"/>
        </w:r>
        <w:r w:rsidR="00B81ED7">
          <w:rPr>
            <w:webHidden/>
          </w:rPr>
          <w:t>224</w:t>
        </w:r>
        <w:r w:rsidR="00896951">
          <w:rPr>
            <w:webHidden/>
          </w:rPr>
          <w:fldChar w:fldCharType="end"/>
        </w:r>
      </w:hyperlink>
    </w:p>
    <w:p w14:paraId="4F9D9F07" w14:textId="77777777" w:rsidR="00896951" w:rsidRDefault="00C53113">
      <w:pPr>
        <w:pStyle w:val="TOC3"/>
        <w:rPr>
          <w:rFonts w:asciiTheme="minorHAnsi" w:eastAsiaTheme="minorEastAsia" w:hAnsiTheme="minorHAnsi" w:cstheme="minorBidi"/>
          <w:sz w:val="22"/>
          <w:szCs w:val="22"/>
          <w:lang w:val="en-GB" w:eastAsia="en-GB"/>
        </w:rPr>
      </w:pPr>
      <w:hyperlink w:anchor="_Toc426452331" w:history="1">
        <w:r w:rsidR="00896951" w:rsidRPr="008F2EE0">
          <w:rPr>
            <w:rStyle w:val="Hyperlink"/>
          </w:rPr>
          <w:t>8.5.44</w:t>
        </w:r>
        <w:r w:rsidR="00896951">
          <w:rPr>
            <w:rFonts w:asciiTheme="minorHAnsi" w:eastAsiaTheme="minorEastAsia" w:hAnsiTheme="minorHAnsi" w:cstheme="minorBidi"/>
            <w:sz w:val="22"/>
            <w:szCs w:val="22"/>
            <w:lang w:val="en-GB" w:eastAsia="en-GB"/>
          </w:rPr>
          <w:tab/>
        </w:r>
        <w:r w:rsidR="00896951" w:rsidRPr="008F2EE0">
          <w:rPr>
            <w:rStyle w:val="Hyperlink"/>
          </w:rPr>
          <w:t>&lt;Artifact&gt; TextRuleType</w:t>
        </w:r>
        <w:r w:rsidR="00896951">
          <w:rPr>
            <w:webHidden/>
          </w:rPr>
          <w:tab/>
        </w:r>
        <w:r w:rsidR="00896951">
          <w:rPr>
            <w:webHidden/>
          </w:rPr>
          <w:fldChar w:fldCharType="begin"/>
        </w:r>
        <w:r w:rsidR="00896951">
          <w:rPr>
            <w:webHidden/>
          </w:rPr>
          <w:instrText xml:space="preserve"> PAGEREF _Toc426452331 \h </w:instrText>
        </w:r>
        <w:r w:rsidR="00896951">
          <w:rPr>
            <w:webHidden/>
          </w:rPr>
        </w:r>
        <w:r w:rsidR="00896951">
          <w:rPr>
            <w:webHidden/>
          </w:rPr>
          <w:fldChar w:fldCharType="separate"/>
        </w:r>
        <w:r w:rsidR="00B81ED7">
          <w:rPr>
            <w:webHidden/>
          </w:rPr>
          <w:t>225</w:t>
        </w:r>
        <w:r w:rsidR="00896951">
          <w:rPr>
            <w:webHidden/>
          </w:rPr>
          <w:fldChar w:fldCharType="end"/>
        </w:r>
      </w:hyperlink>
    </w:p>
    <w:p w14:paraId="6CEAC0D5" w14:textId="77777777" w:rsidR="00896951" w:rsidRDefault="00C53113">
      <w:pPr>
        <w:pStyle w:val="TOC3"/>
        <w:rPr>
          <w:rFonts w:asciiTheme="minorHAnsi" w:eastAsiaTheme="minorEastAsia" w:hAnsiTheme="minorHAnsi" w:cstheme="minorBidi"/>
          <w:sz w:val="22"/>
          <w:szCs w:val="22"/>
          <w:lang w:val="en-GB" w:eastAsia="en-GB"/>
        </w:rPr>
      </w:pPr>
      <w:hyperlink w:anchor="_Toc426452332" w:history="1">
        <w:r w:rsidR="00896951" w:rsidRPr="008F2EE0">
          <w:rPr>
            <w:rStyle w:val="Hyperlink"/>
          </w:rPr>
          <w:t>8.5.45</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ValidityConstraintType</w:t>
        </w:r>
        <w:r w:rsidR="00896951">
          <w:rPr>
            <w:webHidden/>
          </w:rPr>
          <w:tab/>
        </w:r>
        <w:r w:rsidR="00896951">
          <w:rPr>
            <w:webHidden/>
          </w:rPr>
          <w:fldChar w:fldCharType="begin"/>
        </w:r>
        <w:r w:rsidR="00896951">
          <w:rPr>
            <w:webHidden/>
          </w:rPr>
          <w:instrText xml:space="preserve"> PAGEREF _Toc426452332 \h </w:instrText>
        </w:r>
        <w:r w:rsidR="00896951">
          <w:rPr>
            <w:webHidden/>
          </w:rPr>
        </w:r>
        <w:r w:rsidR="00896951">
          <w:rPr>
            <w:webHidden/>
          </w:rPr>
          <w:fldChar w:fldCharType="separate"/>
        </w:r>
        <w:r w:rsidR="00B81ED7">
          <w:rPr>
            <w:webHidden/>
          </w:rPr>
          <w:t>225</w:t>
        </w:r>
        <w:r w:rsidR="00896951">
          <w:rPr>
            <w:webHidden/>
          </w:rPr>
          <w:fldChar w:fldCharType="end"/>
        </w:r>
      </w:hyperlink>
    </w:p>
    <w:p w14:paraId="04F49DCC" w14:textId="77777777" w:rsidR="00896951" w:rsidRDefault="00C53113">
      <w:pPr>
        <w:pStyle w:val="TOC3"/>
        <w:rPr>
          <w:rFonts w:asciiTheme="minorHAnsi" w:eastAsiaTheme="minorEastAsia" w:hAnsiTheme="minorHAnsi" w:cstheme="minorBidi"/>
          <w:sz w:val="22"/>
          <w:szCs w:val="22"/>
          <w:lang w:val="en-GB" w:eastAsia="en-GB"/>
        </w:rPr>
      </w:pPr>
      <w:hyperlink w:anchor="_Toc426452333" w:history="1">
        <w:r w:rsidR="00896951" w:rsidRPr="008F2EE0">
          <w:rPr>
            <w:rStyle w:val="Hyperlink"/>
          </w:rPr>
          <w:t>8.5.46</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ValidityConstraintWithContextType</w:t>
        </w:r>
        <w:r w:rsidR="00896951">
          <w:rPr>
            <w:webHidden/>
          </w:rPr>
          <w:tab/>
        </w:r>
        <w:r w:rsidR="00896951">
          <w:rPr>
            <w:webHidden/>
          </w:rPr>
          <w:fldChar w:fldCharType="begin"/>
        </w:r>
        <w:r w:rsidR="00896951">
          <w:rPr>
            <w:webHidden/>
          </w:rPr>
          <w:instrText xml:space="preserve"> PAGEREF _Toc426452333 \h </w:instrText>
        </w:r>
        <w:r w:rsidR="00896951">
          <w:rPr>
            <w:webHidden/>
          </w:rPr>
        </w:r>
        <w:r w:rsidR="00896951">
          <w:rPr>
            <w:webHidden/>
          </w:rPr>
          <w:fldChar w:fldCharType="separate"/>
        </w:r>
        <w:r w:rsidR="00B81ED7">
          <w:rPr>
            <w:webHidden/>
          </w:rPr>
          <w:t>225</w:t>
        </w:r>
        <w:r w:rsidR="00896951">
          <w:rPr>
            <w:webHidden/>
          </w:rPr>
          <w:fldChar w:fldCharType="end"/>
        </w:r>
      </w:hyperlink>
    </w:p>
    <w:p w14:paraId="37565CAC" w14:textId="77777777" w:rsidR="00896951" w:rsidRDefault="00C53113">
      <w:pPr>
        <w:pStyle w:val="TOC3"/>
        <w:rPr>
          <w:rFonts w:asciiTheme="minorHAnsi" w:eastAsiaTheme="minorEastAsia" w:hAnsiTheme="minorHAnsi" w:cstheme="minorBidi"/>
          <w:sz w:val="22"/>
          <w:szCs w:val="22"/>
          <w:lang w:val="en-GB" w:eastAsia="en-GB"/>
        </w:rPr>
      </w:pPr>
      <w:hyperlink w:anchor="_Toc426452334" w:history="1">
        <w:r w:rsidR="00896951" w:rsidRPr="008F2EE0">
          <w:rPr>
            <w:rStyle w:val="Hyperlink"/>
          </w:rPr>
          <w:t>8.5.47</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ValidityContextType</w:t>
        </w:r>
        <w:r w:rsidR="00896951">
          <w:rPr>
            <w:webHidden/>
          </w:rPr>
          <w:tab/>
        </w:r>
        <w:r w:rsidR="00896951">
          <w:rPr>
            <w:webHidden/>
          </w:rPr>
          <w:fldChar w:fldCharType="begin"/>
        </w:r>
        <w:r w:rsidR="00896951">
          <w:rPr>
            <w:webHidden/>
          </w:rPr>
          <w:instrText xml:space="preserve"> PAGEREF _Toc426452334 \h </w:instrText>
        </w:r>
        <w:r w:rsidR="00896951">
          <w:rPr>
            <w:webHidden/>
          </w:rPr>
        </w:r>
        <w:r w:rsidR="00896951">
          <w:rPr>
            <w:webHidden/>
          </w:rPr>
          <w:fldChar w:fldCharType="separate"/>
        </w:r>
        <w:r w:rsidR="00B81ED7">
          <w:rPr>
            <w:webHidden/>
          </w:rPr>
          <w:t>225</w:t>
        </w:r>
        <w:r w:rsidR="00896951">
          <w:rPr>
            <w:webHidden/>
          </w:rPr>
          <w:fldChar w:fldCharType="end"/>
        </w:r>
      </w:hyperlink>
    </w:p>
    <w:p w14:paraId="072E09DB" w14:textId="77777777" w:rsidR="00896951" w:rsidRDefault="00C53113">
      <w:pPr>
        <w:pStyle w:val="TOC3"/>
        <w:rPr>
          <w:rFonts w:asciiTheme="minorHAnsi" w:eastAsiaTheme="minorEastAsia" w:hAnsiTheme="minorHAnsi" w:cstheme="minorBidi"/>
          <w:sz w:val="22"/>
          <w:szCs w:val="22"/>
          <w:lang w:val="en-GB" w:eastAsia="en-GB"/>
        </w:rPr>
      </w:pPr>
      <w:hyperlink w:anchor="_Toc426452335" w:history="1">
        <w:r w:rsidR="00896951" w:rsidRPr="008F2EE0">
          <w:rPr>
            <w:rStyle w:val="Hyperlink"/>
          </w:rPr>
          <w:t>8.5.48</w:t>
        </w:r>
        <w:r w:rsidR="00896951">
          <w:rPr>
            <w:rFonts w:asciiTheme="minorHAnsi" w:eastAsiaTheme="minorEastAsia" w:hAnsiTheme="minorHAnsi" w:cstheme="minorBidi"/>
            <w:sz w:val="22"/>
            <w:szCs w:val="22"/>
            <w:lang w:val="en-GB" w:eastAsia="en-GB"/>
          </w:rPr>
          <w:tab/>
        </w:r>
        <w:r w:rsidR="00896951" w:rsidRPr="008F2EE0">
          <w:rPr>
            <w:rStyle w:val="Hyperlink"/>
          </w:rPr>
          <w:t>&lt;Artifact&gt; XMLSchemaType</w:t>
        </w:r>
        <w:r w:rsidR="00896951">
          <w:rPr>
            <w:webHidden/>
          </w:rPr>
          <w:tab/>
        </w:r>
        <w:r w:rsidR="00896951">
          <w:rPr>
            <w:webHidden/>
          </w:rPr>
          <w:fldChar w:fldCharType="begin"/>
        </w:r>
        <w:r w:rsidR="00896951">
          <w:rPr>
            <w:webHidden/>
          </w:rPr>
          <w:instrText xml:space="preserve"> PAGEREF _Toc426452335 \h </w:instrText>
        </w:r>
        <w:r w:rsidR="00896951">
          <w:rPr>
            <w:webHidden/>
          </w:rPr>
        </w:r>
        <w:r w:rsidR="00896951">
          <w:rPr>
            <w:webHidden/>
          </w:rPr>
          <w:fldChar w:fldCharType="separate"/>
        </w:r>
        <w:r w:rsidR="00B81ED7">
          <w:rPr>
            <w:webHidden/>
          </w:rPr>
          <w:t>226</w:t>
        </w:r>
        <w:r w:rsidR="00896951">
          <w:rPr>
            <w:webHidden/>
          </w:rPr>
          <w:fldChar w:fldCharType="end"/>
        </w:r>
      </w:hyperlink>
    </w:p>
    <w:p w14:paraId="0C3CC218" w14:textId="77777777" w:rsidR="00896951" w:rsidRDefault="00C53113">
      <w:pPr>
        <w:pStyle w:val="TOC3"/>
        <w:rPr>
          <w:rFonts w:asciiTheme="minorHAnsi" w:eastAsiaTheme="minorEastAsia" w:hAnsiTheme="minorHAnsi" w:cstheme="minorBidi"/>
          <w:sz w:val="22"/>
          <w:szCs w:val="22"/>
          <w:lang w:val="en-GB" w:eastAsia="en-GB"/>
        </w:rPr>
      </w:pPr>
      <w:hyperlink w:anchor="_Toc426452336" w:history="1">
        <w:r w:rsidR="00896951" w:rsidRPr="008F2EE0">
          <w:rPr>
            <w:rStyle w:val="Hyperlink"/>
          </w:rPr>
          <w:t>8.5.49</w:t>
        </w:r>
        <w:r w:rsidR="00896951">
          <w:rPr>
            <w:rFonts w:asciiTheme="minorHAnsi" w:eastAsiaTheme="minorEastAsia" w:hAnsiTheme="minorHAnsi" w:cstheme="minorBidi"/>
            <w:sz w:val="22"/>
            <w:szCs w:val="22"/>
            <w:lang w:val="en-GB" w:eastAsia="en-GB"/>
          </w:rPr>
          <w:tab/>
        </w:r>
        <w:r w:rsidR="00896951" w:rsidRPr="008F2EE0">
          <w:rPr>
            <w:rStyle w:val="Hyperlink"/>
          </w:rPr>
          <w:t>&lt;Artifact&gt; XPathType</w:t>
        </w:r>
        <w:r w:rsidR="00896951">
          <w:rPr>
            <w:webHidden/>
          </w:rPr>
          <w:tab/>
        </w:r>
        <w:r w:rsidR="00896951">
          <w:rPr>
            <w:webHidden/>
          </w:rPr>
          <w:fldChar w:fldCharType="begin"/>
        </w:r>
        <w:r w:rsidR="00896951">
          <w:rPr>
            <w:webHidden/>
          </w:rPr>
          <w:instrText xml:space="preserve"> PAGEREF _Toc426452336 \h </w:instrText>
        </w:r>
        <w:r w:rsidR="00896951">
          <w:rPr>
            <w:webHidden/>
          </w:rPr>
        </w:r>
        <w:r w:rsidR="00896951">
          <w:rPr>
            <w:webHidden/>
          </w:rPr>
          <w:fldChar w:fldCharType="separate"/>
        </w:r>
        <w:r w:rsidR="00B81ED7">
          <w:rPr>
            <w:webHidden/>
          </w:rPr>
          <w:t>226</w:t>
        </w:r>
        <w:r w:rsidR="00896951">
          <w:rPr>
            <w:webHidden/>
          </w:rPr>
          <w:fldChar w:fldCharType="end"/>
        </w:r>
      </w:hyperlink>
    </w:p>
    <w:p w14:paraId="11EEDAA7" w14:textId="77777777" w:rsidR="00896951" w:rsidRDefault="00C53113">
      <w:pPr>
        <w:pStyle w:val="TOC3"/>
        <w:rPr>
          <w:rFonts w:asciiTheme="minorHAnsi" w:eastAsiaTheme="minorEastAsia" w:hAnsiTheme="minorHAnsi" w:cstheme="minorBidi"/>
          <w:sz w:val="22"/>
          <w:szCs w:val="22"/>
          <w:lang w:val="en-GB" w:eastAsia="en-GB"/>
        </w:rPr>
      </w:pPr>
      <w:hyperlink w:anchor="_Toc426452337" w:history="1">
        <w:r w:rsidR="00896951" w:rsidRPr="008F2EE0">
          <w:rPr>
            <w:rStyle w:val="Hyperlink"/>
          </w:rPr>
          <w:t>8.5.50</w:t>
        </w:r>
        <w:r w:rsidR="00896951">
          <w:rPr>
            <w:rFonts w:asciiTheme="minorHAnsi" w:eastAsiaTheme="minorEastAsia" w:hAnsiTheme="minorHAnsi" w:cstheme="minorBidi"/>
            <w:sz w:val="22"/>
            <w:szCs w:val="22"/>
            <w:lang w:val="en-GB" w:eastAsia="en-GB"/>
          </w:rPr>
          <w:tab/>
        </w:r>
        <w:r w:rsidR="00896951" w:rsidRPr="008F2EE0">
          <w:rPr>
            <w:rStyle w:val="Hyperlink"/>
          </w:rPr>
          <w:t>&lt;Enumeration&gt; ChangeCodeSimpleType</w:t>
        </w:r>
        <w:r w:rsidR="00896951">
          <w:rPr>
            <w:webHidden/>
          </w:rPr>
          <w:tab/>
        </w:r>
        <w:r w:rsidR="00896951">
          <w:rPr>
            <w:webHidden/>
          </w:rPr>
          <w:fldChar w:fldCharType="begin"/>
        </w:r>
        <w:r w:rsidR="00896951">
          <w:rPr>
            <w:webHidden/>
          </w:rPr>
          <w:instrText xml:space="preserve"> PAGEREF _Toc426452337 \h </w:instrText>
        </w:r>
        <w:r w:rsidR="00896951">
          <w:rPr>
            <w:webHidden/>
          </w:rPr>
        </w:r>
        <w:r w:rsidR="00896951">
          <w:rPr>
            <w:webHidden/>
          </w:rPr>
          <w:fldChar w:fldCharType="separate"/>
        </w:r>
        <w:r w:rsidR="00B81ED7">
          <w:rPr>
            <w:webHidden/>
          </w:rPr>
          <w:t>226</w:t>
        </w:r>
        <w:r w:rsidR="00896951">
          <w:rPr>
            <w:webHidden/>
          </w:rPr>
          <w:fldChar w:fldCharType="end"/>
        </w:r>
      </w:hyperlink>
    </w:p>
    <w:p w14:paraId="1346FA88" w14:textId="77777777" w:rsidR="00896951" w:rsidRDefault="00C53113">
      <w:pPr>
        <w:pStyle w:val="TOC3"/>
        <w:rPr>
          <w:rFonts w:asciiTheme="minorHAnsi" w:eastAsiaTheme="minorEastAsia" w:hAnsiTheme="minorHAnsi" w:cstheme="minorBidi"/>
          <w:sz w:val="22"/>
          <w:szCs w:val="22"/>
          <w:lang w:val="en-GB" w:eastAsia="en-GB"/>
        </w:rPr>
      </w:pPr>
      <w:hyperlink w:anchor="_Toc426452338" w:history="1">
        <w:r w:rsidR="00896951" w:rsidRPr="008F2EE0">
          <w:rPr>
            <w:rStyle w:val="Hyperlink"/>
          </w:rPr>
          <w:t>8.5.51</w:t>
        </w:r>
        <w:r w:rsidR="00896951">
          <w:rPr>
            <w:rFonts w:asciiTheme="minorHAnsi" w:eastAsiaTheme="minorEastAsia" w:hAnsiTheme="minorHAnsi" w:cstheme="minorBidi"/>
            <w:sz w:val="22"/>
            <w:szCs w:val="22"/>
            <w:lang w:val="en-GB" w:eastAsia="en-GB"/>
          </w:rPr>
          <w:tab/>
        </w:r>
        <w:r w:rsidR="00896951" w:rsidRPr="008F2EE0">
          <w:rPr>
            <w:rStyle w:val="Hyperlink"/>
          </w:rPr>
          <w:t>&lt;Enumeration&gt; ModelPackageDescriptionClassCode</w:t>
        </w:r>
        <w:r w:rsidR="00896951">
          <w:rPr>
            <w:webHidden/>
          </w:rPr>
          <w:tab/>
        </w:r>
        <w:r w:rsidR="00896951">
          <w:rPr>
            <w:webHidden/>
          </w:rPr>
          <w:fldChar w:fldCharType="begin"/>
        </w:r>
        <w:r w:rsidR="00896951">
          <w:rPr>
            <w:webHidden/>
          </w:rPr>
          <w:instrText xml:space="preserve"> PAGEREF _Toc426452338 \h </w:instrText>
        </w:r>
        <w:r w:rsidR="00896951">
          <w:rPr>
            <w:webHidden/>
          </w:rPr>
        </w:r>
        <w:r w:rsidR="00896951">
          <w:rPr>
            <w:webHidden/>
          </w:rPr>
          <w:fldChar w:fldCharType="separate"/>
        </w:r>
        <w:r w:rsidR="00B81ED7">
          <w:rPr>
            <w:webHidden/>
          </w:rPr>
          <w:t>227</w:t>
        </w:r>
        <w:r w:rsidR="00896951">
          <w:rPr>
            <w:webHidden/>
          </w:rPr>
          <w:fldChar w:fldCharType="end"/>
        </w:r>
      </w:hyperlink>
    </w:p>
    <w:p w14:paraId="25060049" w14:textId="77777777" w:rsidR="00896951" w:rsidRDefault="00C53113">
      <w:pPr>
        <w:pStyle w:val="TOC3"/>
        <w:rPr>
          <w:rFonts w:asciiTheme="minorHAnsi" w:eastAsiaTheme="minorEastAsia" w:hAnsiTheme="minorHAnsi" w:cstheme="minorBidi"/>
          <w:sz w:val="22"/>
          <w:szCs w:val="22"/>
          <w:lang w:val="en-GB" w:eastAsia="en-GB"/>
        </w:rPr>
      </w:pPr>
      <w:hyperlink w:anchor="_Toc426452339" w:history="1">
        <w:r w:rsidR="00896951" w:rsidRPr="008F2EE0">
          <w:rPr>
            <w:rStyle w:val="Hyperlink"/>
          </w:rPr>
          <w:t>8.5.52</w:t>
        </w:r>
        <w:r w:rsidR="00896951">
          <w:rPr>
            <w:rFonts w:asciiTheme="minorHAnsi" w:eastAsiaTheme="minorEastAsia" w:hAnsiTheme="minorHAnsi" w:cstheme="minorBidi"/>
            <w:sz w:val="22"/>
            <w:szCs w:val="22"/>
            <w:lang w:val="en-GB" w:eastAsia="en-GB"/>
          </w:rPr>
          <w:tab/>
        </w:r>
        <w:r w:rsidR="00896951" w:rsidRPr="008F2EE0">
          <w:rPr>
            <w:rStyle w:val="Hyperlink"/>
          </w:rPr>
          <w:t>&lt;Enumeration&gt; RelationshipCode</w:t>
        </w:r>
        <w:r w:rsidR="00896951">
          <w:rPr>
            <w:webHidden/>
          </w:rPr>
          <w:tab/>
        </w:r>
        <w:r w:rsidR="00896951">
          <w:rPr>
            <w:webHidden/>
          </w:rPr>
          <w:fldChar w:fldCharType="begin"/>
        </w:r>
        <w:r w:rsidR="00896951">
          <w:rPr>
            <w:webHidden/>
          </w:rPr>
          <w:instrText xml:space="preserve"> PAGEREF _Toc426452339 \h </w:instrText>
        </w:r>
        <w:r w:rsidR="00896951">
          <w:rPr>
            <w:webHidden/>
          </w:rPr>
        </w:r>
        <w:r w:rsidR="00896951">
          <w:rPr>
            <w:webHidden/>
          </w:rPr>
          <w:fldChar w:fldCharType="separate"/>
        </w:r>
        <w:r w:rsidR="00B81ED7">
          <w:rPr>
            <w:webHidden/>
          </w:rPr>
          <w:t>228</w:t>
        </w:r>
        <w:r w:rsidR="00896951">
          <w:rPr>
            <w:webHidden/>
          </w:rPr>
          <w:fldChar w:fldCharType="end"/>
        </w:r>
      </w:hyperlink>
    </w:p>
    <w:p w14:paraId="7245B1EE"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340" w:history="1">
        <w:r w:rsidR="00896951" w:rsidRPr="008F2EE0">
          <w:rPr>
            <w:rStyle w:val="Hyperlink"/>
          </w:rPr>
          <w:t>9</w:t>
        </w:r>
        <w:r w:rsidR="00896951">
          <w:rPr>
            <w:rFonts w:asciiTheme="minorHAnsi" w:eastAsiaTheme="minorEastAsia" w:hAnsiTheme="minorHAnsi" w:cstheme="minorBidi"/>
            <w:b w:val="0"/>
            <w:sz w:val="22"/>
            <w:szCs w:val="22"/>
            <w:lang w:val="en-GB" w:eastAsia="en-GB"/>
          </w:rPr>
          <w:tab/>
        </w:r>
        <w:r w:rsidR="00896951" w:rsidRPr="008F2EE0">
          <w:rPr>
            <w:rStyle w:val="Hyperlink"/>
          </w:rPr>
          <w:t>NIEM-UML Transformation Reference</w:t>
        </w:r>
        <w:r w:rsidR="00896951">
          <w:rPr>
            <w:webHidden/>
          </w:rPr>
          <w:tab/>
        </w:r>
        <w:r w:rsidR="00896951">
          <w:rPr>
            <w:webHidden/>
          </w:rPr>
          <w:fldChar w:fldCharType="begin"/>
        </w:r>
        <w:r w:rsidR="00896951">
          <w:rPr>
            <w:webHidden/>
          </w:rPr>
          <w:instrText xml:space="preserve"> PAGEREF _Toc426452340 \h </w:instrText>
        </w:r>
        <w:r w:rsidR="00896951">
          <w:rPr>
            <w:webHidden/>
          </w:rPr>
        </w:r>
        <w:r w:rsidR="00896951">
          <w:rPr>
            <w:webHidden/>
          </w:rPr>
          <w:fldChar w:fldCharType="separate"/>
        </w:r>
        <w:r w:rsidR="00B81ED7">
          <w:rPr>
            <w:webHidden/>
          </w:rPr>
          <w:t>230</w:t>
        </w:r>
        <w:r w:rsidR="00896951">
          <w:rPr>
            <w:webHidden/>
          </w:rPr>
          <w:fldChar w:fldCharType="end"/>
        </w:r>
      </w:hyperlink>
    </w:p>
    <w:p w14:paraId="76C7E740"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1" w:history="1">
        <w:r w:rsidR="00896951" w:rsidRPr="008F2EE0">
          <w:rPr>
            <w:rStyle w:val="Hyperlink"/>
            <w:noProof/>
          </w:rPr>
          <w:t>9.1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Introduction</w:t>
        </w:r>
        <w:r w:rsidR="00896951">
          <w:rPr>
            <w:noProof/>
            <w:webHidden/>
          </w:rPr>
          <w:tab/>
        </w:r>
        <w:r w:rsidR="00896951">
          <w:rPr>
            <w:noProof/>
            <w:webHidden/>
          </w:rPr>
          <w:fldChar w:fldCharType="begin"/>
        </w:r>
        <w:r w:rsidR="00896951">
          <w:rPr>
            <w:noProof/>
            <w:webHidden/>
          </w:rPr>
          <w:instrText xml:space="preserve"> PAGEREF _Toc426452341 \h </w:instrText>
        </w:r>
        <w:r w:rsidR="00896951">
          <w:rPr>
            <w:noProof/>
            <w:webHidden/>
          </w:rPr>
        </w:r>
        <w:r w:rsidR="00896951">
          <w:rPr>
            <w:noProof/>
            <w:webHidden/>
          </w:rPr>
          <w:fldChar w:fldCharType="separate"/>
        </w:r>
        <w:r w:rsidR="00B81ED7">
          <w:rPr>
            <w:noProof/>
            <w:webHidden/>
          </w:rPr>
          <w:t>230</w:t>
        </w:r>
        <w:r w:rsidR="00896951">
          <w:rPr>
            <w:noProof/>
            <w:webHidden/>
          </w:rPr>
          <w:fldChar w:fldCharType="end"/>
        </w:r>
      </w:hyperlink>
    </w:p>
    <w:p w14:paraId="6DFF82C0" w14:textId="77777777" w:rsidR="00896951" w:rsidRDefault="00C53113">
      <w:pPr>
        <w:pStyle w:val="TOC3"/>
        <w:rPr>
          <w:rFonts w:asciiTheme="minorHAnsi" w:eastAsiaTheme="minorEastAsia" w:hAnsiTheme="minorHAnsi" w:cstheme="minorBidi"/>
          <w:sz w:val="22"/>
          <w:szCs w:val="22"/>
          <w:lang w:val="en-GB" w:eastAsia="en-GB"/>
        </w:rPr>
      </w:pPr>
      <w:hyperlink w:anchor="_Toc426452342" w:history="1">
        <w:r w:rsidR="00896951" w:rsidRPr="008F2EE0">
          <w:rPr>
            <w:rStyle w:val="Hyperlink"/>
          </w:rPr>
          <w:t>9.1.1</w:t>
        </w:r>
        <w:r w:rsidR="00896951">
          <w:rPr>
            <w:rFonts w:asciiTheme="minorHAnsi" w:eastAsiaTheme="minorEastAsia" w:hAnsiTheme="minorHAnsi" w:cstheme="minorBidi"/>
            <w:sz w:val="22"/>
            <w:szCs w:val="22"/>
            <w:lang w:val="en-GB" w:eastAsia="en-GB"/>
          </w:rPr>
          <w:tab/>
        </w:r>
        <w:r w:rsidR="00896951" w:rsidRPr="008F2EE0">
          <w:rPr>
            <w:rStyle w:val="Hyperlink"/>
          </w:rPr>
          <w:t>NIEM Provisioning Context</w:t>
        </w:r>
        <w:r w:rsidR="00896951">
          <w:rPr>
            <w:webHidden/>
          </w:rPr>
          <w:tab/>
        </w:r>
        <w:r w:rsidR="00896951">
          <w:rPr>
            <w:webHidden/>
          </w:rPr>
          <w:fldChar w:fldCharType="begin"/>
        </w:r>
        <w:r w:rsidR="00896951">
          <w:rPr>
            <w:webHidden/>
          </w:rPr>
          <w:instrText xml:space="preserve"> PAGEREF _Toc426452342 \h </w:instrText>
        </w:r>
        <w:r w:rsidR="00896951">
          <w:rPr>
            <w:webHidden/>
          </w:rPr>
        </w:r>
        <w:r w:rsidR="00896951">
          <w:rPr>
            <w:webHidden/>
          </w:rPr>
          <w:fldChar w:fldCharType="separate"/>
        </w:r>
        <w:r w:rsidR="00B81ED7">
          <w:rPr>
            <w:webHidden/>
          </w:rPr>
          <w:t>230</w:t>
        </w:r>
        <w:r w:rsidR="00896951">
          <w:rPr>
            <w:webHidden/>
          </w:rPr>
          <w:fldChar w:fldCharType="end"/>
        </w:r>
      </w:hyperlink>
    </w:p>
    <w:p w14:paraId="7E47ED5E" w14:textId="77777777" w:rsidR="00896951" w:rsidRDefault="00C53113">
      <w:pPr>
        <w:pStyle w:val="TOC3"/>
        <w:rPr>
          <w:rFonts w:asciiTheme="minorHAnsi" w:eastAsiaTheme="minorEastAsia" w:hAnsiTheme="minorHAnsi" w:cstheme="minorBidi"/>
          <w:sz w:val="22"/>
          <w:szCs w:val="22"/>
          <w:lang w:val="en-GB" w:eastAsia="en-GB"/>
        </w:rPr>
      </w:pPr>
      <w:hyperlink w:anchor="_Toc426452343" w:history="1">
        <w:r w:rsidR="00896951" w:rsidRPr="008F2EE0">
          <w:rPr>
            <w:rStyle w:val="Hyperlink"/>
          </w:rPr>
          <w:t>9.1.2</w:t>
        </w:r>
        <w:r w:rsidR="00896951">
          <w:rPr>
            <w:rFonts w:asciiTheme="minorHAnsi" w:eastAsiaTheme="minorEastAsia" w:hAnsiTheme="minorHAnsi" w:cstheme="minorBidi"/>
            <w:sz w:val="22"/>
            <w:szCs w:val="22"/>
            <w:lang w:val="en-GB" w:eastAsia="en-GB"/>
          </w:rPr>
          <w:tab/>
        </w:r>
        <w:r w:rsidR="00896951" w:rsidRPr="008F2EE0">
          <w:rPr>
            <w:rStyle w:val="Hyperlink"/>
          </w:rPr>
          <w:t>Transformation Notation</w:t>
        </w:r>
        <w:r w:rsidR="00896951">
          <w:rPr>
            <w:webHidden/>
          </w:rPr>
          <w:tab/>
        </w:r>
        <w:r w:rsidR="00896951">
          <w:rPr>
            <w:webHidden/>
          </w:rPr>
          <w:fldChar w:fldCharType="begin"/>
        </w:r>
        <w:r w:rsidR="00896951">
          <w:rPr>
            <w:webHidden/>
          </w:rPr>
          <w:instrText xml:space="preserve"> PAGEREF _Toc426452343 \h </w:instrText>
        </w:r>
        <w:r w:rsidR="00896951">
          <w:rPr>
            <w:webHidden/>
          </w:rPr>
        </w:r>
        <w:r w:rsidR="00896951">
          <w:rPr>
            <w:webHidden/>
          </w:rPr>
          <w:fldChar w:fldCharType="separate"/>
        </w:r>
        <w:r w:rsidR="00B81ED7">
          <w:rPr>
            <w:webHidden/>
          </w:rPr>
          <w:t>232</w:t>
        </w:r>
        <w:r w:rsidR="00896951">
          <w:rPr>
            <w:webHidden/>
          </w:rPr>
          <w:fldChar w:fldCharType="end"/>
        </w:r>
      </w:hyperlink>
    </w:p>
    <w:p w14:paraId="286A2576" w14:textId="77777777" w:rsidR="00896951" w:rsidRDefault="00C53113">
      <w:pPr>
        <w:pStyle w:val="TOC3"/>
        <w:rPr>
          <w:rFonts w:asciiTheme="minorHAnsi" w:eastAsiaTheme="minorEastAsia" w:hAnsiTheme="minorHAnsi" w:cstheme="minorBidi"/>
          <w:sz w:val="22"/>
          <w:szCs w:val="22"/>
          <w:lang w:val="en-GB" w:eastAsia="en-GB"/>
        </w:rPr>
      </w:pPr>
      <w:hyperlink w:anchor="_Toc426452344" w:history="1">
        <w:r w:rsidR="00896951" w:rsidRPr="008F2EE0">
          <w:rPr>
            <w:rStyle w:val="Hyperlink"/>
          </w:rPr>
          <w:t>9.1.3</w:t>
        </w:r>
        <w:r w:rsidR="00896951">
          <w:rPr>
            <w:rFonts w:asciiTheme="minorHAnsi" w:eastAsiaTheme="minorEastAsia" w:hAnsiTheme="minorHAnsi" w:cstheme="minorBidi"/>
            <w:sz w:val="22"/>
            <w:szCs w:val="22"/>
            <w:lang w:val="en-GB" w:eastAsia="en-GB"/>
          </w:rPr>
          <w:tab/>
        </w:r>
        <w:r w:rsidR="00896951" w:rsidRPr="008F2EE0">
          <w:rPr>
            <w:rStyle w:val="Hyperlink"/>
          </w:rPr>
          <w:t>Platform Binding</w:t>
        </w:r>
        <w:r w:rsidR="00896951">
          <w:rPr>
            <w:webHidden/>
          </w:rPr>
          <w:tab/>
        </w:r>
        <w:r w:rsidR="00896951">
          <w:rPr>
            <w:webHidden/>
          </w:rPr>
          <w:fldChar w:fldCharType="begin"/>
        </w:r>
        <w:r w:rsidR="00896951">
          <w:rPr>
            <w:webHidden/>
          </w:rPr>
          <w:instrText xml:space="preserve"> PAGEREF _Toc426452344 \h </w:instrText>
        </w:r>
        <w:r w:rsidR="00896951">
          <w:rPr>
            <w:webHidden/>
          </w:rPr>
        </w:r>
        <w:r w:rsidR="00896951">
          <w:rPr>
            <w:webHidden/>
          </w:rPr>
          <w:fldChar w:fldCharType="separate"/>
        </w:r>
        <w:r w:rsidR="00B81ED7">
          <w:rPr>
            <w:webHidden/>
          </w:rPr>
          <w:t>234</w:t>
        </w:r>
        <w:r w:rsidR="00896951">
          <w:rPr>
            <w:webHidden/>
          </w:rPr>
          <w:fldChar w:fldCharType="end"/>
        </w:r>
      </w:hyperlink>
    </w:p>
    <w:p w14:paraId="0B2BF284"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5" w:history="1">
        <w:r w:rsidR="00896951" w:rsidRPr="008F2EE0">
          <w:rPr>
            <w:rStyle w:val="Hyperlink"/>
            <w:noProof/>
          </w:rPr>
          <w:t>9.2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w:t>
        </w:r>
        <w:r w:rsidR="00896951">
          <w:rPr>
            <w:noProof/>
            <w:webHidden/>
          </w:rPr>
          <w:tab/>
        </w:r>
        <w:r w:rsidR="00896951">
          <w:rPr>
            <w:noProof/>
            <w:webHidden/>
          </w:rPr>
          <w:fldChar w:fldCharType="begin"/>
        </w:r>
        <w:r w:rsidR="00896951">
          <w:rPr>
            <w:noProof/>
            <w:webHidden/>
          </w:rPr>
          <w:instrText xml:space="preserve"> PAGEREF _Toc426452345 \h </w:instrText>
        </w:r>
        <w:r w:rsidR="00896951">
          <w:rPr>
            <w:noProof/>
            <w:webHidden/>
          </w:rPr>
        </w:r>
        <w:r w:rsidR="00896951">
          <w:rPr>
            <w:noProof/>
            <w:webHidden/>
          </w:rPr>
          <w:fldChar w:fldCharType="separate"/>
        </w:r>
        <w:r w:rsidR="00B81ED7">
          <w:rPr>
            <w:noProof/>
            <w:webHidden/>
          </w:rPr>
          <w:t>235</w:t>
        </w:r>
        <w:r w:rsidR="00896951">
          <w:rPr>
            <w:noProof/>
            <w:webHidden/>
          </w:rPr>
          <w:fldChar w:fldCharType="end"/>
        </w:r>
      </w:hyperlink>
    </w:p>
    <w:p w14:paraId="300372D8"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6" w:history="1">
        <w:r w:rsidR="00896951" w:rsidRPr="008F2EE0">
          <w:rPr>
            <w:rStyle w:val="Hyperlink"/>
            <w:noProof/>
          </w:rPr>
          <w:t>9.3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w:t>
        </w:r>
        <w:r w:rsidR="00896951">
          <w:rPr>
            <w:noProof/>
            <w:webHidden/>
          </w:rPr>
          <w:tab/>
        </w:r>
        <w:r w:rsidR="00896951">
          <w:rPr>
            <w:noProof/>
            <w:webHidden/>
          </w:rPr>
          <w:fldChar w:fldCharType="begin"/>
        </w:r>
        <w:r w:rsidR="00896951">
          <w:rPr>
            <w:noProof/>
            <w:webHidden/>
          </w:rPr>
          <w:instrText xml:space="preserve"> PAGEREF _Toc426452346 \h </w:instrText>
        </w:r>
        <w:r w:rsidR="00896951">
          <w:rPr>
            <w:noProof/>
            <w:webHidden/>
          </w:rPr>
        </w:r>
        <w:r w:rsidR="00896951">
          <w:rPr>
            <w:noProof/>
            <w:webHidden/>
          </w:rPr>
          <w:fldChar w:fldCharType="separate"/>
        </w:r>
        <w:r w:rsidR="00B81ED7">
          <w:rPr>
            <w:noProof/>
            <w:webHidden/>
          </w:rPr>
          <w:t>245</w:t>
        </w:r>
        <w:r w:rsidR="00896951">
          <w:rPr>
            <w:noProof/>
            <w:webHidden/>
          </w:rPr>
          <w:fldChar w:fldCharType="end"/>
        </w:r>
      </w:hyperlink>
    </w:p>
    <w:p w14:paraId="0F59877D"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7" w:history="1">
        <w:r w:rsidR="00896951" w:rsidRPr="008F2EE0">
          <w:rPr>
            <w:rStyle w:val="Hyperlink"/>
            <w:noProof/>
          </w:rPr>
          <w:t>9.4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w:t>
        </w:r>
        <w:r w:rsidR="00896951">
          <w:rPr>
            <w:noProof/>
            <w:webHidden/>
          </w:rPr>
          <w:tab/>
        </w:r>
        <w:r w:rsidR="00896951">
          <w:rPr>
            <w:noProof/>
            <w:webHidden/>
          </w:rPr>
          <w:fldChar w:fldCharType="begin"/>
        </w:r>
        <w:r w:rsidR="00896951">
          <w:rPr>
            <w:noProof/>
            <w:webHidden/>
          </w:rPr>
          <w:instrText xml:space="preserve"> PAGEREF _Toc426452347 \h </w:instrText>
        </w:r>
        <w:r w:rsidR="00896951">
          <w:rPr>
            <w:noProof/>
            <w:webHidden/>
          </w:rPr>
        </w:r>
        <w:r w:rsidR="00896951">
          <w:rPr>
            <w:noProof/>
            <w:webHidden/>
          </w:rPr>
          <w:fldChar w:fldCharType="separate"/>
        </w:r>
        <w:r w:rsidR="00B81ED7">
          <w:rPr>
            <w:noProof/>
            <w:webHidden/>
          </w:rPr>
          <w:t>259</w:t>
        </w:r>
        <w:r w:rsidR="00896951">
          <w:rPr>
            <w:noProof/>
            <w:webHidden/>
          </w:rPr>
          <w:fldChar w:fldCharType="end"/>
        </w:r>
      </w:hyperlink>
    </w:p>
    <w:p w14:paraId="78AF70AB"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8" w:history="1">
        <w:r w:rsidR="00896951" w:rsidRPr="008F2EE0">
          <w:rPr>
            <w:rStyle w:val="Hyperlink"/>
            <w:noProof/>
          </w:rPr>
          <w:t>9.5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w:t>
        </w:r>
        <w:r w:rsidR="00896951">
          <w:rPr>
            <w:noProof/>
            <w:webHidden/>
          </w:rPr>
          <w:tab/>
        </w:r>
        <w:r w:rsidR="00896951">
          <w:rPr>
            <w:noProof/>
            <w:webHidden/>
          </w:rPr>
          <w:fldChar w:fldCharType="begin"/>
        </w:r>
        <w:r w:rsidR="00896951">
          <w:rPr>
            <w:noProof/>
            <w:webHidden/>
          </w:rPr>
          <w:instrText xml:space="preserve"> PAGEREF _Toc426452348 \h </w:instrText>
        </w:r>
        <w:r w:rsidR="00896951">
          <w:rPr>
            <w:noProof/>
            <w:webHidden/>
          </w:rPr>
        </w:r>
        <w:r w:rsidR="00896951">
          <w:rPr>
            <w:noProof/>
            <w:webHidden/>
          </w:rPr>
          <w:fldChar w:fldCharType="separate"/>
        </w:r>
        <w:r w:rsidR="00B81ED7">
          <w:rPr>
            <w:noProof/>
            <w:webHidden/>
          </w:rPr>
          <w:t>261</w:t>
        </w:r>
        <w:r w:rsidR="00896951">
          <w:rPr>
            <w:noProof/>
            <w:webHidden/>
          </w:rPr>
          <w:fldChar w:fldCharType="end"/>
        </w:r>
      </w:hyperlink>
    </w:p>
    <w:p w14:paraId="7D823B0A"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349" w:history="1">
        <w:r w:rsidR="00896951" w:rsidRPr="008F2EE0">
          <w:rPr>
            <w:rStyle w:val="Hyperlink"/>
          </w:rPr>
          <w:t>10</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PIM Example (informative)</w:t>
        </w:r>
        <w:r w:rsidR="00896951">
          <w:rPr>
            <w:webHidden/>
          </w:rPr>
          <w:tab/>
        </w:r>
        <w:r w:rsidR="00896951">
          <w:rPr>
            <w:webHidden/>
          </w:rPr>
          <w:fldChar w:fldCharType="begin"/>
        </w:r>
        <w:r w:rsidR="00896951">
          <w:rPr>
            <w:webHidden/>
          </w:rPr>
          <w:instrText xml:space="preserve"> PAGEREF _Toc426452349 \h </w:instrText>
        </w:r>
        <w:r w:rsidR="00896951">
          <w:rPr>
            <w:webHidden/>
          </w:rPr>
        </w:r>
        <w:r w:rsidR="00896951">
          <w:rPr>
            <w:webHidden/>
          </w:rPr>
          <w:fldChar w:fldCharType="separate"/>
        </w:r>
        <w:r w:rsidR="00B81ED7">
          <w:rPr>
            <w:webHidden/>
          </w:rPr>
          <w:t>281</w:t>
        </w:r>
        <w:r w:rsidR="00896951">
          <w:rPr>
            <w:webHidden/>
          </w:rPr>
          <w:fldChar w:fldCharType="end"/>
        </w:r>
      </w:hyperlink>
    </w:p>
    <w:p w14:paraId="081FF6A2"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0" w:history="1">
        <w:r w:rsidR="00896951" w:rsidRPr="008F2EE0">
          <w:rPr>
            <w:rStyle w:val="Hyperlink"/>
            <w:noProof/>
          </w:rPr>
          <w:t>10.1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Example Description</w:t>
        </w:r>
        <w:r w:rsidR="00896951">
          <w:rPr>
            <w:noProof/>
            <w:webHidden/>
          </w:rPr>
          <w:tab/>
        </w:r>
        <w:r w:rsidR="00896951">
          <w:rPr>
            <w:noProof/>
            <w:webHidden/>
          </w:rPr>
          <w:fldChar w:fldCharType="begin"/>
        </w:r>
        <w:r w:rsidR="00896951">
          <w:rPr>
            <w:noProof/>
            <w:webHidden/>
          </w:rPr>
          <w:instrText xml:space="preserve"> PAGEREF _Toc426452350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4D454C0A"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1" w:history="1">
        <w:r w:rsidR="00896951" w:rsidRPr="008F2EE0">
          <w:rPr>
            <w:rStyle w:val="Hyperlink"/>
            <w:noProof/>
          </w:rPr>
          <w:t>10.2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Organization of NIEM Information Models and Classes</w:t>
        </w:r>
        <w:r w:rsidR="00896951">
          <w:rPr>
            <w:noProof/>
            <w:webHidden/>
          </w:rPr>
          <w:tab/>
        </w:r>
        <w:r w:rsidR="00896951">
          <w:rPr>
            <w:noProof/>
            <w:webHidden/>
          </w:rPr>
          <w:fldChar w:fldCharType="begin"/>
        </w:r>
        <w:r w:rsidR="00896951">
          <w:rPr>
            <w:noProof/>
            <w:webHidden/>
          </w:rPr>
          <w:instrText xml:space="preserve"> PAGEREF _Toc426452351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7682F565"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2" w:history="1">
        <w:r w:rsidR="00896951" w:rsidRPr="008F2EE0">
          <w:rPr>
            <w:rStyle w:val="Hyperlink"/>
            <w:noProof/>
          </w:rPr>
          <w:t>10.3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High-Level Design</w:t>
        </w:r>
        <w:r w:rsidR="00896951">
          <w:rPr>
            <w:noProof/>
            <w:webHidden/>
          </w:rPr>
          <w:tab/>
        </w:r>
        <w:r w:rsidR="00896951">
          <w:rPr>
            <w:noProof/>
            <w:webHidden/>
          </w:rPr>
          <w:fldChar w:fldCharType="begin"/>
        </w:r>
        <w:r w:rsidR="00896951">
          <w:rPr>
            <w:noProof/>
            <w:webHidden/>
          </w:rPr>
          <w:instrText xml:space="preserve"> PAGEREF _Toc426452352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190D14C3"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3" w:history="1">
        <w:r w:rsidR="00896951" w:rsidRPr="008F2EE0">
          <w:rPr>
            <w:rStyle w:val="Hyperlink"/>
            <w:noProof/>
          </w:rPr>
          <w:t>10.4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Documenting Elements</w:t>
        </w:r>
        <w:r w:rsidR="00896951">
          <w:rPr>
            <w:noProof/>
            <w:webHidden/>
          </w:rPr>
          <w:tab/>
        </w:r>
        <w:r w:rsidR="00896951">
          <w:rPr>
            <w:noProof/>
            <w:webHidden/>
          </w:rPr>
          <w:fldChar w:fldCharType="begin"/>
        </w:r>
        <w:r w:rsidR="00896951">
          <w:rPr>
            <w:noProof/>
            <w:webHidden/>
          </w:rPr>
          <w:instrText xml:space="preserve"> PAGEREF _Toc426452353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25E23410"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4" w:history="1">
        <w:r w:rsidR="00896951" w:rsidRPr="008F2EE0">
          <w:rPr>
            <w:rStyle w:val="Hyperlink"/>
            <w:noProof/>
          </w:rPr>
          <w:t>10.5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Associations Defining NIEM Properties</w:t>
        </w:r>
        <w:r w:rsidR="00896951">
          <w:rPr>
            <w:noProof/>
            <w:webHidden/>
          </w:rPr>
          <w:tab/>
        </w:r>
        <w:r w:rsidR="00896951">
          <w:rPr>
            <w:noProof/>
            <w:webHidden/>
          </w:rPr>
          <w:fldChar w:fldCharType="begin"/>
        </w:r>
        <w:r w:rsidR="00896951">
          <w:rPr>
            <w:noProof/>
            <w:webHidden/>
          </w:rPr>
          <w:instrText xml:space="preserve"> PAGEREF _Toc426452354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71F41EA1"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5" w:history="1">
        <w:r w:rsidR="00896951" w:rsidRPr="008F2EE0">
          <w:rPr>
            <w:rStyle w:val="Hyperlink"/>
            <w:noProof/>
          </w:rPr>
          <w:t>10.6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Enumerations Defining NIEM Code Types</w:t>
        </w:r>
        <w:r w:rsidR="00896951">
          <w:rPr>
            <w:noProof/>
            <w:webHidden/>
          </w:rPr>
          <w:tab/>
        </w:r>
        <w:r w:rsidR="00896951">
          <w:rPr>
            <w:noProof/>
            <w:webHidden/>
          </w:rPr>
          <w:fldChar w:fldCharType="begin"/>
        </w:r>
        <w:r w:rsidR="00896951">
          <w:rPr>
            <w:noProof/>
            <w:webHidden/>
          </w:rPr>
          <w:instrText xml:space="preserve"> PAGEREF _Toc426452355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3D47F801"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6" w:history="1">
        <w:r w:rsidR="00896951" w:rsidRPr="008F2EE0">
          <w:rPr>
            <w:rStyle w:val="Hyperlink"/>
            <w:noProof/>
          </w:rPr>
          <w:t>10.7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of Pet</w:t>
        </w:r>
        <w:r w:rsidR="00896951">
          <w:rPr>
            <w:noProof/>
            <w:webHidden/>
          </w:rPr>
          <w:tab/>
        </w:r>
        <w:r w:rsidR="00896951">
          <w:rPr>
            <w:noProof/>
            <w:webHidden/>
          </w:rPr>
          <w:fldChar w:fldCharType="begin"/>
        </w:r>
        <w:r w:rsidR="00896951">
          <w:rPr>
            <w:noProof/>
            <w:webHidden/>
          </w:rPr>
          <w:instrText xml:space="preserve"> PAGEREF _Toc426452356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0D021F66"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7" w:history="1">
        <w:r w:rsidR="00896951" w:rsidRPr="008F2EE0">
          <w:rPr>
            <w:rStyle w:val="Hyperlink"/>
            <w:noProof/>
          </w:rPr>
          <w:t>10.8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Using Classes as Their Types</w:t>
        </w:r>
        <w:r w:rsidR="00896951">
          <w:rPr>
            <w:noProof/>
            <w:webHidden/>
          </w:rPr>
          <w:tab/>
        </w:r>
        <w:r w:rsidR="00896951">
          <w:rPr>
            <w:noProof/>
            <w:webHidden/>
          </w:rPr>
          <w:fldChar w:fldCharType="begin"/>
        </w:r>
        <w:r w:rsidR="00896951">
          <w:rPr>
            <w:noProof/>
            <w:webHidden/>
          </w:rPr>
          <w:instrText xml:space="preserve"> PAGEREF _Toc426452357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257B4826"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8" w:history="1">
        <w:r w:rsidR="00896951" w:rsidRPr="008F2EE0">
          <w:rPr>
            <w:rStyle w:val="Hyperlink"/>
            <w:noProof/>
          </w:rPr>
          <w:t>10.9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Finding Classes in Reference Namespaces</w:t>
        </w:r>
        <w:r w:rsidR="00896951">
          <w:rPr>
            <w:noProof/>
            <w:webHidden/>
          </w:rPr>
          <w:tab/>
        </w:r>
        <w:r w:rsidR="00896951">
          <w:rPr>
            <w:noProof/>
            <w:webHidden/>
          </w:rPr>
          <w:fldChar w:fldCharType="begin"/>
        </w:r>
        <w:r w:rsidR="00896951">
          <w:rPr>
            <w:noProof/>
            <w:webHidden/>
          </w:rPr>
          <w:instrText xml:space="preserve"> PAGEREF _Toc426452358 \h </w:instrText>
        </w:r>
        <w:r w:rsidR="00896951">
          <w:rPr>
            <w:noProof/>
            <w:webHidden/>
          </w:rPr>
        </w:r>
        <w:r w:rsidR="00896951">
          <w:rPr>
            <w:noProof/>
            <w:webHidden/>
          </w:rPr>
          <w:fldChar w:fldCharType="separate"/>
        </w:r>
        <w:r w:rsidR="00B81ED7">
          <w:rPr>
            <w:noProof/>
            <w:webHidden/>
          </w:rPr>
          <w:t>285</w:t>
        </w:r>
        <w:r w:rsidR="00896951">
          <w:rPr>
            <w:noProof/>
            <w:webHidden/>
          </w:rPr>
          <w:fldChar w:fldCharType="end"/>
        </w:r>
      </w:hyperlink>
    </w:p>
    <w:p w14:paraId="058BA736"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59" w:history="1">
        <w:r w:rsidR="00896951" w:rsidRPr="008F2EE0">
          <w:rPr>
            <w:rStyle w:val="Hyperlink"/>
            <w:noProof/>
          </w:rPr>
          <w:t>10.10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 xml:space="preserve">Defining a subset namespace with </w:t>
        </w:r>
        <w:r w:rsidR="00896951" w:rsidRPr="008F2EE0">
          <w:rPr>
            <w:rStyle w:val="Hyperlink"/>
            <w:rFonts w:eastAsia="Times"/>
            <w:noProof/>
          </w:rPr>
          <w:t>«</w:t>
        </w:r>
        <w:r w:rsidR="00896951" w:rsidRPr="008F2EE0">
          <w:rPr>
            <w:rStyle w:val="Hyperlink"/>
            <w:noProof/>
          </w:rPr>
          <w:t>Subsets</w:t>
        </w:r>
        <w:r w:rsidR="00896951" w:rsidRPr="008F2EE0">
          <w:rPr>
            <w:rStyle w:val="Hyperlink"/>
            <w:rFonts w:eastAsia="Times"/>
            <w:noProof/>
          </w:rPr>
          <w:t>»</w:t>
        </w:r>
        <w:r w:rsidR="00896951">
          <w:rPr>
            <w:noProof/>
            <w:webHidden/>
          </w:rPr>
          <w:tab/>
        </w:r>
        <w:r w:rsidR="00896951">
          <w:rPr>
            <w:noProof/>
            <w:webHidden/>
          </w:rPr>
          <w:fldChar w:fldCharType="begin"/>
        </w:r>
        <w:r w:rsidR="00896951">
          <w:rPr>
            <w:noProof/>
            <w:webHidden/>
          </w:rPr>
          <w:instrText xml:space="preserve"> PAGEREF _Toc426452359 \h </w:instrText>
        </w:r>
        <w:r w:rsidR="00896951">
          <w:rPr>
            <w:noProof/>
            <w:webHidden/>
          </w:rPr>
        </w:r>
        <w:r w:rsidR="00896951">
          <w:rPr>
            <w:noProof/>
            <w:webHidden/>
          </w:rPr>
          <w:fldChar w:fldCharType="separate"/>
        </w:r>
        <w:r w:rsidR="00B81ED7">
          <w:rPr>
            <w:noProof/>
            <w:webHidden/>
          </w:rPr>
          <w:t>286</w:t>
        </w:r>
        <w:r w:rsidR="00896951">
          <w:rPr>
            <w:noProof/>
            <w:webHidden/>
          </w:rPr>
          <w:fldChar w:fldCharType="end"/>
        </w:r>
      </w:hyperlink>
    </w:p>
    <w:p w14:paraId="599A6815"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0" w:history="1">
        <w:r w:rsidR="00896951" w:rsidRPr="008F2EE0">
          <w:rPr>
            <w:rStyle w:val="Hyperlink"/>
            <w:noProof/>
          </w:rPr>
          <w:t>10.11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w:t>
        </w:r>
        <w:r w:rsidR="00896951">
          <w:rPr>
            <w:noProof/>
            <w:webHidden/>
          </w:rPr>
          <w:tab/>
        </w:r>
        <w:r w:rsidR="00896951">
          <w:rPr>
            <w:noProof/>
            <w:webHidden/>
          </w:rPr>
          <w:fldChar w:fldCharType="begin"/>
        </w:r>
        <w:r w:rsidR="00896951">
          <w:rPr>
            <w:noProof/>
            <w:webHidden/>
          </w:rPr>
          <w:instrText xml:space="preserve"> PAGEREF _Toc426452360 \h </w:instrText>
        </w:r>
        <w:r w:rsidR="00896951">
          <w:rPr>
            <w:noProof/>
            <w:webHidden/>
          </w:rPr>
        </w:r>
        <w:r w:rsidR="00896951">
          <w:rPr>
            <w:noProof/>
            <w:webHidden/>
          </w:rPr>
          <w:fldChar w:fldCharType="separate"/>
        </w:r>
        <w:r w:rsidR="00B81ED7">
          <w:rPr>
            <w:noProof/>
            <w:webHidden/>
          </w:rPr>
          <w:t>288</w:t>
        </w:r>
        <w:r w:rsidR="00896951">
          <w:rPr>
            <w:noProof/>
            <w:webHidden/>
          </w:rPr>
          <w:fldChar w:fldCharType="end"/>
        </w:r>
      </w:hyperlink>
    </w:p>
    <w:p w14:paraId="1397C094"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1" w:history="1">
        <w:r w:rsidR="00896951" w:rsidRPr="008F2EE0">
          <w:rPr>
            <w:rStyle w:val="Hyperlink"/>
            <w:noProof/>
          </w:rPr>
          <w:t>10.12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 Name</w:t>
        </w:r>
        <w:r w:rsidR="00896951">
          <w:rPr>
            <w:noProof/>
            <w:webHidden/>
          </w:rPr>
          <w:tab/>
        </w:r>
        <w:r w:rsidR="00896951">
          <w:rPr>
            <w:noProof/>
            <w:webHidden/>
          </w:rPr>
          <w:fldChar w:fldCharType="begin"/>
        </w:r>
        <w:r w:rsidR="00896951">
          <w:rPr>
            <w:noProof/>
            <w:webHidden/>
          </w:rPr>
          <w:instrText xml:space="preserve"> PAGEREF _Toc426452361 \h </w:instrText>
        </w:r>
        <w:r w:rsidR="00896951">
          <w:rPr>
            <w:noProof/>
            <w:webHidden/>
          </w:rPr>
        </w:r>
        <w:r w:rsidR="00896951">
          <w:rPr>
            <w:noProof/>
            <w:webHidden/>
          </w:rPr>
          <w:fldChar w:fldCharType="separate"/>
        </w:r>
        <w:r w:rsidR="00B81ED7">
          <w:rPr>
            <w:noProof/>
            <w:webHidden/>
          </w:rPr>
          <w:t>289</w:t>
        </w:r>
        <w:r w:rsidR="00896951">
          <w:rPr>
            <w:noProof/>
            <w:webHidden/>
          </w:rPr>
          <w:fldChar w:fldCharType="end"/>
        </w:r>
      </w:hyperlink>
    </w:p>
    <w:p w14:paraId="3FC3A42A"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2" w:history="1">
        <w:r w:rsidR="00896951" w:rsidRPr="008F2EE0">
          <w:rPr>
            <w:rStyle w:val="Hyperlink"/>
            <w:noProof/>
          </w:rPr>
          <w:t>10.13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Contact Information</w:t>
        </w:r>
        <w:r w:rsidR="00896951">
          <w:rPr>
            <w:noProof/>
            <w:webHidden/>
          </w:rPr>
          <w:tab/>
        </w:r>
        <w:r w:rsidR="00896951">
          <w:rPr>
            <w:noProof/>
            <w:webHidden/>
          </w:rPr>
          <w:fldChar w:fldCharType="begin"/>
        </w:r>
        <w:r w:rsidR="00896951">
          <w:rPr>
            <w:noProof/>
            <w:webHidden/>
          </w:rPr>
          <w:instrText xml:space="preserve"> PAGEREF _Toc426452362 \h </w:instrText>
        </w:r>
        <w:r w:rsidR="00896951">
          <w:rPr>
            <w:noProof/>
            <w:webHidden/>
          </w:rPr>
        </w:r>
        <w:r w:rsidR="00896951">
          <w:rPr>
            <w:noProof/>
            <w:webHidden/>
          </w:rPr>
          <w:fldChar w:fldCharType="separate"/>
        </w:r>
        <w:r w:rsidR="00B81ED7">
          <w:rPr>
            <w:noProof/>
            <w:webHidden/>
          </w:rPr>
          <w:t>290</w:t>
        </w:r>
        <w:r w:rsidR="00896951">
          <w:rPr>
            <w:noProof/>
            <w:webHidden/>
          </w:rPr>
          <w:fldChar w:fldCharType="end"/>
        </w:r>
      </w:hyperlink>
    </w:p>
    <w:p w14:paraId="4F7DB427"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3" w:history="1">
        <w:r w:rsidR="00896951" w:rsidRPr="008F2EE0">
          <w:rPr>
            <w:rStyle w:val="Hyperlink"/>
            <w:noProof/>
          </w:rPr>
          <w:t>10.14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Augmenting Telephone Number</w:t>
        </w:r>
        <w:r w:rsidR="00896951">
          <w:rPr>
            <w:noProof/>
            <w:webHidden/>
          </w:rPr>
          <w:tab/>
        </w:r>
        <w:r w:rsidR="00896951">
          <w:rPr>
            <w:noProof/>
            <w:webHidden/>
          </w:rPr>
          <w:fldChar w:fldCharType="begin"/>
        </w:r>
        <w:r w:rsidR="00896951">
          <w:rPr>
            <w:noProof/>
            <w:webHidden/>
          </w:rPr>
          <w:instrText xml:space="preserve"> PAGEREF _Toc426452363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24750E4B"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4" w:history="1">
        <w:r w:rsidR="00896951" w:rsidRPr="008F2EE0">
          <w:rPr>
            <w:rStyle w:val="Hyperlink"/>
            <w:noProof/>
          </w:rPr>
          <w:t>10.15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Using a NIEM Association for Contact Information</w:t>
        </w:r>
        <w:r w:rsidR="00896951">
          <w:rPr>
            <w:noProof/>
            <w:webHidden/>
          </w:rPr>
          <w:tab/>
        </w:r>
        <w:r w:rsidR="00896951">
          <w:rPr>
            <w:noProof/>
            <w:webHidden/>
          </w:rPr>
          <w:fldChar w:fldCharType="begin"/>
        </w:r>
        <w:r w:rsidR="00896951">
          <w:rPr>
            <w:noProof/>
            <w:webHidden/>
          </w:rPr>
          <w:instrText xml:space="preserve"> PAGEREF _Toc426452364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39B209B8"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5" w:history="1">
        <w:r w:rsidR="00896951" w:rsidRPr="008F2EE0">
          <w:rPr>
            <w:rStyle w:val="Hyperlink"/>
            <w:noProof/>
          </w:rPr>
          <w:t>10.16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Adoptions as a Kind of Activity</w:t>
        </w:r>
        <w:r w:rsidR="00896951">
          <w:rPr>
            <w:noProof/>
            <w:webHidden/>
          </w:rPr>
          <w:tab/>
        </w:r>
        <w:r w:rsidR="00896951">
          <w:rPr>
            <w:noProof/>
            <w:webHidden/>
          </w:rPr>
          <w:fldChar w:fldCharType="begin"/>
        </w:r>
        <w:r w:rsidR="00896951">
          <w:rPr>
            <w:noProof/>
            <w:webHidden/>
          </w:rPr>
          <w:instrText xml:space="preserve"> PAGEREF _Toc426452365 \h </w:instrText>
        </w:r>
        <w:r w:rsidR="00896951">
          <w:rPr>
            <w:noProof/>
            <w:webHidden/>
          </w:rPr>
        </w:r>
        <w:r w:rsidR="00896951">
          <w:rPr>
            <w:noProof/>
            <w:webHidden/>
          </w:rPr>
          <w:fldChar w:fldCharType="separate"/>
        </w:r>
        <w:r w:rsidR="00B81ED7">
          <w:rPr>
            <w:noProof/>
            <w:webHidden/>
          </w:rPr>
          <w:t>293</w:t>
        </w:r>
        <w:r w:rsidR="00896951">
          <w:rPr>
            <w:noProof/>
            <w:webHidden/>
          </w:rPr>
          <w:fldChar w:fldCharType="end"/>
        </w:r>
      </w:hyperlink>
    </w:p>
    <w:p w14:paraId="7E2BB3B4"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6" w:history="1">
        <w:r w:rsidR="00896951" w:rsidRPr="008F2EE0">
          <w:rPr>
            <w:rStyle w:val="Hyperlink"/>
            <w:noProof/>
          </w:rPr>
          <w:t>10.17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 Centers as a Role of an Organization</w:t>
        </w:r>
        <w:r w:rsidR="00896951">
          <w:rPr>
            <w:noProof/>
            <w:webHidden/>
          </w:rPr>
          <w:tab/>
        </w:r>
        <w:r w:rsidR="00896951">
          <w:rPr>
            <w:noProof/>
            <w:webHidden/>
          </w:rPr>
          <w:fldChar w:fldCharType="begin"/>
        </w:r>
        <w:r w:rsidR="00896951">
          <w:rPr>
            <w:noProof/>
            <w:webHidden/>
          </w:rPr>
          <w:instrText xml:space="preserve"> PAGEREF _Toc426452366 \h </w:instrText>
        </w:r>
        <w:r w:rsidR="00896951">
          <w:rPr>
            <w:noProof/>
            <w:webHidden/>
          </w:rPr>
        </w:r>
        <w:r w:rsidR="00896951">
          <w:rPr>
            <w:noProof/>
            <w:webHidden/>
          </w:rPr>
          <w:fldChar w:fldCharType="separate"/>
        </w:r>
        <w:r w:rsidR="00B81ED7">
          <w:rPr>
            <w:noProof/>
            <w:webHidden/>
          </w:rPr>
          <w:t>295</w:t>
        </w:r>
        <w:r w:rsidR="00896951">
          <w:rPr>
            <w:noProof/>
            <w:webHidden/>
          </w:rPr>
          <w:fldChar w:fldCharType="end"/>
        </w:r>
      </w:hyperlink>
    </w:p>
    <w:p w14:paraId="6D99F4C0"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7" w:history="1">
        <w:r w:rsidR="00896951" w:rsidRPr="008F2EE0">
          <w:rPr>
            <w:rStyle w:val="Hyperlink"/>
            <w:noProof/>
          </w:rPr>
          <w:t>10.18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Putting Together the High-Level Picture</w:t>
        </w:r>
        <w:r w:rsidR="00896951">
          <w:rPr>
            <w:noProof/>
            <w:webHidden/>
          </w:rPr>
          <w:tab/>
        </w:r>
        <w:r w:rsidR="00896951">
          <w:rPr>
            <w:noProof/>
            <w:webHidden/>
          </w:rPr>
          <w:fldChar w:fldCharType="begin"/>
        </w:r>
        <w:r w:rsidR="00896951">
          <w:rPr>
            <w:noProof/>
            <w:webHidden/>
          </w:rPr>
          <w:instrText xml:space="preserve"> PAGEREF _Toc426452367 \h </w:instrText>
        </w:r>
        <w:r w:rsidR="00896951">
          <w:rPr>
            <w:noProof/>
            <w:webHidden/>
          </w:rPr>
        </w:r>
        <w:r w:rsidR="00896951">
          <w:rPr>
            <w:noProof/>
            <w:webHidden/>
          </w:rPr>
          <w:fldChar w:fldCharType="separate"/>
        </w:r>
        <w:r w:rsidR="00B81ED7">
          <w:rPr>
            <w:noProof/>
            <w:webHidden/>
          </w:rPr>
          <w:t>296</w:t>
        </w:r>
        <w:r w:rsidR="00896951">
          <w:rPr>
            <w:noProof/>
            <w:webHidden/>
          </w:rPr>
          <w:fldChar w:fldCharType="end"/>
        </w:r>
      </w:hyperlink>
    </w:p>
    <w:p w14:paraId="464F6D66"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8" w:history="1">
        <w:r w:rsidR="00896951" w:rsidRPr="008F2EE0">
          <w:rPr>
            <w:rStyle w:val="Hyperlink"/>
            <w:noProof/>
          </w:rPr>
          <w:t>10.19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Exchange Message</w:t>
        </w:r>
        <w:r w:rsidR="00896951">
          <w:rPr>
            <w:noProof/>
            <w:webHidden/>
          </w:rPr>
          <w:tab/>
        </w:r>
        <w:r w:rsidR="00896951">
          <w:rPr>
            <w:noProof/>
            <w:webHidden/>
          </w:rPr>
          <w:fldChar w:fldCharType="begin"/>
        </w:r>
        <w:r w:rsidR="00896951">
          <w:rPr>
            <w:noProof/>
            <w:webHidden/>
          </w:rPr>
          <w:instrText xml:space="preserve"> PAGEREF _Toc426452368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7024C170"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9" w:history="1">
        <w:r w:rsidR="00896951" w:rsidRPr="008F2EE0">
          <w:rPr>
            <w:rStyle w:val="Hyperlink"/>
            <w:noProof/>
          </w:rPr>
          <w:t>10.20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Primitive types</w:t>
        </w:r>
        <w:r w:rsidR="00896951">
          <w:rPr>
            <w:noProof/>
            <w:webHidden/>
          </w:rPr>
          <w:tab/>
        </w:r>
        <w:r w:rsidR="00896951">
          <w:rPr>
            <w:noProof/>
            <w:webHidden/>
          </w:rPr>
          <w:fldChar w:fldCharType="begin"/>
        </w:r>
        <w:r w:rsidR="00896951">
          <w:rPr>
            <w:noProof/>
            <w:webHidden/>
          </w:rPr>
          <w:instrText xml:space="preserve"> PAGEREF _Toc426452369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4D1DC84B" w14:textId="77777777" w:rsidR="00896951" w:rsidRDefault="00C53113">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70" w:history="1">
        <w:r w:rsidR="00896951" w:rsidRPr="008F2EE0">
          <w:rPr>
            <w:rStyle w:val="Hyperlink"/>
            <w:noProof/>
          </w:rPr>
          <w:t>10.21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The Pet Adoption IEPD Model</w:t>
        </w:r>
        <w:r w:rsidR="00896951">
          <w:rPr>
            <w:noProof/>
            <w:webHidden/>
          </w:rPr>
          <w:tab/>
        </w:r>
        <w:r w:rsidR="00896951">
          <w:rPr>
            <w:noProof/>
            <w:webHidden/>
          </w:rPr>
          <w:fldChar w:fldCharType="begin"/>
        </w:r>
        <w:r w:rsidR="00896951">
          <w:rPr>
            <w:noProof/>
            <w:webHidden/>
          </w:rPr>
          <w:instrText xml:space="preserve"> PAGEREF _Toc426452370 \h </w:instrText>
        </w:r>
        <w:r w:rsidR="00896951">
          <w:rPr>
            <w:noProof/>
            <w:webHidden/>
          </w:rPr>
        </w:r>
        <w:r w:rsidR="00896951">
          <w:rPr>
            <w:noProof/>
            <w:webHidden/>
          </w:rPr>
          <w:fldChar w:fldCharType="separate"/>
        </w:r>
        <w:r w:rsidR="00B81ED7">
          <w:rPr>
            <w:noProof/>
            <w:webHidden/>
          </w:rPr>
          <w:t>298</w:t>
        </w:r>
        <w:r w:rsidR="00896951">
          <w:rPr>
            <w:noProof/>
            <w:webHidden/>
          </w:rPr>
          <w:fldChar w:fldCharType="end"/>
        </w:r>
      </w:hyperlink>
    </w:p>
    <w:p w14:paraId="0A99C096" w14:textId="77777777" w:rsidR="00896951" w:rsidRDefault="00C53113">
      <w:pPr>
        <w:pStyle w:val="TOC1"/>
        <w:rPr>
          <w:rFonts w:asciiTheme="minorHAnsi" w:eastAsiaTheme="minorEastAsia" w:hAnsiTheme="minorHAnsi" w:cstheme="minorBidi"/>
          <w:b w:val="0"/>
          <w:sz w:val="22"/>
          <w:szCs w:val="22"/>
          <w:lang w:val="en-GB" w:eastAsia="en-GB"/>
        </w:rPr>
      </w:pPr>
      <w:hyperlink w:anchor="_Toc426452371" w:history="1">
        <w:r w:rsidR="00896951" w:rsidRPr="008F2EE0">
          <w:rPr>
            <w:rStyle w:val="Hyperlink"/>
            <w14:scene3d>
              <w14:camera w14:prst="orthographicFront"/>
              <w14:lightRig w14:rig="threePt" w14:dir="t">
                <w14:rot w14:lat="0" w14:lon="0" w14:rev="0"/>
              </w14:lightRig>
            </w14:scene3d>
          </w:rPr>
          <w:t>Annex A</w:t>
        </w:r>
        <w:r w:rsidR="00896951">
          <w:rPr>
            <w:rFonts w:asciiTheme="minorHAnsi" w:eastAsiaTheme="minorEastAsia" w:hAnsiTheme="minorHAnsi" w:cstheme="minorBidi"/>
            <w:b w:val="0"/>
            <w:sz w:val="22"/>
            <w:szCs w:val="22"/>
            <w:lang w:val="en-GB" w:eastAsia="en-GB"/>
          </w:rPr>
          <w:tab/>
        </w:r>
        <w:r w:rsidR="00896951" w:rsidRPr="008F2EE0">
          <w:rPr>
            <w:rStyle w:val="Hyperlink"/>
          </w:rPr>
          <w:t>Machine Readable Artifacts</w:t>
        </w:r>
        <w:r w:rsidR="00896951">
          <w:rPr>
            <w:webHidden/>
          </w:rPr>
          <w:tab/>
        </w:r>
        <w:r w:rsidR="00896951">
          <w:rPr>
            <w:webHidden/>
          </w:rPr>
          <w:fldChar w:fldCharType="begin"/>
        </w:r>
        <w:r w:rsidR="00896951">
          <w:rPr>
            <w:webHidden/>
          </w:rPr>
          <w:instrText xml:space="preserve"> PAGEREF _Toc426452371 \h </w:instrText>
        </w:r>
        <w:r w:rsidR="00896951">
          <w:rPr>
            <w:webHidden/>
          </w:rPr>
        </w:r>
        <w:r w:rsidR="00896951">
          <w:rPr>
            <w:webHidden/>
          </w:rPr>
          <w:fldChar w:fldCharType="separate"/>
        </w:r>
        <w:r w:rsidR="00B81ED7">
          <w:rPr>
            <w:webHidden/>
          </w:rPr>
          <w:t>300</w:t>
        </w:r>
        <w:r w:rsidR="00896951">
          <w:rPr>
            <w:webHidden/>
          </w:rPr>
          <w:fldChar w:fldCharType="end"/>
        </w:r>
      </w:hyperlink>
    </w:p>
    <w:p w14:paraId="477DFE14"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2" w:history="1">
        <w:r w:rsidR="00896951" w:rsidRPr="008F2EE0">
          <w:rPr>
            <w:rStyle w:val="Hyperlink"/>
            <w:noProof/>
          </w:rPr>
          <w:t>A.1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Normative</w:t>
        </w:r>
        <w:r w:rsidR="00896951">
          <w:rPr>
            <w:noProof/>
            <w:webHidden/>
          </w:rPr>
          <w:tab/>
        </w:r>
        <w:r w:rsidR="00896951">
          <w:rPr>
            <w:noProof/>
            <w:webHidden/>
          </w:rPr>
          <w:fldChar w:fldCharType="begin"/>
        </w:r>
        <w:r w:rsidR="00896951">
          <w:rPr>
            <w:noProof/>
            <w:webHidden/>
          </w:rPr>
          <w:instrText xml:space="preserve"> PAGEREF _Toc426452372 \h </w:instrText>
        </w:r>
        <w:r w:rsidR="00896951">
          <w:rPr>
            <w:noProof/>
            <w:webHidden/>
          </w:rPr>
        </w:r>
        <w:r w:rsidR="00896951">
          <w:rPr>
            <w:noProof/>
            <w:webHidden/>
          </w:rPr>
          <w:fldChar w:fldCharType="separate"/>
        </w:r>
        <w:r w:rsidR="00B81ED7">
          <w:rPr>
            <w:noProof/>
            <w:webHidden/>
          </w:rPr>
          <w:t>300</w:t>
        </w:r>
        <w:r w:rsidR="00896951">
          <w:rPr>
            <w:noProof/>
            <w:webHidden/>
          </w:rPr>
          <w:fldChar w:fldCharType="end"/>
        </w:r>
      </w:hyperlink>
    </w:p>
    <w:p w14:paraId="478918F6"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3" w:history="1">
        <w:r w:rsidR="00896951" w:rsidRPr="008F2EE0">
          <w:rPr>
            <w:rStyle w:val="Hyperlink"/>
            <w:noProof/>
          </w:rPr>
          <w:t>A.2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Informative</w:t>
        </w:r>
        <w:r w:rsidR="00896951">
          <w:rPr>
            <w:noProof/>
            <w:webHidden/>
          </w:rPr>
          <w:tab/>
        </w:r>
        <w:r w:rsidR="00896951">
          <w:rPr>
            <w:noProof/>
            <w:webHidden/>
          </w:rPr>
          <w:fldChar w:fldCharType="begin"/>
        </w:r>
        <w:r w:rsidR="00896951">
          <w:rPr>
            <w:noProof/>
            <w:webHidden/>
          </w:rPr>
          <w:instrText xml:space="preserve"> PAGEREF _Toc426452373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718F6B15" w14:textId="77777777" w:rsidR="00896951" w:rsidRDefault="00C5311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4" w:history="1">
        <w:r w:rsidR="00896951" w:rsidRPr="008F2EE0">
          <w:rPr>
            <w:rStyle w:val="Hyperlink"/>
            <w:noProof/>
          </w:rPr>
          <w:t>A.3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Ancillary</w:t>
        </w:r>
        <w:r w:rsidR="00896951">
          <w:rPr>
            <w:noProof/>
            <w:webHidden/>
          </w:rPr>
          <w:tab/>
        </w:r>
        <w:r w:rsidR="00896951">
          <w:rPr>
            <w:noProof/>
            <w:webHidden/>
          </w:rPr>
          <w:fldChar w:fldCharType="begin"/>
        </w:r>
        <w:r w:rsidR="00896951">
          <w:rPr>
            <w:noProof/>
            <w:webHidden/>
          </w:rPr>
          <w:instrText xml:space="preserve"> PAGEREF _Toc426452374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7"/>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13" w:name="_Toc364003669"/>
      <w:bookmarkStart w:id="14" w:name="_Toc426452177"/>
      <w:r>
        <w:lastRenderedPageBreak/>
        <w:t>Preface</w:t>
      </w:r>
      <w:bookmarkEnd w:id="13"/>
      <w:bookmarkEnd w:id="1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68"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69"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15" w:name="_Toc364003670"/>
      <w:bookmarkStart w:id="16" w:name="_Toc426452178"/>
      <w:r w:rsidRPr="00713695">
        <w:lastRenderedPageBreak/>
        <w:t>Scope</w:t>
      </w:r>
      <w:bookmarkEnd w:id="15"/>
      <w:bookmarkEnd w:id="16"/>
    </w:p>
    <w:p w14:paraId="72988D8F" w14:textId="77777777" w:rsidR="00D60B22" w:rsidRPr="007B4D6D" w:rsidRDefault="00D60B22" w:rsidP="007B4D6D">
      <w:pPr>
        <w:pStyle w:val="Heading2"/>
      </w:pPr>
      <w:bookmarkStart w:id="17" w:name="_Toc364003671"/>
      <w:bookmarkStart w:id="18" w:name="_Toc426452179"/>
      <w:r w:rsidRPr="007B4D6D">
        <w:t>NIEM-UML Background</w:t>
      </w:r>
      <w:bookmarkEnd w:id="17"/>
      <w:bookmarkEnd w:id="1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0"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1"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2"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19" w:name="_Toc364003672"/>
      <w:bookmarkStart w:id="20" w:name="_Toc426452180"/>
      <w:r w:rsidRPr="007B4D6D">
        <w:t>Intended Users of NIEM-UML</w:t>
      </w:r>
      <w:bookmarkEnd w:id="19"/>
      <w:bookmarkEnd w:id="20"/>
    </w:p>
    <w:p w14:paraId="41E3BD0A" w14:textId="515F8DAA"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w:t>
      </w:r>
      <w:commentRangeStart w:id="21"/>
      <w:ins w:id="22" w:author="Steve Cook" w:date="2016-05-16T12:38:00Z">
        <w:r w:rsidR="0011329E" w:rsidRPr="0011329E">
          <w:t>®</w:t>
        </w:r>
        <w:commentRangeEnd w:id="21"/>
        <w:r w:rsidR="0011329E">
          <w:rPr>
            <w:rStyle w:val="CommentReference"/>
          </w:rPr>
          <w:commentReference w:id="21"/>
        </w:r>
      </w:ins>
      <w:r>
        <w:t xml:space="preserve">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01031569"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w:t>
      </w:r>
      <w:commentRangeStart w:id="23"/>
      <w:ins w:id="24" w:author="Steve Cook" w:date="2016-05-16T12:39:00Z">
        <w:r w:rsidR="0011329E" w:rsidRPr="0011329E">
          <w:t>®</w:t>
        </w:r>
        <w:commentRangeEnd w:id="23"/>
        <w:r w:rsidR="0011329E">
          <w:rPr>
            <w:rStyle w:val="CommentReference"/>
          </w:rPr>
          <w:commentReference w:id="23"/>
        </w:r>
      </w:ins>
      <w:r>
        <w:t xml:space="preserve"> tooling) while allowing the modeler to augment the PIM with PSM considerations as required.</w:t>
      </w:r>
    </w:p>
    <w:p w14:paraId="6FF823BE" w14:textId="77777777" w:rsidR="00D60B22" w:rsidRPr="007B4D6D" w:rsidRDefault="00D60B22" w:rsidP="007B4D6D">
      <w:pPr>
        <w:pStyle w:val="Heading2"/>
      </w:pPr>
      <w:bookmarkStart w:id="25" w:name="_Toc364003673"/>
      <w:bookmarkStart w:id="26" w:name="_Toc426452181"/>
      <w:r w:rsidRPr="007B4D6D">
        <w:lastRenderedPageBreak/>
        <w:t>NIEM-UML Profiles</w:t>
      </w:r>
      <w:bookmarkEnd w:id="25"/>
      <w:bookmarkEnd w:id="26"/>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fldSimple w:instr=" STYLEREF 1 \s ">
        <w:r w:rsidR="00B81ED7">
          <w:rPr>
            <w:noProof/>
          </w:rPr>
          <w:t>1</w:t>
        </w:r>
      </w:fldSimple>
      <w:r w:rsidR="00464209">
        <w:noBreakHyphen/>
      </w:r>
      <w:fldSimple w:instr=" SEQ Figure \* ARABIC \s 1 ">
        <w:r w:rsidR="00B81ED7">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27" w:name="_Toc364003674"/>
      <w:bookmarkStart w:id="28" w:name="_Toc426452182"/>
      <w:r w:rsidRPr="007B4D6D">
        <w:lastRenderedPageBreak/>
        <w:t>NIEM-UML Transformations</w:t>
      </w:r>
      <w:bookmarkEnd w:id="27"/>
      <w:bookmarkEnd w:id="28"/>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6A7AD0CE" w:rsidR="000F582B" w:rsidRDefault="000F582B" w:rsidP="00D60B22">
      <w:pPr>
        <w:pStyle w:val="BodyText"/>
      </w:pPr>
      <w:commentRangeStart w:id="29"/>
      <w:del w:id="30" w:author="Steve Cook" w:date="2016-05-16T12:32:00Z">
        <w:r w:rsidDel="00503AF4">
          <w:delText>In addition to the above, NIEM-UML-3 includes transformations to assist in the process of converting from N</w:delText>
        </w:r>
        <w:r w:rsidR="002E32C1" w:rsidDel="00503AF4">
          <w:delText>IE</w:delText>
        </w:r>
        <w:r w:rsidDel="00503AF4">
          <w:delText>M-2 to NIEM-3</w:delText>
        </w:r>
      </w:del>
      <w:commentRangeEnd w:id="29"/>
      <w:r w:rsidR="00503AF4">
        <w:rPr>
          <w:rStyle w:val="CommentReference"/>
        </w:rPr>
        <w:commentReference w:id="29"/>
      </w:r>
      <w:del w:id="31" w:author="Steve Cook" w:date="2016-05-16T12:32:00Z">
        <w:r w:rsidDel="00503AF4">
          <w:delText>.</w:delText>
        </w:r>
      </w:del>
    </w:p>
    <w:p w14:paraId="5D8D6A83" w14:textId="77777777" w:rsidR="00D60B22" w:rsidRPr="007B4D6D" w:rsidRDefault="00D60B22" w:rsidP="007B4D6D">
      <w:pPr>
        <w:pStyle w:val="Heading2"/>
      </w:pPr>
      <w:bookmarkStart w:id="32" w:name="_Toc364003675"/>
      <w:bookmarkStart w:id="33" w:name="_Toc426452183"/>
      <w:r w:rsidRPr="007B4D6D">
        <w:t>NIEM-UML Libraries</w:t>
      </w:r>
      <w:bookmarkEnd w:id="32"/>
      <w:bookmarkEnd w:id="33"/>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81ED7">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34" w:name="_Ref317235558"/>
      <w:bookmarkStart w:id="35" w:name="_Toc364003676"/>
      <w:bookmarkStart w:id="36" w:name="_Toc426452184"/>
      <w:r>
        <w:lastRenderedPageBreak/>
        <w:t>Conformance</w:t>
      </w:r>
      <w:bookmarkEnd w:id="34"/>
      <w:bookmarkEnd w:id="35"/>
      <w:bookmarkEnd w:id="36"/>
    </w:p>
    <w:p w14:paraId="2F860712" w14:textId="77777777" w:rsidR="00D60B22" w:rsidRPr="007B4D6D" w:rsidRDefault="00D60B22" w:rsidP="007B4D6D">
      <w:pPr>
        <w:pStyle w:val="Heading2"/>
      </w:pPr>
      <w:bookmarkStart w:id="37" w:name="_Toc309290648"/>
      <w:bookmarkStart w:id="38" w:name="_Toc364003677"/>
      <w:bookmarkStart w:id="39" w:name="_Toc426452185"/>
      <w:r w:rsidRPr="007B4D6D">
        <w:t>Conformance Points</w:t>
      </w:r>
      <w:bookmarkEnd w:id="37"/>
      <w:bookmarkEnd w:id="38"/>
      <w:bookmarkEnd w:id="39"/>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6"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40" w:name="_Toc309290649"/>
      <w:bookmarkStart w:id="41" w:name="_Ref317084790"/>
      <w:bookmarkStart w:id="42" w:name="_Toc364003678"/>
      <w:bookmarkStart w:id="43" w:name="_Ref407098241"/>
      <w:bookmarkStart w:id="44" w:name="_Toc426452186"/>
      <w:r w:rsidRPr="007B4D6D">
        <w:t>NIEM Platform Independent Model</w:t>
      </w:r>
      <w:bookmarkEnd w:id="40"/>
      <w:bookmarkEnd w:id="41"/>
      <w:r w:rsidRPr="007B4D6D">
        <w:t xml:space="preserve"> (PIM)</w:t>
      </w:r>
      <w:bookmarkEnd w:id="42"/>
      <w:bookmarkEnd w:id="43"/>
      <w:bookmarkEnd w:id="44"/>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B81ED7">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45" w:name="_Toc309290650"/>
      <w:bookmarkStart w:id="46" w:name="_Ref317084889"/>
      <w:bookmarkStart w:id="47" w:name="_Toc364003679"/>
      <w:bookmarkStart w:id="48" w:name="_Toc426452187"/>
      <w:r w:rsidRPr="007B4D6D">
        <w:t>NIEM Platform Specific Model</w:t>
      </w:r>
      <w:bookmarkEnd w:id="45"/>
      <w:r w:rsidRPr="007B4D6D">
        <w:t xml:space="preserve"> (PSM)</w:t>
      </w:r>
      <w:bookmarkEnd w:id="46"/>
      <w:bookmarkEnd w:id="47"/>
      <w:bookmarkEnd w:id="48"/>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B81ED7">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B81ED7">
        <w:t>2.6</w:t>
      </w:r>
      <w:r>
        <w:fldChar w:fldCharType="end"/>
      </w:r>
      <w:r>
        <w:t xml:space="preserve"> below.</w:t>
      </w:r>
    </w:p>
    <w:p w14:paraId="21C81269" w14:textId="77777777" w:rsidR="00FC5D58" w:rsidRPr="00FC5D58" w:rsidRDefault="00FC5D58" w:rsidP="00720DB0">
      <w:pPr>
        <w:pStyle w:val="BodyText"/>
      </w:pPr>
      <w:bookmarkStart w:id="49"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50" w:name="_Toc364003680"/>
      <w:bookmarkStart w:id="51" w:name="_Toc426452188"/>
      <w:r w:rsidRPr="007B4D6D">
        <w:lastRenderedPageBreak/>
        <w:t>NIEM Model Package Description (MPD) Model</w:t>
      </w:r>
      <w:bookmarkEnd w:id="50"/>
      <w:bookmarkEnd w:id="51"/>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B81ED7">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81ED7">
        <w:t>2.2</w:t>
      </w:r>
      <w:r>
        <w:fldChar w:fldCharType="end"/>
      </w:r>
      <w:r>
        <w:t>.</w:t>
      </w:r>
    </w:p>
    <w:p w14:paraId="5DA68ADB" w14:textId="29996C4E" w:rsidR="00D60B22" w:rsidRDefault="00503AF4" w:rsidP="00503AF4">
      <w:pPr>
        <w:pStyle w:val="BulletedText"/>
      </w:pPr>
      <w:commentRangeStart w:id="52"/>
      <w:ins w:id="53" w:author="Steve Cook" w:date="2016-05-16T12:36:00Z">
        <w:r w:rsidRPr="00503AF4">
          <w:t>The imported UML Packages with the NIEM PSM Profile applied and the NIEM PIM Profile not applied is a conforming NIEM PSM as defined in Subclause 2.3.</w:t>
        </w:r>
        <w:commentRangeEnd w:id="52"/>
        <w:r w:rsidR="0011329E">
          <w:rPr>
            <w:rStyle w:val="CommentReference"/>
          </w:rPr>
          <w:commentReference w:id="52"/>
        </w:r>
      </w:ins>
      <w:del w:id="54" w:author="Steve Cook" w:date="2016-05-16T12:36:00Z">
        <w:r w:rsidR="00D60B22" w:rsidDel="00503AF4">
          <w:delText xml:space="preserve">The imported UML Packages with </w:delText>
        </w:r>
        <w:r w:rsidR="00D60B22" w:rsidDel="00503AF4">
          <w:rPr>
            <w:i/>
          </w:rPr>
          <w:delText>only</w:delText>
        </w:r>
        <w:r w:rsidR="00D60B22" w:rsidDel="00503AF4">
          <w:delText xml:space="preserve"> the NIEM PSM Profile applied is a conforming NIEM PSM as defined in Subclause </w:delText>
        </w:r>
        <w:r w:rsidR="00D60B22" w:rsidDel="00503AF4">
          <w:fldChar w:fldCharType="begin"/>
        </w:r>
        <w:r w:rsidR="00D60B22" w:rsidDel="00503AF4">
          <w:delInstrText xml:space="preserve"> REF _Ref317084889 \r \h </w:delInstrText>
        </w:r>
        <w:r w:rsidR="00D60B22" w:rsidDel="00503AF4">
          <w:fldChar w:fldCharType="separate"/>
        </w:r>
        <w:r w:rsidR="00B81ED7" w:rsidDel="00503AF4">
          <w:delText>2.3</w:delText>
        </w:r>
        <w:r w:rsidR="00D60B22" w:rsidDel="00503AF4">
          <w:fldChar w:fldCharType="end"/>
        </w:r>
        <w:r w:rsidR="00D60B22" w:rsidDel="00503AF4">
          <w:delText>.</w:delText>
        </w:r>
      </w:del>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55" w:name="_Toc364003681"/>
      <w:bookmarkStart w:id="56" w:name="_Ref407098283"/>
      <w:bookmarkStart w:id="57" w:name="_Toc426452189"/>
      <w:r w:rsidRPr="007B4D6D">
        <w:t>NIEM PIM to NIEM PSM Transform</w:t>
      </w:r>
      <w:bookmarkEnd w:id="49"/>
      <w:bookmarkEnd w:id="55"/>
      <w:bookmarkEnd w:id="56"/>
      <w:bookmarkEnd w:id="57"/>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B81ED7">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58" w:name="_Toc309290653"/>
      <w:bookmarkStart w:id="59" w:name="_Ref197410407"/>
      <w:bookmarkStart w:id="60" w:name="_Toc364003682"/>
      <w:bookmarkStart w:id="61" w:name="_Ref407098184"/>
      <w:bookmarkStart w:id="62" w:name="_Ref407098294"/>
      <w:bookmarkStart w:id="63" w:name="_Toc426452190"/>
      <w:r w:rsidRPr="007B4D6D">
        <w:t>NIEM PSM to NIEM-Conforming XML Schema Transform</w:t>
      </w:r>
      <w:bookmarkEnd w:id="58"/>
      <w:bookmarkEnd w:id="59"/>
      <w:bookmarkEnd w:id="60"/>
      <w:bookmarkEnd w:id="61"/>
      <w:bookmarkEnd w:id="62"/>
      <w:bookmarkEnd w:id="63"/>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64" w:name="_Toc364003683"/>
      <w:bookmarkStart w:id="65" w:name="_Ref407098339"/>
      <w:bookmarkStart w:id="66" w:name="_Toc426452191"/>
      <w:bookmarkStart w:id="67" w:name="_Toc309290654"/>
      <w:r w:rsidRPr="007B4D6D">
        <w:t>NIEM MPD Model to NIEM MPD Artifact Transform</w:t>
      </w:r>
      <w:bookmarkEnd w:id="64"/>
      <w:bookmarkEnd w:id="65"/>
      <w:bookmarkEnd w:id="66"/>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B81ED7">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81ED7">
        <w:t>2.6</w:t>
      </w:r>
      <w:r w:rsidR="00413CF3">
        <w:fldChar w:fldCharType="end"/>
      </w:r>
      <w:r>
        <w:t>.</w:t>
      </w:r>
    </w:p>
    <w:p w14:paraId="4107089E" w14:textId="77777777" w:rsidR="00D60B22" w:rsidRPr="007B4D6D" w:rsidRDefault="00D60B22" w:rsidP="007B4D6D">
      <w:pPr>
        <w:pStyle w:val="Heading2"/>
      </w:pPr>
      <w:bookmarkStart w:id="68" w:name="_Ref317086561"/>
      <w:bookmarkStart w:id="69" w:name="_Toc364003684"/>
      <w:bookmarkStart w:id="70" w:name="_Toc426452192"/>
      <w:r w:rsidRPr="007B4D6D">
        <w:t>NIEM MPD Artifact to NIEM MPD Model Transform</w:t>
      </w:r>
      <w:bookmarkEnd w:id="67"/>
      <w:bookmarkEnd w:id="68"/>
      <w:bookmarkEnd w:id="69"/>
      <w:bookmarkEnd w:id="70"/>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B81ED7">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71" w:name="_Toc309290655"/>
      <w:bookmarkStart w:id="72" w:name="_Toc364003685"/>
      <w:bookmarkStart w:id="73" w:name="_Toc426452193"/>
      <w:r w:rsidRPr="007B4D6D">
        <w:t>Tool Conformance</w:t>
      </w:r>
      <w:bookmarkEnd w:id="71"/>
      <w:bookmarkEnd w:id="72"/>
      <w:bookmarkEnd w:id="7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lastRenderedPageBreak/>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81ED7">
        <w:t>2.2</w:t>
      </w:r>
      <w:r w:rsidR="00413CF3">
        <w:fldChar w:fldCharType="end"/>
      </w:r>
      <w:r>
        <w:t>.</w:t>
      </w:r>
    </w:p>
    <w:p w14:paraId="4A18B5F9" w14:textId="596E9942" w:rsidR="00D60B22" w:rsidRPr="00226DA0" w:rsidRDefault="00D60B22" w:rsidP="00D60B22">
      <w:pPr>
        <w:pStyle w:val="BulletedText"/>
      </w:pPr>
      <w:r>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81ED7">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81ED7">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81ED7">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B81ED7">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81ED7">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81ED7">
        <w:t>2.8</w:t>
      </w:r>
      <w:r w:rsidR="00D60B22">
        <w:fldChar w:fldCharType="end"/>
      </w:r>
      <w:r w:rsidR="00D60B22">
        <w:t>.</w:t>
      </w:r>
    </w:p>
    <w:p w14:paraId="67FAB275" w14:textId="7C93E2E2" w:rsidR="00D60B22" w:rsidRPr="005A1F62" w:rsidRDefault="00D60B22" w:rsidP="00D60B22">
      <w:pPr>
        <w:pStyle w:val="BodyText"/>
      </w:pPr>
      <w:commentRangeStart w:id="74"/>
      <w:del w:id="75" w:author="Steve Cook" w:date="2016-05-16T14:19:00Z">
        <w:r w:rsidDel="00B95C8A">
          <w:delText xml:space="preserve">At some time in the future tools may be developed that can </w:delText>
        </w:r>
        <w:r w:rsidRPr="00226DA0" w:rsidDel="00B95C8A">
          <w:delText xml:space="preserve">verify these assertions with </w:delText>
        </w:r>
        <w:r w:rsidDel="00B95C8A">
          <w:delText xml:space="preserve">some degree of </w:delText>
        </w:r>
        <w:r w:rsidRPr="00226DA0" w:rsidDel="00B95C8A">
          <w:delText>confidence</w:delText>
        </w:r>
      </w:del>
      <w:commentRangeEnd w:id="74"/>
      <w:r w:rsidR="00B95C8A">
        <w:rPr>
          <w:rStyle w:val="CommentReference"/>
        </w:rPr>
        <w:commentReference w:id="74"/>
      </w:r>
      <w:del w:id="76" w:author="Steve Cook" w:date="2016-05-16T14:19:00Z">
        <w:r w:rsidRPr="00226DA0" w:rsidDel="00B95C8A">
          <w:delText>.</w:delText>
        </w:r>
      </w:del>
    </w:p>
    <w:p w14:paraId="179D31BC" w14:textId="77777777" w:rsidR="00D60B22" w:rsidRPr="005072E2" w:rsidRDefault="00D60B22" w:rsidP="00D60B22">
      <w:pPr>
        <w:pStyle w:val="Heading1"/>
      </w:pPr>
      <w:bookmarkStart w:id="77" w:name="_Toc309290656"/>
      <w:bookmarkStart w:id="78" w:name="_Toc364003686"/>
      <w:bookmarkStart w:id="79" w:name="_Toc426452194"/>
      <w:bookmarkStart w:id="80" w:name="_Toc309290661"/>
      <w:r w:rsidRPr="00BD0166">
        <w:lastRenderedPageBreak/>
        <w:t>Normative References</w:t>
      </w:r>
      <w:bookmarkEnd w:id="77"/>
      <w:bookmarkEnd w:id="78"/>
      <w:bookmarkEnd w:id="79"/>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7"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8"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9"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80"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81"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2"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3"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4" w:history="1">
              <w:r w:rsidRPr="001B3127">
                <w:rPr>
                  <w:rStyle w:val="Hyperlink"/>
                </w:rPr>
                <w:t>http://www.ietf.org/rfc/rfc2119.txt</w:t>
              </w:r>
            </w:hyperlink>
            <w:r>
              <w:t>)</w:t>
            </w:r>
          </w:p>
        </w:tc>
      </w:tr>
      <w:tr w:rsidR="00CD15CA" w14:paraId="26C94E18" w14:textId="77777777" w:rsidTr="00D60B22">
        <w:trPr>
          <w:ins w:id="81" w:author="Steve Cook" w:date="2016-05-16T12:56:00Z"/>
        </w:trPr>
        <w:tc>
          <w:tcPr>
            <w:tcW w:w="3078" w:type="dxa"/>
          </w:tcPr>
          <w:p w14:paraId="008D7498" w14:textId="13C5C14B" w:rsidR="00CD15CA" w:rsidRDefault="00CD15CA" w:rsidP="00DC021E">
            <w:pPr>
              <w:pStyle w:val="BodyText"/>
              <w:spacing w:after="0"/>
              <w:rPr>
                <w:ins w:id="82" w:author="Steve Cook" w:date="2016-05-16T12:56:00Z"/>
              </w:rPr>
            </w:pPr>
            <w:ins w:id="83" w:author="Steve Cook" w:date="2016-05-16T12:56:00Z">
              <w:r>
                <w:t>[</w:t>
              </w:r>
              <w:commentRangeStart w:id="84"/>
              <w:r>
                <w:t>Schematron</w:t>
              </w:r>
            </w:ins>
            <w:commentRangeEnd w:id="84"/>
            <w:ins w:id="85" w:author="Steve Cook" w:date="2016-05-16T12:57:00Z">
              <w:r w:rsidR="0047241C">
                <w:rPr>
                  <w:rStyle w:val="CommentReference"/>
                </w:rPr>
                <w:commentReference w:id="84"/>
              </w:r>
            </w:ins>
            <w:ins w:id="86" w:author="Steve Cook" w:date="2016-05-16T12:56:00Z">
              <w:r>
                <w:t>]</w:t>
              </w:r>
            </w:ins>
          </w:p>
        </w:tc>
        <w:tc>
          <w:tcPr>
            <w:tcW w:w="6498" w:type="dxa"/>
          </w:tcPr>
          <w:p w14:paraId="4DBEAB95" w14:textId="181A9543" w:rsidR="00CD15CA" w:rsidRDefault="00CD15CA" w:rsidP="00DC021E">
            <w:pPr>
              <w:pStyle w:val="BodyText"/>
              <w:spacing w:after="0"/>
              <w:rPr>
                <w:ins w:id="87" w:author="Steve Cook" w:date="2016-05-16T12:56:00Z"/>
              </w:rPr>
            </w:pPr>
            <w:ins w:id="88" w:author="Steve Cook" w:date="2016-05-16T12:56:00Z">
              <w:r>
                <w:t>ISO Schematron (</w:t>
              </w:r>
            </w:ins>
            <w:ins w:id="89" w:author="Steve Cook" w:date="2016-05-16T12:57:00Z">
              <w:r>
                <w:fldChar w:fldCharType="begin"/>
              </w:r>
              <w:r>
                <w:instrText xml:space="preserve"> HYPERLINK "</w:instrText>
              </w:r>
            </w:ins>
            <w:ins w:id="90" w:author="Steve Cook" w:date="2016-05-16T12:56:00Z">
              <w:r>
                <w:instrText>http://www.schematron.com</w:instrText>
              </w:r>
            </w:ins>
            <w:ins w:id="91" w:author="Steve Cook" w:date="2016-05-16T12:57:00Z">
              <w:r>
                <w:instrText xml:space="preserve">" </w:instrText>
              </w:r>
              <w:r>
                <w:fldChar w:fldCharType="separate"/>
              </w:r>
            </w:ins>
            <w:ins w:id="92" w:author="Steve Cook" w:date="2016-05-16T12:56:00Z">
              <w:r w:rsidRPr="00AB16EC">
                <w:rPr>
                  <w:rStyle w:val="Hyperlink"/>
                </w:rPr>
                <w:t>http://www.schematron.com</w:t>
              </w:r>
            </w:ins>
            <w:ins w:id="93" w:author="Steve Cook" w:date="2016-05-16T12:57:00Z">
              <w:r>
                <w:fldChar w:fldCharType="end"/>
              </w:r>
            </w:ins>
            <w:ins w:id="94" w:author="Steve Cook" w:date="2016-05-16T12:56:00Z">
              <w:r w:rsidR="0047241C">
                <w:t>)</w:t>
              </w:r>
            </w:ins>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5"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6"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7"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8"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9"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90"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5" w:name="_Toc309290657"/>
      <w:bookmarkStart w:id="96" w:name="_Toc364003687"/>
      <w:bookmarkStart w:id="97" w:name="_Toc426452195"/>
      <w:r w:rsidRPr="00BD0166">
        <w:lastRenderedPageBreak/>
        <w:t>Terms and Definitions</w:t>
      </w:r>
      <w:bookmarkEnd w:id="95"/>
      <w:bookmarkEnd w:id="96"/>
      <w:bookmarkEnd w:id="97"/>
    </w:p>
    <w:p w14:paraId="0A99F563" w14:textId="77777777" w:rsidR="00D60B22" w:rsidRPr="007B4D6D" w:rsidRDefault="00D60B22" w:rsidP="007B4D6D">
      <w:pPr>
        <w:pStyle w:val="Heading2"/>
      </w:pPr>
      <w:bookmarkStart w:id="98" w:name="_Toc364003688"/>
      <w:bookmarkStart w:id="99" w:name="_Toc426452196"/>
      <w:r w:rsidRPr="007B4D6D">
        <w:t>Definitions</w:t>
      </w:r>
      <w:bookmarkEnd w:id="98"/>
      <w:bookmarkEnd w:id="9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1"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167386DD" w:rsidR="00D60B22" w:rsidRPr="00720DB0" w:rsidRDefault="00D60B22" w:rsidP="00720DB0">
      <w:pPr>
        <w:pStyle w:val="Heading5"/>
      </w:pPr>
      <w:r w:rsidRPr="00720DB0">
        <w:lastRenderedPageBreak/>
        <w:t>Model Driven Architecture (MDA)</w:t>
      </w:r>
      <w:commentRangeStart w:id="100"/>
      <w:ins w:id="101" w:author="Steve Cook" w:date="2016-05-16T12:39:00Z">
        <w:r w:rsidR="0011329E" w:rsidRPr="0011329E">
          <w:t>®</w:t>
        </w:r>
        <w:commentRangeEnd w:id="100"/>
        <w:r w:rsidR="0011329E">
          <w:rPr>
            <w:rStyle w:val="CommentReference"/>
            <w:rFonts w:ascii="Times New Roman" w:hAnsi="Times New Roman"/>
            <w:b w:val="0"/>
            <w:bCs w:val="0"/>
            <w:iCs w:val="0"/>
          </w:rPr>
          <w:commentReference w:id="100"/>
        </w:r>
      </w:ins>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A7B6255" w:rsidR="000A64F7" w:rsidRPr="00C401C7" w:rsidRDefault="0047241C" w:rsidP="000A64F7">
      <w:pPr>
        <w:pStyle w:val="BodyText"/>
        <w:rPr>
          <w:highlight w:val="yellow"/>
        </w:rPr>
      </w:pPr>
      <w:commentRangeStart w:id="102"/>
      <w:ins w:id="103" w:author="Steve Cook" w:date="2016-05-16T12:58:00Z">
        <w:r w:rsidRPr="0047241C">
          <w:t>An ISO standard for making assertions about patterns found in XML documents</w:t>
        </w:r>
        <w:commentRangeEnd w:id="102"/>
        <w:r>
          <w:rPr>
            <w:rStyle w:val="CommentReference"/>
          </w:rPr>
          <w:commentReference w:id="102"/>
        </w:r>
      </w:ins>
      <w:del w:id="104" w:author="Steve Cook" w:date="2016-05-16T12:58:00Z">
        <w:r w:rsidR="000A64F7" w:rsidDel="0047241C">
          <w:delText>A specification of the constraints on XML instances based on the Schematron standard</w:delText>
        </w:r>
      </w:del>
      <w:r w:rsidR="000A64F7">
        <w:t>.</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5" w:name="_Toc364003689"/>
      <w:bookmarkStart w:id="106" w:name="_Toc426452197"/>
      <w:bookmarkStart w:id="107" w:name="_Toc309290658"/>
      <w:r w:rsidRPr="007B4D6D">
        <w:t>Acronyms</w:t>
      </w:r>
      <w:bookmarkEnd w:id="105"/>
      <w:bookmarkEnd w:id="106"/>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08E2772C" w:rsidR="00D60B22" w:rsidRPr="00C15274" w:rsidRDefault="00D60B22" w:rsidP="00D60B22">
            <w:pPr>
              <w:rPr>
                <w:sz w:val="20"/>
                <w:szCs w:val="20"/>
              </w:rPr>
            </w:pPr>
            <w:r w:rsidRPr="00C15274">
              <w:rPr>
                <w:sz w:val="20"/>
                <w:szCs w:val="20"/>
              </w:rPr>
              <w:t>Model Driven Architecture</w:t>
            </w:r>
            <w:commentRangeStart w:id="108"/>
            <w:ins w:id="109" w:author="Steve Cook" w:date="2016-05-16T12:41:00Z">
              <w:r w:rsidR="0011329E" w:rsidRPr="0011329E">
                <w:rPr>
                  <w:sz w:val="20"/>
                  <w:szCs w:val="20"/>
                </w:rPr>
                <w:t>®</w:t>
              </w:r>
              <w:commentRangeEnd w:id="108"/>
              <w:r w:rsidR="0011329E">
                <w:rPr>
                  <w:rStyle w:val="CommentReference"/>
                </w:rPr>
                <w:commentReference w:id="108"/>
              </w:r>
            </w:ins>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0" w:name="_Toc364003690"/>
      <w:bookmarkStart w:id="111" w:name="_Toc426452198"/>
      <w:r w:rsidRPr="00BD0166">
        <w:lastRenderedPageBreak/>
        <w:t>Symbols</w:t>
      </w:r>
      <w:bookmarkEnd w:id="107"/>
      <w:bookmarkEnd w:id="110"/>
      <w:bookmarkEnd w:id="111"/>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12" w:name="_Ref317346336"/>
      <w:bookmarkStart w:id="113" w:name="_Toc364003691"/>
      <w:bookmarkStart w:id="114" w:name="_Toc426452199"/>
      <w:bookmarkEnd w:id="80"/>
      <w:r>
        <w:lastRenderedPageBreak/>
        <w:t>Additional Information</w:t>
      </w:r>
      <w:bookmarkEnd w:id="112"/>
      <w:bookmarkEnd w:id="113"/>
      <w:bookmarkEnd w:id="114"/>
    </w:p>
    <w:p w14:paraId="0AC74DBD" w14:textId="77777777" w:rsidR="00D60B22" w:rsidRPr="007B4D6D" w:rsidRDefault="00D60B22" w:rsidP="007B4D6D">
      <w:pPr>
        <w:pStyle w:val="Heading2"/>
      </w:pPr>
      <w:bookmarkStart w:id="115" w:name="_Toc309290662"/>
      <w:bookmarkStart w:id="116" w:name="_Toc364003692"/>
      <w:bookmarkStart w:id="117" w:name="_Toc426452200"/>
      <w:bookmarkStart w:id="118" w:name="_Toc309290663"/>
      <w:r w:rsidRPr="007B4D6D">
        <w:t>Acknowledgements</w:t>
      </w:r>
      <w:bookmarkEnd w:id="115"/>
      <w:bookmarkEnd w:id="116"/>
      <w:bookmarkEnd w:id="117"/>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2"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9" w:name="_Toc364003693"/>
      <w:bookmarkStart w:id="120" w:name="_Toc426452201"/>
      <w:r w:rsidRPr="007B4D6D">
        <w:t>Proof of Concept</w:t>
      </w:r>
      <w:bookmarkEnd w:id="118"/>
      <w:bookmarkEnd w:id="119"/>
      <w:bookmarkEnd w:id="120"/>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1" w:name="_Toc309290664"/>
      <w:bookmarkStart w:id="122" w:name="_Toc364003694"/>
      <w:bookmarkStart w:id="123" w:name="_Toc426452202"/>
      <w:r w:rsidRPr="007B4D6D">
        <w:t>NIEM-UML</w:t>
      </w:r>
      <w:r w:rsidR="00E02F3C" w:rsidRPr="007B4D6D">
        <w:t xml:space="preserve"> </w:t>
      </w:r>
      <w:r w:rsidRPr="007B4D6D">
        <w:t>Introduction and Concepts</w:t>
      </w:r>
      <w:bookmarkEnd w:id="121"/>
      <w:bookmarkEnd w:id="122"/>
      <w:bookmarkEnd w:id="123"/>
    </w:p>
    <w:p w14:paraId="05F29BDF" w14:textId="77777777" w:rsidR="00D60B22" w:rsidRPr="00E52E79" w:rsidRDefault="00D60B22" w:rsidP="007B4D6D">
      <w:pPr>
        <w:pStyle w:val="Heading3"/>
      </w:pPr>
      <w:bookmarkStart w:id="124" w:name="_Toc309290665"/>
      <w:bookmarkStart w:id="125" w:name="_Toc364003695"/>
      <w:bookmarkStart w:id="126" w:name="_Toc426452203"/>
      <w:r w:rsidRPr="00E52E79">
        <w:t>Background</w:t>
      </w:r>
      <w:bookmarkEnd w:id="124"/>
      <w:bookmarkEnd w:id="125"/>
      <w:bookmarkEnd w:id="126"/>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7" w:name="_Toc309290666"/>
      <w:bookmarkStart w:id="128" w:name="_Toc364003696"/>
      <w:bookmarkStart w:id="129" w:name="_Toc426452204"/>
      <w:r w:rsidRPr="00E52E79">
        <w:t>NIEM-UML</w:t>
      </w:r>
      <w:r>
        <w:t xml:space="preserve"> Goals</w:t>
      </w:r>
      <w:bookmarkEnd w:id="127"/>
      <w:bookmarkEnd w:id="128"/>
      <w:bookmarkEnd w:id="129"/>
    </w:p>
    <w:p w14:paraId="56283124" w14:textId="5A916CCE"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w:t>
      </w:r>
      <w:commentRangeStart w:id="130"/>
      <w:ins w:id="131" w:author="Steve Cook" w:date="2016-05-16T12:42:00Z">
        <w:r w:rsidR="0011329E" w:rsidRPr="0011329E">
          <w:t>®</w:t>
        </w:r>
        <w:commentRangeEnd w:id="130"/>
        <w:r w:rsidR="0011329E">
          <w:rPr>
            <w:rStyle w:val="CommentReference"/>
          </w:rPr>
          <w:commentReference w:id="130"/>
        </w:r>
      </w:ins>
      <w:r>
        <w:t xml:space="preserve">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5399438D" w:rsidR="00F07D9D" w:rsidRDefault="00EB5475" w:rsidP="0011329E">
      <w:pPr>
        <w:pStyle w:val="Heading3"/>
        <w:ind w:right="-279"/>
      </w:pPr>
      <w:bookmarkStart w:id="132" w:name="_Toc364003697"/>
      <w:bookmarkStart w:id="133" w:name="_Toc426452205"/>
      <w:r>
        <w:t>Understanding NIEM-UML and Model Driven Architecture (MDA)</w:t>
      </w:r>
      <w:bookmarkEnd w:id="132"/>
      <w:bookmarkEnd w:id="133"/>
      <w:commentRangeStart w:id="134"/>
      <w:ins w:id="135" w:author="Steve Cook" w:date="2016-05-16T12:42:00Z">
        <w:r w:rsidR="0011329E" w:rsidRPr="0011329E">
          <w:t>®</w:t>
        </w:r>
      </w:ins>
      <w:commentRangeEnd w:id="134"/>
      <w:ins w:id="136" w:author="Steve Cook" w:date="2016-05-16T12:43:00Z">
        <w:r w:rsidR="0011329E">
          <w:rPr>
            <w:rStyle w:val="CommentReference"/>
            <w:rFonts w:ascii="Times New Roman" w:hAnsi="Times New Roman" w:cs="Times New Roman"/>
            <w:b w:val="0"/>
            <w:bCs w:val="0"/>
          </w:rPr>
          <w:commentReference w:id="134"/>
        </w:r>
      </w:ins>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6A5558CD"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ins w:id="137" w:author="Steve Cook" w:date="2016-05-16T12:34:00Z">
        <w:r w:rsidR="00503AF4">
          <w:t xml:space="preserve"> </w:t>
        </w:r>
        <w:commentRangeStart w:id="138"/>
        <w:r w:rsidR="00503AF4" w:rsidRPr="00503AF4">
          <w:t>This specification contains numerous hyperlinks to URLs within the [NIEM-NDR] and [NIEM-MPD] normative specifications. These links provide additional detail and clarity to this specification</w:t>
        </w:r>
      </w:ins>
      <w:commentRangeEnd w:id="138"/>
      <w:ins w:id="139" w:author="Steve Cook" w:date="2016-05-16T12:35:00Z">
        <w:r w:rsidR="00503AF4">
          <w:rPr>
            <w:rStyle w:val="CommentReference"/>
          </w:rPr>
          <w:commentReference w:id="138"/>
        </w:r>
      </w:ins>
      <w:ins w:id="140" w:author="Steve Cook" w:date="2016-05-16T12:34:00Z">
        <w:r w:rsidR="00503AF4">
          <w:t>.</w:t>
        </w:r>
      </w:ins>
    </w:p>
    <w:p w14:paraId="4AE22EDB" w14:textId="72591933" w:rsidR="006637E5" w:rsidRPr="006637E5" w:rsidRDefault="006637E5" w:rsidP="006637E5">
      <w:pPr>
        <w:rPr>
          <w:sz w:val="20"/>
        </w:rPr>
      </w:pPr>
      <w:bookmarkStart w:id="141" w:name="__RefHeading__65130_1819109898"/>
      <w:bookmarkEnd w:id="141"/>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w:t>
      </w:r>
      <w:commentRangeStart w:id="142"/>
      <w:ins w:id="143" w:author="Steve Cook" w:date="2016-05-16T12:43:00Z">
        <w:r w:rsidR="0011329E" w:rsidRPr="0011329E">
          <w:rPr>
            <w:sz w:val="20"/>
          </w:rPr>
          <w:t>®</w:t>
        </w:r>
        <w:commentRangeEnd w:id="142"/>
        <w:r w:rsidR="0011329E">
          <w:rPr>
            <w:rStyle w:val="CommentReference"/>
          </w:rPr>
          <w:commentReference w:id="142"/>
        </w:r>
      </w:ins>
      <w:r w:rsidRPr="006637E5">
        <w:rPr>
          <w:sz w:val="20"/>
        </w:rPr>
        <w:t>.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5E2845EE"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w:t>
      </w:r>
      <w:commentRangeStart w:id="144"/>
      <w:ins w:id="145" w:author="Steve Cook" w:date="2016-05-16T12:47:00Z">
        <w:r w:rsidR="006050A7" w:rsidRPr="006050A7">
          <w:t>®</w:t>
        </w:r>
        <w:commentRangeEnd w:id="144"/>
        <w:r w:rsidR="006050A7">
          <w:rPr>
            <w:rStyle w:val="CommentReference"/>
          </w:rPr>
          <w:commentReference w:id="144"/>
        </w:r>
      </w:ins>
      <w:r>
        <w:t xml:space="preserve">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4A1F9D64" w:rsidR="00D60B22" w:rsidRDefault="00D60B22" w:rsidP="00D60B22">
      <w:pPr>
        <w:pStyle w:val="BodyText"/>
      </w:pPr>
      <w:r>
        <w:t>NIEM-UML uses the NIEM-PIM and the NIEM-PSM to separate respective concerns based on the Model Driven Architecture (MDA)</w:t>
      </w:r>
      <w:commentRangeStart w:id="146"/>
      <w:ins w:id="147" w:author="Steve Cook" w:date="2016-05-16T12:44:00Z">
        <w:r w:rsidR="0011329E" w:rsidRPr="0011329E">
          <w:t>®</w:t>
        </w:r>
        <w:commentRangeEnd w:id="146"/>
        <w:r w:rsidR="0011329E">
          <w:rPr>
            <w:rStyle w:val="CommentReference"/>
          </w:rPr>
          <w:commentReference w:id="146"/>
        </w:r>
      </w:ins>
      <w:r>
        <w:t xml:space="preserve"> standards of the Object Management Group (OMG).</w:t>
      </w:r>
    </w:p>
    <w:p w14:paraId="42EC3916" w14:textId="77777777" w:rsidR="00D60B22" w:rsidRDefault="00D60B22" w:rsidP="001964AF">
      <w:pPr>
        <w:pStyle w:val="Heading4"/>
      </w:pPr>
      <w:bookmarkStart w:id="148" w:name="__RefHeading__65132_1819109898"/>
      <w:bookmarkStart w:id="149" w:name="__RefHeading__65134_1819109898"/>
      <w:bookmarkEnd w:id="148"/>
      <w:bookmarkEnd w:id="149"/>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50" w:name="__RefHeading__65138_1819109898"/>
      <w:bookmarkEnd w:id="150"/>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B81ED7">
        <w:t xml:space="preserve">Figure </w:t>
      </w:r>
      <w:r w:rsidR="00B81ED7">
        <w:rPr>
          <w:noProof/>
        </w:rPr>
        <w:t>6</w:t>
      </w:r>
      <w:r w:rsidR="00B81ED7">
        <w:noBreakHyphen/>
      </w:r>
      <w:r w:rsidR="00B81ED7">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151" w:name="_Ref412021662"/>
      <w:r>
        <w:t xml:space="preserve">Figure </w:t>
      </w:r>
      <w:fldSimple w:instr=" STYLEREF 1 \s ">
        <w:r w:rsidR="00B81ED7">
          <w:rPr>
            <w:noProof/>
          </w:rPr>
          <w:t>6</w:t>
        </w:r>
      </w:fldSimple>
      <w:r w:rsidR="00464209">
        <w:noBreakHyphen/>
      </w:r>
      <w:fldSimple w:instr=" SEQ Figure \* ARABIC \s 1 ">
        <w:r w:rsidR="00B81ED7">
          <w:rPr>
            <w:noProof/>
          </w:rPr>
          <w:t>1</w:t>
        </w:r>
      </w:fldSimple>
      <w:bookmarkEnd w:id="151"/>
      <w:r>
        <w:t xml:space="preserve"> </w:t>
      </w:r>
      <w:r w:rsidRPr="006F364F">
        <w:t>Components of the NIEM-UML specification</w:t>
      </w:r>
    </w:p>
    <w:p w14:paraId="7CAA1874" w14:textId="30F0E576"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52" w:name="__RefHeading__7"/>
      <w:bookmarkEnd w:id="152"/>
      <w:r>
        <w:t xml:space="preserve"> It is important to note that the MDA</w:t>
      </w:r>
      <w:commentRangeStart w:id="153"/>
      <w:ins w:id="154" w:author="Steve Cook" w:date="2016-05-16T12:44:00Z">
        <w:r w:rsidR="0011329E" w:rsidRPr="0011329E">
          <w:t>®</w:t>
        </w:r>
      </w:ins>
      <w:commentRangeEnd w:id="153"/>
      <w:ins w:id="155" w:author="Steve Cook" w:date="2016-05-16T12:45:00Z">
        <w:r w:rsidR="0011329E">
          <w:rPr>
            <w:rStyle w:val="CommentReference"/>
          </w:rPr>
          <w:commentReference w:id="153"/>
        </w:r>
      </w:ins>
      <w:r>
        <w:t xml:space="preserve">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0B9D199C" w:rsidR="00D60B22" w:rsidRPr="0042135B" w:rsidRDefault="00D60B22" w:rsidP="00D60B22">
      <w:pPr>
        <w:pStyle w:val="BodyText"/>
      </w:pPr>
      <w:r>
        <w:t>The intent of NIEM-UML (including the PIM and the PSM) is that tools can generate NIEM artifacts directly from the model based on Model Driven Architecture (MDA)</w:t>
      </w:r>
      <w:commentRangeStart w:id="156"/>
      <w:ins w:id="157" w:author="Steve Cook" w:date="2016-05-16T12:45:00Z">
        <w:r w:rsidR="0011329E" w:rsidRPr="0011329E">
          <w:t>®</w:t>
        </w:r>
        <w:commentRangeEnd w:id="156"/>
        <w:r w:rsidR="0011329E">
          <w:rPr>
            <w:rStyle w:val="CommentReference"/>
          </w:rPr>
          <w:commentReference w:id="156"/>
        </w:r>
      </w:ins>
      <w:r>
        <w:t xml:space="preserve">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58" w:name="_Toc364003698"/>
      <w:bookmarkStart w:id="159" w:name="_Toc426452206"/>
      <w:r>
        <w:lastRenderedPageBreak/>
        <w:t xml:space="preserve">NIEM-UML Modeling </w:t>
      </w:r>
      <w:r w:rsidR="0071219E">
        <w:t>Guide</w:t>
      </w:r>
      <w:bookmarkEnd w:id="158"/>
      <w:bookmarkEnd w:id="159"/>
    </w:p>
    <w:p w14:paraId="5340FE3F" w14:textId="77777777" w:rsidR="00FC5D58" w:rsidRPr="007B4D6D" w:rsidRDefault="00FC5D58" w:rsidP="007B4D6D">
      <w:pPr>
        <w:pStyle w:val="Heading2"/>
      </w:pPr>
      <w:bookmarkStart w:id="160" w:name="_Toc364003699"/>
      <w:bookmarkStart w:id="161" w:name="_Toc426452207"/>
      <w:bookmarkStart w:id="162" w:name="_Ref316485350"/>
      <w:bookmarkStart w:id="163" w:name="_Ref316894830"/>
      <w:bookmarkStart w:id="164" w:name="_Ref316921508"/>
      <w:r w:rsidRPr="007B4D6D">
        <w:t>Overview</w:t>
      </w:r>
      <w:bookmarkEnd w:id="160"/>
      <w:bookmarkEnd w:id="161"/>
    </w:p>
    <w:p w14:paraId="7F668E2D" w14:textId="77777777" w:rsidR="00FC5D58" w:rsidRPr="00653D21" w:rsidRDefault="00FC5D58" w:rsidP="007B4D6D">
      <w:pPr>
        <w:pStyle w:val="Heading3"/>
      </w:pPr>
      <w:bookmarkStart w:id="165" w:name="_Toc364003700"/>
      <w:bookmarkStart w:id="166" w:name="_Toc426452208"/>
      <w:r>
        <w:t>Introduction</w:t>
      </w:r>
      <w:bookmarkEnd w:id="165"/>
      <w:bookmarkEnd w:id="166"/>
    </w:p>
    <w:p w14:paraId="1C6945A4" w14:textId="2D21AA75" w:rsidR="00FC5D58" w:rsidRDefault="00FC5D58" w:rsidP="00FC5D58">
      <w:pPr>
        <w:pStyle w:val="BodyText"/>
      </w:pPr>
      <w:bookmarkStart w:id="167"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81ED7">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81ED7">
        <w:t xml:space="preserve">Figure </w:t>
      </w:r>
      <w:r w:rsidR="00B81ED7">
        <w:rPr>
          <w:noProof/>
        </w:rPr>
        <w:t>7</w:t>
      </w:r>
      <w:r w:rsidR="00B81ED7">
        <w:noBreakHyphen/>
      </w:r>
      <w:r w:rsidR="00B81ED7">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68" w:name="_Ref316555165"/>
      <w:r>
        <w:t xml:space="preserve">Figure </w:t>
      </w:r>
      <w:fldSimple w:instr=" STYLEREF 1 \s ">
        <w:r w:rsidR="00B81ED7">
          <w:rPr>
            <w:noProof/>
          </w:rPr>
          <w:t>7</w:t>
        </w:r>
      </w:fldSimple>
      <w:r w:rsidR="00464209">
        <w:noBreakHyphen/>
      </w:r>
      <w:fldSimple w:instr=" SEQ Figure \* ARABIC \s 1 ">
        <w:r w:rsidR="00B81ED7">
          <w:rPr>
            <w:noProof/>
          </w:rPr>
          <w:t>1</w:t>
        </w:r>
      </w:fldSimple>
      <w:bookmarkEnd w:id="168"/>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81ED7">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69" w:name="_Toc364003701"/>
      <w:bookmarkStart w:id="170" w:name="_Toc426452209"/>
      <w:r>
        <w:lastRenderedPageBreak/>
        <w:t>Platform Independent Perspective</w:t>
      </w:r>
      <w:bookmarkEnd w:id="169"/>
      <w:bookmarkEnd w:id="170"/>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81ED7">
        <w:t xml:space="preserve">Table </w:t>
      </w:r>
      <w:r w:rsidR="00B81ED7">
        <w:rPr>
          <w:noProof/>
        </w:rPr>
        <w:t>7</w:t>
      </w:r>
      <w:r w:rsidR="00B81ED7">
        <w:noBreakHyphen/>
      </w:r>
      <w:r w:rsidR="00B81ED7">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81ED7">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71" w:name="_Ref317200839"/>
            <w:r>
              <w:t xml:space="preserve">Table </w:t>
            </w:r>
            <w:fldSimple w:instr=" STYLEREF 1 \s ">
              <w:r w:rsidR="00B81ED7">
                <w:rPr>
                  <w:noProof/>
                </w:rPr>
                <w:t>7</w:t>
              </w:r>
            </w:fldSimple>
            <w:r w:rsidR="000A71CF">
              <w:noBreakHyphen/>
            </w:r>
            <w:fldSimple w:instr=" SEQ Table \* ARABIC \s 1 ">
              <w:r w:rsidR="00B81ED7">
                <w:rPr>
                  <w:noProof/>
                </w:rPr>
                <w:t>1</w:t>
              </w:r>
            </w:fldSimple>
            <w:bookmarkEnd w:id="171"/>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_Ref409443166 \h </w:instrText>
            </w:r>
            <w:r>
              <w:fldChar w:fldCharType="separate"/>
            </w:r>
            <w:r w:rsidR="00B81ED7">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81ED7">
              <w:t>7.3.4</w:t>
            </w:r>
            <w:r w:rsidRPr="00F824F6">
              <w:fldChar w:fldCharType="end"/>
            </w:r>
            <w:r w:rsidRPr="00F824F6">
              <w:t xml:space="preserve"> </w:t>
            </w:r>
            <w:r>
              <w:fldChar w:fldCharType="begin"/>
            </w:r>
            <w:r>
              <w:instrText xml:space="preserve"> REF _Ref317349742 \h </w:instrText>
            </w:r>
            <w:r>
              <w:fldChar w:fldCharType="separate"/>
            </w:r>
            <w:r w:rsidR="00B81ED7">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81ED7">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B81ED7">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_Ref409443165 \h </w:instrText>
            </w:r>
            <w:r>
              <w:fldChar w:fldCharType="separate"/>
            </w:r>
            <w:r w:rsidR="00B81ED7">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72" w:name="_Toc364003702"/>
      <w:bookmarkStart w:id="173" w:name="_Toc426452210"/>
      <w:r>
        <w:lastRenderedPageBreak/>
        <w:t>Platform Specific Perspective</w:t>
      </w:r>
      <w:bookmarkEnd w:id="172"/>
      <w:bookmarkEnd w:id="173"/>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81ED7">
        <w:t xml:space="preserve">Table </w:t>
      </w:r>
      <w:r w:rsidR="00B81ED7">
        <w:rPr>
          <w:noProof/>
        </w:rPr>
        <w:t>7</w:t>
      </w:r>
      <w:r w:rsidR="00B81ED7">
        <w:noBreakHyphen/>
      </w:r>
      <w:r w:rsidR="00B81ED7">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74" w:name="_Ref317324446"/>
            <w:bookmarkStart w:id="175" w:name="_Ref317321981"/>
            <w:r>
              <w:t xml:space="preserve">Table </w:t>
            </w:r>
            <w:fldSimple w:instr=" STYLEREF 1 \s ">
              <w:r w:rsidR="00B81ED7">
                <w:rPr>
                  <w:noProof/>
                </w:rPr>
                <w:t>7</w:t>
              </w:r>
            </w:fldSimple>
            <w:r w:rsidR="000A71CF">
              <w:noBreakHyphen/>
            </w:r>
            <w:fldSimple w:instr=" SEQ Table \* ARABIC \s 1 ">
              <w:r w:rsidR="00B81ED7">
                <w:rPr>
                  <w:noProof/>
                </w:rPr>
                <w:t>2</w:t>
              </w:r>
            </w:fldSimple>
            <w:bookmarkEnd w:id="174"/>
            <w:r>
              <w:t xml:space="preserve"> Platform Specific Perspective</w:t>
            </w:r>
            <w:bookmarkEnd w:id="175"/>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81ED7">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_Ref409443167 \h </w:instrText>
            </w:r>
            <w:r>
              <w:fldChar w:fldCharType="separate"/>
            </w:r>
            <w:r w:rsidR="00B81ED7">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_Ref409443164 \h </w:instrText>
            </w:r>
            <w:r>
              <w:fldChar w:fldCharType="separate"/>
            </w:r>
            <w:r w:rsidR="00B81ED7">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6" w:name="_Toc364003703"/>
      <w:bookmarkStart w:id="177" w:name="_Toc426452211"/>
      <w:bookmarkStart w:id="178" w:name="_Ref451171567"/>
      <w:r>
        <w:t>Model Packaging Perspective</w:t>
      </w:r>
      <w:bookmarkEnd w:id="176"/>
      <w:bookmarkEnd w:id="177"/>
      <w:bookmarkEnd w:id="178"/>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6CA30DBF"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81ED7">
        <w:t xml:space="preserve">Table </w:t>
      </w:r>
      <w:r w:rsidR="00B81ED7">
        <w:rPr>
          <w:noProof/>
        </w:rPr>
        <w:t>7</w:t>
      </w:r>
      <w:r w:rsidR="00B81ED7">
        <w:noBreakHyphen/>
      </w:r>
      <w:r w:rsidR="00B81ED7">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81ED7">
        <w:t xml:space="preserve">Table </w:t>
      </w:r>
      <w:r w:rsidR="00B81ED7">
        <w:rPr>
          <w:noProof/>
        </w:rPr>
        <w:t>7</w:t>
      </w:r>
      <w:r w:rsidR="00B81ED7">
        <w:noBreakHyphen/>
      </w:r>
      <w:r w:rsidR="00B81ED7">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5"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6"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ins w:id="179" w:author="Steve Cook" w:date="2016-05-16T12:49:00Z">
        <w:r w:rsidR="006050A7">
          <w:rPr>
            <w:color w:val="000000"/>
          </w:rPr>
          <w:t xml:space="preserve"> </w:t>
        </w:r>
        <w:commentRangeStart w:id="180"/>
        <w:r w:rsidR="006050A7" w:rsidRPr="006050A7">
          <w:rPr>
            <w:color w:val="000000"/>
          </w:rPr>
          <w:t xml:space="preserve">UML Artifacts whose type names are in </w:t>
        </w:r>
        <w:r w:rsidR="006050A7" w:rsidRPr="006050A7">
          <w:rPr>
            <w:i/>
            <w:color w:val="000000"/>
          </w:rPr>
          <w:t>italics</w:t>
        </w:r>
        <w:r w:rsidR="006050A7" w:rsidRPr="006050A7">
          <w:rPr>
            <w:color w:val="000000"/>
          </w:rPr>
          <w:t xml:space="preserve"> are abstract</w:t>
        </w:r>
        <w:commentRangeEnd w:id="180"/>
        <w:r w:rsidR="006050A7">
          <w:rPr>
            <w:rStyle w:val="CommentReference"/>
          </w:rPr>
          <w:commentReference w:id="180"/>
        </w:r>
        <w:r w:rsidR="006050A7">
          <w:rPr>
            <w:color w:val="000000"/>
          </w:rPr>
          <w:t>.</w:t>
        </w:r>
      </w:ins>
    </w:p>
    <w:p w14:paraId="5CFC5CF7" w14:textId="77777777" w:rsidR="005633E1" w:rsidRDefault="005633E1" w:rsidP="00FC5D58">
      <w:pPr>
        <w:pStyle w:val="BodyText"/>
      </w:pPr>
    </w:p>
    <w:p w14:paraId="418D45B2" w14:textId="0925B018" w:rsidR="00FF56F6" w:rsidRDefault="00FF56F6" w:rsidP="009B15F2">
      <w:pPr>
        <w:pStyle w:val="Caption"/>
        <w:keepNext/>
      </w:pPr>
      <w:bookmarkStart w:id="181" w:name="_Ref410137250"/>
      <w:r>
        <w:t xml:space="preserve">Table </w:t>
      </w:r>
      <w:fldSimple w:instr=" STYLEREF 1 \s ">
        <w:r w:rsidR="00B81ED7">
          <w:rPr>
            <w:noProof/>
          </w:rPr>
          <w:t>7</w:t>
        </w:r>
      </w:fldSimple>
      <w:r w:rsidR="000A71CF">
        <w:noBreakHyphen/>
      </w:r>
      <w:fldSimple w:instr=" SEQ Table \* ARABIC \s 1 ">
        <w:r w:rsidR="00B81ED7">
          <w:rPr>
            <w:noProof/>
          </w:rPr>
          <w:t>3</w:t>
        </w:r>
      </w:fldSimple>
      <w:bookmarkEnd w:id="181"/>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4D91AF26" w:rsidR="009B15F2" w:rsidRPr="00695522" w:rsidRDefault="006050A7" w:rsidP="00FF56F6">
            <w:pPr>
              <w:pStyle w:val="BodyText"/>
              <w:rPr>
                <w:i/>
              </w:rPr>
            </w:pPr>
            <w:commentRangeStart w:id="182"/>
            <w:ins w:id="183" w:author="Steve Cook" w:date="2016-05-16T12:50:00Z">
              <w:r w:rsidRPr="006050A7">
                <w:t>A data concept for a file or file set in an MPD</w:t>
              </w:r>
              <w:commentRangeEnd w:id="182"/>
              <w:r>
                <w:rPr>
                  <w:rStyle w:val="CommentReference"/>
                </w:rPr>
                <w:commentReference w:id="182"/>
              </w:r>
            </w:ins>
            <w:ins w:id="184" w:author="Steve Cook" w:date="2016-05-16T12:51:00Z">
              <w:r>
                <w:t>.</w:t>
              </w:r>
            </w:ins>
            <w:del w:id="185" w:author="Steve Cook" w:date="2016-05-16T12:50:00Z">
              <w:r w:rsidR="009B15F2" w:rsidRPr="00695522" w:rsidDel="006050A7">
                <w:rPr>
                  <w:i/>
                </w:rPr>
                <w:delText>Abstract</w:delText>
              </w:r>
            </w:del>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 xml:space="preserve">A data type for identifying and describing a conformance </w:t>
            </w:r>
            <w:r>
              <w:rPr>
                <w:color w:val="000000"/>
              </w:rPr>
              <w:lastRenderedPageBreak/>
              <w:t>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3B9E939D" w:rsidR="009B15F2" w:rsidRPr="006050A7" w:rsidRDefault="006050A7" w:rsidP="00FF56F6">
            <w:pPr>
              <w:pStyle w:val="BulletedText"/>
              <w:numPr>
                <w:ilvl w:val="0"/>
                <w:numId w:val="0"/>
              </w:numPr>
            </w:pPr>
            <w:commentRangeStart w:id="186"/>
            <w:ins w:id="187" w:author="Steve Cook" w:date="2016-05-16T12:50:00Z">
              <w:r w:rsidRPr="006050A7">
                <w:t>Common supertype for NIEM MPD Catalog types which have descriptionText</w:t>
              </w:r>
            </w:ins>
            <w:commentRangeEnd w:id="186"/>
            <w:ins w:id="188" w:author="Steve Cook" w:date="2016-05-16T12:51:00Z">
              <w:r>
                <w:rPr>
                  <w:rStyle w:val="CommentReference"/>
                </w:rPr>
                <w:commentReference w:id="186"/>
              </w:r>
            </w:ins>
            <w:ins w:id="189" w:author="Steve Cook" w:date="2016-05-16T12:50:00Z">
              <w:r>
                <w:t>.</w:t>
              </w:r>
            </w:ins>
            <w:del w:id="190" w:author="Steve Cook" w:date="2016-05-16T12:50:00Z">
              <w:r w:rsidR="009B15F2" w:rsidRPr="006050A7" w:rsidDel="006050A7">
                <w:rPr>
                  <w:i/>
                </w:rPr>
                <w:delText>Abstract</w:delText>
              </w:r>
            </w:del>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3E9540EC" w:rsidR="009B15F2" w:rsidRPr="00695522" w:rsidRDefault="006050A7" w:rsidP="00FF56F6">
            <w:pPr>
              <w:pStyle w:val="BulletedText"/>
              <w:numPr>
                <w:ilvl w:val="0"/>
                <w:numId w:val="0"/>
              </w:numPr>
              <w:rPr>
                <w:i/>
              </w:rPr>
            </w:pPr>
            <w:commentRangeStart w:id="191"/>
            <w:ins w:id="192" w:author="Steve Cook" w:date="2016-05-16T12:52:00Z">
              <w:r w:rsidRPr="006050A7">
                <w:t>A data concept for a person, organization, or thing capable of bearing legal rights and responsibilities.</w:t>
              </w:r>
              <w:commentRangeEnd w:id="191"/>
              <w:r>
                <w:rPr>
                  <w:rStyle w:val="CommentReference"/>
                </w:rPr>
                <w:commentReference w:id="191"/>
              </w:r>
            </w:ins>
            <w:del w:id="193" w:author="Steve Cook" w:date="2016-05-16T12:52:00Z">
              <w:r w:rsidR="009B15F2" w:rsidRPr="00695522" w:rsidDel="006050A7">
                <w:rPr>
                  <w:i/>
                </w:rPr>
                <w:delText>Abstract</w:delText>
              </w:r>
            </w:del>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3C8EB2D2" w:rsidR="009B15F2" w:rsidRPr="00695522" w:rsidRDefault="006050A7" w:rsidP="00FF56F6">
            <w:pPr>
              <w:pStyle w:val="BulletedText"/>
              <w:numPr>
                <w:ilvl w:val="0"/>
                <w:numId w:val="0"/>
              </w:numPr>
              <w:rPr>
                <w:i/>
              </w:rPr>
            </w:pPr>
            <w:commentRangeStart w:id="194"/>
            <w:ins w:id="195" w:author="Steve Cook" w:date="2016-05-16T12:52:00Z">
              <w:r w:rsidRPr="006050A7">
                <w:t>A data type for a set of MPD file artifacts.</w:t>
              </w:r>
              <w:commentRangeEnd w:id="194"/>
              <w:r>
                <w:rPr>
                  <w:rStyle w:val="CommentReference"/>
                </w:rPr>
                <w:commentReference w:id="194"/>
              </w:r>
            </w:ins>
            <w:del w:id="196" w:author="Steve Cook" w:date="2016-05-16T12:52:00Z">
              <w:r w:rsidR="009B15F2" w:rsidRPr="00695522" w:rsidDel="006050A7">
                <w:rPr>
                  <w:i/>
                </w:rPr>
                <w:delText>Abstract</w:delText>
              </w:r>
            </w:del>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 xml:space="preserve">A data type for a RelaxNG validation constraint, indicating a RelaxNG schema document against which an artifact may be validated, as </w:t>
            </w:r>
            <w:r>
              <w:rPr>
                <w:color w:val="000000"/>
              </w:rPr>
              <w:lastRenderedPageBreak/>
              <w:t>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097AFD99" w:rsidR="009B15F2" w:rsidRPr="00695522" w:rsidRDefault="006050A7" w:rsidP="00FF56F6">
            <w:pPr>
              <w:pStyle w:val="BulletedText"/>
              <w:numPr>
                <w:ilvl w:val="0"/>
                <w:numId w:val="0"/>
              </w:numPr>
              <w:rPr>
                <w:i/>
              </w:rPr>
            </w:pPr>
            <w:commentRangeStart w:id="197"/>
            <w:ins w:id="198" w:author="Steve Cook" w:date="2016-05-16T12:53:00Z">
              <w:r w:rsidRPr="006050A7">
                <w:t>A data type for an MPD artifact set that may include subset schema documents, extension schema documents, and external schema documents or constraint schema documents.</w:t>
              </w:r>
              <w:commentRangeEnd w:id="197"/>
              <w:r>
                <w:rPr>
                  <w:rStyle w:val="CommentReference"/>
                </w:rPr>
                <w:commentReference w:id="197"/>
              </w:r>
            </w:ins>
            <w:del w:id="199" w:author="Steve Cook" w:date="2016-05-16T12:53:00Z">
              <w:r w:rsidR="009B15F2" w:rsidRPr="00695522" w:rsidDel="006050A7">
                <w:rPr>
                  <w:i/>
                </w:rPr>
                <w:delText>Abstract</w:delText>
              </w:r>
            </w:del>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7919AE26" w:rsidR="009B15F2" w:rsidRPr="00695522" w:rsidRDefault="006050A7" w:rsidP="00FF56F6">
            <w:pPr>
              <w:pStyle w:val="BulletedText"/>
              <w:numPr>
                <w:ilvl w:val="0"/>
                <w:numId w:val="0"/>
              </w:numPr>
              <w:rPr>
                <w:i/>
              </w:rPr>
            </w:pPr>
            <w:commentRangeStart w:id="200"/>
            <w:ins w:id="201" w:author="Steve Cook" w:date="2016-05-16T12:54:00Z">
              <w:r w:rsidRPr="006050A7">
                <w:t>A data concept for a rule or instructions for validating an IEP candidate.</w:t>
              </w:r>
              <w:commentRangeEnd w:id="200"/>
              <w:r>
                <w:rPr>
                  <w:rStyle w:val="CommentReference"/>
                </w:rPr>
                <w:commentReference w:id="200"/>
              </w:r>
            </w:ins>
            <w:del w:id="202" w:author="Steve Cook" w:date="2016-05-16T12:54:00Z">
              <w:r w:rsidR="009B15F2" w:rsidRPr="00695522" w:rsidDel="006050A7">
                <w:rPr>
                  <w:i/>
                </w:rPr>
                <w:delText>Abstract</w:delText>
              </w:r>
            </w:del>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75828D8E" w:rsidR="009B15F2" w:rsidRPr="00E84C09" w:rsidRDefault="006050A7" w:rsidP="00FF56F6">
            <w:pPr>
              <w:pStyle w:val="BulletedText"/>
              <w:numPr>
                <w:ilvl w:val="0"/>
                <w:numId w:val="0"/>
              </w:numPr>
              <w:rPr>
                <w:i/>
              </w:rPr>
            </w:pPr>
            <w:commentRangeStart w:id="203"/>
            <w:ins w:id="204" w:author="Steve Cook" w:date="2016-05-16T12:54:00Z">
              <w:r w:rsidRPr="006050A7">
                <w:t>A data concept for a rule or instructions for validating an IEP candidate (XML document) using some context within that XML document.</w:t>
              </w:r>
              <w:commentRangeEnd w:id="203"/>
              <w:r>
                <w:rPr>
                  <w:rStyle w:val="CommentReference"/>
                </w:rPr>
                <w:commentReference w:id="203"/>
              </w:r>
            </w:ins>
            <w:del w:id="205" w:author="Steve Cook" w:date="2016-05-16T12:54:00Z">
              <w:r w:rsidR="009B15F2" w:rsidRPr="00E84C09" w:rsidDel="006050A7">
                <w:rPr>
                  <w:i/>
                </w:rPr>
                <w:delText>Abstract</w:delText>
              </w:r>
            </w:del>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293BCBC" w:rsidR="009B15F2" w:rsidRDefault="00E84C09" w:rsidP="00361BD0">
            <w:pPr>
              <w:pStyle w:val="BulletedText"/>
              <w:numPr>
                <w:ilvl w:val="0"/>
                <w:numId w:val="0"/>
              </w:numPr>
            </w:pPr>
            <w:r>
              <w:rPr>
                <w:color w:val="000000"/>
              </w:rPr>
              <w:t xml:space="preserve">A data type for a validity constraint that </w:t>
            </w:r>
            <w:del w:id="206" w:author="Steve Cook" w:date="2016-05-16T14:28:00Z">
              <w:r w:rsidDel="00361BD0">
                <w:rPr>
                  <w:color w:val="000000"/>
                </w:rPr>
                <w:delText xml:space="preserve"> </w:delText>
              </w:r>
              <w:commentRangeStart w:id="207"/>
              <w:r w:rsidDel="00361BD0">
                <w:rPr>
                  <w:color w:val="000000"/>
                </w:rPr>
                <w:delText>indicating</w:delText>
              </w:r>
            </w:del>
            <w:commentRangeEnd w:id="207"/>
            <w:r w:rsidR="00361BD0">
              <w:rPr>
                <w:rStyle w:val="CommentReference"/>
              </w:rPr>
              <w:commentReference w:id="207"/>
            </w:r>
            <w:del w:id="208" w:author="Steve Cook" w:date="2016-05-16T14:28:00Z">
              <w:r w:rsidDel="00361BD0">
                <w:rPr>
                  <w:color w:val="000000"/>
                </w:rPr>
                <w:delText xml:space="preserve"> </w:delText>
              </w:r>
            </w:del>
            <w:ins w:id="209" w:author="Steve Cook" w:date="2016-05-16T14:28:00Z">
              <w:r w:rsidR="00361BD0">
                <w:rPr>
                  <w:color w:val="000000"/>
                </w:rPr>
                <w:t xml:space="preserve">indicates </w:t>
              </w:r>
            </w:ins>
            <w:r>
              <w:rPr>
                <w:color w:val="000000"/>
              </w:rPr>
              <w:t>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210" w:name="_Ref317337321"/>
      <w:r>
        <w:t xml:space="preserve">Table </w:t>
      </w:r>
      <w:fldSimple w:instr=" STYLEREF 1 \s ">
        <w:r w:rsidR="00B81ED7">
          <w:rPr>
            <w:noProof/>
          </w:rPr>
          <w:t>7</w:t>
        </w:r>
      </w:fldSimple>
      <w:r w:rsidR="000A71CF">
        <w:noBreakHyphen/>
      </w:r>
      <w:fldSimple w:instr=" SEQ Table \* ARABIC \s 1 ">
        <w:r w:rsidR="00B81ED7">
          <w:rPr>
            <w:noProof/>
          </w:rPr>
          <w:t>4</w:t>
        </w:r>
      </w:fldSimple>
      <w:bookmarkEnd w:id="210"/>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 xml:space="preserve">An MPD artifact either auto-generated by a NIEM-aware software tool or manually prepared that checks NIEM conformance and/or quality and renders a detailed report of results. This report may also be an auto-generated and manually prepared hybrid </w:t>
            </w:r>
            <w:r>
              <w:lastRenderedPageBreak/>
              <w:t>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w:t>
            </w:r>
            <w:r>
              <w:lastRenderedPageBreak/>
              <w:t xml:space="preserve">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211" w:name="_Toc364003704"/>
      <w:bookmarkStart w:id="212" w:name="_Toc426452212"/>
      <w:bookmarkEnd w:id="167"/>
      <w:r w:rsidRPr="007B4D6D">
        <w:t>Modeling Namespaces</w:t>
      </w:r>
      <w:bookmarkEnd w:id="211"/>
      <w:bookmarkEnd w:id="212"/>
    </w:p>
    <w:p w14:paraId="3A67042C" w14:textId="77777777" w:rsidR="00396CAB" w:rsidRDefault="00396CAB" w:rsidP="007B4D6D">
      <w:pPr>
        <w:pStyle w:val="Heading3"/>
      </w:pPr>
      <w:bookmarkStart w:id="213" w:name="_Ref316834961"/>
      <w:bookmarkStart w:id="214" w:name="_Toc364003705"/>
      <w:bookmarkStart w:id="215" w:name="_Toc426452213"/>
      <w:r>
        <w:t>Namespaces</w:t>
      </w:r>
      <w:bookmarkEnd w:id="213"/>
      <w:bookmarkEnd w:id="214"/>
      <w:bookmarkEnd w:id="215"/>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7"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216" w:name="_Ref193435751"/>
      <w:r>
        <w:t>Representation</w:t>
      </w:r>
      <w:bookmarkEnd w:id="216"/>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217" w:name="OLE_LINK1"/>
      <w:bookmarkStart w:id="218" w:name="OLE_LINK2"/>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bookmarkEnd w:id="217"/>
      <w:bookmarkEnd w:id="218"/>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219" w:name="_Ref316894907"/>
      <w:r>
        <w:t xml:space="preserve">Table </w:t>
      </w:r>
      <w:fldSimple w:instr=" STYLEREF 1 \s ">
        <w:r w:rsidR="00B81ED7">
          <w:rPr>
            <w:noProof/>
          </w:rPr>
          <w:t>7</w:t>
        </w:r>
      </w:fldSimple>
      <w:r w:rsidR="000A71CF">
        <w:noBreakHyphen/>
      </w:r>
      <w:fldSimple w:instr=" SEQ Table \* ARABIC \s 1 ">
        <w:r w:rsidR="00B81ED7">
          <w:rPr>
            <w:noProof/>
          </w:rPr>
          <w:t>5</w:t>
        </w:r>
      </w:fldSimple>
      <w:bookmarkEnd w:id="219"/>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2224192F" w:rsidR="00396CAB" w:rsidRDefault="00396CAB" w:rsidP="00B95C8A">
            <w:pPr>
              <w:pStyle w:val="BodyText"/>
              <w:keepNext/>
            </w:pPr>
            <w:r>
              <w:t>Class (see Subclause</w:t>
            </w:r>
            <w:del w:id="220" w:author="Steve Cook" w:date="2016-05-16T14:11:00Z">
              <w:r w:rsidDel="00B95C8A">
                <w:delText xml:space="preserve"> </w:delText>
              </w:r>
              <w:r w:rsidDel="00B95C8A">
                <w:fldChar w:fldCharType="begin"/>
              </w:r>
              <w:r w:rsidDel="00B95C8A">
                <w:delInstrText xml:space="preserve"> REF _Ref316894776 \r \h </w:delInstrText>
              </w:r>
              <w:r w:rsidDel="00B95C8A">
                <w:fldChar w:fldCharType="separate"/>
              </w:r>
              <w:r w:rsidR="00B81ED7" w:rsidDel="00B95C8A">
                <w:delText>7.2.3</w:delText>
              </w:r>
              <w:r w:rsidDel="00B95C8A">
                <w:fldChar w:fldCharType="end"/>
              </w:r>
            </w:del>
            <w:commentRangeStart w:id="221"/>
            <w:ins w:id="222" w:author="Steve Cook" w:date="2016-05-16T14:12:00Z">
              <w:r w:rsidR="00B95C8A">
                <w:fldChar w:fldCharType="begin"/>
              </w:r>
              <w:r w:rsidR="00B95C8A">
                <w:instrText xml:space="preserve"> REF _Ref407101509 \r \h </w:instrText>
              </w:r>
            </w:ins>
            <w:r w:rsidR="00B95C8A">
              <w:fldChar w:fldCharType="separate"/>
            </w:r>
            <w:ins w:id="223" w:author="Steve Cook" w:date="2016-05-16T14:12:00Z">
              <w:r w:rsidR="00B95C8A">
                <w:t>7.3</w:t>
              </w:r>
              <w:r w:rsidR="00B95C8A">
                <w:fldChar w:fldCharType="end"/>
              </w:r>
              <w:commentRangeEnd w:id="221"/>
              <w:r w:rsidR="00B95C8A">
                <w:rPr>
                  <w:rStyle w:val="CommentReference"/>
                </w:rPr>
                <w:commentReference w:id="221"/>
              </w:r>
            </w:ins>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81ED7">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81ED7">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81ED7">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81ED7">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81ED7">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81ED7">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224" w:name="_Ref317513784"/>
      <w:r>
        <w:t>Mapping Summary</w:t>
      </w:r>
      <w:bookmarkEnd w:id="224"/>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 xml:space="preserve">package in a PIM has exactly one owned comment, then the corresponding PSM package shall have an owned comment with the «Documentation» stereotype applied and </w:t>
      </w:r>
      <w:r>
        <w:lastRenderedPageBreak/>
        <w:t>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81ED7">
        <w:t xml:space="preserve">Table </w:t>
      </w:r>
      <w:r w:rsidR="00B81ED7">
        <w:rPr>
          <w:noProof/>
        </w:rPr>
        <w:t>7</w:t>
      </w:r>
      <w:r w:rsidR="00B81ED7">
        <w:noBreakHyphen/>
      </w:r>
      <w:r w:rsidR="00B81ED7">
        <w:rPr>
          <w:noProof/>
        </w:rPr>
        <w:t>6</w:t>
      </w:r>
      <w:r>
        <w:fldChar w:fldCharType="end"/>
      </w:r>
      <w:r>
        <w:t xml:space="preserve"> and elements in the package mapped per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w:t>
      </w:r>
    </w:p>
    <w:p w14:paraId="655B640F" w14:textId="207793F6" w:rsidR="00396CAB" w:rsidRDefault="00396CAB" w:rsidP="00720DB0">
      <w:pPr>
        <w:pStyle w:val="Caption"/>
        <w:keepNext/>
      </w:pPr>
      <w:bookmarkStart w:id="225" w:name="_Ref317076893"/>
      <w:r>
        <w:t xml:space="preserve">Table </w:t>
      </w:r>
      <w:fldSimple w:instr=" STYLEREF 1 \s ">
        <w:r w:rsidR="00B81ED7">
          <w:rPr>
            <w:noProof/>
          </w:rPr>
          <w:t>7</w:t>
        </w:r>
      </w:fldSimple>
      <w:r w:rsidR="000A71CF">
        <w:noBreakHyphen/>
      </w:r>
      <w:fldSimple w:instr=" SEQ Table \* ARABIC \s 1 ">
        <w:r w:rsidR="00B81ED7">
          <w:rPr>
            <w:noProof/>
          </w:rPr>
          <w:t>6</w:t>
        </w:r>
      </w:fldSimple>
      <w:bookmarkEnd w:id="225"/>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81ED7">
        <w:t xml:space="preserve">Figure </w:t>
      </w:r>
      <w:r w:rsidR="00B81ED7">
        <w:rPr>
          <w:noProof/>
        </w:rPr>
        <w:t>7</w:t>
      </w:r>
      <w:r w:rsidR="00B81ED7">
        <w:noBreakHyphen/>
      </w:r>
      <w:r w:rsidR="00B81ED7">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81ED7">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226"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227" w:name="_Ref317089724"/>
      <w:r>
        <w:t xml:space="preserve">Figure </w:t>
      </w:r>
      <w:fldSimple w:instr=" STYLEREF 1 \s ">
        <w:r w:rsidR="00B81ED7">
          <w:rPr>
            <w:noProof/>
          </w:rPr>
          <w:t>7</w:t>
        </w:r>
      </w:fldSimple>
      <w:r w:rsidR="00464209">
        <w:noBreakHyphen/>
      </w:r>
      <w:fldSimple w:instr=" SEQ Figure \* ARABIC \s 1 ">
        <w:r w:rsidR="00B81ED7">
          <w:rPr>
            <w:noProof/>
          </w:rPr>
          <w:t>2</w:t>
        </w:r>
      </w:fldSimple>
      <w:bookmarkEnd w:id="227"/>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81ED7">
        <w:t xml:space="preserve">Figure </w:t>
      </w:r>
      <w:r w:rsidR="00B81ED7">
        <w:rPr>
          <w:noProof/>
        </w:rPr>
        <w:t>7</w:t>
      </w:r>
      <w:r w:rsidR="00B81ED7">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lastRenderedPageBreak/>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228" w:name="_Ref317239469"/>
      <w:bookmarkStart w:id="229" w:name="_Toc364003706"/>
      <w:bookmarkStart w:id="230" w:name="_Toc426452214"/>
      <w:r>
        <w:t>NIEM Names</w:t>
      </w:r>
      <w:bookmarkEnd w:id="226"/>
      <w:bookmarkEnd w:id="228"/>
      <w:bookmarkEnd w:id="229"/>
      <w:bookmarkEnd w:id="230"/>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9"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81ED7">
        <w:t>Table 7</w:t>
      </w:r>
      <w:r w:rsidR="00B81ED7">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100" w:anchor="section_10.8.4" w:history="1">
        <w:r w:rsidR="00493AC1" w:rsidRPr="000F5673">
          <w:rPr>
            <w:rStyle w:val="Hyperlink"/>
          </w:rPr>
          <w:t>10.8.</w:t>
        </w:r>
        <w:r w:rsidR="000F5673" w:rsidRPr="000F5673">
          <w:rPr>
            <w:rStyle w:val="Hyperlink"/>
          </w:rPr>
          <w:t>4</w:t>
        </w:r>
      </w:hyperlink>
      <w:r w:rsidR="00493AC1">
        <w:t xml:space="preserve">, </w:t>
      </w:r>
      <w:hyperlink r:id="rId101" w:anchor="section_10.8.5" w:history="1">
        <w:r w:rsidR="00493AC1" w:rsidRPr="000F5673">
          <w:rPr>
            <w:rStyle w:val="Hyperlink"/>
          </w:rPr>
          <w:t>10.8.</w:t>
        </w:r>
        <w:r w:rsidR="000F5673" w:rsidRPr="000F5673">
          <w:rPr>
            <w:rStyle w:val="Hyperlink"/>
          </w:rPr>
          <w:t>5</w:t>
        </w:r>
      </w:hyperlink>
      <w:r w:rsidR="00493AC1">
        <w:t xml:space="preserve"> and </w:t>
      </w:r>
      <w:hyperlink r:id="rId102"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lastRenderedPageBreak/>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81ED7">
        <w:t xml:space="preserve">Figure </w:t>
      </w:r>
      <w:r w:rsidR="00B81ED7">
        <w:rPr>
          <w:noProof/>
        </w:rPr>
        <w:t>7</w:t>
      </w:r>
      <w:r w:rsidR="00B81ED7">
        <w:noBreakHyphen/>
      </w:r>
      <w:r w:rsidR="00B81ED7">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81ED7">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231" w:name="_Ref316898974"/>
      <w:bookmarkStart w:id="232" w:name="_Ref316898962"/>
      <w:r>
        <w:t xml:space="preserve">Figure </w:t>
      </w:r>
      <w:fldSimple w:instr=" STYLEREF 1 \s ">
        <w:r w:rsidR="00B81ED7">
          <w:rPr>
            <w:noProof/>
          </w:rPr>
          <w:t>7</w:t>
        </w:r>
      </w:fldSimple>
      <w:r w:rsidR="00464209">
        <w:noBreakHyphen/>
      </w:r>
      <w:fldSimple w:instr=" SEQ Figure \* ARABIC \s 1 ">
        <w:r w:rsidR="00B81ED7">
          <w:rPr>
            <w:noProof/>
          </w:rPr>
          <w:t>3</w:t>
        </w:r>
      </w:fldSimple>
      <w:bookmarkEnd w:id="231"/>
      <w:r>
        <w:t xml:space="preserve"> Specification of a NIEM name using the «ReferenceName» stereotype</w:t>
      </w:r>
      <w:bookmarkEnd w:id="232"/>
    </w:p>
    <w:p w14:paraId="3304F896" w14:textId="77777777" w:rsidR="00220C62" w:rsidRDefault="00220C62" w:rsidP="00220C62">
      <w:pPr>
        <w:pStyle w:val="Heading3"/>
      </w:pPr>
      <w:bookmarkStart w:id="233" w:name="_Ref366423116"/>
      <w:bookmarkStart w:id="234" w:name="_Toc426452215"/>
      <w:bookmarkStart w:id="235" w:name="_Ref316894776"/>
      <w:bookmarkStart w:id="236" w:name="_Toc364003707"/>
      <w:r>
        <w:t>Local Vocabularies</w:t>
      </w:r>
      <w:bookmarkEnd w:id="233"/>
      <w:bookmarkEnd w:id="234"/>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4"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w:t>
      </w:r>
      <w:commentRangeStart w:id="237"/>
      <w:del w:id="238" w:author="Steve Cook" w:date="2016-05-16T14:24:00Z">
        <w:r w:rsidR="008C69D8" w:rsidDel="00361BD0">
          <w:delText>s</w:delText>
        </w:r>
      </w:del>
      <w:commentRangeEnd w:id="237"/>
      <w:r w:rsidR="00361BD0">
        <w:rPr>
          <w:rStyle w:val="CommentReference"/>
        </w:rPr>
        <w:commentReference w:id="237"/>
      </w:r>
      <w:r w:rsidR="008C69D8">
        <w:t>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fldSimple w:instr=" STYLEREF 1 \s ">
        <w:r w:rsidR="00B81ED7">
          <w:rPr>
            <w:noProof/>
          </w:rPr>
          <w:t>7</w:t>
        </w:r>
      </w:fldSimple>
      <w:r w:rsidR="00464209">
        <w:noBreakHyphen/>
      </w:r>
      <w:fldSimple w:instr=" SEQ Figure \* ARABIC \s 1 ">
        <w:r w:rsidR="00B81ED7">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lastRenderedPageBreak/>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239" w:name="_Ref407101509"/>
      <w:bookmarkStart w:id="240" w:name="_Ref407101531"/>
      <w:bookmarkStart w:id="241" w:name="_Toc426452216"/>
      <w:r w:rsidRPr="007B4D6D">
        <w:t>Modeling Complex Types</w:t>
      </w:r>
      <w:bookmarkEnd w:id="235"/>
      <w:bookmarkEnd w:id="236"/>
      <w:bookmarkEnd w:id="239"/>
      <w:bookmarkEnd w:id="240"/>
      <w:bookmarkEnd w:id="241"/>
    </w:p>
    <w:p w14:paraId="1DFA45A9" w14:textId="77777777" w:rsidR="00396CAB" w:rsidRDefault="00396CAB" w:rsidP="007B4D6D">
      <w:pPr>
        <w:pStyle w:val="Heading3"/>
      </w:pPr>
      <w:bookmarkStart w:id="242" w:name="_Ref317460462"/>
      <w:bookmarkStart w:id="243" w:name="_Toc364003708"/>
      <w:bookmarkStart w:id="244" w:name="_Toc426452217"/>
      <w:r>
        <w:t>Complex Types</w:t>
      </w:r>
      <w:bookmarkEnd w:id="242"/>
      <w:bookmarkEnd w:id="243"/>
      <w:bookmarkEnd w:id="244"/>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6"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245" w:name="_Ref316484540"/>
      <w:r>
        <w:lastRenderedPageBreak/>
        <w:t xml:space="preserve">Table </w:t>
      </w:r>
      <w:fldSimple w:instr=" STYLEREF 1 \s ">
        <w:r w:rsidR="00B81ED7">
          <w:rPr>
            <w:noProof/>
          </w:rPr>
          <w:t>7</w:t>
        </w:r>
      </w:fldSimple>
      <w:r w:rsidR="000A71CF">
        <w:noBreakHyphen/>
      </w:r>
      <w:fldSimple w:instr=" SEQ Table \* ARABIC \s 1 ">
        <w:r w:rsidR="00B81ED7">
          <w:rPr>
            <w:noProof/>
          </w:rPr>
          <w:t>7</w:t>
        </w:r>
      </w:fldSimple>
      <w:bookmarkEnd w:id="245"/>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81ED7">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81ED7">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81ED7">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81ED7">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81ED7">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81ED7">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46"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81ED7">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B81ED7">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247" w:name="_Ref408319027"/>
      <w:r>
        <w:t>Mapping Summary</w:t>
      </w:r>
      <w:bookmarkEnd w:id="247"/>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81ED7">
        <w:t>7.3.6</w:t>
      </w:r>
      <w:r w:rsidR="00143230">
        <w:fldChar w:fldCharType="end"/>
      </w:r>
      <w:r w:rsidR="000F5500">
        <w:t xml:space="preserve"> </w:t>
      </w:r>
      <w:r w:rsidR="00143230">
        <w:t xml:space="preserve">and </w:t>
      </w:r>
      <w:r w:rsidR="000F5500">
        <w:t xml:space="preserve">[NIEM-NDR] </w:t>
      </w:r>
      <w:hyperlink r:id="rId107"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241B3EBC" w:rsidR="00396CAB" w:rsidRDefault="00396CAB" w:rsidP="00396CAB">
      <w:pPr>
        <w:pStyle w:val="BulletedText"/>
      </w:pPr>
      <w:r>
        <w:t>A class in a PSM with a «NIEMType» stereotype (i.e., one of the stereotypes listed in</w:t>
      </w:r>
      <w:del w:id="248" w:author="Steve Cook" w:date="2016-05-16T14:13:00Z">
        <w:r w:rsidDel="00B95C8A">
          <w:delText xml:space="preserve"> </w:delText>
        </w:r>
        <w:r w:rsidDel="00B95C8A">
          <w:fldChar w:fldCharType="begin"/>
        </w:r>
        <w:r w:rsidDel="00B95C8A">
          <w:delInstrText xml:space="preserve"> REF _Ref316894907 \h </w:delInstrText>
        </w:r>
        <w:r w:rsidDel="00B95C8A">
          <w:fldChar w:fldCharType="separate"/>
        </w:r>
        <w:r w:rsidR="00B81ED7" w:rsidDel="00B95C8A">
          <w:delText xml:space="preserve">Table </w:delText>
        </w:r>
        <w:r w:rsidR="00B81ED7" w:rsidDel="00B95C8A">
          <w:rPr>
            <w:noProof/>
          </w:rPr>
          <w:delText>7</w:delText>
        </w:r>
        <w:r w:rsidR="00B81ED7" w:rsidDel="00B95C8A">
          <w:noBreakHyphen/>
        </w:r>
        <w:r w:rsidR="00B81ED7" w:rsidDel="00B95C8A">
          <w:rPr>
            <w:noProof/>
          </w:rPr>
          <w:delText>5</w:delText>
        </w:r>
        <w:r w:rsidDel="00B95C8A">
          <w:fldChar w:fldCharType="end"/>
        </w:r>
      </w:del>
      <w:commentRangeStart w:id="249"/>
      <w:ins w:id="250" w:author="Steve Cook" w:date="2016-05-16T14:13:00Z">
        <w:r w:rsidR="00B95C8A">
          <w:fldChar w:fldCharType="begin"/>
        </w:r>
        <w:r w:rsidR="00B95C8A">
          <w:instrText xml:space="preserve"> REF _Ref316484540 \h </w:instrText>
        </w:r>
      </w:ins>
      <w:r w:rsidR="00B95C8A">
        <w:fldChar w:fldCharType="separate"/>
      </w:r>
      <w:ins w:id="251" w:author="Steve Cook" w:date="2016-05-16T14:13:00Z">
        <w:r w:rsidR="00B95C8A">
          <w:t xml:space="preserve">Table </w:t>
        </w:r>
        <w:r w:rsidR="00B95C8A">
          <w:rPr>
            <w:noProof/>
          </w:rPr>
          <w:t>7</w:t>
        </w:r>
        <w:r w:rsidR="00B95C8A">
          <w:noBreakHyphen/>
        </w:r>
        <w:r w:rsidR="00B95C8A">
          <w:rPr>
            <w:noProof/>
          </w:rPr>
          <w:t>7</w:t>
        </w:r>
        <w:r w:rsidR="00B95C8A">
          <w:fldChar w:fldCharType="end"/>
        </w:r>
      </w:ins>
      <w:commentRangeEnd w:id="249"/>
      <w:ins w:id="252" w:author="Steve Cook" w:date="2016-05-16T14:14:00Z">
        <w:r w:rsidR="00B95C8A">
          <w:rPr>
            <w:rStyle w:val="CommentReference"/>
          </w:rPr>
          <w:commentReference w:id="249"/>
        </w:r>
      </w:ins>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253" w:name="_Ref317152086"/>
      <w:bookmarkStart w:id="254"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53"/>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55" w:name="_Ref317155214"/>
      <w:bookmarkStart w:id="256" w:name="_Toc364003709"/>
      <w:bookmarkStart w:id="257" w:name="_Toc426452218"/>
      <w:r>
        <w:t>Object Types</w:t>
      </w:r>
      <w:bookmarkEnd w:id="246"/>
      <w:bookmarkEnd w:id="254"/>
      <w:bookmarkEnd w:id="255"/>
      <w:bookmarkEnd w:id="256"/>
      <w:bookmarkEnd w:id="257"/>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8"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58" w:name="_Ref317346811"/>
      <w:r>
        <w:t>Representation</w:t>
      </w:r>
      <w:bookmarkEnd w:id="25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81ED7">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81ED7">
        <w:t>7.4</w:t>
      </w:r>
      <w:r>
        <w:fldChar w:fldCharType="end"/>
      </w:r>
      <w:r>
        <w:t xml:space="preserve"> on modeling simple types).</w:t>
      </w:r>
    </w:p>
    <w:p w14:paraId="46E6D5AD" w14:textId="77777777" w:rsidR="00396CAB" w:rsidRPr="00FB6853" w:rsidRDefault="00396CAB" w:rsidP="001964AF">
      <w:pPr>
        <w:pStyle w:val="Heading4"/>
      </w:pPr>
      <w:bookmarkStart w:id="259" w:name="_Ref317347137"/>
      <w:r>
        <w:t>Mapping Summary</w:t>
      </w:r>
      <w:bookmarkEnd w:id="259"/>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81ED7">
        <w:t xml:space="preserve">Figure </w:t>
      </w:r>
      <w:r w:rsidR="00B81ED7">
        <w:rPr>
          <w:noProof/>
        </w:rPr>
        <w:t>7</w:t>
      </w:r>
      <w:r w:rsidR="00B81ED7">
        <w:noBreakHyphen/>
      </w:r>
      <w:r w:rsidR="00B81ED7">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260"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261" w:name="_Ref317537263"/>
      <w:bookmarkStart w:id="262" w:name="_Ref317537259"/>
      <w:r>
        <w:t xml:space="preserve">Figure </w:t>
      </w:r>
      <w:fldSimple w:instr=" STYLEREF 1 \s ">
        <w:r w:rsidR="00B81ED7">
          <w:rPr>
            <w:noProof/>
          </w:rPr>
          <w:t>7</w:t>
        </w:r>
      </w:fldSimple>
      <w:r w:rsidR="00464209">
        <w:noBreakHyphen/>
      </w:r>
      <w:fldSimple w:instr=" SEQ Figure \* ARABIC \s 1 ">
        <w:r w:rsidR="00B81ED7">
          <w:rPr>
            <w:noProof/>
          </w:rPr>
          <w:t>5</w:t>
        </w:r>
      </w:fldSimple>
      <w:bookmarkEnd w:id="260"/>
      <w:bookmarkEnd w:id="261"/>
      <w:r>
        <w:t xml:space="preserve"> Representation of a NIEM object type as a UML class in a PIM</w:t>
      </w:r>
      <w:bookmarkEnd w:id="262"/>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81ED7">
        <w:t xml:space="preserve">Figure </w:t>
      </w:r>
      <w:r w:rsidR="00B81ED7">
        <w:rPr>
          <w:noProof/>
        </w:rPr>
        <w:t>7</w:t>
      </w:r>
      <w:r w:rsidR="00B81ED7">
        <w:noBreakHyphen/>
      </w:r>
      <w:r w:rsidR="00B81ED7">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10"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263" w:name="_Ref317154286"/>
      <w:bookmarkStart w:id="264" w:name="_Ref317154283"/>
      <w:r>
        <w:t xml:space="preserve">Figure </w:t>
      </w:r>
      <w:fldSimple w:instr=" STYLEREF 1 \s ">
        <w:r w:rsidR="00B81ED7">
          <w:rPr>
            <w:noProof/>
          </w:rPr>
          <w:t>7</w:t>
        </w:r>
      </w:fldSimple>
      <w:r w:rsidR="00464209">
        <w:noBreakHyphen/>
      </w:r>
      <w:fldSimple w:instr=" SEQ Figure \* ARABIC \s 1 ">
        <w:r w:rsidR="00B81ED7">
          <w:rPr>
            <w:noProof/>
          </w:rPr>
          <w:t>6</w:t>
        </w:r>
      </w:fldSimple>
      <w:bookmarkEnd w:id="263"/>
      <w:r>
        <w:t xml:space="preserve"> Representation of a NIEM object type as a UML class in a PSM</w:t>
      </w:r>
      <w:bookmarkEnd w:id="264"/>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81ED7">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65" w:name="_Ref316483937"/>
      <w:bookmarkStart w:id="266" w:name="_Toc364003710"/>
      <w:bookmarkStart w:id="267" w:name="_Toc426452219"/>
      <w:r>
        <w:t>Role Types</w:t>
      </w:r>
      <w:bookmarkEnd w:id="265"/>
      <w:bookmarkEnd w:id="266"/>
      <w:bookmarkEnd w:id="26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2"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81ED7">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81ED7">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6E2D34E2" w:rsidR="00396CAB" w:rsidRDefault="00396CAB" w:rsidP="00396CAB">
      <w:pPr>
        <w:pStyle w:val="BodyText"/>
      </w:pPr>
      <w:r>
        <w:t xml:space="preserve">In a PSM, a role-of property is identified by having a naming beginning with </w:t>
      </w:r>
      <w:r w:rsidR="00C14211">
        <w:t>“</w:t>
      </w:r>
      <w:r>
        <w:t>RoleOf</w:t>
      </w:r>
      <w:r w:rsidR="00C14211">
        <w:t>”</w:t>
      </w:r>
      <w:r>
        <w:t xml:space="preserve">. </w:t>
      </w:r>
      <w:commentRangeStart w:id="268"/>
      <w:del w:id="269" w:author="Steve Cook" w:date="2016-05-16T14:32:00Z">
        <w:r w:rsidDel="00361BD0">
          <w:delText>Such a property must have aggregation=none</w:delText>
        </w:r>
      </w:del>
      <w:commentRangeEnd w:id="268"/>
      <w:r w:rsidR="00361BD0">
        <w:rPr>
          <w:rStyle w:val="CommentReference"/>
        </w:rPr>
        <w:commentReference w:id="268"/>
      </w:r>
      <w:del w:id="270" w:author="Steve Cook" w:date="2016-05-16T14:32:00Z">
        <w:r w:rsidDel="00361BD0">
          <w:delText xml:space="preserve">. </w:delText>
        </w:r>
      </w:del>
      <w:r>
        <w:t xml:space="preserve">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81ED7">
        <w:t xml:space="preserve">Figure </w:t>
      </w:r>
      <w:r w:rsidR="00B81ED7">
        <w:rPr>
          <w:noProof/>
        </w:rPr>
        <w:t>7</w:t>
      </w:r>
      <w:r w:rsidR="00B81ED7">
        <w:noBreakHyphen/>
      </w:r>
      <w:r w:rsidR="00B81ED7">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271" w:name="_Ref316489812"/>
      <w:r>
        <w:t xml:space="preserve">Figure </w:t>
      </w:r>
      <w:fldSimple w:instr=" STYLEREF 1 \s ">
        <w:r w:rsidR="00B81ED7">
          <w:rPr>
            <w:noProof/>
          </w:rPr>
          <w:t>7</w:t>
        </w:r>
      </w:fldSimple>
      <w:r w:rsidR="00464209">
        <w:noBreakHyphen/>
      </w:r>
      <w:fldSimple w:instr=" SEQ Figure \* ARABIC \s 1 ">
        <w:r w:rsidR="00B81ED7">
          <w:rPr>
            <w:noProof/>
          </w:rPr>
          <w:t>7</w:t>
        </w:r>
      </w:fldSimple>
      <w:bookmarkEnd w:id="271"/>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272" w:name="_Ref316490026"/>
      <w:r>
        <w:t xml:space="preserve">Figure </w:t>
      </w:r>
      <w:fldSimple w:instr=" STYLEREF 1 \s ">
        <w:r w:rsidR="00B81ED7">
          <w:rPr>
            <w:noProof/>
          </w:rPr>
          <w:t>7</w:t>
        </w:r>
      </w:fldSimple>
      <w:r w:rsidR="00464209">
        <w:noBreakHyphen/>
      </w:r>
      <w:fldSimple w:instr=" SEQ Figure \* ARABIC \s 1 ">
        <w:r w:rsidR="00B81ED7">
          <w:rPr>
            <w:noProof/>
          </w:rPr>
          <w:t>8</w:t>
        </w:r>
      </w:fldSimple>
      <w:bookmarkEnd w:id="272"/>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81ED7">
        <w:t xml:space="preserve">Figure </w:t>
      </w:r>
      <w:r w:rsidR="00B81ED7">
        <w:rPr>
          <w:noProof/>
        </w:rPr>
        <w:t>7</w:t>
      </w:r>
      <w:r w:rsidR="00B81ED7">
        <w:noBreakHyphen/>
      </w:r>
      <w:r w:rsidR="00B81ED7">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273" w:name="_Ref317342962"/>
      <w:r>
        <w:t xml:space="preserve">Figure </w:t>
      </w:r>
      <w:fldSimple w:instr=" STYLEREF 1 \s ">
        <w:r w:rsidR="00B81ED7">
          <w:rPr>
            <w:noProof/>
          </w:rPr>
          <w:t>7</w:t>
        </w:r>
      </w:fldSimple>
      <w:r w:rsidR="00464209">
        <w:noBreakHyphen/>
      </w:r>
      <w:fldSimple w:instr=" SEQ Figure \* ARABIC \s 1 ">
        <w:r w:rsidR="00B81ED7">
          <w:rPr>
            <w:noProof/>
          </w:rPr>
          <w:t>9</w:t>
        </w:r>
      </w:fldSimple>
      <w:bookmarkEnd w:id="27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81ED7">
        <w:t xml:space="preserve">Figure </w:t>
      </w:r>
      <w:r w:rsidR="00B81ED7">
        <w:rPr>
          <w:noProof/>
        </w:rPr>
        <w:t>7</w:t>
      </w:r>
      <w:r w:rsidR="00B81ED7">
        <w:noBreakHyphen/>
      </w:r>
      <w:r w:rsidR="00B81ED7">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274" w:name="_Ref316483938"/>
      <w:bookmarkStart w:id="275"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76" w:name="_Ref317349742"/>
      <w:bookmarkStart w:id="277" w:name="_Toc364003711"/>
      <w:bookmarkStart w:id="278" w:name="_Toc426452220"/>
      <w:r>
        <w:lastRenderedPageBreak/>
        <w:t>Association Types</w:t>
      </w:r>
      <w:bookmarkEnd w:id="274"/>
      <w:bookmarkEnd w:id="275"/>
      <w:bookmarkEnd w:id="276"/>
      <w:bookmarkEnd w:id="277"/>
      <w:bookmarkEnd w:id="278"/>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6"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81ED7">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81ED7">
        <w:t xml:space="preserve">Figure </w:t>
      </w:r>
      <w:r w:rsidR="00B81ED7">
        <w:rPr>
          <w:noProof/>
        </w:rPr>
        <w:t>7</w:t>
      </w:r>
      <w:r w:rsidR="00B81ED7">
        <w:noBreakHyphen/>
      </w:r>
      <w:r w:rsidR="00B81ED7">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81ED7">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279" w:name="_Ref316645722"/>
      <w:bookmarkStart w:id="280" w:name="_Ref316645717"/>
      <w:r>
        <w:t xml:space="preserve">Figure </w:t>
      </w:r>
      <w:fldSimple w:instr=" STYLEREF 1 \s ">
        <w:r w:rsidR="00B81ED7">
          <w:rPr>
            <w:noProof/>
          </w:rPr>
          <w:t>7</w:t>
        </w:r>
      </w:fldSimple>
      <w:r w:rsidR="00464209">
        <w:noBreakHyphen/>
      </w:r>
      <w:fldSimple w:instr=" SEQ Figure \* ARABIC \s 1 ">
        <w:r w:rsidR="00B81ED7">
          <w:rPr>
            <w:noProof/>
          </w:rPr>
          <w:t>10</w:t>
        </w:r>
      </w:fldSimple>
      <w:bookmarkEnd w:id="279"/>
      <w:r>
        <w:t xml:space="preserve"> Representation of a NIEM association type as a UML class</w:t>
      </w:r>
      <w:bookmarkEnd w:id="280"/>
    </w:p>
    <w:p w14:paraId="0F6EDAE3" w14:textId="600320EE" w:rsidR="00396CAB" w:rsidRDefault="00396CAB" w:rsidP="00396CAB">
      <w:pPr>
        <w:pStyle w:val="BodyText"/>
      </w:pPr>
      <w:r>
        <w:fldChar w:fldCharType="begin"/>
      </w:r>
      <w:r>
        <w:instrText xml:space="preserve"> REF _Ref316646118 \h </w:instrText>
      </w:r>
      <w:r>
        <w:fldChar w:fldCharType="separate"/>
      </w:r>
      <w:r w:rsidR="00B81ED7">
        <w:t xml:space="preserve">Figure </w:t>
      </w:r>
      <w:r w:rsidR="00B81ED7">
        <w:rPr>
          <w:noProof/>
        </w:rPr>
        <w:t>7</w:t>
      </w:r>
      <w:r w:rsidR="00B81ED7">
        <w:noBreakHyphen/>
      </w:r>
      <w:r w:rsidR="00B81ED7">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281" w:name="_Ref316646118"/>
      <w:r>
        <w:t xml:space="preserve">Figure </w:t>
      </w:r>
      <w:fldSimple w:instr=" STYLEREF 1 \s ">
        <w:r w:rsidR="00B81ED7">
          <w:rPr>
            <w:noProof/>
          </w:rPr>
          <w:t>7</w:t>
        </w:r>
      </w:fldSimple>
      <w:r w:rsidR="00464209">
        <w:noBreakHyphen/>
      </w:r>
      <w:fldSimple w:instr=" SEQ Figure \* ARABIC \s 1 ">
        <w:r w:rsidR="00B81ED7">
          <w:rPr>
            <w:noProof/>
          </w:rPr>
          <w:t>11</w:t>
        </w:r>
      </w:fldSimple>
      <w:bookmarkEnd w:id="281"/>
      <w:r>
        <w:t xml:space="preserve"> Representation of a NIEM association type as a UML association class</w:t>
      </w:r>
    </w:p>
    <w:p w14:paraId="5057A81F" w14:textId="77777777" w:rsidR="00396CAB" w:rsidRPr="00720DB0" w:rsidRDefault="00396CAB" w:rsidP="00720DB0">
      <w:pPr>
        <w:pStyle w:val="Heading5"/>
      </w:pPr>
      <w:bookmarkStart w:id="282"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81ED7">
        <w:t xml:space="preserve">Figure </w:t>
      </w:r>
      <w:r w:rsidR="00B81ED7">
        <w:rPr>
          <w:noProof/>
        </w:rPr>
        <w:t>7</w:t>
      </w:r>
      <w:r w:rsidR="00B81ED7">
        <w:noBreakHyphen/>
      </w:r>
      <w:r w:rsidR="00B81ED7">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283" w:name="_Ref317342139"/>
      <w:r>
        <w:t xml:space="preserve">Figure </w:t>
      </w:r>
      <w:fldSimple w:instr=" STYLEREF 1 \s ">
        <w:r w:rsidR="00B81ED7">
          <w:rPr>
            <w:noProof/>
          </w:rPr>
          <w:t>7</w:t>
        </w:r>
      </w:fldSimple>
      <w:r w:rsidR="00464209">
        <w:noBreakHyphen/>
      </w:r>
      <w:fldSimple w:instr=" SEQ Figure \* ARABIC \s 1 ">
        <w:r w:rsidR="00B81ED7">
          <w:rPr>
            <w:noProof/>
          </w:rPr>
          <w:t>12</w:t>
        </w:r>
      </w:fldSimple>
      <w:bookmarkEnd w:id="283"/>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84"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85" w:name="_Ref317537187"/>
      <w:bookmarkStart w:id="286" w:name="_Ref317537190"/>
      <w:bookmarkStart w:id="287" w:name="_Ref193336555"/>
      <w:bookmarkStart w:id="288" w:name="_Toc364003712"/>
      <w:bookmarkStart w:id="289" w:name="_Toc426452221"/>
      <w:r>
        <w:t>Metadata Types</w:t>
      </w:r>
      <w:bookmarkEnd w:id="282"/>
      <w:bookmarkEnd w:id="284"/>
      <w:bookmarkEnd w:id="285"/>
      <w:bookmarkEnd w:id="286"/>
      <w:bookmarkEnd w:id="287"/>
      <w:bookmarkEnd w:id="288"/>
      <w:bookmarkEnd w:id="289"/>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20"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90" w:name="_Ref317516172"/>
      <w:r>
        <w:t>Representation</w:t>
      </w:r>
      <w:bookmarkEnd w:id="290"/>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81ED7">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81ED7">
        <w:t xml:space="preserve">Figure </w:t>
      </w:r>
      <w:r w:rsidR="00B81ED7">
        <w:rPr>
          <w:noProof/>
        </w:rPr>
        <w:t>7</w:t>
      </w:r>
      <w:r w:rsidR="00B81ED7">
        <w:noBreakHyphen/>
      </w:r>
      <w:r w:rsidR="00B81ED7">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291" w:name="_Ref316647992"/>
      <w:r>
        <w:t xml:space="preserve">Figure </w:t>
      </w:r>
      <w:fldSimple w:instr=" STYLEREF 1 \s ">
        <w:r w:rsidR="00B81ED7">
          <w:rPr>
            <w:noProof/>
          </w:rPr>
          <w:t>7</w:t>
        </w:r>
      </w:fldSimple>
      <w:r w:rsidR="00464209">
        <w:noBreakHyphen/>
      </w:r>
      <w:fldSimple w:instr=" SEQ Figure \* ARABIC \s 1 ">
        <w:r w:rsidR="00B81ED7">
          <w:rPr>
            <w:noProof/>
          </w:rPr>
          <w:t>13</w:t>
        </w:r>
      </w:fldSimple>
      <w:bookmarkEnd w:id="291"/>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292" w:name="_Ref317344686"/>
      <w:r>
        <w:t xml:space="preserve">Figure </w:t>
      </w:r>
      <w:fldSimple w:instr=" STYLEREF 1 \s ">
        <w:r w:rsidR="00B81ED7">
          <w:rPr>
            <w:noProof/>
          </w:rPr>
          <w:t>7</w:t>
        </w:r>
      </w:fldSimple>
      <w:r w:rsidR="00464209">
        <w:noBreakHyphen/>
      </w:r>
      <w:fldSimple w:instr=" SEQ Figure \* ARABIC \s 1 ">
        <w:r w:rsidR="00B81ED7">
          <w:rPr>
            <w:noProof/>
          </w:rPr>
          <w:t>14</w:t>
        </w:r>
      </w:fldSimple>
      <w:bookmarkEnd w:id="292"/>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93" w:name="_Ref316483945"/>
      <w:bookmarkStart w:id="294" w:name="_Toc364003713"/>
      <w:bookmarkStart w:id="295" w:name="_Toc426452222"/>
      <w:r>
        <w:lastRenderedPageBreak/>
        <w:t>Augmentation Types</w:t>
      </w:r>
      <w:bookmarkEnd w:id="293"/>
      <w:bookmarkEnd w:id="294"/>
      <w:bookmarkEnd w:id="295"/>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81ED7">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3"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81ED7">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81ED7">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81ED7">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81ED7">
        <w:t xml:space="preserve">Figure </w:t>
      </w:r>
      <w:r w:rsidR="00B81ED7">
        <w:rPr>
          <w:noProof/>
        </w:rPr>
        <w:t>7</w:t>
      </w:r>
      <w:r w:rsidR="00B81ED7">
        <w:noBreakHyphen/>
      </w:r>
      <w:r w:rsidR="00B81ED7">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296" w:name="_Ref316659427"/>
      <w:r>
        <w:t xml:space="preserve">Figure </w:t>
      </w:r>
      <w:fldSimple w:instr=" STYLEREF 1 \s ">
        <w:r w:rsidR="00B81ED7">
          <w:rPr>
            <w:noProof/>
          </w:rPr>
          <w:t>7</w:t>
        </w:r>
      </w:fldSimple>
      <w:r w:rsidR="00464209">
        <w:noBreakHyphen/>
      </w:r>
      <w:fldSimple w:instr=" SEQ Figure \* ARABIC \s 1 ">
        <w:r w:rsidR="00B81ED7">
          <w:rPr>
            <w:noProof/>
          </w:rPr>
          <w:t>15</w:t>
        </w:r>
      </w:fldSimple>
      <w:bookmarkEnd w:id="296"/>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B81ED7">
        <w:t xml:space="preserve">Figure </w:t>
      </w:r>
      <w:r w:rsidR="00B81ED7">
        <w:rPr>
          <w:noProof/>
        </w:rPr>
        <w:t>7</w:t>
      </w:r>
      <w:r w:rsidR="00B81ED7">
        <w:noBreakHyphen/>
      </w:r>
      <w:r w:rsidR="00B81ED7">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297" w:name="_Ref316659848"/>
      <w:r>
        <w:t xml:space="preserve">Figure </w:t>
      </w:r>
      <w:fldSimple w:instr=" STYLEREF 1 \s ">
        <w:r w:rsidR="00B81ED7">
          <w:rPr>
            <w:noProof/>
          </w:rPr>
          <w:t>7</w:t>
        </w:r>
      </w:fldSimple>
      <w:r w:rsidR="00464209">
        <w:noBreakHyphen/>
      </w:r>
      <w:fldSimple w:instr=" SEQ Figure \* ARABIC \s 1 ">
        <w:r w:rsidR="00B81ED7">
          <w:rPr>
            <w:noProof/>
          </w:rPr>
          <w:t>16</w:t>
        </w:r>
      </w:fldSimple>
      <w:bookmarkEnd w:id="297"/>
      <w:r>
        <w:t xml:space="preserve"> Representation of augmentation in a PIM</w:t>
      </w:r>
    </w:p>
    <w:p w14:paraId="48AC2A29" w14:textId="77777777" w:rsidR="00D21F27" w:rsidRDefault="00D21F27" w:rsidP="00720DB0">
      <w:pPr>
        <w:pStyle w:val="Heading5"/>
      </w:pPr>
      <w:bookmarkStart w:id="298" w:name="_Ref317349755"/>
      <w:bookmarkStart w:id="299"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B81ED7">
        <w:t xml:space="preserve">Figure </w:t>
      </w:r>
      <w:r w:rsidR="00B81ED7">
        <w:rPr>
          <w:noProof/>
        </w:rPr>
        <w:t>7</w:t>
      </w:r>
      <w:r w:rsidR="00B81ED7">
        <w:noBreakHyphen/>
      </w:r>
      <w:r w:rsidR="00B81ED7">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300" w:name="_Ref409528229"/>
      <w:r>
        <w:t xml:space="preserve">Figure </w:t>
      </w:r>
      <w:fldSimple w:instr=" STYLEREF 1 \s ">
        <w:r w:rsidR="00B81ED7">
          <w:rPr>
            <w:noProof/>
          </w:rPr>
          <w:t>7</w:t>
        </w:r>
      </w:fldSimple>
      <w:r w:rsidR="00464209">
        <w:noBreakHyphen/>
      </w:r>
      <w:fldSimple w:instr=" SEQ Figure \* ARABIC \s 1 ">
        <w:r w:rsidR="00B81ED7">
          <w:rPr>
            <w:noProof/>
          </w:rPr>
          <w:t>17</w:t>
        </w:r>
      </w:fldSimple>
      <w:bookmarkEnd w:id="300"/>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98"/>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301" w:name="_17_0_3_24a0131_1320573962559_38145_3593"/>
      <w:r w:rsidRPr="00AF4702">
        <w:t>&lt;/</w:t>
      </w:r>
      <w:r w:rsidR="00D60A14">
        <w:t>xs:</w:t>
      </w:r>
      <w:r w:rsidRPr="00AF4702">
        <w:t>element&gt;</w:t>
      </w:r>
      <w:bookmarkEnd w:id="301"/>
    </w:p>
    <w:p w14:paraId="7FC102FC" w14:textId="77777777" w:rsidR="00396CAB" w:rsidRDefault="00396CAB" w:rsidP="007B4D6D">
      <w:pPr>
        <w:pStyle w:val="Heading3"/>
      </w:pPr>
      <w:bookmarkStart w:id="302" w:name="_Ref317349757"/>
      <w:bookmarkStart w:id="303" w:name="_Toc364003714"/>
      <w:bookmarkStart w:id="304" w:name="_Toc426452223"/>
      <w:r>
        <w:t>Adapter Types</w:t>
      </w:r>
      <w:bookmarkEnd w:id="299"/>
      <w:bookmarkEnd w:id="302"/>
      <w:bookmarkEnd w:id="303"/>
      <w:bookmarkEnd w:id="304"/>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7"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81ED7">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81ED7">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305" w:name="_Ref317347503"/>
      <w:r>
        <w:t xml:space="preserve">Figure </w:t>
      </w:r>
      <w:fldSimple w:instr=" STYLEREF 1 \s ">
        <w:r w:rsidR="00B81ED7">
          <w:rPr>
            <w:noProof/>
          </w:rPr>
          <w:t>7</w:t>
        </w:r>
      </w:fldSimple>
      <w:r w:rsidR="00464209">
        <w:noBreakHyphen/>
      </w:r>
      <w:fldSimple w:instr=" SEQ Figure \* ARABIC \s 1 ">
        <w:r w:rsidR="00B81ED7">
          <w:rPr>
            <w:noProof/>
          </w:rPr>
          <w:t>18</w:t>
        </w:r>
      </w:fldSimple>
      <w:bookmarkEnd w:id="305"/>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306" w:name="_Ref316894825"/>
      <w:bookmarkStart w:id="307" w:name="_Toc364003715"/>
      <w:bookmarkStart w:id="308" w:name="_Toc426452224"/>
      <w:r w:rsidRPr="007B4D6D">
        <w:t>Modeling Simple Types</w:t>
      </w:r>
      <w:bookmarkEnd w:id="306"/>
      <w:bookmarkEnd w:id="307"/>
      <w:bookmarkEnd w:id="308"/>
    </w:p>
    <w:p w14:paraId="4EE8E893" w14:textId="77777777" w:rsidR="00396CAB" w:rsidRDefault="00396CAB" w:rsidP="007B4D6D">
      <w:pPr>
        <w:pStyle w:val="Heading3"/>
      </w:pPr>
      <w:bookmarkStart w:id="309" w:name="_Ref317460498"/>
      <w:bookmarkStart w:id="310" w:name="_Toc364003716"/>
      <w:bookmarkStart w:id="311" w:name="_Toc426452225"/>
      <w:r>
        <w:t>Simple Types</w:t>
      </w:r>
      <w:bookmarkEnd w:id="309"/>
      <w:bookmarkEnd w:id="310"/>
      <w:bookmarkEnd w:id="311"/>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9"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312" w:name="_Ref317370823"/>
      <w:r>
        <w:t>Representation</w:t>
      </w:r>
      <w:bookmarkEnd w:id="312"/>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81ED7">
        <w:t xml:space="preserve">Table </w:t>
      </w:r>
      <w:r w:rsidR="00B81ED7">
        <w:rPr>
          <w:noProof/>
        </w:rPr>
        <w:t>7</w:t>
      </w:r>
      <w:r w:rsidR="00B81ED7">
        <w:noBreakHyphen/>
      </w:r>
      <w:r w:rsidR="00B81ED7">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313" w:name="_Ref317349984"/>
      <w:r>
        <w:t xml:space="preserve">Table </w:t>
      </w:r>
      <w:fldSimple w:instr=" STYLEREF 1 \s ">
        <w:r w:rsidR="00B81ED7">
          <w:rPr>
            <w:noProof/>
          </w:rPr>
          <w:t>7</w:t>
        </w:r>
      </w:fldSimple>
      <w:r w:rsidR="000A71CF">
        <w:noBreakHyphen/>
      </w:r>
      <w:fldSimple w:instr=" SEQ Table \* ARABIC \s 1 ">
        <w:r w:rsidR="00B81ED7">
          <w:rPr>
            <w:noProof/>
          </w:rPr>
          <w:t>8</w:t>
        </w:r>
      </w:fldSimple>
      <w:bookmarkEnd w:id="313"/>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81ED7">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81ED7">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81ED7">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81ED7">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314"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315" w:name="_Ref317460189"/>
      <w:bookmarkStart w:id="316" w:name="_Toc364003717"/>
      <w:bookmarkStart w:id="317" w:name="_Toc426452226"/>
      <w:r>
        <w:t>Primitive Types</w:t>
      </w:r>
      <w:bookmarkEnd w:id="314"/>
      <w:bookmarkEnd w:id="315"/>
      <w:bookmarkEnd w:id="316"/>
      <w:bookmarkEnd w:id="317"/>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318" w:name="_Ref317351149"/>
      <w:r>
        <w:t>Mapping Summary</w:t>
      </w:r>
      <w:bookmarkEnd w:id="318"/>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319" w:name="_Ref317351471"/>
      <w:r>
        <w:t xml:space="preserve">Figure </w:t>
      </w:r>
      <w:fldSimple w:instr=" STYLEREF 1 \s ">
        <w:r w:rsidR="00B81ED7">
          <w:rPr>
            <w:noProof/>
          </w:rPr>
          <w:t>7</w:t>
        </w:r>
      </w:fldSimple>
      <w:r w:rsidR="00464209">
        <w:noBreakHyphen/>
      </w:r>
      <w:fldSimple w:instr=" SEQ Figure \* ARABIC \s 1 ">
        <w:r w:rsidR="00B81ED7">
          <w:rPr>
            <w:noProof/>
          </w:rPr>
          <w:t>19</w:t>
        </w:r>
      </w:fldSimple>
      <w:bookmarkEnd w:id="319"/>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81ED7">
        <w:t xml:space="preserve">Figure </w:t>
      </w:r>
      <w:r w:rsidR="00B81ED7">
        <w:rPr>
          <w:noProof/>
        </w:rPr>
        <w:t>7</w:t>
      </w:r>
      <w:r w:rsidR="00B81ED7">
        <w:noBreakHyphen/>
      </w:r>
      <w:r w:rsidR="00B81ED7">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320" w:name="_Ref317352123"/>
      <w:r>
        <w:t xml:space="preserve">Figure </w:t>
      </w:r>
      <w:fldSimple w:instr=" STYLEREF 1 \s ">
        <w:r w:rsidR="00B81ED7">
          <w:rPr>
            <w:noProof/>
          </w:rPr>
          <w:t>7</w:t>
        </w:r>
      </w:fldSimple>
      <w:r w:rsidR="00464209">
        <w:noBreakHyphen/>
      </w:r>
      <w:fldSimple w:instr=" SEQ Figure \* ARABIC \s 1 ">
        <w:r w:rsidR="00B81ED7">
          <w:rPr>
            <w:noProof/>
          </w:rPr>
          <w:t>20</w:t>
        </w:r>
      </w:fldSimple>
      <w:bookmarkEnd w:id="320"/>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81ED7">
        <w:t xml:space="preserve">Figure </w:t>
      </w:r>
      <w:r w:rsidR="00B81ED7">
        <w:rPr>
          <w:noProof/>
        </w:rPr>
        <w:t>7</w:t>
      </w:r>
      <w:r w:rsidR="00B81ED7">
        <w:noBreakHyphen/>
      </w:r>
      <w:r w:rsidR="00B81ED7">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81ED7">
        <w:t xml:space="preserve">Figure </w:t>
      </w:r>
      <w:r w:rsidR="00B81ED7">
        <w:rPr>
          <w:noProof/>
        </w:rPr>
        <w:t>7</w:t>
      </w:r>
      <w:r w:rsidR="00B81ED7">
        <w:noBreakHyphen/>
      </w:r>
      <w:r w:rsidR="00B81ED7">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321" w:name="_Ref193360938"/>
      <w:bookmarkStart w:id="322" w:name="_Ref317527728"/>
      <w:bookmarkStart w:id="323" w:name="_Ref193360929"/>
      <w:bookmarkStart w:id="324" w:name="_Ref317372049"/>
      <w:bookmarkStart w:id="325" w:name="_Ref317372053"/>
      <w:r>
        <w:t xml:space="preserve">Figure </w:t>
      </w:r>
      <w:fldSimple w:instr=" STYLEREF 1 \s ">
        <w:r w:rsidR="00B81ED7">
          <w:rPr>
            <w:noProof/>
          </w:rPr>
          <w:t>7</w:t>
        </w:r>
      </w:fldSimple>
      <w:r w:rsidR="00464209">
        <w:noBreakHyphen/>
      </w:r>
      <w:fldSimple w:instr=" SEQ Figure \* ARABIC \s 1 ">
        <w:r w:rsidR="00B81ED7">
          <w:rPr>
            <w:noProof/>
          </w:rPr>
          <w:t>21</w:t>
        </w:r>
      </w:fldSimple>
      <w:bookmarkEnd w:id="321"/>
      <w:bookmarkEnd w:id="322"/>
      <w:r>
        <w:t xml:space="preserve"> Representation of primitive types in a PSM</w:t>
      </w:r>
      <w:bookmarkEnd w:id="323"/>
    </w:p>
    <w:p w14:paraId="12F6C9AE" w14:textId="55B4E34F" w:rsidR="005732C2" w:rsidRDefault="0080658F" w:rsidP="005732C2">
      <w:pPr>
        <w:pStyle w:val="BodyText"/>
      </w:pPr>
      <w:r>
        <w:fldChar w:fldCharType="begin"/>
      </w:r>
      <w:r>
        <w:instrText xml:space="preserve"> REF _Ref193361628 \h </w:instrText>
      </w:r>
      <w:r>
        <w:fldChar w:fldCharType="separate"/>
      </w:r>
      <w:r w:rsidR="00B81ED7" w:rsidRPr="00F17337">
        <w:t xml:space="preserve">Figure </w:t>
      </w:r>
      <w:r w:rsidR="00B81ED7">
        <w:rPr>
          <w:noProof/>
        </w:rPr>
        <w:t>7</w:t>
      </w:r>
      <w:r w:rsidR="00B81ED7">
        <w:noBreakHyphen/>
      </w:r>
      <w:r w:rsidR="00B81ED7">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81ED7">
        <w:t xml:space="preserve">Figure </w:t>
      </w:r>
      <w:r w:rsidR="00B81ED7">
        <w:rPr>
          <w:noProof/>
        </w:rPr>
        <w:t>7</w:t>
      </w:r>
      <w:r w:rsidR="00B81ED7">
        <w:noBreakHyphen/>
      </w:r>
      <w:r w:rsidR="00B81ED7">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326" w:name="_Ref193361628"/>
      <w:bookmarkStart w:id="327" w:name="_Ref317249333"/>
      <w:bookmarkEnd w:id="324"/>
      <w:bookmarkEnd w:id="325"/>
      <w:r w:rsidRPr="00F17337">
        <w:t xml:space="preserve">Figure </w:t>
      </w:r>
      <w:fldSimple w:instr=" STYLEREF 1 \s ">
        <w:r w:rsidR="00B81ED7">
          <w:rPr>
            <w:noProof/>
          </w:rPr>
          <w:t>7</w:t>
        </w:r>
      </w:fldSimple>
      <w:r w:rsidR="00464209">
        <w:noBreakHyphen/>
      </w:r>
      <w:fldSimple w:instr=" SEQ Figure \* ARABIC \s 1 ">
        <w:r w:rsidR="00B81ED7">
          <w:rPr>
            <w:noProof/>
          </w:rPr>
          <w:t>22</w:t>
        </w:r>
      </w:fldSimple>
      <w:bookmarkEnd w:id="326"/>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81ED7">
        <w:t xml:space="preserve">Figure </w:t>
      </w:r>
      <w:r w:rsidR="00B81ED7">
        <w:rPr>
          <w:noProof/>
        </w:rPr>
        <w:t>7</w:t>
      </w:r>
      <w:r w:rsidR="00B81ED7">
        <w:noBreakHyphen/>
      </w:r>
      <w:r w:rsidR="00B81ED7">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B81ED7" w:rsidRPr="00F17337">
        <w:t xml:space="preserve">Figure </w:t>
      </w:r>
      <w:r w:rsidR="00B81ED7">
        <w:rPr>
          <w:noProof/>
        </w:rPr>
        <w:t>7</w:t>
      </w:r>
      <w:r w:rsidR="00B81ED7">
        <w:noBreakHyphen/>
      </w:r>
      <w:r w:rsidR="00B81ED7">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328" w:name="_Ref317407971"/>
      <w:bookmarkStart w:id="329" w:name="_Toc364003718"/>
      <w:bookmarkStart w:id="330" w:name="_Toc426452227"/>
      <w:r>
        <w:t>Code Types</w:t>
      </w:r>
      <w:bookmarkEnd w:id="327"/>
      <w:bookmarkEnd w:id="328"/>
      <w:bookmarkEnd w:id="329"/>
      <w:bookmarkEnd w:id="330"/>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4"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B81ED7">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B81ED7">
        <w:t xml:space="preserve">Figure </w:t>
      </w:r>
      <w:r w:rsidR="00B81ED7">
        <w:rPr>
          <w:noProof/>
        </w:rPr>
        <w:t>7</w:t>
      </w:r>
      <w:r w:rsidR="00B81ED7">
        <w:noBreakHyphen/>
      </w:r>
      <w:r w:rsidR="00B81ED7">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331" w:name="_Ref193361275"/>
      <w:bookmarkStart w:id="332" w:name="_Ref316821275"/>
      <w:r>
        <w:t xml:space="preserve">Figure </w:t>
      </w:r>
      <w:fldSimple w:instr=" STYLEREF 1 \s ">
        <w:r w:rsidR="00B81ED7">
          <w:rPr>
            <w:noProof/>
          </w:rPr>
          <w:t>7</w:t>
        </w:r>
      </w:fldSimple>
      <w:r w:rsidR="00464209">
        <w:noBreakHyphen/>
      </w:r>
      <w:fldSimple w:instr=" SEQ Figure \* ARABIC \s 1 ">
        <w:r w:rsidR="00B81ED7">
          <w:rPr>
            <w:noProof/>
          </w:rPr>
          <w:t>23</w:t>
        </w:r>
      </w:fldSimple>
      <w:bookmarkEnd w:id="331"/>
      <w:bookmarkEnd w:id="332"/>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B81ED7">
        <w:t xml:space="preserve">Figure </w:t>
      </w:r>
      <w:r w:rsidR="00B81ED7">
        <w:rPr>
          <w:noProof/>
        </w:rPr>
        <w:t>7</w:t>
      </w:r>
      <w:r w:rsidR="00B81ED7">
        <w:noBreakHyphen/>
      </w:r>
      <w:r w:rsidR="00B81ED7">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81ED7">
        <w:t xml:space="preserve">Figure </w:t>
      </w:r>
      <w:r w:rsidR="00B81ED7">
        <w:rPr>
          <w:noProof/>
        </w:rPr>
        <w:t>7</w:t>
      </w:r>
      <w:r w:rsidR="00B81ED7">
        <w:noBreakHyphen/>
      </w:r>
      <w:r w:rsidR="00B81ED7">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333" w:name="_Ref193362734"/>
      <w:r>
        <w:lastRenderedPageBreak/>
        <w:t xml:space="preserve">Figure </w:t>
      </w:r>
      <w:fldSimple w:instr=" STYLEREF 1 \s ">
        <w:r w:rsidR="00B81ED7">
          <w:rPr>
            <w:noProof/>
          </w:rPr>
          <w:t>7</w:t>
        </w:r>
      </w:fldSimple>
      <w:r w:rsidR="00464209">
        <w:noBreakHyphen/>
      </w:r>
      <w:fldSimple w:instr=" SEQ Figure \* ARABIC \s 1 ">
        <w:r w:rsidR="00B81ED7">
          <w:rPr>
            <w:noProof/>
          </w:rPr>
          <w:t>24</w:t>
        </w:r>
      </w:fldSimple>
      <w:bookmarkEnd w:id="333"/>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81ED7">
        <w:t xml:space="preserve">Figure </w:t>
      </w:r>
      <w:r w:rsidR="00B81ED7">
        <w:rPr>
          <w:noProof/>
        </w:rPr>
        <w:t>7</w:t>
      </w:r>
      <w:r w:rsidR="00B81ED7">
        <w:noBreakHyphen/>
      </w:r>
      <w:r w:rsidR="00B81ED7">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334" w:name="_Ref317249029"/>
      <w:bookmarkStart w:id="335" w:name="_Toc364003719"/>
      <w:bookmarkStart w:id="336" w:name="_Toc426452228"/>
      <w:r>
        <w:t>Unions</w:t>
      </w:r>
      <w:bookmarkEnd w:id="334"/>
      <w:bookmarkEnd w:id="335"/>
      <w:bookmarkEnd w:id="336"/>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337" w:name="_Ref317368239"/>
      <w:r>
        <w:t xml:space="preserve">Figure </w:t>
      </w:r>
      <w:fldSimple w:instr=" STYLEREF 1 \s ">
        <w:r w:rsidR="00B81ED7">
          <w:rPr>
            <w:noProof/>
          </w:rPr>
          <w:t>7</w:t>
        </w:r>
      </w:fldSimple>
      <w:r w:rsidR="00464209">
        <w:noBreakHyphen/>
      </w:r>
      <w:fldSimple w:instr=" SEQ Figure \* ARABIC \s 1 ">
        <w:r w:rsidR="00B81ED7">
          <w:rPr>
            <w:noProof/>
          </w:rPr>
          <w:t>25</w:t>
        </w:r>
      </w:fldSimple>
      <w:bookmarkEnd w:id="337"/>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338" w:name="_Ref316823195"/>
      <w:bookmarkStart w:id="339" w:name="_Toc364003720"/>
      <w:bookmarkStart w:id="340" w:name="_Toc426452229"/>
      <w:r>
        <w:t>Lists</w:t>
      </w:r>
      <w:bookmarkEnd w:id="338"/>
      <w:bookmarkEnd w:id="339"/>
      <w:bookmarkEnd w:id="340"/>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81ED7">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341" w:name="_Ref198618630"/>
      <w:r>
        <w:t xml:space="preserve">Figure </w:t>
      </w:r>
      <w:fldSimple w:instr=" STYLEREF 1 \s ">
        <w:r w:rsidR="00B81ED7">
          <w:rPr>
            <w:noProof/>
          </w:rPr>
          <w:t>7</w:t>
        </w:r>
      </w:fldSimple>
      <w:r w:rsidR="00464209">
        <w:noBreakHyphen/>
      </w:r>
      <w:fldSimple w:instr=" SEQ Figure \* ARABIC \s 1 ">
        <w:r w:rsidR="00B81ED7">
          <w:rPr>
            <w:noProof/>
          </w:rPr>
          <w:t>26</w:t>
        </w:r>
      </w:fldSimple>
      <w:bookmarkEnd w:id="341"/>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342" w:name="_Ref198619179"/>
      <w:r>
        <w:t xml:space="preserve">Figure </w:t>
      </w:r>
      <w:fldSimple w:instr=" STYLEREF 1 \s ">
        <w:r w:rsidR="00B81ED7">
          <w:rPr>
            <w:noProof/>
          </w:rPr>
          <w:t>7</w:t>
        </w:r>
      </w:fldSimple>
      <w:r w:rsidR="00464209">
        <w:noBreakHyphen/>
      </w:r>
      <w:fldSimple w:instr=" SEQ Figure \* ARABIC \s 1 ">
        <w:r w:rsidR="00B81ED7">
          <w:rPr>
            <w:noProof/>
          </w:rPr>
          <w:t>27</w:t>
        </w:r>
      </w:fldSimple>
      <w:bookmarkEnd w:id="342"/>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343" w:name="_Toc364003721"/>
      <w:bookmarkStart w:id="344" w:name="_Ref408477121"/>
      <w:bookmarkStart w:id="345" w:name="_Ref408477163"/>
      <w:bookmarkStart w:id="346" w:name="_Ref408477232"/>
      <w:bookmarkStart w:id="347" w:name="_Ref408477264"/>
      <w:bookmarkStart w:id="348" w:name="_Ref408477290"/>
      <w:bookmarkStart w:id="349" w:name="_Ref408477312"/>
      <w:bookmarkStart w:id="350" w:name="_Ref409085482"/>
      <w:bookmarkStart w:id="351" w:name="_Toc426452230"/>
      <w:r w:rsidRPr="007B4D6D">
        <w:t xml:space="preserve">Modeling </w:t>
      </w:r>
      <w:r w:rsidR="00ED1E31" w:rsidRPr="007B4D6D">
        <w:t>Properties</w:t>
      </w:r>
      <w:bookmarkEnd w:id="162"/>
      <w:bookmarkEnd w:id="163"/>
      <w:bookmarkEnd w:id="164"/>
      <w:bookmarkEnd w:id="343"/>
      <w:bookmarkEnd w:id="344"/>
      <w:bookmarkEnd w:id="345"/>
      <w:bookmarkEnd w:id="346"/>
      <w:bookmarkEnd w:id="347"/>
      <w:bookmarkEnd w:id="348"/>
      <w:bookmarkEnd w:id="349"/>
      <w:bookmarkEnd w:id="350"/>
      <w:bookmarkEnd w:id="351"/>
    </w:p>
    <w:p w14:paraId="4A928251" w14:textId="77777777" w:rsidR="00ED1E31" w:rsidRDefault="00ED1E31" w:rsidP="007B4D6D">
      <w:pPr>
        <w:pStyle w:val="Heading3"/>
      </w:pPr>
      <w:bookmarkStart w:id="352" w:name="_Ref316644159"/>
      <w:bookmarkStart w:id="353" w:name="_Toc364003722"/>
      <w:bookmarkStart w:id="354" w:name="_Toc426452231"/>
      <w:r>
        <w:t>Properties</w:t>
      </w:r>
      <w:bookmarkEnd w:id="352"/>
      <w:bookmarkEnd w:id="353"/>
      <w:bookmarkEnd w:id="354"/>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40"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55" w:name="_Ref198618973"/>
      <w:r>
        <w:t>Representation</w:t>
      </w:r>
      <w:bookmarkEnd w:id="355"/>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81ED7">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6C0BDC83" w:rsidR="000341A6" w:rsidRDefault="00361BD0" w:rsidP="001A2871">
      <w:pPr>
        <w:pStyle w:val="BodyText"/>
      </w:pPr>
      <w:commentRangeStart w:id="356"/>
      <w:ins w:id="357" w:author="Steve Cook" w:date="2016-05-16T14:34:00Z">
        <w:r w:rsidRPr="00361BD0">
          <w:t>If an «XSDProperty» property has kind=attribute, then its maximum multiplicity must be 1 and its type must be a data type representing a simple type</w:t>
        </w:r>
        <w:commentRangeEnd w:id="356"/>
        <w:r>
          <w:rPr>
            <w:rStyle w:val="CommentReference"/>
          </w:rPr>
          <w:commentReference w:id="356"/>
        </w:r>
      </w:ins>
      <w:del w:id="358" w:author="Steve Cook" w:date="2016-05-16T14:34:00Z">
        <w:r w:rsidR="00352ED9" w:rsidDel="00361BD0">
          <w:delText>If an «XSDProperty» property has kind=attribute, then its</w:delText>
        </w:r>
        <w:r w:rsidR="000341A6" w:rsidDel="00361BD0">
          <w:delText xml:space="preserve"> multiplicity must be 1..1, its aggregation must not be none and its type must be a data type representing a simple type</w:delText>
        </w:r>
      </w:del>
      <w:r w:rsidR="000341A6">
        <w:t>.</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81ED7">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1" w:anchor="section_9.2.1" w:history="1">
        <w:r w:rsidR="00796FB9" w:rsidRPr="004B2C33">
          <w:rPr>
            <w:rStyle w:val="Hyperlink"/>
          </w:rPr>
          <w:t>9.2.1</w:t>
        </w:r>
      </w:hyperlink>
      <w:r w:rsidRPr="001A2871">
        <w:t xml:space="preserve"> and </w:t>
      </w:r>
      <w:hyperlink r:id="rId142"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3" w:anchor="rule_9-35" w:history="1">
        <w:r w:rsidRPr="004B2C33">
          <w:rPr>
            <w:rStyle w:val="Hyperlink"/>
          </w:rPr>
          <w:t xml:space="preserve">Rule </w:t>
        </w:r>
        <w:r w:rsidR="00796FB9" w:rsidRPr="004B2C33">
          <w:rPr>
            <w:rStyle w:val="Hyperlink"/>
          </w:rPr>
          <w:t>9-35</w:t>
        </w:r>
      </w:hyperlink>
      <w:r w:rsidR="00796FB9">
        <w:t xml:space="preserve"> and </w:t>
      </w:r>
      <w:hyperlink r:id="rId144"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81ED7">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81ED7">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81ED7">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359" w:name="_Ref411417596"/>
      <w:r>
        <w:lastRenderedPageBreak/>
        <w:t>Mapping Summary</w:t>
      </w:r>
      <w:bookmarkEnd w:id="359"/>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w:t>
      </w:r>
      <w:r w:rsidR="00DB4272">
        <w:lastRenderedPageBreak/>
        <w:t xml:space="preserve">«XSDAnyProperty»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60" w:name="_Ref317453990"/>
      <w:r>
        <w:t>Example</w:t>
      </w:r>
      <w:bookmarkEnd w:id="360"/>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361" w:name="_Ref316829060"/>
      <w:r>
        <w:t xml:space="preserve">Figure </w:t>
      </w:r>
      <w:fldSimple w:instr=" STYLEREF 1 \s ">
        <w:r w:rsidR="00B81ED7">
          <w:rPr>
            <w:noProof/>
          </w:rPr>
          <w:t>7</w:t>
        </w:r>
      </w:fldSimple>
      <w:r w:rsidR="00464209">
        <w:noBreakHyphen/>
      </w:r>
      <w:fldSimple w:instr=" SEQ Figure \* ARABIC \s 1 ">
        <w:r w:rsidR="00B81ED7">
          <w:rPr>
            <w:noProof/>
          </w:rPr>
          <w:t>28</w:t>
        </w:r>
      </w:fldSimple>
      <w:bookmarkEnd w:id="361"/>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81ED7">
        <w:t xml:space="preserve">Figure </w:t>
      </w:r>
      <w:r w:rsidR="00B81ED7">
        <w:rPr>
          <w:noProof/>
        </w:rPr>
        <w:t>7</w:t>
      </w:r>
      <w:r w:rsidR="00B81ED7">
        <w:noBreakHyphen/>
      </w:r>
      <w:r w:rsidR="00B81ED7">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362" w:name="_Ref316829322"/>
      <w:r>
        <w:t xml:space="preserve">Figure </w:t>
      </w:r>
      <w:fldSimple w:instr=" STYLEREF 1 \s ">
        <w:r w:rsidR="00B81ED7">
          <w:rPr>
            <w:noProof/>
          </w:rPr>
          <w:t>7</w:t>
        </w:r>
      </w:fldSimple>
      <w:r w:rsidR="00464209">
        <w:noBreakHyphen/>
      </w:r>
      <w:fldSimple w:instr=" SEQ Figure \* ARABIC \s 1 ">
        <w:r w:rsidR="00B81ED7">
          <w:rPr>
            <w:noProof/>
          </w:rPr>
          <w:t>29</w:t>
        </w:r>
      </w:fldSimple>
      <w:bookmarkEnd w:id="362"/>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363" w:name="_Ref317428045"/>
      <w:r>
        <w:t xml:space="preserve">Figure </w:t>
      </w:r>
      <w:fldSimple w:instr=" STYLEREF 1 \s ">
        <w:r w:rsidR="00B81ED7">
          <w:rPr>
            <w:noProof/>
          </w:rPr>
          <w:t>7</w:t>
        </w:r>
      </w:fldSimple>
      <w:r w:rsidR="00464209">
        <w:noBreakHyphen/>
      </w:r>
      <w:fldSimple w:instr=" SEQ Figure \* ARABIC \s 1 ">
        <w:r w:rsidR="00B81ED7">
          <w:rPr>
            <w:noProof/>
          </w:rPr>
          <w:t>30</w:t>
        </w:r>
      </w:fldSimple>
      <w:bookmarkEnd w:id="363"/>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lastRenderedPageBreak/>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64" w:name="_Ref316856575"/>
      <w:bookmarkStart w:id="365" w:name="_Toc364003723"/>
      <w:bookmarkStart w:id="366" w:name="_Toc426452232"/>
      <w:bookmarkStart w:id="367" w:name="_Ref316828262"/>
      <w:r>
        <w:t>Property Holders</w:t>
      </w:r>
      <w:r w:rsidR="00BF02E4">
        <w:t xml:space="preserve"> and Property References</w:t>
      </w:r>
      <w:bookmarkEnd w:id="364"/>
      <w:bookmarkEnd w:id="365"/>
      <w:bookmarkEnd w:id="366"/>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w:t>
      </w:r>
      <w:r w:rsidR="00890586">
        <w:lastRenderedPageBreak/>
        <w:t xml:space="preserve">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81ED7">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81ED7">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F577654"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w:t>
      </w:r>
      <w:commentRangeStart w:id="368"/>
      <w:ins w:id="369" w:author="Steve Cook" w:date="2016-05-16T14:25:00Z">
        <w:r w:rsidR="00361BD0">
          <w:t>t</w:t>
        </w:r>
        <w:commentRangeEnd w:id="368"/>
        <w:r w:rsidR="00361BD0">
          <w:rPr>
            <w:rStyle w:val="CommentReference"/>
          </w:rPr>
          <w:commentReference w:id="368"/>
        </w:r>
      </w:ins>
      <w:r>
        <w: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lastRenderedPageBreak/>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81ED7">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81ED7">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370" w:name="_Ref316857149"/>
      <w:r>
        <w:t xml:space="preserve">Figure </w:t>
      </w:r>
      <w:fldSimple w:instr=" STYLEREF 1 \s ">
        <w:r w:rsidR="00B81ED7">
          <w:rPr>
            <w:noProof/>
          </w:rPr>
          <w:t>7</w:t>
        </w:r>
      </w:fldSimple>
      <w:r w:rsidR="00464209">
        <w:noBreakHyphen/>
      </w:r>
      <w:fldSimple w:instr=" SEQ Figure \* ARABIC \s 1 ">
        <w:r w:rsidR="00B81ED7">
          <w:rPr>
            <w:noProof/>
          </w:rPr>
          <w:t>31</w:t>
        </w:r>
      </w:fldSimple>
      <w:bookmarkEnd w:id="370"/>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81ED7">
        <w:t xml:space="preserve">Figure </w:t>
      </w:r>
      <w:r w:rsidR="00B81ED7">
        <w:rPr>
          <w:noProof/>
        </w:rPr>
        <w:t>7</w:t>
      </w:r>
      <w:r w:rsidR="00B81ED7">
        <w:noBreakHyphen/>
      </w:r>
      <w:r w:rsidR="00B81ED7">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using a single «Reference» realization between the two classes. Since both of the properties Organization</w:t>
      </w:r>
      <w:r w:rsidR="00253292">
        <w:t>Item</w:t>
      </w:r>
      <w:r>
        <w:t xml:space="preserve">Association and OrganizationContactInformationAssociation in the Payload match the names of properties of the referenced </w:t>
      </w:r>
      <w:r>
        <w:lastRenderedPageBreak/>
        <w:t>«PropertyHolder»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371" w:name="_Ref316915159"/>
      <w:r>
        <w:t xml:space="preserve">Figure </w:t>
      </w:r>
      <w:fldSimple w:instr=" STYLEREF 1 \s ">
        <w:r w:rsidR="00B81ED7">
          <w:rPr>
            <w:noProof/>
          </w:rPr>
          <w:t>7</w:t>
        </w:r>
      </w:fldSimple>
      <w:r w:rsidR="00464209">
        <w:noBreakHyphen/>
      </w:r>
      <w:fldSimple w:instr=" SEQ Figure \* ARABIC \s 1 ">
        <w:r w:rsidR="00B81ED7">
          <w:rPr>
            <w:noProof/>
          </w:rPr>
          <w:t>32</w:t>
        </w:r>
      </w:fldSimple>
      <w:bookmarkEnd w:id="371"/>
      <w:r>
        <w:t xml:space="preserve"> Alternative representation using «References» realizations between classes</w:t>
      </w:r>
    </w:p>
    <w:p w14:paraId="4A59678A" w14:textId="77777777" w:rsidR="00E42DD6" w:rsidRPr="00720DB0" w:rsidRDefault="00E42DD6" w:rsidP="00720DB0">
      <w:pPr>
        <w:pStyle w:val="Heading5"/>
      </w:pPr>
      <w:bookmarkStart w:id="372"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73" w:name="_Ref317460355"/>
      <w:bookmarkStart w:id="374" w:name="_Toc364003724"/>
      <w:bookmarkStart w:id="375" w:name="_Toc426452233"/>
      <w:r>
        <w:lastRenderedPageBreak/>
        <w:t>Substitution</w:t>
      </w:r>
      <w:r w:rsidR="000576A7">
        <w:t xml:space="preserve"> Groups</w:t>
      </w:r>
      <w:bookmarkEnd w:id="367"/>
      <w:bookmarkEnd w:id="372"/>
      <w:bookmarkEnd w:id="373"/>
      <w:bookmarkEnd w:id="374"/>
      <w:bookmarkEnd w:id="375"/>
    </w:p>
    <w:p w14:paraId="6BC03E86" w14:textId="77777777" w:rsidR="00A67002" w:rsidRDefault="00FA3145" w:rsidP="00C70C7F">
      <w:pPr>
        <w:pStyle w:val="Heading4"/>
      </w:pPr>
      <w:bookmarkStart w:id="376" w:name="_Ref409520398"/>
      <w:r>
        <w:t>Background</w:t>
      </w:r>
      <w:bookmarkEnd w:id="376"/>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81ED7">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81ED7">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81ED7">
        <w:t xml:space="preserve">Figure </w:t>
      </w:r>
      <w:r w:rsidR="00B81ED7">
        <w:rPr>
          <w:noProof/>
        </w:rPr>
        <w:t>7</w:t>
      </w:r>
      <w:r w:rsidR="00B81ED7">
        <w:noBreakHyphen/>
      </w:r>
      <w:r w:rsidR="00B81ED7">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377" w:name="_Ref316858188"/>
      <w:r>
        <w:t xml:space="preserve">Figure </w:t>
      </w:r>
      <w:fldSimple w:instr=" STYLEREF 1 \s ">
        <w:r w:rsidR="00B81ED7">
          <w:rPr>
            <w:noProof/>
          </w:rPr>
          <w:t>7</w:t>
        </w:r>
      </w:fldSimple>
      <w:r w:rsidR="00464209">
        <w:noBreakHyphen/>
      </w:r>
      <w:fldSimple w:instr=" SEQ Figure \* ARABIC \s 1 ">
        <w:r w:rsidR="00B81ED7">
          <w:rPr>
            <w:noProof/>
          </w:rPr>
          <w:t>33</w:t>
        </w:r>
      </w:fldSimple>
      <w:bookmarkEnd w:id="37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81ED7">
        <w:t xml:space="preserve">Figure </w:t>
      </w:r>
      <w:r w:rsidR="00B81ED7">
        <w:rPr>
          <w:noProof/>
        </w:rPr>
        <w:t>7</w:t>
      </w:r>
      <w:r w:rsidR="00B81ED7">
        <w:noBreakHyphen/>
      </w:r>
      <w:r w:rsidR="00B81ED7">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378" w:name="_Ref316858520"/>
      <w:r>
        <w:t xml:space="preserve">Figure </w:t>
      </w:r>
      <w:fldSimple w:instr=" STYLEREF 1 \s ">
        <w:r w:rsidR="00B81ED7">
          <w:rPr>
            <w:noProof/>
          </w:rPr>
          <w:t>7</w:t>
        </w:r>
      </w:fldSimple>
      <w:r w:rsidR="00464209">
        <w:noBreakHyphen/>
      </w:r>
      <w:fldSimple w:instr=" SEQ Figure \* ARABIC \s 1 ">
        <w:r w:rsidR="00B81ED7">
          <w:rPr>
            <w:noProof/>
          </w:rPr>
          <w:t>34</w:t>
        </w:r>
      </w:fldSimple>
      <w:bookmarkEnd w:id="37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81ED7">
        <w:t xml:space="preserve">Figure </w:t>
      </w:r>
      <w:r w:rsidR="00B81ED7">
        <w:rPr>
          <w:noProof/>
        </w:rPr>
        <w:t>7</w:t>
      </w:r>
      <w:r w:rsidR="00B81ED7">
        <w:noBreakHyphen/>
      </w:r>
      <w:r w:rsidR="00B81ED7">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79" w:name="_17_0_3_24a0131_1320667228023_594539_396"/>
      <w:bookmarkEnd w:id="379"/>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80" w:name="_Ref409443164"/>
      <w:bookmarkStart w:id="381" w:name="_Ref409443165"/>
      <w:bookmarkStart w:id="382" w:name="_Toc426452234"/>
      <w:bookmarkStart w:id="383" w:name="_Ref317248894"/>
      <w:bookmarkStart w:id="384" w:name="_Toc364003725"/>
      <w:r>
        <w:t>Representations</w:t>
      </w:r>
      <w:bookmarkEnd w:id="380"/>
      <w:bookmarkEnd w:id="381"/>
      <w:bookmarkEnd w:id="382"/>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2"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81ED7">
        <w:t>7.5.3</w:t>
      </w:r>
      <w:r>
        <w:fldChar w:fldCharType="end"/>
      </w:r>
      <w:r>
        <w:t xml:space="preserve">. All of the constraints and mappings in subclause </w:t>
      </w:r>
      <w:r>
        <w:fldChar w:fldCharType="begin"/>
      </w:r>
      <w:r>
        <w:instrText xml:space="preserve"> REF _Ref317460355 \r \h </w:instrText>
      </w:r>
      <w:r>
        <w:fldChar w:fldCharType="separate"/>
      </w:r>
      <w:r w:rsidR="00B81ED7">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85"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386" w:name="_Ref409442418"/>
      <w:r>
        <w:t xml:space="preserve">Figure </w:t>
      </w:r>
      <w:fldSimple w:instr=" STYLEREF 1 \s ">
        <w:r w:rsidR="00B81ED7">
          <w:rPr>
            <w:noProof/>
          </w:rPr>
          <w:t>7</w:t>
        </w:r>
      </w:fldSimple>
      <w:r w:rsidR="00464209">
        <w:noBreakHyphen/>
      </w:r>
      <w:fldSimple w:instr=" SEQ Figure \* ARABIC \s 1 ">
        <w:r w:rsidR="00B81ED7">
          <w:rPr>
            <w:noProof/>
          </w:rPr>
          <w:t>35</w:t>
        </w:r>
      </w:fldSimple>
      <w:bookmarkEnd w:id="385"/>
      <w:bookmarkEnd w:id="386"/>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87" w:name="_Ref409443166"/>
      <w:bookmarkStart w:id="388" w:name="_Ref409443167"/>
      <w:bookmarkStart w:id="389" w:name="_Toc426452235"/>
      <w:r>
        <w:t>Choice</w:t>
      </w:r>
      <w:r w:rsidR="000576A7">
        <w:t xml:space="preserve"> Groups</w:t>
      </w:r>
      <w:bookmarkEnd w:id="383"/>
      <w:bookmarkEnd w:id="384"/>
      <w:bookmarkEnd w:id="387"/>
      <w:bookmarkEnd w:id="388"/>
      <w:bookmarkEnd w:id="389"/>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81ED7">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81ED7">
        <w:t xml:space="preserve">Figure </w:t>
      </w:r>
      <w:r w:rsidR="00B81ED7">
        <w:rPr>
          <w:noProof/>
        </w:rPr>
        <w:t>7</w:t>
      </w:r>
      <w:r w:rsidR="00B81ED7">
        <w:noBreakHyphen/>
      </w:r>
      <w:r w:rsidR="00B81ED7">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390"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391" w:name="_Ref317537029"/>
      <w:r>
        <w:t xml:space="preserve">Figure </w:t>
      </w:r>
      <w:fldSimple w:instr=" STYLEREF 1 \s ">
        <w:r w:rsidR="00B81ED7">
          <w:rPr>
            <w:noProof/>
          </w:rPr>
          <w:t>7</w:t>
        </w:r>
      </w:fldSimple>
      <w:r w:rsidR="00464209">
        <w:noBreakHyphen/>
      </w:r>
      <w:fldSimple w:instr=" SEQ Figure \* ARABIC \s 1 ">
        <w:r w:rsidR="00B81ED7">
          <w:rPr>
            <w:noProof/>
          </w:rPr>
          <w:t>36</w:t>
        </w:r>
      </w:fldSimple>
      <w:bookmarkEnd w:id="390"/>
      <w:bookmarkEnd w:id="391"/>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81ED7">
        <w:t xml:space="preserve">Figure </w:t>
      </w:r>
      <w:r w:rsidR="00B81ED7">
        <w:rPr>
          <w:noProof/>
        </w:rPr>
        <w:t>7</w:t>
      </w:r>
      <w:r w:rsidR="00B81ED7">
        <w:noBreakHyphen/>
      </w:r>
      <w:r w:rsidR="00B81ED7">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92" w:name="_Toc364003726"/>
      <w:bookmarkStart w:id="393" w:name="_Toc426452236"/>
      <w:r w:rsidRPr="007B4D6D">
        <w:t xml:space="preserve">Packaging </w:t>
      </w:r>
      <w:r w:rsidR="008A0E21" w:rsidRPr="007B4D6D">
        <w:t>Model</w:t>
      </w:r>
      <w:r w:rsidRPr="007B4D6D">
        <w:t>s</w:t>
      </w:r>
      <w:bookmarkEnd w:id="392"/>
      <w:bookmarkEnd w:id="393"/>
    </w:p>
    <w:p w14:paraId="085A53C3" w14:textId="77777777" w:rsidR="008A0E21" w:rsidRDefault="00FA3145" w:rsidP="007B4D6D">
      <w:pPr>
        <w:pStyle w:val="Heading3"/>
      </w:pPr>
      <w:bookmarkStart w:id="394" w:name="_Ref193258331"/>
      <w:bookmarkStart w:id="395" w:name="_Toc364003727"/>
      <w:bookmarkStart w:id="396" w:name="_Toc426452237"/>
      <w:r>
        <w:t>Reference and Subset Models</w:t>
      </w:r>
      <w:bookmarkEnd w:id="394"/>
      <w:bookmarkEnd w:id="395"/>
      <w:bookmarkEnd w:id="396"/>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81ED7">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81ED7">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97" w:name="_Ref193443505"/>
      <w:r>
        <w:t>Mapping Summary</w:t>
      </w:r>
      <w:bookmarkEnd w:id="397"/>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81ED7">
        <w:t xml:space="preserve">Figure </w:t>
      </w:r>
      <w:r w:rsidR="00B81ED7">
        <w:rPr>
          <w:noProof/>
        </w:rPr>
        <w:t>7</w:t>
      </w:r>
      <w:r w:rsidR="00B81ED7">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81ED7">
        <w:t xml:space="preserve">Figure </w:t>
      </w:r>
      <w:r w:rsidR="00B81ED7">
        <w:rPr>
          <w:noProof/>
        </w:rPr>
        <w:t>7</w:t>
      </w:r>
      <w:r w:rsidR="00B81ED7">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398" w:name="_Ref316916685"/>
      <w:bookmarkStart w:id="399" w:name="_Ref316916682"/>
      <w:r>
        <w:t xml:space="preserve">Figure </w:t>
      </w:r>
      <w:fldSimple w:instr=" STYLEREF 1 \s ">
        <w:r w:rsidR="00B81ED7">
          <w:rPr>
            <w:noProof/>
          </w:rPr>
          <w:t>7</w:t>
        </w:r>
      </w:fldSimple>
      <w:r w:rsidR="00464209">
        <w:noBreakHyphen/>
      </w:r>
      <w:fldSimple w:instr=" SEQ Figure \* ARABIC \s 1 ">
        <w:r w:rsidR="00B81ED7">
          <w:rPr>
            <w:noProof/>
          </w:rPr>
          <w:t>37</w:t>
        </w:r>
      </w:fldSimple>
      <w:bookmarkEnd w:id="398"/>
      <w:r>
        <w:t xml:space="preserve"> Representation of a subset model using «</w:t>
      </w:r>
      <w:r w:rsidR="00DF660F">
        <w:t>Subsets</w:t>
      </w:r>
      <w:r>
        <w:t>» realizations</w:t>
      </w:r>
      <w:bookmarkEnd w:id="399"/>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400" w:name="_Ref316916744"/>
      <w:r>
        <w:t xml:space="preserve">Figure </w:t>
      </w:r>
      <w:fldSimple w:instr=" STYLEREF 1 \s ">
        <w:r w:rsidR="00B81ED7">
          <w:rPr>
            <w:noProof/>
          </w:rPr>
          <w:t>7</w:t>
        </w:r>
      </w:fldSimple>
      <w:r w:rsidR="00464209">
        <w:noBreakHyphen/>
      </w:r>
      <w:fldSimple w:instr=" SEQ Figure \* ARABIC \s 1 ">
        <w:r w:rsidR="00B81ED7">
          <w:rPr>
            <w:noProof/>
          </w:rPr>
          <w:t>38</w:t>
        </w:r>
      </w:fldSimple>
      <w:bookmarkEnd w:id="400"/>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401" w:name="_Ref193335460"/>
      <w:bookmarkStart w:id="402" w:name="_Toc364003728"/>
      <w:bookmarkStart w:id="403" w:name="_Toc426452238"/>
      <w:r>
        <w:lastRenderedPageBreak/>
        <w:t>Model Package Descriptions</w:t>
      </w:r>
      <w:bookmarkEnd w:id="401"/>
      <w:bookmarkEnd w:id="402"/>
      <w:bookmarkEnd w:id="403"/>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7"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81ED7">
        <w:t xml:space="preserve">Table </w:t>
      </w:r>
      <w:r w:rsidR="00B81ED7">
        <w:rPr>
          <w:noProof/>
        </w:rPr>
        <w:t>7</w:t>
      </w:r>
      <w:r w:rsidR="00B81ED7">
        <w:noBreakHyphen/>
      </w:r>
      <w:r w:rsidR="00B81ED7">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81ED7">
        <w:t xml:space="preserve">Table </w:t>
      </w:r>
      <w:r w:rsidR="00B81ED7">
        <w:rPr>
          <w:noProof/>
        </w:rPr>
        <w:t>7</w:t>
      </w:r>
      <w:r w:rsidR="00B81ED7">
        <w:noBreakHyphen/>
      </w:r>
      <w:r w:rsidR="00B81ED7">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8" w:anchor="section_3.2" w:history="1">
        <w:r w:rsidRPr="00E606D7">
          <w:rPr>
            <w:rStyle w:val="Hyperlink"/>
          </w:rPr>
          <w:t>Section 3.2</w:t>
        </w:r>
      </w:hyperlink>
      <w:r>
        <w:t>). For an IEPD</w:t>
      </w:r>
      <w:r w:rsidR="00C40238">
        <w:t xml:space="preserve"> there is normally an IEP Conformance Target (see [NIEM-MPD] </w:t>
      </w:r>
      <w:hyperlink r:id="rId159"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404" w:name="d3e5831"/>
      <w:bookmarkEnd w:id="404"/>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81ED7">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5F695344" w:rsidR="00BC2041" w:rsidRPr="00DC08BE" w:rsidRDefault="00BE7B40" w:rsidP="00BC2041">
      <w:pPr>
        <w:pStyle w:val="BodyText"/>
      </w:pPr>
      <w:r>
        <w:t>Other artifacts to be included in the MPD are represented by Artifacts of corresponding types</w:t>
      </w:r>
      <w:r w:rsidR="003F27ED">
        <w:t>, related to the elements that correspond to their parents in the MPD ca</w:t>
      </w:r>
      <w:commentRangeStart w:id="405"/>
      <w:ins w:id="406" w:author="Steve Cook" w:date="2016-05-16T14:25:00Z">
        <w:r w:rsidR="00361BD0">
          <w:t>ta</w:t>
        </w:r>
        <w:commentRangeEnd w:id="405"/>
        <w:r w:rsidR="00361BD0">
          <w:rPr>
            <w:rStyle w:val="CommentReference"/>
          </w:rPr>
          <w:commentReference w:id="405"/>
        </w:r>
      </w:ins>
      <w:r w:rsidR="003F27ED">
        <w:t xml:space="preserve">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81ED7">
        <w:t xml:space="preserve">Figure </w:t>
      </w:r>
      <w:r w:rsidR="00B81ED7">
        <w:rPr>
          <w:noProof/>
        </w:rPr>
        <w:t>7</w:t>
      </w:r>
      <w:r w:rsidR="00B81ED7">
        <w:noBreakHyphen/>
      </w:r>
      <w:r w:rsidR="00B81ED7">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407" w:name="_Ref198635993"/>
      <w:r>
        <w:t xml:space="preserve">Figure </w:t>
      </w:r>
      <w:fldSimple w:instr=" STYLEREF 1 \s ">
        <w:r w:rsidR="00B81ED7">
          <w:rPr>
            <w:noProof/>
          </w:rPr>
          <w:t>7</w:t>
        </w:r>
      </w:fldSimple>
      <w:r w:rsidR="00464209">
        <w:noBreakHyphen/>
      </w:r>
      <w:fldSimple w:instr=" SEQ Figure \* ARABIC \s 1 ">
        <w:r w:rsidR="00B81ED7">
          <w:rPr>
            <w:noProof/>
          </w:rPr>
          <w:t>39</w:t>
        </w:r>
      </w:fldSimple>
      <w:bookmarkEnd w:id="407"/>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B81ED7">
        <w:t xml:space="preserve">Figure </w:t>
      </w:r>
      <w:r w:rsidR="00B81ED7">
        <w:rPr>
          <w:noProof/>
        </w:rPr>
        <w:t>7</w:t>
      </w:r>
      <w:r w:rsidR="00B81ED7">
        <w:noBreakHyphen/>
      </w:r>
      <w:r w:rsidR="00B81ED7">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408" w:name="_Ref410397971"/>
      <w:bookmarkStart w:id="409" w:name="_Ref410397950"/>
      <w:r>
        <w:t xml:space="preserve">Figure </w:t>
      </w:r>
      <w:fldSimple w:instr=" STYLEREF 1 \s ">
        <w:r w:rsidR="00B81ED7">
          <w:rPr>
            <w:noProof/>
          </w:rPr>
          <w:t>7</w:t>
        </w:r>
      </w:fldSimple>
      <w:r w:rsidR="00464209">
        <w:noBreakHyphen/>
      </w:r>
      <w:fldSimple w:instr=" SEQ Figure \* ARABIC \s 1 ">
        <w:r w:rsidR="00B81ED7">
          <w:rPr>
            <w:noProof/>
          </w:rPr>
          <w:t>40</w:t>
        </w:r>
      </w:fldSimple>
      <w:bookmarkEnd w:id="408"/>
      <w:r>
        <w:t xml:space="preserve"> An MPD referring to an extension model</w:t>
      </w:r>
      <w:bookmarkEnd w:id="409"/>
    </w:p>
    <w:p w14:paraId="27E37E6F" w14:textId="77777777" w:rsidR="00BC698D" w:rsidRDefault="00BC698D" w:rsidP="005C5938">
      <w:pPr>
        <w:pStyle w:val="BodyText"/>
      </w:pPr>
    </w:p>
    <w:p w14:paraId="212BFABF" w14:textId="1803EE29" w:rsidR="00D24735" w:rsidRDefault="00884A08" w:rsidP="00D24735">
      <w:pPr>
        <w:pStyle w:val="Heading2"/>
      </w:pPr>
      <w:bookmarkStart w:id="410" w:name="_Toc364003729"/>
      <w:bookmarkStart w:id="411" w:name="_Toc426452239"/>
      <w:r>
        <w:t>Detailed Modeling Design Rules</w:t>
      </w:r>
      <w:bookmarkEnd w:id="410"/>
      <w:bookmarkEnd w:id="411"/>
    </w:p>
    <w:p w14:paraId="4D0BFBF3" w14:textId="6B04D231" w:rsidR="00884A08" w:rsidRDefault="00884A08" w:rsidP="00D24735">
      <w:pPr>
        <w:pStyle w:val="Heading3"/>
      </w:pPr>
      <w:bookmarkStart w:id="412" w:name="_Toc364003730"/>
      <w:bookmarkStart w:id="413" w:name="_Toc426452240"/>
      <w:r>
        <w:t>Design Rules Rationale</w:t>
      </w:r>
      <w:bookmarkEnd w:id="412"/>
      <w:bookmarkEnd w:id="413"/>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414" w:name="_Toc364003731"/>
      <w:bookmarkStart w:id="415" w:name="_Toc426452241"/>
      <w:r>
        <w:t>Simple Restrictions</w:t>
      </w:r>
      <w:bookmarkEnd w:id="414"/>
      <w:bookmarkEnd w:id="415"/>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416" w:name="key-typeDefinitionHierarchy"/>
      <w:bookmarkEnd w:id="416"/>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417" w:name="_Toc364003732"/>
      <w:bookmarkStart w:id="418" w:name="_Toc426452242"/>
      <w:r w:rsidRPr="00D24735">
        <w:t>Complex Restrictions</w:t>
      </w:r>
      <w:bookmarkEnd w:id="417"/>
      <w:bookmarkEnd w:id="418"/>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81ED7">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81ED7" w:rsidRPr="00B81ED7">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419" w:name="_Toc364003735"/>
      <w:bookmarkStart w:id="420" w:name="_Toc426452243"/>
      <w:r>
        <w:t>Business Rules</w:t>
      </w:r>
      <w:bookmarkEnd w:id="419"/>
      <w:bookmarkEnd w:id="42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34C853C0" w:rsidR="00CE086A" w:rsidRDefault="00CE086A" w:rsidP="005C5938">
      <w:pPr>
        <w:pStyle w:val="BodyText"/>
      </w:pPr>
      <w:r>
        <w:t xml:space="preserve">As an alternative to constraint schemas, NIEM also allows other methods that do not use XML Schema, such as </w:t>
      </w:r>
      <w:del w:id="421" w:author="Steve Cook" w:date="2016-05-16T12:59:00Z">
        <w:r w:rsidDel="0047241C">
          <w:rPr>
            <w:b/>
            <w:bCs/>
          </w:rPr>
          <w:delText>[ISO-Schematron]</w:delText>
        </w:r>
      </w:del>
      <w:commentRangeStart w:id="422"/>
      <w:ins w:id="423" w:author="Steve Cook" w:date="2016-05-16T12:59:00Z">
        <w:r w:rsidR="0047241C" w:rsidRPr="0047241C">
          <w:rPr>
            <w:bCs/>
          </w:rPr>
          <w:t>Schematron</w:t>
        </w:r>
        <w:commentRangeEnd w:id="422"/>
        <w:r w:rsidR="0047241C">
          <w:rPr>
            <w:rStyle w:val="CommentReference"/>
          </w:rPr>
          <w:commentReference w:id="422"/>
        </w:r>
      </w:ins>
      <w:r>
        <w:rPr>
          <w:b/>
          <w:bCs/>
        </w:rPr>
        <w:t xml:space="preserve">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3A50AB06"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w:t>
      </w:r>
      <w:commentRangeStart w:id="424"/>
      <w:ins w:id="425" w:author="Steve Cook" w:date="2016-05-16T14:26:00Z">
        <w:r w:rsidR="00361BD0">
          <w:t xml:space="preserve"> </w:t>
        </w:r>
        <w:commentRangeEnd w:id="424"/>
        <w:r w:rsidR="00361BD0">
          <w:rPr>
            <w:rStyle w:val="CommentReference"/>
          </w:rPr>
          <w:commentReference w:id="424"/>
        </w:r>
      </w:ins>
      <w:r w:rsidR="00F52D13">
        <w:t>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29A23853" w:rsidR="00CE086A" w:rsidRDefault="00CE086A" w:rsidP="005C5938">
      <w:pPr>
        <w:pStyle w:val="BulletedText"/>
      </w:pPr>
      <w:r>
        <w:t xml:space="preserve">Some potential business rule specification languages, such as </w:t>
      </w:r>
      <w:commentRangeStart w:id="426"/>
      <w:del w:id="427" w:author="Steve Cook" w:date="2016-05-16T12:59:00Z">
        <w:r w:rsidDel="0047241C">
          <w:delText>ISO-</w:delText>
        </w:r>
      </w:del>
      <w:commentRangeEnd w:id="426"/>
      <w:r w:rsidR="0047241C">
        <w:rPr>
          <w:rStyle w:val="CommentReference"/>
        </w:rPr>
        <w:commentReference w:id="426"/>
      </w:r>
      <w:r>
        <w:t xml:space="preserve">Schematron, can be represented as a MOF model and consequently be the target artifacts for QVT.  In the case of </w:t>
      </w:r>
      <w:commentRangeStart w:id="428"/>
      <w:del w:id="429" w:author="Steve Cook" w:date="2016-05-16T13:00:00Z">
        <w:r w:rsidDel="0047241C">
          <w:delText>ISO-</w:delText>
        </w:r>
      </w:del>
      <w:commentRangeEnd w:id="428"/>
      <w:r w:rsidR="0047241C">
        <w:rPr>
          <w:rStyle w:val="CommentReference"/>
        </w:rPr>
        <w:commentReference w:id="428"/>
      </w:r>
      <w:r>
        <w:t>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30" w:name="_Ref317535815"/>
      <w:bookmarkStart w:id="431" w:name="_Toc364003736"/>
      <w:bookmarkStart w:id="432" w:name="_Toc426452244"/>
      <w:bookmarkStart w:id="433" w:name="_Ref317536753"/>
      <w:r>
        <w:lastRenderedPageBreak/>
        <w:t>NIEM-UML Profile Reference</w:t>
      </w:r>
      <w:bookmarkEnd w:id="430"/>
      <w:bookmarkEnd w:id="431"/>
      <w:bookmarkEnd w:id="432"/>
    </w:p>
    <w:p w14:paraId="7E0B909B" w14:textId="77777777" w:rsidR="007B4D6D" w:rsidRPr="007B4D6D" w:rsidRDefault="007B4D6D" w:rsidP="007B4D6D">
      <w:pPr>
        <w:pStyle w:val="Heading2"/>
      </w:pPr>
      <w:bookmarkStart w:id="434" w:name="aRefHeading80"/>
      <w:bookmarkStart w:id="435" w:name="_Toc364003737"/>
      <w:bookmarkStart w:id="436" w:name="_Toc426452245"/>
      <w:r w:rsidRPr="007B4D6D">
        <w:t>Overview</w:t>
      </w:r>
      <w:bookmarkStart w:id="437" w:name="a1701212e503d913359084112927654092272"/>
      <w:bookmarkEnd w:id="434"/>
      <w:bookmarkEnd w:id="435"/>
      <w:bookmarkEnd w:id="436"/>
      <w:bookmarkEnd w:id="437"/>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81ED7">
        <w:t xml:space="preserve">Figure </w:t>
      </w:r>
      <w:r w:rsidR="00B81ED7">
        <w:rPr>
          <w:noProof/>
        </w:rPr>
        <w:t>8</w:t>
      </w:r>
      <w:r w:rsidR="00B81ED7">
        <w:noBreakHyphen/>
      </w:r>
      <w:r w:rsidR="00B81ED7">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438"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rPr>
          <w:ins w:id="439" w:author="Steve Cook" w:date="2016-05-16T14:16:00Z"/>
        </w:rPr>
      </w:pPr>
      <w:bookmarkStart w:id="440" w:name="_Ref325366210"/>
      <w:r>
        <w:t xml:space="preserve">Figure </w:t>
      </w:r>
      <w:fldSimple w:instr=" STYLEREF 1 \s ">
        <w:r w:rsidR="00B81ED7">
          <w:rPr>
            <w:noProof/>
          </w:rPr>
          <w:t>8</w:t>
        </w:r>
      </w:fldSimple>
      <w:r w:rsidR="00464209">
        <w:noBreakHyphen/>
      </w:r>
      <w:fldSimple w:instr=" SEQ Figure \* ARABIC \s 1 ">
        <w:r w:rsidR="00B81ED7">
          <w:rPr>
            <w:noProof/>
          </w:rPr>
          <w:t>1</w:t>
        </w:r>
      </w:fldSimple>
      <w:bookmarkEnd w:id="440"/>
      <w:r>
        <w:t xml:space="preserve"> </w:t>
      </w:r>
      <w:r w:rsidR="007B4D6D">
        <w:t>NIEM UML Profiles</w:t>
      </w:r>
      <w:bookmarkEnd w:id="438"/>
    </w:p>
    <w:p w14:paraId="15BCFCD7" w14:textId="425C1A18" w:rsidR="00B95C8A" w:rsidRDefault="00B95C8A" w:rsidP="00B95C8A">
      <w:pPr>
        <w:pStyle w:val="omg-body"/>
        <w:rPr>
          <w:ins w:id="441" w:author="Steve Cook" w:date="2016-05-16T14:17:00Z"/>
        </w:rPr>
      </w:pPr>
      <w:commentRangeStart w:id="442"/>
      <w:ins w:id="443" w:author="Steve Cook" w:date="2016-05-16T14:16:00Z">
        <w:r w:rsidRPr="00B95C8A">
          <w:t>The NIEM_Common_Profile contains only UML Stereotypes. The NIEM_PIM_Profile and NIEM_PSM_Profile contain UML Stereotypes and Enumerations. The Model_Package_Description_Profile contains UML Stereotypes, Enumerations and Artifacts, as explained in clause</w:t>
        </w:r>
        <w:r>
          <w:t xml:space="preserve"> </w:t>
        </w:r>
      </w:ins>
      <w:ins w:id="444" w:author="Steve Cook" w:date="2016-05-16T14:17:00Z">
        <w:r>
          <w:fldChar w:fldCharType="begin"/>
        </w:r>
        <w:r>
          <w:instrText xml:space="preserve"> REF _Ref451171567 \r \h </w:instrText>
        </w:r>
      </w:ins>
      <w:r>
        <w:fldChar w:fldCharType="separate"/>
      </w:r>
      <w:ins w:id="445" w:author="Steve Cook" w:date="2016-05-16T14:17:00Z">
        <w:r>
          <w:t>7.1.4</w:t>
        </w:r>
        <w:r>
          <w:fldChar w:fldCharType="end"/>
        </w:r>
      </w:ins>
      <w:ins w:id="446" w:author="Steve Cook" w:date="2016-05-16T14:16:00Z">
        <w:r w:rsidRPr="00B95C8A">
          <w:t>. Each element is documented by a Description; a list of the elements that it generalizes or (for Stereotypes) extends; a list of its properties or (for Enumerations) literals; and a list of its constraints.</w:t>
        </w:r>
      </w:ins>
    </w:p>
    <w:p w14:paraId="6261EEE6" w14:textId="7B821B0A" w:rsidR="00B95C8A" w:rsidRDefault="00B95C8A" w:rsidP="00B95C8A">
      <w:pPr>
        <w:pStyle w:val="omg-body"/>
        <w:rPr>
          <w:ins w:id="447" w:author="Steve Cook" w:date="2016-05-16T14:17:00Z"/>
        </w:rPr>
      </w:pPr>
      <w:ins w:id="448" w:author="Steve Cook" w:date="2016-05-16T14:17:00Z">
        <w:r w:rsidRPr="00B95C8A">
          <w:t>Each constraint that corresponds to a rule in the [NIEM-NDR] or [NIEM-MPD] specification is documented with links to that rule and its explanation, and those links should be followed for clarification.</w:t>
        </w:r>
      </w:ins>
    </w:p>
    <w:p w14:paraId="49543C41" w14:textId="4C7AB31B" w:rsidR="00B95C8A" w:rsidRPr="00B95C8A" w:rsidRDefault="00B95C8A" w:rsidP="00B95C8A">
      <w:pPr>
        <w:pStyle w:val="omg-body"/>
      </w:pPr>
      <w:ins w:id="449" w:author="Steve Cook" w:date="2016-05-16T14:17:00Z">
        <w:r w:rsidRPr="00B95C8A">
          <w:t>Constraints are specified using OCL or English text. Where the English states that the rule is definitional or non-computable it means that the rule cannot be expressed in OCL. Where it states that the rule is satisfied by provisioning it means that the constraint is satisfied by virtue of the transformation process that generates NIEM artifacts from NIEM-UML models. Where it states that the rule is deferred it means that it may be possible to express the constraint in OCL but that work has not been done in this version of the specification</w:t>
        </w:r>
      </w:ins>
      <w:commentRangeEnd w:id="442"/>
      <w:ins w:id="450" w:author="Steve Cook" w:date="2016-05-16T14:18:00Z">
        <w:r>
          <w:rPr>
            <w:rStyle w:val="CommentReference"/>
            <w:color w:val="auto"/>
          </w:rPr>
          <w:commentReference w:id="442"/>
        </w:r>
      </w:ins>
      <w:ins w:id="451" w:author="Steve Cook" w:date="2016-05-16T14:17:00Z">
        <w:r w:rsidRPr="00B95C8A">
          <w:t>.</w:t>
        </w:r>
      </w:ins>
    </w:p>
    <w:p w14:paraId="7EF9A03B" w14:textId="77777777" w:rsidR="001C65B1" w:rsidRPr="008147D4" w:rsidRDefault="001C65B1" w:rsidP="00902E74">
      <w:pPr>
        <w:pStyle w:val="Heading2"/>
        <w:pageBreakBefore/>
        <w:ind w:left="578" w:hanging="578"/>
      </w:pPr>
      <w:bookmarkStart w:id="452" w:name="_Toc426452246"/>
      <w:r>
        <w:lastRenderedPageBreak/>
        <w:t>Profile : NIEM_Common_Profile</w:t>
      </w:r>
      <w:bookmarkEnd w:id="452"/>
      <w:r>
        <w:t xml:space="preserve"> </w:t>
      </w:r>
    </w:p>
    <w:p w14:paraId="4984FE28" w14:textId="77777777" w:rsidR="001C65B1" w:rsidRDefault="001C65B1" w:rsidP="001C65B1">
      <w:pPr>
        <w:pStyle w:val="Heading3"/>
      </w:pPr>
      <w:bookmarkStart w:id="453" w:name="_Toc426452247"/>
      <w:r>
        <w:t>Overview</w:t>
      </w:r>
      <w:bookmarkEnd w:id="453"/>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fldSimple w:instr=" STYLEREF 1 \s ">
        <w:r w:rsidR="00B81ED7">
          <w:rPr>
            <w:noProof/>
          </w:rPr>
          <w:t>8</w:t>
        </w:r>
      </w:fldSimple>
      <w:r w:rsidR="00464209">
        <w:noBreakHyphen/>
      </w:r>
      <w:fldSimple w:instr=" SEQ Figure \* ARABIC \s 1 ">
        <w:r w:rsidR="00B81ED7">
          <w:rPr>
            <w:noProof/>
          </w:rPr>
          <w:t>2</w:t>
        </w:r>
      </w:fldSimple>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454" w:name="_Toc426452248"/>
      <w:r w:rsidRPr="00792921">
        <w:t xml:space="preserve">&lt;Stereotype&gt; </w:t>
      </w:r>
      <w:bookmarkStart w:id="455" w:name="_f1dc99cf7a92fbe72e77380ed5c138c2"/>
      <w:r w:rsidRPr="00792921">
        <w:t>AdapterType</w:t>
      </w:r>
      <w:bookmarkEnd w:id="454"/>
      <w:bookmarkEnd w:id="455"/>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4"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C53113"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C53113" w:rsidP="001C65B1">
      <w:pPr>
        <w:pStyle w:val="omg-body"/>
      </w:pPr>
      <w:hyperlink r:id="rId165" w:anchor="rule_10-11" w:history="1">
        <w:r w:rsidR="001C65B1">
          <w:rPr>
            <w:color w:val="0000FF"/>
            <w:u w:val="single"/>
          </w:rPr>
          <w:t>Rule 10-11</w:t>
        </w:r>
      </w:hyperlink>
      <w:r w:rsidR="001C65B1">
        <w:t xml:space="preserve">, External adapter type not a base type (REF, EXT): </w:t>
      </w:r>
      <w:hyperlink r:id="rId166"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C53113" w:rsidP="001C65B1">
      <w:pPr>
        <w:pStyle w:val="omg-body"/>
      </w:pPr>
      <w:hyperlink r:id="rId167" w:anchor="rule_10-12" w:history="1">
        <w:r w:rsidR="001C65B1">
          <w:rPr>
            <w:color w:val="0000FF"/>
            <w:u w:val="single"/>
          </w:rPr>
          <w:t>Rule 10-12</w:t>
        </w:r>
      </w:hyperlink>
      <w:r w:rsidR="001C65B1">
        <w:t xml:space="preserve">, External adapter type not a base type (SET): </w:t>
      </w:r>
      <w:hyperlink r:id="rId168"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C53113" w:rsidP="001C65B1">
      <w:pPr>
        <w:pStyle w:val="omg-body"/>
      </w:pPr>
      <w:hyperlink r:id="rId169" w:anchor="rule_10-69" w:history="1">
        <w:r w:rsidR="001C65B1">
          <w:rPr>
            <w:color w:val="0000FF"/>
            <w:u w:val="single"/>
          </w:rPr>
          <w:t>Rule 10-69</w:t>
        </w:r>
      </w:hyperlink>
      <w:r w:rsidR="001C65B1">
        <w:t>, External adapter type indicator annotates complex type (REF): </w:t>
      </w:r>
      <w:hyperlink r:id="rId170"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C53113" w:rsidP="001C65B1">
      <w:pPr>
        <w:pStyle w:val="omg-body"/>
      </w:pPr>
      <w:hyperlink r:id="rId171" w:anchor="rule_10-8" w:history="1">
        <w:r w:rsidR="001C65B1">
          <w:rPr>
            <w:color w:val="0000FF"/>
            <w:u w:val="single"/>
          </w:rPr>
          <w:t>Rule 10-8</w:t>
        </w:r>
      </w:hyperlink>
      <w:r w:rsidR="001C65B1">
        <w:t xml:space="preserve">, External adapter type has indicator (REF, EXT): </w:t>
      </w:r>
      <w:hyperlink r:id="rId172"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C53113" w:rsidP="001C65B1">
      <w:pPr>
        <w:pStyle w:val="omg-body"/>
      </w:pPr>
      <w:hyperlink r:id="rId173" w:anchor="rule_10-9" w:history="1">
        <w:r w:rsidR="001C65B1">
          <w:rPr>
            <w:color w:val="0000FF"/>
            <w:u w:val="single"/>
          </w:rPr>
          <w:t>Rule 10-9</w:t>
        </w:r>
      </w:hyperlink>
      <w:r w:rsidR="001C65B1">
        <w:t xml:space="preserve">, Structure of external adapter type definition follows pattern (REF, EXT): </w:t>
      </w:r>
      <w:hyperlink r:id="rId174"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456" w:name="_Toc426452249"/>
      <w:r w:rsidRPr="00792921">
        <w:t xml:space="preserve">&lt;Stereotype&gt; </w:t>
      </w:r>
      <w:bookmarkStart w:id="457" w:name="_837c9f834aece85a107a3143b6b5a0bc"/>
      <w:r w:rsidRPr="00792921">
        <w:t>AssociationType</w:t>
      </w:r>
      <w:bookmarkEnd w:id="456"/>
      <w:bookmarkEnd w:id="457"/>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5"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C53113"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C53113" w:rsidP="001C65B1">
      <w:pPr>
        <w:pStyle w:val="omg-body"/>
      </w:pPr>
      <w:hyperlink r:id="rId176" w:anchor="rule_10-19" w:history="1">
        <w:r w:rsidR="001C65B1">
          <w:rPr>
            <w:color w:val="0000FF"/>
            <w:u w:val="single"/>
          </w:rPr>
          <w:t>Rule 10-19</w:t>
        </w:r>
      </w:hyperlink>
      <w:r w:rsidR="001C65B1">
        <w:t xml:space="preserve">, Association types is derived from association type (REF, EXT): </w:t>
      </w:r>
      <w:hyperlink r:id="rId177"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458" w:name="_Toc426452250"/>
      <w:r w:rsidRPr="00792921">
        <w:t xml:space="preserve">&lt;Stereotype&gt; </w:t>
      </w:r>
      <w:bookmarkStart w:id="459" w:name="_21c871b89ae2da4f5e1f1de3d639ddce"/>
      <w:r w:rsidRPr="00792921">
        <w:t>AugmentationType</w:t>
      </w:r>
      <w:bookmarkEnd w:id="458"/>
      <w:bookmarkEnd w:id="459"/>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8"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C53113"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C53113" w:rsidP="001C65B1">
      <w:pPr>
        <w:pStyle w:val="omg-body"/>
      </w:pPr>
      <w:hyperlink r:id="rId179" w:anchor="rule_10-30" w:history="1">
        <w:r w:rsidR="001C65B1">
          <w:rPr>
            <w:color w:val="0000FF"/>
            <w:u w:val="single"/>
          </w:rPr>
          <w:t>Rule 10-30</w:t>
        </w:r>
      </w:hyperlink>
      <w:r w:rsidR="001C65B1">
        <w:t xml:space="preserve">, Element within instance of augmentation type modifies base (INS): </w:t>
      </w:r>
      <w:hyperlink r:id="rId180"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C53113" w:rsidP="001C65B1">
      <w:pPr>
        <w:pStyle w:val="omg-body"/>
      </w:pPr>
      <w:hyperlink r:id="rId181" w:anchor="rule_10-31" w:history="1">
        <w:r w:rsidR="001C65B1">
          <w:rPr>
            <w:color w:val="0000FF"/>
            <w:u w:val="single"/>
          </w:rPr>
          <w:t>Rule 10-31</w:t>
        </w:r>
      </w:hyperlink>
      <w:r w:rsidR="001C65B1">
        <w:t xml:space="preserve">, Only an augmentation type name ends in AugmentationType (REF, EXT): </w:t>
      </w:r>
      <w:hyperlink r:id="rId182"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C53113" w:rsidP="001C65B1">
      <w:pPr>
        <w:pStyle w:val="omg-body"/>
      </w:pPr>
      <w:hyperlink r:id="rId183" w:anchor="rule_10-32" w:history="1">
        <w:r w:rsidR="001C65B1">
          <w:rPr>
            <w:color w:val="0000FF"/>
            <w:u w:val="single"/>
          </w:rPr>
          <w:t>Rule 10-32</w:t>
        </w:r>
      </w:hyperlink>
      <w:r w:rsidR="001C65B1">
        <w:t xml:space="preserve">, Schema component with name ending in AugmentationType is an augmentation type (REF, EXT): </w:t>
      </w:r>
      <w:hyperlink r:id="rId184"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C53113" w:rsidP="001C65B1">
      <w:pPr>
        <w:pStyle w:val="omg-body"/>
      </w:pPr>
      <w:hyperlink r:id="rId185" w:anchor="rule_10-33" w:history="1">
        <w:r w:rsidR="001C65B1">
          <w:rPr>
            <w:color w:val="0000FF"/>
            <w:u w:val="single"/>
          </w:rPr>
          <w:t>Rule 10-33</w:t>
        </w:r>
      </w:hyperlink>
      <w:r w:rsidR="001C65B1">
        <w:t xml:space="preserve">, Type derived from augmentation type is an augmentation type (REF, EXT): </w:t>
      </w:r>
      <w:hyperlink r:id="rId186"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460" w:name="_Toc426452251"/>
      <w:r w:rsidRPr="00792921">
        <w:t xml:space="preserve">&lt;Stereotype&gt; </w:t>
      </w:r>
      <w:bookmarkStart w:id="461" w:name="_83d824155dc5d9ef7bf45a97ee8a5f7d"/>
      <w:r w:rsidRPr="00792921">
        <w:t>Choice</w:t>
      </w:r>
      <w:bookmarkEnd w:id="460"/>
      <w:bookmarkEnd w:id="461"/>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7" w:history="1">
        <w:r>
          <w:rPr>
            <w:color w:val="0000FF"/>
            <w:u w:val="single"/>
          </w:rPr>
          <w:t>XML Schema Structures</w:t>
        </w:r>
      </w:hyperlink>
      <w:r>
        <w:t xml:space="preserve"> addresses choice model groups in XML Schema. See [NIEM-NDR] Sections </w:t>
      </w:r>
      <w:hyperlink r:id="rId188" w:anchor="section_9.3.1.2" w:history="1">
        <w:r>
          <w:rPr>
            <w:color w:val="0000FF"/>
            <w:u w:val="single"/>
          </w:rPr>
          <w:t>9.3.1.2,</w:t>
        </w:r>
      </w:hyperlink>
      <w:r>
        <w:t xml:space="preserve"> </w:t>
      </w:r>
      <w:r>
        <w:rPr>
          <w:i/>
        </w:rPr>
        <w:t>Choice</w:t>
      </w:r>
      <w:r>
        <w:t xml:space="preserve"> and </w:t>
      </w:r>
      <w:hyperlink r:id="rId189"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462" w:name="_Toc426452252"/>
      <w:r w:rsidRPr="00792921">
        <w:t xml:space="preserve">&lt;Stereotype&gt; </w:t>
      </w:r>
      <w:bookmarkStart w:id="463" w:name="_6bcaa350df5d4ba5a748782050a035c2"/>
      <w:r w:rsidRPr="00792921">
        <w:t>Deprecated</w:t>
      </w:r>
      <w:bookmarkEnd w:id="462"/>
      <w:bookmarkEnd w:id="463"/>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90"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C53113" w:rsidP="001C65B1">
      <w:pPr>
        <w:pStyle w:val="omg-body"/>
      </w:pPr>
      <w:hyperlink r:id="rId191" w:anchor="rule_10-66" w:history="1">
        <w:r w:rsidR="001C65B1">
          <w:rPr>
            <w:color w:val="0000FF"/>
            <w:u w:val="single"/>
          </w:rPr>
          <w:t>Rule 10-66</w:t>
        </w:r>
      </w:hyperlink>
      <w:r w:rsidR="001C65B1">
        <w:t xml:space="preserve">, Component marked as deprecated is deprecated component (REF, EXT): </w:t>
      </w:r>
      <w:hyperlink r:id="rId192"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464" w:name="_Toc426452253"/>
      <w:r w:rsidRPr="00792921">
        <w:t xml:space="preserve">&lt;Stereotype&gt; </w:t>
      </w:r>
      <w:bookmarkStart w:id="465" w:name="_82bb1c940042ed82646c146a0dd34770"/>
      <w:r w:rsidRPr="00792921">
        <w:t>Documentation</w:t>
      </w:r>
      <w:bookmarkEnd w:id="464"/>
      <w:bookmarkEnd w:id="465"/>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466" w:name="_Toc426452254"/>
      <w:r w:rsidRPr="00792921">
        <w:t xml:space="preserve">&lt;Stereotype&gt; </w:t>
      </w:r>
      <w:bookmarkStart w:id="467" w:name="_e3b514eabd36c708392ea55009da0bb2"/>
      <w:r w:rsidRPr="00792921">
        <w:t>List</w:t>
      </w:r>
      <w:bookmarkEnd w:id="466"/>
      <w:bookmarkEnd w:id="467"/>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3" w:history="1">
        <w:r>
          <w:rPr>
            <w:color w:val="0000FF"/>
            <w:u w:val="single"/>
          </w:rPr>
          <w:t>XML Schema Structures</w:t>
        </w:r>
      </w:hyperlink>
      <w:r>
        <w:t xml:space="preserve"> addresses list simple type definitions in XML Schema. See [NIEM-NDR] Sections </w:t>
      </w:r>
      <w:hyperlink r:id="rId194" w:anchor="section_9.1.2.1" w:history="1">
        <w:r>
          <w:rPr>
            <w:color w:val="0000FF"/>
            <w:u w:val="single"/>
          </w:rPr>
          <w:t>9.1.2.1</w:t>
        </w:r>
      </w:hyperlink>
      <w:r>
        <w:t xml:space="preserve">, </w:t>
      </w:r>
      <w:r>
        <w:rPr>
          <w:i/>
        </w:rPr>
        <w:t>Simple types prohibited as list item types</w:t>
      </w:r>
      <w:r>
        <w:t xml:space="preserve"> and </w:t>
      </w:r>
      <w:hyperlink r:id="rId195"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C53113" w:rsidP="001C65B1">
      <w:pPr>
        <w:pStyle w:val="omg-body"/>
      </w:pPr>
      <w:hyperlink r:id="rId196" w:anchor="rule_11-6" w:history="1">
        <w:r w:rsidR="001C65B1">
          <w:rPr>
            <w:color w:val="0000FF"/>
            <w:u w:val="single"/>
          </w:rPr>
          <w:t>Rule 11-6</w:t>
        </w:r>
      </w:hyperlink>
      <w:r w:rsidR="001C65B1">
        <w:t xml:space="preserve">, Use lists only when data is uniform (REF, EXT): </w:t>
      </w:r>
      <w:hyperlink r:id="rId197"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C53113" w:rsidP="001C65B1">
      <w:pPr>
        <w:pStyle w:val="omg-body"/>
      </w:pPr>
      <w:hyperlink r:id="rId198" w:anchor="rule_11-7" w:history="1">
        <w:r w:rsidR="001C65B1">
          <w:rPr>
            <w:color w:val="0000FF"/>
            <w:u w:val="single"/>
          </w:rPr>
          <w:t>Rule 11-7</w:t>
        </w:r>
      </w:hyperlink>
      <w:r w:rsidR="001C65B1">
        <w:t xml:space="preserve">, List item type defined by conformant schemas (REF, EXT): </w:t>
      </w:r>
      <w:hyperlink r:id="rId199"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C53113" w:rsidP="001C65B1">
      <w:pPr>
        <w:pStyle w:val="omg-body"/>
      </w:pPr>
      <w:hyperlink r:id="rId200" w:anchor="rule_9-13" w:history="1">
        <w:r w:rsidR="001C65B1">
          <w:rPr>
            <w:color w:val="0000FF"/>
            <w:u w:val="single"/>
          </w:rPr>
          <w:t>Rule 9-13</w:t>
        </w:r>
      </w:hyperlink>
      <w:r w:rsidR="001C65B1">
        <w:t xml:space="preserve">, No list item type of xs:ID (REF, EXT): </w:t>
      </w:r>
      <w:hyperlink r:id="rId201"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C53113" w:rsidP="001C65B1">
      <w:pPr>
        <w:pStyle w:val="omg-body"/>
      </w:pPr>
      <w:hyperlink r:id="rId202" w:anchor="rule_9-14" w:history="1">
        <w:r w:rsidR="001C65B1">
          <w:rPr>
            <w:color w:val="0000FF"/>
            <w:u w:val="single"/>
          </w:rPr>
          <w:t>Rule 9-14</w:t>
        </w:r>
      </w:hyperlink>
      <w:r w:rsidR="001C65B1">
        <w:t xml:space="preserve">, No list item type of xs:IDREF (REF, EXT): </w:t>
      </w:r>
      <w:hyperlink r:id="rId203"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C53113" w:rsidP="001C65B1">
      <w:pPr>
        <w:pStyle w:val="omg-body"/>
      </w:pPr>
      <w:hyperlink r:id="rId204" w:anchor="rule_9-15" w:history="1">
        <w:r w:rsidR="001C65B1">
          <w:rPr>
            <w:color w:val="0000FF"/>
            <w:u w:val="single"/>
          </w:rPr>
          <w:t>Rule 9-15</w:t>
        </w:r>
      </w:hyperlink>
      <w:r w:rsidR="001C65B1">
        <w:t xml:space="preserve">, No list item type of xs:anySimpleType (REF, EXT): </w:t>
      </w:r>
      <w:hyperlink r:id="rId205"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C53113" w:rsidP="001C65B1">
      <w:pPr>
        <w:pStyle w:val="omg-body"/>
      </w:pPr>
      <w:hyperlink r:id="rId206" w:anchor="rule_9-16" w:history="1">
        <w:r w:rsidR="001C65B1">
          <w:rPr>
            <w:color w:val="0000FF"/>
            <w:u w:val="single"/>
          </w:rPr>
          <w:t>Rule 9-16</w:t>
        </w:r>
      </w:hyperlink>
      <w:r w:rsidR="001C65B1">
        <w:t xml:space="preserve">, No list item type of xs:ENTITY (REF, EXT): </w:t>
      </w:r>
      <w:hyperlink r:id="rId207"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468" w:name="_Toc426452255"/>
      <w:r w:rsidRPr="00792921">
        <w:t xml:space="preserve">&lt;Stereotype&gt; </w:t>
      </w:r>
      <w:bookmarkStart w:id="469" w:name="_2a022f1bd464d869186dc4bf692bd4fb"/>
      <w:r w:rsidRPr="00792921">
        <w:t>LocalTerm</w:t>
      </w:r>
      <w:bookmarkEnd w:id="468"/>
      <w:bookmarkEnd w:id="469"/>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8"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C53113" w:rsidP="001C65B1">
      <w:pPr>
        <w:pStyle w:val="omg-body"/>
      </w:pPr>
      <w:hyperlink r:id="rId209" w:anchor="rule_10-74" w:history="1">
        <w:r w:rsidR="001C65B1">
          <w:rPr>
            <w:color w:val="0000FF"/>
            <w:u w:val="single"/>
          </w:rPr>
          <w:t>Rule 10-74</w:t>
        </w:r>
      </w:hyperlink>
      <w:r w:rsidR="001C65B1">
        <w:t xml:space="preserve">, term:LocalTerm annotates schema (REF, EXT): </w:t>
      </w:r>
      <w:hyperlink r:id="rId210"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C53113" w:rsidP="001C65B1">
      <w:pPr>
        <w:pStyle w:val="omg-body"/>
      </w:pPr>
      <w:hyperlink r:id="rId211" w:anchor="rule_10-75" w:history="1">
        <w:r w:rsidR="001C65B1">
          <w:rPr>
            <w:color w:val="0000FF"/>
            <w:u w:val="single"/>
          </w:rPr>
          <w:t>Rule 10-75</w:t>
        </w:r>
      </w:hyperlink>
      <w:r w:rsidR="001C65B1">
        <w:t xml:space="preserve">, term:LocalTerm has literal or definition (REF, EXT): </w:t>
      </w:r>
      <w:hyperlink r:id="rId212"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470" w:name="_Toc426452256"/>
      <w:r w:rsidRPr="00792921">
        <w:t xml:space="preserve">&lt;Stereotype&gt; </w:t>
      </w:r>
      <w:bookmarkStart w:id="471" w:name="_9202bf13120d24a7ef936bfc93532ad2"/>
      <w:r w:rsidRPr="00792921">
        <w:t>LocalVocabulary</w:t>
      </w:r>
      <w:bookmarkEnd w:id="470"/>
      <w:bookmarkEnd w:id="471"/>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3"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472" w:name="_Toc426452257"/>
      <w:r w:rsidRPr="00792921">
        <w:t xml:space="preserve">&lt;Stereotype&gt; </w:t>
      </w:r>
      <w:bookmarkStart w:id="473" w:name="_4473e2b97744c5193c47a5dc388acabd"/>
      <w:r w:rsidRPr="00792921">
        <w:t>MetadataApplication</w:t>
      </w:r>
      <w:bookmarkEnd w:id="472"/>
      <w:bookmarkEnd w:id="473"/>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C53113" w:rsidP="001C65B1">
      <w:pPr>
        <w:pStyle w:val="omg-body"/>
      </w:pPr>
      <w:hyperlink r:id="rId216" w:anchor="rule_10-70" w:history="1">
        <w:r w:rsidR="001C65B1">
          <w:rPr>
            <w:color w:val="0000FF"/>
            <w:u w:val="single"/>
          </w:rPr>
          <w:t>Rule 10-70</w:t>
        </w:r>
      </w:hyperlink>
      <w:r w:rsidR="001C65B1">
        <w:t xml:space="preserve">, appinfo:appliesToTypes annotates metadata element (REF, EXT): </w:t>
      </w:r>
      <w:hyperlink r:id="rId217"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C53113" w:rsidP="001C65B1">
      <w:pPr>
        <w:pStyle w:val="omg-body"/>
      </w:pPr>
      <w:hyperlink r:id="rId218" w:anchor="rule_10-71" w:history="1">
        <w:r w:rsidR="001C65B1">
          <w:rPr>
            <w:color w:val="0000FF"/>
            <w:u w:val="single"/>
          </w:rPr>
          <w:t>Rule 10-71</w:t>
        </w:r>
      </w:hyperlink>
      <w:r w:rsidR="001C65B1">
        <w:t xml:space="preserve">, appinfo:appliesToTypes references types (SET): </w:t>
      </w:r>
      <w:hyperlink r:id="rId219"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C53113" w:rsidP="001C65B1">
      <w:pPr>
        <w:pStyle w:val="omg-body"/>
      </w:pPr>
      <w:hyperlink r:id="rId220" w:anchor="rule_10-72" w:history="1">
        <w:r w:rsidR="001C65B1">
          <w:rPr>
            <w:color w:val="0000FF"/>
            <w:u w:val="single"/>
          </w:rPr>
          <w:t>Rule 10-72</w:t>
        </w:r>
      </w:hyperlink>
      <w:r w:rsidR="001C65B1">
        <w:t xml:space="preserve">, appinfo:appliesToElements annotates metadata element (REF, EXT): </w:t>
      </w:r>
      <w:hyperlink r:id="rId221"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C53113" w:rsidP="001C65B1">
      <w:pPr>
        <w:pStyle w:val="omg-body"/>
      </w:pPr>
      <w:hyperlink r:id="rId222" w:anchor="rule_10-73" w:history="1">
        <w:r w:rsidR="001C65B1">
          <w:rPr>
            <w:color w:val="0000FF"/>
            <w:u w:val="single"/>
          </w:rPr>
          <w:t>Rule 10-73</w:t>
        </w:r>
      </w:hyperlink>
      <w:r w:rsidR="001C65B1">
        <w:t xml:space="preserve">, appinfo:appliesToElements references elements (SET): </w:t>
      </w:r>
      <w:hyperlink r:id="rId223"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474" w:name="_Toc426452258"/>
      <w:r w:rsidRPr="00792921">
        <w:t xml:space="preserve">&lt;Stereotype&gt; </w:t>
      </w:r>
      <w:bookmarkStart w:id="475" w:name="_db312bed3254e2172249a43917fd4ab0"/>
      <w:r w:rsidRPr="00792921">
        <w:t>MetadataType</w:t>
      </w:r>
      <w:bookmarkEnd w:id="474"/>
      <w:bookmarkEnd w:id="475"/>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4"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C53113"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C53113" w:rsidP="001C65B1">
      <w:pPr>
        <w:pStyle w:val="omg-body"/>
      </w:pPr>
      <w:hyperlink r:id="rId225" w:anchor="rule_10-36" w:history="1">
        <w:r w:rsidR="001C65B1">
          <w:rPr>
            <w:color w:val="0000FF"/>
            <w:u w:val="single"/>
          </w:rPr>
          <w:t>Rule 10-36</w:t>
        </w:r>
      </w:hyperlink>
      <w:r w:rsidR="001C65B1">
        <w:t xml:space="preserve">, Metadata type has data about data (REF, EXT): </w:t>
      </w:r>
      <w:hyperlink r:id="rId226"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C53113" w:rsidP="001C65B1">
      <w:pPr>
        <w:pStyle w:val="omg-body"/>
      </w:pPr>
      <w:hyperlink r:id="rId227" w:anchor="rule_10-37" w:history="1">
        <w:r w:rsidR="001C65B1">
          <w:rPr>
            <w:color w:val="0000FF"/>
            <w:u w:val="single"/>
          </w:rPr>
          <w:t>Rule 10-37</w:t>
        </w:r>
      </w:hyperlink>
      <w:r w:rsidR="001C65B1">
        <w:t xml:space="preserve">, Metadata type derived from structures:MetadataType (REF, EXT): </w:t>
      </w:r>
      <w:hyperlink r:id="rId228"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C53113" w:rsidP="001C65B1">
      <w:pPr>
        <w:pStyle w:val="omg-body"/>
      </w:pPr>
      <w:hyperlink r:id="rId229" w:anchor="rule_10-38" w:history="1">
        <w:r w:rsidR="001C65B1">
          <w:rPr>
            <w:color w:val="0000FF"/>
            <w:u w:val="single"/>
          </w:rPr>
          <w:t>Rule 10-38</w:t>
        </w:r>
      </w:hyperlink>
      <w:r w:rsidR="001C65B1">
        <w:t xml:space="preserve">, Metadata types are derived from metadata types (REF, EXT): </w:t>
      </w:r>
      <w:hyperlink r:id="rId230"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476" w:name="_Toc426452259"/>
      <w:r w:rsidRPr="00792921">
        <w:t xml:space="preserve">&lt;Stereotype&gt; </w:t>
      </w:r>
      <w:bookmarkStart w:id="477" w:name="_a3b43d75feafe90b105d1a836eb3d6a2"/>
      <w:r w:rsidRPr="00792921">
        <w:t>Namespace</w:t>
      </w:r>
      <w:bookmarkEnd w:id="476"/>
      <w:bookmarkEnd w:id="477"/>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C53113" w:rsidP="001C65B1">
      <w:pPr>
        <w:pStyle w:val="omg-body"/>
      </w:pPr>
      <w:hyperlink r:id="rId231"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C53113" w:rsidP="001C65B1">
      <w:pPr>
        <w:pStyle w:val="omg-body"/>
      </w:pPr>
      <w:hyperlink r:id="rId232"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3" w:anchor="rule_9-82" w:history="1">
        <w:r>
          <w:rPr>
            <w:color w:val="0000FF"/>
            <w:u w:val="single"/>
          </w:rPr>
          <w:t>9-82</w:t>
        </w:r>
      </w:hyperlink>
      <w:r>
        <w:t xml:space="preserve"> and </w:t>
      </w:r>
      <w:hyperlink r:id="rId234"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5"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C53113" w:rsidP="001C65B1">
      <w:pPr>
        <w:pStyle w:val="omg-body"/>
      </w:pPr>
      <w:hyperlink r:id="rId236" w:anchor="rule_10-7" w:history="1">
        <w:r w:rsidR="001C65B1">
          <w:rPr>
            <w:color w:val="0000FF"/>
            <w:u w:val="single"/>
          </w:rPr>
          <w:t>Rule 10-7</w:t>
        </w:r>
      </w:hyperlink>
      <w:r w:rsidR="001C65B1">
        <w:t xml:space="preserve">, Import of external namespace has data definition (REF, EXT): </w:t>
      </w:r>
      <w:hyperlink r:id="rId237"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C53113" w:rsidP="001C65B1">
      <w:pPr>
        <w:pStyle w:val="omg-body"/>
      </w:pPr>
      <w:hyperlink r:id="rId238" w:anchor="rule_7-2" w:history="1">
        <w:r w:rsidR="001C65B1">
          <w:rPr>
            <w:color w:val="0000FF"/>
            <w:u w:val="single"/>
          </w:rPr>
          <w:t>Rule 7-2</w:t>
        </w:r>
      </w:hyperlink>
      <w:r w:rsidR="001C65B1">
        <w:t>, Document uses XML namespaces properly (REF, EXT, INS): </w:t>
      </w:r>
      <w:hyperlink r:id="rId239"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C53113" w:rsidP="001C65B1">
      <w:pPr>
        <w:pStyle w:val="omg-body"/>
      </w:pPr>
      <w:hyperlink r:id="rId240" w:anchor="rule_7-3" w:history="1">
        <w:r w:rsidR="001C65B1">
          <w:rPr>
            <w:color w:val="0000FF"/>
            <w:u w:val="single"/>
          </w:rPr>
          <w:t>Rule 7-3</w:t>
        </w:r>
      </w:hyperlink>
      <w:r w:rsidR="001C65B1">
        <w:t>, Document is a schema document (REF, EXT): </w:t>
      </w:r>
      <w:hyperlink r:id="rId241"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C53113" w:rsidP="001C65B1">
      <w:pPr>
        <w:pStyle w:val="omg-body"/>
      </w:pPr>
      <w:hyperlink r:id="rId242"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3"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C53113" w:rsidP="001C65B1">
      <w:pPr>
        <w:pStyle w:val="omg-body"/>
      </w:pPr>
      <w:hyperlink r:id="rId244" w:anchor="rule_7-5" w:history="1">
        <w:r w:rsidR="001C65B1">
          <w:rPr>
            <w:color w:val="0000FF"/>
            <w:u w:val="single"/>
          </w:rPr>
          <w:t>Rule 7-5</w:t>
        </w:r>
      </w:hyperlink>
      <w:r w:rsidR="001C65B1">
        <w:t xml:space="preserve">, Component name follows ISO 11179 Part 5 Annex A (REF, EXT): </w:t>
      </w:r>
      <w:hyperlink r:id="rId245"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C53113" w:rsidP="001C65B1">
      <w:pPr>
        <w:pStyle w:val="omg-body"/>
      </w:pPr>
      <w:hyperlink r:id="rId246" w:anchor="rule_9-10" w:history="1">
        <w:r w:rsidR="001C65B1">
          <w:rPr>
            <w:color w:val="0000FF"/>
            <w:u w:val="single"/>
          </w:rPr>
          <w:t>Rule 9-10</w:t>
        </w:r>
      </w:hyperlink>
      <w:r w:rsidR="001C65B1">
        <w:t>, Simple type definition is top-level (REF, EXT): </w:t>
      </w:r>
      <w:hyperlink r:id="rId247"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C53113" w:rsidP="001C65B1">
      <w:pPr>
        <w:pStyle w:val="omg-body"/>
      </w:pPr>
      <w:hyperlink r:id="rId248" w:anchor="rule_9-1" w:history="1">
        <w:r w:rsidR="001C65B1">
          <w:rPr>
            <w:color w:val="0000FF"/>
            <w:u w:val="single"/>
          </w:rPr>
          <w:t>Rule 9-1</w:t>
        </w:r>
      </w:hyperlink>
      <w:r w:rsidR="001C65B1">
        <w:t>, No base type in the XML namespace (REF, EXT): </w:t>
      </w:r>
      <w:hyperlink r:id="rId249"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C53113" w:rsidP="001C65B1">
      <w:pPr>
        <w:pStyle w:val="omg-body"/>
      </w:pPr>
      <w:hyperlink r:id="rId250" w:anchor="rule_9-26" w:history="1">
        <w:r w:rsidR="001C65B1">
          <w:rPr>
            <w:color w:val="0000FF"/>
            <w:u w:val="single"/>
          </w:rPr>
          <w:t>Rule 9-26</w:t>
        </w:r>
      </w:hyperlink>
      <w:r w:rsidR="001C65B1">
        <w:t>, No mixed content on complex type (REF, EXT): </w:t>
      </w:r>
      <w:hyperlink r:id="rId251"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C53113" w:rsidP="001C65B1">
      <w:pPr>
        <w:pStyle w:val="omg-body"/>
      </w:pPr>
      <w:hyperlink r:id="rId252" w:anchor="rule_9-27" w:history="1">
        <w:r w:rsidR="001C65B1">
          <w:rPr>
            <w:color w:val="0000FF"/>
            <w:u w:val="single"/>
          </w:rPr>
          <w:t>Rule 9-27</w:t>
        </w:r>
      </w:hyperlink>
      <w:r w:rsidR="001C65B1">
        <w:t>, No mixed content on complex content (REF, EXT): </w:t>
      </w:r>
      <w:hyperlink r:id="rId253"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C53113" w:rsidP="001C65B1">
      <w:pPr>
        <w:pStyle w:val="omg-body"/>
      </w:pPr>
      <w:hyperlink r:id="rId254" w:anchor="rule_9-28" w:history="1">
        <w:r w:rsidR="001C65B1">
          <w:rPr>
            <w:color w:val="0000FF"/>
            <w:u w:val="single"/>
          </w:rPr>
          <w:t>Rule 9-28</w:t>
        </w:r>
      </w:hyperlink>
      <w:r w:rsidR="001C65B1">
        <w:t>, Complex type content is explicitly simple or complex (REF, EXT): </w:t>
      </w:r>
      <w:hyperlink r:id="rId255"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C53113" w:rsidP="001C65B1">
      <w:pPr>
        <w:pStyle w:val="omg-body"/>
      </w:pPr>
      <w:hyperlink r:id="rId256"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7"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C53113" w:rsidP="001C65B1">
      <w:pPr>
        <w:pStyle w:val="omg-body"/>
      </w:pPr>
      <w:hyperlink r:id="rId258"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9"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C53113" w:rsidP="001C65B1">
      <w:pPr>
        <w:pStyle w:val="omg-body"/>
      </w:pPr>
      <w:hyperlink r:id="rId260" w:anchor="rule_9-44" w:history="1">
        <w:r w:rsidR="001C65B1">
          <w:rPr>
            <w:color w:val="0000FF"/>
            <w:u w:val="single"/>
          </w:rPr>
          <w:t>Rule 9-44</w:t>
        </w:r>
      </w:hyperlink>
      <w:r w:rsidR="001C65B1">
        <w:t>, No element default value (REF, EXT): </w:t>
      </w:r>
      <w:hyperlink r:id="rId261"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C53113" w:rsidP="001C65B1">
      <w:pPr>
        <w:pStyle w:val="omg-body"/>
      </w:pPr>
      <w:hyperlink r:id="rId262" w:anchor="rule_9-45" w:history="1">
        <w:r w:rsidR="001C65B1">
          <w:rPr>
            <w:color w:val="0000FF"/>
            <w:u w:val="single"/>
          </w:rPr>
          <w:t>Rule 9-45</w:t>
        </w:r>
      </w:hyperlink>
      <w:r w:rsidR="001C65B1">
        <w:t>, No element fixed value (REF, EXT): </w:t>
      </w:r>
      <w:hyperlink r:id="rId263"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C53113" w:rsidP="001C65B1">
      <w:pPr>
        <w:pStyle w:val="omg-body"/>
      </w:pPr>
      <w:hyperlink r:id="rId264"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5"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C53113" w:rsidP="001C65B1">
      <w:pPr>
        <w:pStyle w:val="omg-body"/>
      </w:pPr>
      <w:hyperlink r:id="rId266"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7"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C53113" w:rsidP="001C65B1">
      <w:pPr>
        <w:pStyle w:val="omg-body"/>
      </w:pPr>
      <w:hyperlink r:id="rId268" w:anchor="rule_9-59" w:history="1">
        <w:r w:rsidR="001C65B1">
          <w:rPr>
            <w:color w:val="0000FF"/>
            <w:u w:val="single"/>
          </w:rPr>
          <w:t>Rule 9-59</w:t>
        </w:r>
      </w:hyperlink>
      <w:r w:rsidR="001C65B1">
        <w:t>, Model group does not affect meaning (EXT): </w:t>
      </w:r>
      <w:hyperlink r:id="rId269"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C53113" w:rsidP="001C65B1">
      <w:pPr>
        <w:pStyle w:val="omg-body"/>
      </w:pPr>
      <w:hyperlink r:id="rId270"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1"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C53113" w:rsidP="001C65B1">
      <w:pPr>
        <w:pStyle w:val="omg-body"/>
      </w:pPr>
      <w:hyperlink r:id="rId272"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3"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C53113" w:rsidP="001C65B1">
      <w:pPr>
        <w:pStyle w:val="omg-body"/>
      </w:pPr>
      <w:hyperlink r:id="rId274"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5"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C53113" w:rsidP="001C65B1">
      <w:pPr>
        <w:pStyle w:val="omg-body"/>
      </w:pPr>
      <w:hyperlink r:id="rId276"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7"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C53113" w:rsidP="001C65B1">
      <w:pPr>
        <w:pStyle w:val="omg-body"/>
      </w:pPr>
      <w:hyperlink r:id="rId278" w:anchor="rule_9-82" w:history="1">
        <w:r w:rsidR="001C65B1">
          <w:rPr>
            <w:color w:val="0000FF"/>
            <w:u w:val="single"/>
          </w:rPr>
          <w:t>Rule 9-82</w:t>
        </w:r>
      </w:hyperlink>
      <w:r w:rsidR="001C65B1">
        <w:t xml:space="preserve">, Schema document defines target namespace (REF, EXT): </w:t>
      </w:r>
      <w:hyperlink r:id="rId279"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C53113" w:rsidP="001C65B1">
      <w:pPr>
        <w:pStyle w:val="omg-body"/>
      </w:pPr>
      <w:hyperlink r:id="rId280" w:anchor="rule_9-83" w:history="1">
        <w:r w:rsidR="001C65B1">
          <w:rPr>
            <w:color w:val="0000FF"/>
            <w:u w:val="single"/>
          </w:rPr>
          <w:t>Rule 9-83</w:t>
        </w:r>
      </w:hyperlink>
      <w:r w:rsidR="001C65B1">
        <w:t xml:space="preserve">, Target namespace is absolute URI (REF, EXT): </w:t>
      </w:r>
      <w:hyperlink r:id="rId281"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C53113" w:rsidP="001C65B1">
      <w:pPr>
        <w:pStyle w:val="omg-body"/>
      </w:pPr>
      <w:hyperlink r:id="rId282" w:anchor="rule_9-84" w:history="1">
        <w:r w:rsidR="001C65B1">
          <w:rPr>
            <w:color w:val="0000FF"/>
            <w:u w:val="single"/>
          </w:rPr>
          <w:t>Rule 9-84</w:t>
        </w:r>
      </w:hyperlink>
      <w:r w:rsidR="001C65B1">
        <w:t xml:space="preserve">, Schema has version (REF, EXT): </w:t>
      </w:r>
      <w:hyperlink r:id="rId283"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C53113" w:rsidP="001C65B1">
      <w:pPr>
        <w:pStyle w:val="omg-body"/>
      </w:pPr>
      <w:hyperlink r:id="rId284"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5"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C53113" w:rsidP="001C65B1">
      <w:pPr>
        <w:pStyle w:val="omg-body"/>
      </w:pPr>
      <w:hyperlink r:id="rId286"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7"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C53113" w:rsidP="001C65B1">
      <w:pPr>
        <w:pStyle w:val="omg-body"/>
      </w:pPr>
      <w:hyperlink r:id="rId288" w:anchor="rule_9-90" w:history="1">
        <w:r w:rsidR="001C65B1">
          <w:rPr>
            <w:color w:val="0000FF"/>
            <w:u w:val="single"/>
          </w:rPr>
          <w:t>Rule 9-90</w:t>
        </w:r>
      </w:hyperlink>
      <w:r w:rsidR="001C65B1">
        <w:t>, XML Schema document set must be complete (SET): </w:t>
      </w:r>
      <w:hyperlink r:id="rId289"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C53113" w:rsidP="001C65B1">
      <w:pPr>
        <w:pStyle w:val="omg-body"/>
      </w:pPr>
      <w:hyperlink r:id="rId290" w:anchor="rule_9-91" w:history="1">
        <w:r w:rsidR="001C65B1">
          <w:rPr>
            <w:color w:val="0000FF"/>
            <w:u w:val="single"/>
          </w:rPr>
          <w:t>Rule 9-91</w:t>
        </w:r>
      </w:hyperlink>
      <w:r w:rsidR="001C65B1">
        <w:t>, Namespace referenced by attribute type is imported (REF, EXT): </w:t>
      </w:r>
      <w:hyperlink r:id="rId291"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C53113" w:rsidP="001C65B1">
      <w:pPr>
        <w:pStyle w:val="omg-body"/>
      </w:pPr>
      <w:hyperlink r:id="rId292" w:anchor="rule_9-92" w:history="1">
        <w:r w:rsidR="001C65B1">
          <w:rPr>
            <w:color w:val="0000FF"/>
            <w:u w:val="single"/>
          </w:rPr>
          <w:t>Rule 9-92</w:t>
        </w:r>
      </w:hyperlink>
      <w:r w:rsidR="001C65B1">
        <w:t>, Namespace referenced by attribute base is imported (REF, EXT): </w:t>
      </w:r>
      <w:hyperlink r:id="rId293"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C53113" w:rsidP="001C65B1">
      <w:pPr>
        <w:pStyle w:val="omg-body"/>
      </w:pPr>
      <w:hyperlink r:id="rId294"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5"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C53113" w:rsidP="001C65B1">
      <w:pPr>
        <w:pStyle w:val="omg-body"/>
      </w:pPr>
      <w:hyperlink r:id="rId296"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7"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C53113" w:rsidP="001C65B1">
      <w:pPr>
        <w:pStyle w:val="omg-body"/>
      </w:pPr>
      <w:hyperlink r:id="rId298"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9"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C53113" w:rsidP="001C65B1">
      <w:pPr>
        <w:pStyle w:val="omg-body"/>
      </w:pPr>
      <w:hyperlink r:id="rId300"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1"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C53113" w:rsidP="001C65B1">
      <w:pPr>
        <w:pStyle w:val="omg-body"/>
      </w:pPr>
      <w:hyperlink r:id="rId302"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3"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478" w:name="_Toc426452260"/>
      <w:r w:rsidRPr="00792921">
        <w:t xml:space="preserve">&lt;Stereotype&gt; </w:t>
      </w:r>
      <w:bookmarkStart w:id="479" w:name="_cddcf0aa38f9fb92183a65a83b2b548f"/>
      <w:r w:rsidRPr="00792921">
        <w:t>NIEMType</w:t>
      </w:r>
      <w:bookmarkEnd w:id="478"/>
      <w:bookmarkEnd w:id="479"/>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C53113" w:rsidP="001C65B1">
      <w:pPr>
        <w:pStyle w:val="omg-body"/>
      </w:pPr>
      <w:hyperlink r:id="rId304" w:anchor="rule_10-48" w:history="1">
        <w:r w:rsidR="001C65B1">
          <w:rPr>
            <w:color w:val="0000FF"/>
            <w:u w:val="single"/>
          </w:rPr>
          <w:t>Rule 10-48</w:t>
        </w:r>
      </w:hyperlink>
      <w:r w:rsidR="001C65B1">
        <w:t xml:space="preserve">, Name of schema component other than attribute begins with upper case letter (REF, EXT): </w:t>
      </w:r>
      <w:hyperlink r:id="rId305"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C53113" w:rsidP="001C65B1">
      <w:pPr>
        <w:pStyle w:val="omg-body"/>
      </w:pPr>
      <w:hyperlink r:id="rId306" w:anchor="rule_10-49" w:history="1">
        <w:r w:rsidR="001C65B1">
          <w:rPr>
            <w:color w:val="0000FF"/>
            <w:u w:val="single"/>
          </w:rPr>
          <w:t>Rule 10-49</w:t>
        </w:r>
      </w:hyperlink>
      <w:r w:rsidR="001C65B1">
        <w:t xml:space="preserve">, Names use common abbreviations (REF, EXT): </w:t>
      </w:r>
      <w:hyperlink r:id="rId307"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C53113" w:rsidP="001C65B1">
      <w:pPr>
        <w:pStyle w:val="omg-body"/>
      </w:pPr>
      <w:hyperlink r:id="rId308" w:anchor="rule_11-36" w:history="1">
        <w:r w:rsidR="001C65B1">
          <w:rPr>
            <w:color w:val="0000FF"/>
            <w:u w:val="single"/>
          </w:rPr>
          <w:t>Rule 11-36</w:t>
        </w:r>
      </w:hyperlink>
      <w:r w:rsidR="001C65B1">
        <w:t>, Reference schema imports reference schema (SET): </w:t>
      </w:r>
      <w:hyperlink r:id="rId309"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C53113" w:rsidP="001C65B1">
      <w:pPr>
        <w:pStyle w:val="omg-body"/>
      </w:pPr>
      <w:hyperlink r:id="rId310" w:anchor="rule_9-25" w:history="1">
        <w:r w:rsidR="001C65B1">
          <w:rPr>
            <w:color w:val="0000FF"/>
            <w:u w:val="single"/>
          </w:rPr>
          <w:t>Rule 9-25</w:t>
        </w:r>
      </w:hyperlink>
      <w:r w:rsidR="001C65B1">
        <w:t>, Complex type has data definition (REF, EXT): </w:t>
      </w:r>
      <w:hyperlink r:id="rId311"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C53113" w:rsidP="001C65B1">
      <w:pPr>
        <w:pStyle w:val="omg-body"/>
      </w:pPr>
      <w:hyperlink r:id="rId312" w:anchor="rule_9-29" w:history="1">
        <w:r w:rsidR="001C65B1">
          <w:rPr>
            <w:color w:val="0000FF"/>
            <w:u w:val="single"/>
          </w:rPr>
          <w:t>Rule 9-29</w:t>
        </w:r>
      </w:hyperlink>
      <w:r w:rsidR="001C65B1">
        <w:t>, Complex content uses extension (REF): </w:t>
      </w:r>
      <w:hyperlink r:id="rId313"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C53113" w:rsidP="001C65B1">
      <w:pPr>
        <w:pStyle w:val="omg-body"/>
      </w:pPr>
      <w:hyperlink r:id="rId314" w:anchor="rule_9-32" w:history="1">
        <w:r w:rsidR="001C65B1">
          <w:rPr>
            <w:color w:val="0000FF"/>
            <w:u w:val="single"/>
          </w:rPr>
          <w:t>Rule 9-32</w:t>
        </w:r>
      </w:hyperlink>
      <w:r w:rsidR="001C65B1">
        <w:t>, Simple content uses extension (REF): </w:t>
      </w:r>
      <w:hyperlink r:id="rId315"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480" w:name="_Toc426452261"/>
      <w:r w:rsidRPr="00792921">
        <w:t xml:space="preserve">&lt;Stereotype&gt; </w:t>
      </w:r>
      <w:bookmarkStart w:id="481" w:name="_30b3ae28677385d6d198eae570b7a23a"/>
      <w:r w:rsidRPr="00792921">
        <w:t>ObjectType</w:t>
      </w:r>
      <w:bookmarkEnd w:id="480"/>
      <w:bookmarkEnd w:id="481"/>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6" w:history="1">
        <w:r>
          <w:rPr>
            <w:color w:val="0000FF"/>
            <w:u w:val="single"/>
          </w:rPr>
          <w:t>XML Schema Structures</w:t>
        </w:r>
      </w:hyperlink>
      <w:r>
        <w:t xml:space="preserve"> addresses complex type definitions in XML Schema. See [NIEM-NDR] </w:t>
      </w:r>
      <w:hyperlink r:id="rId317"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C53113"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C53113" w:rsidP="001C65B1">
      <w:pPr>
        <w:pStyle w:val="omg-body"/>
      </w:pPr>
      <w:hyperlink r:id="rId318" w:anchor="rule_10-18" w:history="1">
        <w:r w:rsidR="001C65B1">
          <w:rPr>
            <w:color w:val="0000FF"/>
            <w:u w:val="single"/>
          </w:rPr>
          <w:t>Rule 10-18</w:t>
        </w:r>
      </w:hyperlink>
      <w:r w:rsidR="001C65B1">
        <w:t>, Proxy type has designated structure (REF, EXT): </w:t>
      </w:r>
      <w:hyperlink r:id="rId319"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C53113" w:rsidP="001C65B1">
      <w:pPr>
        <w:pStyle w:val="omg-body"/>
      </w:pPr>
      <w:hyperlink r:id="rId320" w:anchor="rule_10-21" w:history="1">
        <w:r w:rsidR="001C65B1">
          <w:rPr>
            <w:color w:val="0000FF"/>
            <w:u w:val="single"/>
          </w:rPr>
          <w:t>Rule 10-21</w:t>
        </w:r>
      </w:hyperlink>
      <w:r w:rsidR="001C65B1">
        <w:t xml:space="preserve">, Augmentable type has augmentation point element (REF): </w:t>
      </w:r>
      <w:hyperlink r:id="rId321"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C53113" w:rsidP="001C65B1">
      <w:pPr>
        <w:pStyle w:val="omg-body"/>
      </w:pPr>
      <w:hyperlink r:id="rId322" w:anchor="rule_10-22" w:history="1">
        <w:r w:rsidR="001C65B1">
          <w:rPr>
            <w:color w:val="0000FF"/>
            <w:u w:val="single"/>
          </w:rPr>
          <w:t>Rule 10-22</w:t>
        </w:r>
      </w:hyperlink>
      <w:r w:rsidR="001C65B1">
        <w:t xml:space="preserve">, Augmentable type has at most one augmentation point element (REF, EXT): </w:t>
      </w:r>
      <w:hyperlink r:id="rId323"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C53113" w:rsidP="001C65B1">
      <w:pPr>
        <w:pStyle w:val="omg-body"/>
      </w:pPr>
      <w:hyperlink r:id="rId324" w:anchor="rule_10-23" w:history="1">
        <w:r w:rsidR="001C65B1">
          <w:rPr>
            <w:color w:val="0000FF"/>
            <w:u w:val="single"/>
          </w:rPr>
          <w:t>Rule 10-23</w:t>
        </w:r>
      </w:hyperlink>
      <w:r w:rsidR="001C65B1">
        <w:t xml:space="preserve">, Augmentation point corresponds to augmentable type (REF, EXT): </w:t>
      </w:r>
      <w:hyperlink r:id="rId325"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C53113" w:rsidP="001C65B1">
      <w:pPr>
        <w:pStyle w:val="omg-body"/>
      </w:pPr>
      <w:hyperlink r:id="rId326" w:anchor="rule_10-24" w:history="1">
        <w:r w:rsidR="001C65B1">
          <w:rPr>
            <w:color w:val="0000FF"/>
            <w:u w:val="single"/>
          </w:rPr>
          <w:t>Rule 10-24</w:t>
        </w:r>
      </w:hyperlink>
      <w:r w:rsidR="001C65B1">
        <w:t xml:space="preserve">, An augmentation point has no type (REF, EXT): </w:t>
      </w:r>
      <w:hyperlink r:id="rId327"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C53113" w:rsidP="001C65B1">
      <w:pPr>
        <w:pStyle w:val="omg-body"/>
      </w:pPr>
      <w:hyperlink r:id="rId328" w:anchor="rule_10-25" w:history="1">
        <w:r w:rsidR="001C65B1">
          <w:rPr>
            <w:color w:val="0000FF"/>
            <w:u w:val="single"/>
          </w:rPr>
          <w:t>Rule 10-25</w:t>
        </w:r>
      </w:hyperlink>
      <w:r w:rsidR="001C65B1">
        <w:t xml:space="preserve">, An augmentation point has no substitution group (REF, EXT): </w:t>
      </w:r>
      <w:hyperlink r:id="rId329"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C53113" w:rsidP="001C65B1">
      <w:pPr>
        <w:pStyle w:val="omg-body"/>
      </w:pPr>
      <w:hyperlink r:id="rId330" w:anchor="rule_10-26" w:history="1">
        <w:r w:rsidR="001C65B1">
          <w:rPr>
            <w:color w:val="0000FF"/>
            <w:u w:val="single"/>
          </w:rPr>
          <w:t>Rule 10-26</w:t>
        </w:r>
      </w:hyperlink>
      <w:r w:rsidR="001C65B1">
        <w:t xml:space="preserve">, Augmentation point element may only be referenced by its type (REF, EXT): </w:t>
      </w:r>
      <w:hyperlink r:id="rId331"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C53113" w:rsidP="001C65B1">
      <w:pPr>
        <w:pStyle w:val="omg-body"/>
      </w:pPr>
      <w:hyperlink r:id="rId332" w:anchor="rule_10-27" w:history="1">
        <w:r w:rsidR="001C65B1">
          <w:rPr>
            <w:color w:val="0000FF"/>
            <w:u w:val="single"/>
          </w:rPr>
          <w:t>Rule 10-27</w:t>
        </w:r>
      </w:hyperlink>
      <w:r w:rsidR="001C65B1">
        <w:t xml:space="preserve">, Augmentation point reference is optional (REF): </w:t>
      </w:r>
      <w:hyperlink r:id="rId333"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C53113" w:rsidP="001C65B1">
      <w:pPr>
        <w:pStyle w:val="omg-body"/>
      </w:pPr>
      <w:hyperlink r:id="rId334" w:anchor="rule_10-28" w:history="1">
        <w:r w:rsidR="001C65B1">
          <w:rPr>
            <w:color w:val="0000FF"/>
            <w:u w:val="single"/>
          </w:rPr>
          <w:t>Rule 10-28</w:t>
        </w:r>
      </w:hyperlink>
      <w:r w:rsidR="001C65B1">
        <w:t xml:space="preserve">, Augmentation point reference is unbounded (REF): </w:t>
      </w:r>
      <w:hyperlink r:id="rId335"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C53113" w:rsidP="001C65B1">
      <w:pPr>
        <w:pStyle w:val="omg-body"/>
      </w:pPr>
      <w:hyperlink r:id="rId336" w:anchor="rule_10-29" w:history="1">
        <w:r w:rsidR="001C65B1">
          <w:rPr>
            <w:color w:val="0000FF"/>
            <w:u w:val="single"/>
          </w:rPr>
          <w:t>Rule 10-29</w:t>
        </w:r>
      </w:hyperlink>
      <w:r w:rsidR="001C65B1">
        <w:t xml:space="preserve">, Augmentation point reference must be last particle (REF, EXT): </w:t>
      </w:r>
      <w:hyperlink r:id="rId337"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C53113" w:rsidP="001C65B1">
      <w:pPr>
        <w:pStyle w:val="omg-body"/>
      </w:pPr>
      <w:hyperlink r:id="rId338" w:anchor="rule_11-11" w:history="1">
        <w:r w:rsidR="001C65B1">
          <w:rPr>
            <w:color w:val="0000FF"/>
            <w:u w:val="single"/>
          </w:rPr>
          <w:t>Rule 11-11</w:t>
        </w:r>
      </w:hyperlink>
      <w:r w:rsidR="001C65B1">
        <w:t xml:space="preserve">, Complex type with simple content has structures:SimpleObjectAttributeGroup (REF, EXT): </w:t>
      </w:r>
      <w:hyperlink r:id="rId339"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C53113" w:rsidP="001C65B1">
      <w:pPr>
        <w:pStyle w:val="omg-body"/>
      </w:pPr>
      <w:hyperlink r:id="rId340" w:anchor="rule_11-1" w:history="1">
        <w:r w:rsidR="001C65B1">
          <w:rPr>
            <w:color w:val="0000FF"/>
            <w:u w:val="single"/>
          </w:rPr>
          <w:t>Rule 11-1</w:t>
        </w:r>
      </w:hyperlink>
      <w:r w:rsidR="001C65B1">
        <w:t xml:space="preserve">, Name of type ends in Type (REF, EXT): </w:t>
      </w:r>
      <w:hyperlink r:id="rId341"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C53113" w:rsidP="001C65B1">
      <w:pPr>
        <w:pStyle w:val="omg-body"/>
      </w:pPr>
      <w:hyperlink r:id="rId342" w:anchor="rule_11-2" w:history="1">
        <w:r w:rsidR="001C65B1">
          <w:rPr>
            <w:color w:val="0000FF"/>
            <w:u w:val="single"/>
          </w:rPr>
          <w:t>Rule 11-2</w:t>
        </w:r>
      </w:hyperlink>
      <w:r w:rsidR="001C65B1">
        <w:t xml:space="preserve">, Name of type other than proxy type is in upper camel case (REF, EXT): </w:t>
      </w:r>
      <w:hyperlink r:id="rId343"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C53113" w:rsidP="001C65B1">
      <w:pPr>
        <w:pStyle w:val="omg-body"/>
      </w:pPr>
      <w:hyperlink r:id="rId344" w:anchor="rule_11-32" w:history="1">
        <w:r w:rsidR="001C65B1">
          <w:rPr>
            <w:color w:val="0000FF"/>
            <w:u w:val="single"/>
          </w:rPr>
          <w:t>Rule 11-32</w:t>
        </w:r>
      </w:hyperlink>
      <w:r w:rsidR="001C65B1">
        <w:t>, Standard opening phrase for complex type (REF, EXT): </w:t>
      </w:r>
      <w:hyperlink r:id="rId345"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C53113" w:rsidP="001C65B1">
      <w:pPr>
        <w:pStyle w:val="omg-body"/>
      </w:pPr>
      <w:hyperlink r:id="rId346" w:anchor="rule_11-3" w:history="1">
        <w:r w:rsidR="001C65B1">
          <w:rPr>
            <w:color w:val="0000FF"/>
            <w:u w:val="single"/>
          </w:rPr>
          <w:t>Rule 11-3</w:t>
        </w:r>
      </w:hyperlink>
      <w:r w:rsidR="001C65B1">
        <w:t xml:space="preserve">, Base type definition defined by conformant schema (REF, EXT): </w:t>
      </w:r>
      <w:hyperlink r:id="rId347"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C53113" w:rsidP="001C65B1">
      <w:pPr>
        <w:pStyle w:val="omg-body"/>
      </w:pPr>
      <w:hyperlink r:id="rId348" w:anchor="rule_11-4" w:history="1">
        <w:r w:rsidR="001C65B1">
          <w:rPr>
            <w:color w:val="0000FF"/>
            <w:u w:val="single"/>
          </w:rPr>
          <w:t>Rule 11-4</w:t>
        </w:r>
      </w:hyperlink>
      <w:r w:rsidR="001C65B1">
        <w:t xml:space="preserve">, Name of simple type ends in SimpleType (REF, EXT): </w:t>
      </w:r>
      <w:hyperlink r:id="rId349"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C53113" w:rsidP="001C65B1">
      <w:pPr>
        <w:pStyle w:val="omg-body"/>
      </w:pPr>
      <w:hyperlink r:id="rId350" w:anchor="rule_11-5" w:history="1">
        <w:r w:rsidR="001C65B1">
          <w:rPr>
            <w:color w:val="0000FF"/>
            <w:u w:val="single"/>
          </w:rPr>
          <w:t>Rule 11-5</w:t>
        </w:r>
      </w:hyperlink>
      <w:r w:rsidR="001C65B1">
        <w:t xml:space="preserve">, Name of simple type is upper camel case (REF, EXT): </w:t>
      </w:r>
      <w:hyperlink r:id="rId351"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C53113" w:rsidP="001C65B1">
      <w:pPr>
        <w:pStyle w:val="omg-body"/>
      </w:pPr>
      <w:hyperlink r:id="rId352" w:anchor="rule_9-24" w:history="1">
        <w:r w:rsidR="001C65B1">
          <w:rPr>
            <w:color w:val="0000FF"/>
            <w:u w:val="single"/>
          </w:rPr>
          <w:t>Rule 9-24</w:t>
        </w:r>
      </w:hyperlink>
      <w:r w:rsidR="001C65B1">
        <w:t>, Complex type definitions is top-level (REF, EXT): </w:t>
      </w:r>
      <w:hyperlink r:id="rId353"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482" w:name="_Toc426452262"/>
      <w:r w:rsidRPr="00792921">
        <w:lastRenderedPageBreak/>
        <w:t xml:space="preserve">&lt;Stereotype&gt; </w:t>
      </w:r>
      <w:bookmarkStart w:id="483" w:name="_1b6d271c15434199db0d11d815b96d97"/>
      <w:r w:rsidRPr="00792921">
        <w:t>PropertyHolder</w:t>
      </w:r>
      <w:bookmarkEnd w:id="482"/>
      <w:bookmarkEnd w:id="483"/>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4" w:anchor="section_9.2.1" w:history="1">
        <w:r>
          <w:rPr>
            <w:color w:val="0000FF"/>
            <w:u w:val="single"/>
          </w:rPr>
          <w:t>9.2.1</w:t>
        </w:r>
      </w:hyperlink>
      <w:r>
        <w:t xml:space="preserve"> and </w:t>
      </w:r>
      <w:hyperlink r:id="rId355" w:anchor="section_9.2.3" w:history="1">
        <w:r>
          <w:rPr>
            <w:color w:val="0000FF"/>
            <w:u w:val="single"/>
          </w:rPr>
          <w:t>9.2.3</w:t>
        </w:r>
      </w:hyperlink>
      <w:r>
        <w:t xml:space="preserve"> of [NIEM-NDR], Rule </w:t>
      </w:r>
      <w:hyperlink r:id="rId356" w:anchor="rule_9-35" w:history="1">
        <w:r>
          <w:rPr>
            <w:color w:val="0000FF"/>
            <w:u w:val="single"/>
          </w:rPr>
          <w:t>9-35</w:t>
        </w:r>
      </w:hyperlink>
      <w:r>
        <w:t xml:space="preserve"> and Rule </w:t>
      </w:r>
      <w:hyperlink r:id="rId35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484" w:name="_Toc426452263"/>
      <w:r w:rsidRPr="00792921">
        <w:t xml:space="preserve">&lt;Stereotype&gt; </w:t>
      </w:r>
      <w:bookmarkStart w:id="485" w:name="_c7b8a68ef50d3d361f495647dd4876ec"/>
      <w:r w:rsidRPr="00792921">
        <w:t>References</w:t>
      </w:r>
      <w:bookmarkEnd w:id="484"/>
      <w:bookmarkEnd w:id="485"/>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486" w:name="_Toc426452264"/>
      <w:r w:rsidRPr="00792921">
        <w:t xml:space="preserve">&lt;Stereotype&gt; </w:t>
      </w:r>
      <w:bookmarkStart w:id="487" w:name="_d6f498351d650cdf2cbfc200d54cec79"/>
      <w:r w:rsidRPr="00792921">
        <w:t>Representation</w:t>
      </w:r>
      <w:bookmarkEnd w:id="486"/>
      <w:bookmarkEnd w:id="487"/>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C53113" w:rsidP="001C65B1">
      <w:pPr>
        <w:pStyle w:val="omg-body"/>
      </w:pPr>
      <w:hyperlink r:id="rId359" w:anchor="rule_10-41" w:history="1">
        <w:r w:rsidR="001C65B1">
          <w:rPr>
            <w:color w:val="0000FF"/>
            <w:u w:val="single"/>
          </w:rPr>
          <w:t>Rule 10-41</w:t>
        </w:r>
      </w:hyperlink>
      <w:r w:rsidR="001C65B1">
        <w:t xml:space="preserve">, Name of element that ends in Representation is abstract (REF, EXT): </w:t>
      </w:r>
      <w:hyperlink r:id="rId360"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C53113" w:rsidP="001C65B1">
      <w:pPr>
        <w:pStyle w:val="omg-body"/>
      </w:pPr>
      <w:hyperlink r:id="rId361" w:anchor="rule_10-42" w:history="1">
        <w:r w:rsidR="001C65B1">
          <w:rPr>
            <w:color w:val="0000FF"/>
            <w:u w:val="single"/>
          </w:rPr>
          <w:t>Rule 10-42</w:t>
        </w:r>
      </w:hyperlink>
      <w:r w:rsidR="001C65B1">
        <w:t xml:space="preserve">, A substitution for a representation element declaration is a value for a type (REF, EXT): </w:t>
      </w:r>
      <w:hyperlink r:id="rId362"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488" w:name="_Toc426452265"/>
      <w:r w:rsidRPr="00792921">
        <w:lastRenderedPageBreak/>
        <w:t xml:space="preserve">&lt;Stereotype&gt; </w:t>
      </w:r>
      <w:bookmarkStart w:id="489" w:name="_5168057aef57b6169e0750b82ef3bdf8"/>
      <w:r w:rsidRPr="00792921">
        <w:t>Restriction</w:t>
      </w:r>
      <w:bookmarkEnd w:id="488"/>
      <w:bookmarkEnd w:id="489"/>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3"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490" w:name="_Toc426452266"/>
      <w:r w:rsidRPr="00792921">
        <w:t xml:space="preserve">&lt;Stereotype&gt; </w:t>
      </w:r>
      <w:bookmarkStart w:id="491" w:name="_f70f8892e25db199be6f3858b52a6adf"/>
      <w:r w:rsidRPr="00792921">
        <w:t>Union</w:t>
      </w:r>
      <w:bookmarkEnd w:id="490"/>
      <w:bookmarkEnd w:id="491"/>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4"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C53113" w:rsidP="001C65B1">
      <w:pPr>
        <w:pStyle w:val="omg-body"/>
      </w:pPr>
      <w:hyperlink r:id="rId365" w:anchor="rule_11-8" w:history="1">
        <w:r w:rsidR="001C65B1">
          <w:rPr>
            <w:color w:val="0000FF"/>
            <w:u w:val="single"/>
          </w:rPr>
          <w:t>Rule 11-8</w:t>
        </w:r>
      </w:hyperlink>
      <w:r w:rsidR="001C65B1">
        <w:t xml:space="preserve">, Union member types defined by conformant schemas (REF, EXT): </w:t>
      </w:r>
      <w:hyperlink r:id="rId366"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C53113" w:rsidP="001C65B1">
      <w:pPr>
        <w:pStyle w:val="omg-body"/>
      </w:pPr>
      <w:hyperlink r:id="rId367"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8"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C53113" w:rsidP="001C65B1">
      <w:pPr>
        <w:pStyle w:val="omg-body"/>
      </w:pPr>
      <w:hyperlink r:id="rId369"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70"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C53113" w:rsidP="001C65B1">
      <w:pPr>
        <w:pStyle w:val="omg-body"/>
      </w:pPr>
      <w:hyperlink r:id="rId371"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2"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C53113" w:rsidP="001C65B1">
      <w:pPr>
        <w:pStyle w:val="omg-body"/>
      </w:pPr>
      <w:hyperlink r:id="rId373"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4"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C53113" w:rsidP="001C65B1">
      <w:pPr>
        <w:pStyle w:val="omg-body"/>
      </w:pPr>
      <w:hyperlink r:id="rId375"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6"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C53113" w:rsidP="001C65B1">
      <w:pPr>
        <w:pStyle w:val="omg-body"/>
      </w:pPr>
      <w:hyperlink r:id="rId377"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8"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492" w:name="_Toc426452267"/>
      <w:r w:rsidRPr="00792921">
        <w:t xml:space="preserve">&lt;Stereotype&gt; </w:t>
      </w:r>
      <w:bookmarkStart w:id="493" w:name="_13919d689991d7b275167f98a0cd7bdd"/>
      <w:r w:rsidRPr="00792921">
        <w:t>UnionOf</w:t>
      </w:r>
      <w:bookmarkEnd w:id="492"/>
      <w:bookmarkEnd w:id="493"/>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494" w:name="_Ref411852818"/>
      <w:bookmarkStart w:id="495" w:name="_Toc426452268"/>
      <w:r>
        <w:lastRenderedPageBreak/>
        <w:t>Profile : NIEM_PIM_Profile</w:t>
      </w:r>
      <w:bookmarkEnd w:id="494"/>
      <w:bookmarkEnd w:id="495"/>
      <w:r>
        <w:t xml:space="preserve"> </w:t>
      </w:r>
    </w:p>
    <w:p w14:paraId="4F8C861E" w14:textId="77777777" w:rsidR="001C65B1" w:rsidRDefault="001C65B1" w:rsidP="001C65B1">
      <w:pPr>
        <w:pStyle w:val="Heading3"/>
      </w:pPr>
      <w:bookmarkStart w:id="496" w:name="_Toc426452269"/>
      <w:r>
        <w:t>Overview</w:t>
      </w:r>
      <w:bookmarkEnd w:id="496"/>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fldSimple w:instr=" STYLEREF 1 \s ">
        <w:r w:rsidR="00B81ED7">
          <w:rPr>
            <w:noProof/>
          </w:rPr>
          <w:t>8</w:t>
        </w:r>
      </w:fldSimple>
      <w:r w:rsidR="00464209">
        <w:noBreakHyphen/>
      </w:r>
      <w:fldSimple w:instr=" SEQ Figure \* ARABIC \s 1 ">
        <w:r w:rsidR="00B81ED7">
          <w:rPr>
            <w:noProof/>
          </w:rPr>
          <w:t>3</w:t>
        </w:r>
      </w:fldSimple>
      <w:r>
        <w:t xml:space="preserve"> NIEM PIM Profile</w:t>
      </w:r>
    </w:p>
    <w:p w14:paraId="0EDFE981" w14:textId="77777777" w:rsidR="001C65B1" w:rsidRPr="00792921" w:rsidRDefault="001C65B1" w:rsidP="001C65B1">
      <w:pPr>
        <w:pStyle w:val="Heading3"/>
      </w:pPr>
      <w:bookmarkStart w:id="497" w:name="_Toc426452270"/>
      <w:r w:rsidRPr="00792921">
        <w:t xml:space="preserve">&lt;Stereotype&gt; </w:t>
      </w:r>
      <w:bookmarkStart w:id="498" w:name="_2937b2c47cb1edf3656df071be47a7bc"/>
      <w:r w:rsidRPr="00792921">
        <w:t>Augments</w:t>
      </w:r>
      <w:bookmarkEnd w:id="497"/>
      <w:bookmarkEnd w:id="498"/>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499" w:name="_Toc426452271"/>
      <w:r w:rsidRPr="00792921">
        <w:t xml:space="preserve">&lt;Stereotype&gt; </w:t>
      </w:r>
      <w:bookmarkStart w:id="500" w:name="_1498be86b30971330c90f909c07d3938"/>
      <w:r w:rsidRPr="00792921">
        <w:t>InformationModel</w:t>
      </w:r>
      <w:bookmarkEnd w:id="499"/>
      <w:bookmarkEnd w:id="500"/>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C53113"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C53113" w:rsidP="001C65B1">
      <w:pPr>
        <w:pStyle w:val="omg-body"/>
      </w:pPr>
      <w:hyperlink r:id="rId380" w:anchor="rule_10-1" w:history="1">
        <w:r w:rsidR="001C65B1">
          <w:rPr>
            <w:color w:val="0000FF"/>
            <w:u w:val="single"/>
          </w:rPr>
          <w:t>Rule 10-1</w:t>
        </w:r>
      </w:hyperlink>
      <w:r w:rsidR="001C65B1">
        <w:t xml:space="preserve">, Complex type has a category (REF, EXT): </w:t>
      </w:r>
      <w:hyperlink r:id="rId381"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C53113" w:rsidP="001C65B1">
      <w:pPr>
        <w:pStyle w:val="omg-body"/>
      </w:pPr>
      <w:hyperlink r:id="rId382" w:anchor="rule_10-2" w:history="1">
        <w:r w:rsidR="001C65B1">
          <w:rPr>
            <w:color w:val="0000FF"/>
            <w:u w:val="single"/>
          </w:rPr>
          <w:t>Rule 10-2</w:t>
        </w:r>
      </w:hyperlink>
      <w:r w:rsidR="001C65B1">
        <w:t xml:space="preserve">, Object type with complex content is derived from object type (REF, EXT): </w:t>
      </w:r>
      <w:hyperlink r:id="rId383"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C53113" w:rsidP="001C65B1">
      <w:pPr>
        <w:pStyle w:val="omg-body"/>
      </w:pPr>
      <w:hyperlink r:id="rId384" w:anchor="rule_10-43" w:history="1">
        <w:r w:rsidR="001C65B1">
          <w:rPr>
            <w:color w:val="0000FF"/>
            <w:u w:val="single"/>
          </w:rPr>
          <w:t>Rule 10-43</w:t>
        </w:r>
      </w:hyperlink>
      <w:r w:rsidR="001C65B1">
        <w:t xml:space="preserve">, Schema component name composed of English words (REF, EXT): </w:t>
      </w:r>
      <w:hyperlink r:id="rId385"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C53113" w:rsidP="001C65B1">
      <w:pPr>
        <w:pStyle w:val="omg-body"/>
      </w:pPr>
      <w:hyperlink r:id="rId386" w:anchor="rule_10-44" w:history="1">
        <w:r w:rsidR="001C65B1">
          <w:rPr>
            <w:color w:val="0000FF"/>
            <w:u w:val="single"/>
          </w:rPr>
          <w:t>Rule 10-44</w:t>
        </w:r>
      </w:hyperlink>
      <w:r w:rsidR="001C65B1">
        <w:t xml:space="preserve">, Schema component names have only specific characters (REF, EXT): </w:t>
      </w:r>
      <w:hyperlink r:id="rId387"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C53113" w:rsidP="001C65B1">
      <w:pPr>
        <w:pStyle w:val="omg-body"/>
      </w:pPr>
      <w:hyperlink r:id="rId388" w:anchor="rule_10-45" w:history="1">
        <w:r w:rsidR="001C65B1">
          <w:rPr>
            <w:color w:val="0000FF"/>
            <w:u w:val="single"/>
          </w:rPr>
          <w:t>Rule 10-45</w:t>
        </w:r>
      </w:hyperlink>
      <w:r w:rsidR="001C65B1">
        <w:t xml:space="preserve">, Hyphen in component name is a separator (REF, EXT): </w:t>
      </w:r>
      <w:hyperlink r:id="rId389"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C53113" w:rsidP="001C65B1">
      <w:pPr>
        <w:pStyle w:val="omg-body"/>
      </w:pPr>
      <w:hyperlink r:id="rId390" w:anchor="rule_10-46" w:history="1">
        <w:r w:rsidR="001C65B1">
          <w:rPr>
            <w:color w:val="0000FF"/>
            <w:u w:val="single"/>
          </w:rPr>
          <w:t>Rule 10-46</w:t>
        </w:r>
      </w:hyperlink>
      <w:r w:rsidR="001C65B1">
        <w:t xml:space="preserve">, Names use camel case (REF, EXT): </w:t>
      </w:r>
      <w:hyperlink r:id="rId391"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C53113" w:rsidP="001C65B1">
      <w:pPr>
        <w:pStyle w:val="omg-body"/>
      </w:pPr>
      <w:hyperlink r:id="rId392" w:anchor="rule_10-4" w:history="1">
        <w:r w:rsidR="001C65B1">
          <w:rPr>
            <w:color w:val="0000FF"/>
            <w:u w:val="single"/>
          </w:rPr>
          <w:t>Rule 10-4</w:t>
        </w:r>
      </w:hyperlink>
      <w:r w:rsidR="001C65B1">
        <w:t xml:space="preserve">, Only object type has RoleOf element (REF, EXT): </w:t>
      </w:r>
      <w:hyperlink r:id="rId393"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C53113" w:rsidP="001C65B1">
      <w:pPr>
        <w:pStyle w:val="omg-body"/>
      </w:pPr>
      <w:hyperlink r:id="rId394" w:anchor="rule_10-50" w:history="1">
        <w:r w:rsidR="001C65B1">
          <w:rPr>
            <w:color w:val="0000FF"/>
            <w:u w:val="single"/>
          </w:rPr>
          <w:t>Rule 10-50</w:t>
        </w:r>
      </w:hyperlink>
      <w:r w:rsidR="001C65B1">
        <w:t xml:space="preserve">, Local term declaration is local to its schema document (REF, EXT): </w:t>
      </w:r>
      <w:hyperlink r:id="rId395"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C53113" w:rsidP="001C65B1">
      <w:pPr>
        <w:pStyle w:val="omg-body"/>
      </w:pPr>
      <w:hyperlink r:id="rId396" w:anchor="rule_10-51" w:history="1">
        <w:r w:rsidR="001C65B1">
          <w:rPr>
            <w:color w:val="0000FF"/>
            <w:u w:val="single"/>
          </w:rPr>
          <w:t>Rule 10-51</w:t>
        </w:r>
      </w:hyperlink>
      <w:r w:rsidR="001C65B1">
        <w:t xml:space="preserve">, Local terminology interpretation (REF, EXT): </w:t>
      </w:r>
      <w:hyperlink r:id="rId397"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C53113" w:rsidP="001C65B1">
      <w:pPr>
        <w:pStyle w:val="omg-body"/>
      </w:pPr>
      <w:hyperlink r:id="rId398" w:anchor="rule_10-52" w:history="1">
        <w:r w:rsidR="001C65B1">
          <w:rPr>
            <w:color w:val="0000FF"/>
            <w:u w:val="single"/>
          </w:rPr>
          <w:t>Rule 10-52</w:t>
        </w:r>
      </w:hyperlink>
      <w:r w:rsidR="001C65B1">
        <w:t xml:space="preserve">, Singular form is preferred in name (REF, EXT): </w:t>
      </w:r>
      <w:hyperlink r:id="rId399"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C53113" w:rsidP="001C65B1">
      <w:pPr>
        <w:pStyle w:val="omg-body"/>
      </w:pPr>
      <w:hyperlink r:id="rId400" w:anchor="rule_10-53" w:history="1">
        <w:r w:rsidR="001C65B1">
          <w:rPr>
            <w:color w:val="0000FF"/>
            <w:u w:val="single"/>
          </w:rPr>
          <w:t>Rule 10-53</w:t>
        </w:r>
      </w:hyperlink>
      <w:r w:rsidR="001C65B1">
        <w:t xml:space="preserve">, Present tense is preferred in name (REF, EXT): </w:t>
      </w:r>
      <w:hyperlink r:id="rId401"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C53113" w:rsidP="001C65B1">
      <w:pPr>
        <w:pStyle w:val="omg-body"/>
      </w:pPr>
      <w:hyperlink r:id="rId402" w:anchor="rule_10-54" w:history="1">
        <w:r w:rsidR="001C65B1">
          <w:rPr>
            <w:color w:val="0000FF"/>
            <w:u w:val="single"/>
          </w:rPr>
          <w:t>Rule 10-54</w:t>
        </w:r>
      </w:hyperlink>
      <w:r w:rsidR="001C65B1">
        <w:t xml:space="preserve">, Name does not have nonessential words (REF, EXT): </w:t>
      </w:r>
      <w:hyperlink r:id="rId403"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C53113" w:rsidP="001C65B1">
      <w:pPr>
        <w:pStyle w:val="omg-body"/>
      </w:pPr>
      <w:hyperlink r:id="rId404" w:anchor="rule_10-55" w:history="1">
        <w:r w:rsidR="001C65B1">
          <w:rPr>
            <w:color w:val="0000FF"/>
            <w:u w:val="single"/>
          </w:rPr>
          <w:t>Rule 10-55</w:t>
        </w:r>
      </w:hyperlink>
      <w:r w:rsidR="001C65B1">
        <w:t xml:space="preserve">, Component name follows pattern (REF, EXT): </w:t>
      </w:r>
      <w:hyperlink r:id="rId405"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C53113" w:rsidP="001C65B1">
      <w:pPr>
        <w:pStyle w:val="omg-body"/>
      </w:pPr>
      <w:hyperlink r:id="rId406" w:anchor="rule_10-56" w:history="1">
        <w:r w:rsidR="001C65B1">
          <w:rPr>
            <w:color w:val="0000FF"/>
            <w:u w:val="single"/>
          </w:rPr>
          <w:t>Rule 10-56</w:t>
        </w:r>
      </w:hyperlink>
      <w:r w:rsidR="001C65B1">
        <w:t xml:space="preserve">, Object-class term identifies concrete category (REF, EXT): </w:t>
      </w:r>
      <w:hyperlink r:id="rId407"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C53113" w:rsidP="001C65B1">
      <w:pPr>
        <w:pStyle w:val="omg-body"/>
      </w:pPr>
      <w:hyperlink r:id="rId408" w:anchor="rule_10-57" w:history="1">
        <w:r w:rsidR="001C65B1">
          <w:rPr>
            <w:color w:val="0000FF"/>
            <w:u w:val="single"/>
          </w:rPr>
          <w:t>Rule 10-57</w:t>
        </w:r>
      </w:hyperlink>
      <w:r w:rsidR="001C65B1">
        <w:t xml:space="preserve">, Property term describes characteristic or subpart (REF, EXT): </w:t>
      </w:r>
      <w:hyperlink r:id="rId409"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C53113" w:rsidP="001C65B1">
      <w:pPr>
        <w:pStyle w:val="omg-body"/>
      </w:pPr>
      <w:hyperlink r:id="rId410" w:anchor="rule_10-58" w:history="1">
        <w:r w:rsidR="001C65B1">
          <w:rPr>
            <w:color w:val="0000FF"/>
            <w:u w:val="single"/>
          </w:rPr>
          <w:t>Rule 10-58</w:t>
        </w:r>
      </w:hyperlink>
      <w:r w:rsidR="001C65B1">
        <w:t xml:space="preserve">, Name may have multiple qualifier terms (REF, EXT): </w:t>
      </w:r>
      <w:hyperlink r:id="rId411"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C53113" w:rsidP="001C65B1">
      <w:pPr>
        <w:pStyle w:val="omg-body"/>
      </w:pPr>
      <w:hyperlink r:id="rId412" w:anchor="rule_10-59" w:history="1">
        <w:r w:rsidR="001C65B1">
          <w:rPr>
            <w:color w:val="0000FF"/>
            <w:u w:val="single"/>
          </w:rPr>
          <w:t>Rule 10-59</w:t>
        </w:r>
      </w:hyperlink>
      <w:r w:rsidR="001C65B1">
        <w:t xml:space="preserve">, Name has minimum necessary number of qualifier terms (REF, EXT): </w:t>
      </w:r>
      <w:hyperlink r:id="rId413"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C53113" w:rsidP="001C65B1">
      <w:pPr>
        <w:pStyle w:val="omg-body"/>
      </w:pPr>
      <w:hyperlink r:id="rId414" w:anchor="rule_10-5" w:history="1">
        <w:r w:rsidR="001C65B1">
          <w:rPr>
            <w:color w:val="0000FF"/>
            <w:u w:val="single"/>
          </w:rPr>
          <w:t>Rule 10-5</w:t>
        </w:r>
      </w:hyperlink>
      <w:r w:rsidR="001C65B1">
        <w:t xml:space="preserve">, RoleOf elements indicate the base types of a role type (REF, EXT, INS): </w:t>
      </w:r>
      <w:hyperlink r:id="rId415"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C53113" w:rsidP="001C65B1">
      <w:pPr>
        <w:pStyle w:val="omg-body"/>
      </w:pPr>
      <w:hyperlink r:id="rId416" w:anchor="rule_10-60" w:history="1">
        <w:r w:rsidR="001C65B1">
          <w:rPr>
            <w:color w:val="0000FF"/>
            <w:u w:val="single"/>
          </w:rPr>
          <w:t>Rule 10-60</w:t>
        </w:r>
      </w:hyperlink>
      <w:r w:rsidR="001C65B1">
        <w:t xml:space="preserve">, Order of qualifies is not significant (REF, EXT): </w:t>
      </w:r>
      <w:hyperlink r:id="rId417"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C53113" w:rsidP="001C65B1">
      <w:pPr>
        <w:pStyle w:val="omg-body"/>
      </w:pPr>
      <w:hyperlink r:id="rId418" w:anchor="rule_10-61" w:history="1">
        <w:r w:rsidR="001C65B1">
          <w:rPr>
            <w:color w:val="0000FF"/>
            <w:u w:val="single"/>
          </w:rPr>
          <w:t>Rule 10-61</w:t>
        </w:r>
      </w:hyperlink>
      <w:r w:rsidR="001C65B1">
        <w:t xml:space="preserve">, Redundant term in name is omitted (REF, EXT): </w:t>
      </w:r>
      <w:hyperlink r:id="rId419"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C53113" w:rsidP="001C65B1">
      <w:pPr>
        <w:pStyle w:val="omg-body"/>
      </w:pPr>
      <w:hyperlink r:id="rId420" w:anchor="rule_10-65" w:history="1">
        <w:r w:rsidR="001C65B1">
          <w:rPr>
            <w:color w:val="0000FF"/>
            <w:u w:val="single"/>
          </w:rPr>
          <w:t>Rule 10-65</w:t>
        </w:r>
      </w:hyperlink>
      <w:r w:rsidR="001C65B1">
        <w:t>, Machine-readable annotations are valid (REF, EXT): </w:t>
      </w:r>
      <w:hyperlink r:id="rId421"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C53113" w:rsidP="001C65B1">
      <w:pPr>
        <w:pStyle w:val="omg-body"/>
      </w:pPr>
      <w:hyperlink r:id="rId422" w:anchor="rule_10-67" w:history="1">
        <w:r w:rsidR="001C65B1">
          <w:rPr>
            <w:color w:val="0000FF"/>
            <w:u w:val="single"/>
          </w:rPr>
          <w:t>Rule 10-67</w:t>
        </w:r>
      </w:hyperlink>
      <w:r w:rsidR="001C65B1">
        <w:t>, Deprecated annotates schema component (REF, EXT): </w:t>
      </w:r>
      <w:hyperlink r:id="rId423"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C53113" w:rsidP="001C65B1">
      <w:pPr>
        <w:pStyle w:val="omg-body"/>
      </w:pPr>
      <w:hyperlink r:id="rId424" w:anchor="rule_10-68" w:history="1">
        <w:r w:rsidR="001C65B1">
          <w:rPr>
            <w:color w:val="0000FF"/>
            <w:u w:val="single"/>
          </w:rPr>
          <w:t>Rule 10-68</w:t>
        </w:r>
      </w:hyperlink>
      <w:r w:rsidR="001C65B1">
        <w:t>, External import indicator annotates import (REF, EXT): </w:t>
      </w:r>
      <w:hyperlink r:id="rId425"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C53113" w:rsidP="001C65B1">
      <w:pPr>
        <w:pStyle w:val="omg-body"/>
      </w:pPr>
      <w:hyperlink r:id="rId426" w:anchor="rule_10-6" w:history="1">
        <w:r w:rsidR="001C65B1">
          <w:rPr>
            <w:color w:val="0000FF"/>
            <w:u w:val="single"/>
          </w:rPr>
          <w:t>Rule 10-6</w:t>
        </w:r>
      </w:hyperlink>
      <w:r w:rsidR="001C65B1">
        <w:t xml:space="preserve">, Instance of RoleOf element indicates a role object (INS): </w:t>
      </w:r>
      <w:hyperlink r:id="rId427"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C53113" w:rsidP="001C65B1">
      <w:pPr>
        <w:pStyle w:val="omg-body"/>
      </w:pPr>
      <w:hyperlink r:id="rId428" w:anchor="rule_10-76" w:history="1">
        <w:r w:rsidR="001C65B1">
          <w:rPr>
            <w:color w:val="0000FF"/>
            <w:u w:val="single"/>
          </w:rPr>
          <w:t>Rule 10-76</w:t>
        </w:r>
      </w:hyperlink>
      <w:r w:rsidR="001C65B1">
        <w:t>, Use structures as specified (REF, EXT, INS): </w:t>
      </w:r>
      <w:hyperlink r:id="rId429"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C53113" w:rsidP="001C65B1">
      <w:pPr>
        <w:pStyle w:val="omg-body"/>
      </w:pPr>
      <w:hyperlink r:id="rId430" w:anchor="rule_11-24" w:history="1">
        <w:r w:rsidR="001C65B1">
          <w:rPr>
            <w:color w:val="0000FF"/>
            <w:u w:val="single"/>
          </w:rPr>
          <w:t>Rule 11-24</w:t>
        </w:r>
      </w:hyperlink>
      <w:r w:rsidR="001C65B1">
        <w:t>, Schema uses only known attribute groups (REF, EXT): </w:t>
      </w:r>
      <w:hyperlink r:id="rId431"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C53113" w:rsidP="001C65B1">
      <w:pPr>
        <w:pStyle w:val="omg-body"/>
      </w:pPr>
      <w:hyperlink r:id="rId432" w:anchor="rule_11-25" w:history="1">
        <w:r w:rsidR="001C65B1">
          <w:rPr>
            <w:color w:val="0000FF"/>
            <w:u w:val="single"/>
          </w:rPr>
          <w:t>Rule 11-25</w:t>
        </w:r>
      </w:hyperlink>
      <w:r w:rsidR="001C65B1">
        <w:t>, Data definition does not introduce ambiguity (REF, EXT): </w:t>
      </w:r>
      <w:hyperlink r:id="rId433"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C53113" w:rsidP="001C65B1">
      <w:pPr>
        <w:pStyle w:val="omg-body"/>
      </w:pPr>
      <w:hyperlink r:id="rId434" w:anchor="rule_11-26" w:history="1">
        <w:r w:rsidR="001C65B1">
          <w:rPr>
            <w:color w:val="0000FF"/>
            <w:u w:val="single"/>
          </w:rPr>
          <w:t>Rule 11-26</w:t>
        </w:r>
      </w:hyperlink>
      <w:r w:rsidR="001C65B1">
        <w:t>, Object class has only one meaning (REF, EXT): </w:t>
      </w:r>
      <w:hyperlink r:id="rId435"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C53113" w:rsidP="001C65B1">
      <w:pPr>
        <w:pStyle w:val="omg-body"/>
      </w:pPr>
      <w:hyperlink r:id="rId436" w:anchor="rule_11-27" w:history="1">
        <w:r w:rsidR="001C65B1">
          <w:rPr>
            <w:color w:val="0000FF"/>
            <w:u w:val="single"/>
          </w:rPr>
          <w:t>Rule 11-27</w:t>
        </w:r>
      </w:hyperlink>
      <w:r w:rsidR="001C65B1">
        <w:t>, Data definition of a part does not redefine the whole (REF, EXT): </w:t>
      </w:r>
      <w:hyperlink r:id="rId437"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C53113" w:rsidP="001C65B1">
      <w:pPr>
        <w:pStyle w:val="omg-body"/>
      </w:pPr>
      <w:hyperlink r:id="rId438" w:anchor="rule_11-28" w:history="1">
        <w:r w:rsidR="001C65B1">
          <w:rPr>
            <w:color w:val="0000FF"/>
            <w:u w:val="single"/>
          </w:rPr>
          <w:t>Rule 11-28</w:t>
        </w:r>
      </w:hyperlink>
      <w:r w:rsidR="001C65B1">
        <w:t>, Do not leak representation into data definition (REF, EXT): </w:t>
      </w:r>
      <w:hyperlink r:id="rId439"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C53113" w:rsidP="001C65B1">
      <w:pPr>
        <w:pStyle w:val="omg-body"/>
      </w:pPr>
      <w:hyperlink r:id="rId440" w:anchor="rule_11-29" w:history="1">
        <w:r w:rsidR="001C65B1">
          <w:rPr>
            <w:color w:val="0000FF"/>
            <w:u w:val="single"/>
          </w:rPr>
          <w:t>Rule 11-29</w:t>
        </w:r>
      </w:hyperlink>
      <w:r w:rsidR="001C65B1">
        <w:t>, Data definition follows 11179-4 requirements (REF, EXT): </w:t>
      </w:r>
      <w:hyperlink r:id="rId441"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C53113" w:rsidP="001C65B1">
      <w:pPr>
        <w:pStyle w:val="omg-body"/>
      </w:pPr>
      <w:hyperlink r:id="rId442" w:anchor="rule_11-30" w:history="1">
        <w:r w:rsidR="001C65B1">
          <w:rPr>
            <w:color w:val="0000FF"/>
            <w:u w:val="single"/>
          </w:rPr>
          <w:t>Rule 11-30</w:t>
        </w:r>
      </w:hyperlink>
      <w:r w:rsidR="001C65B1">
        <w:t>, Data definition follows 11179-4 recommendations (REF, EXT): </w:t>
      </w:r>
      <w:hyperlink r:id="rId443"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C53113" w:rsidP="001C65B1">
      <w:pPr>
        <w:pStyle w:val="omg-body"/>
      </w:pPr>
      <w:hyperlink r:id="rId444" w:anchor="rule_11-34" w:history="1">
        <w:r w:rsidR="001C65B1">
          <w:rPr>
            <w:color w:val="0000FF"/>
            <w:u w:val="single"/>
          </w:rPr>
          <w:t>Rule 11-34</w:t>
        </w:r>
      </w:hyperlink>
      <w:r w:rsidR="001C65B1">
        <w:t xml:space="preserve">, Same namespace means same components (REF, EXT): </w:t>
      </w:r>
      <w:hyperlink r:id="rId445"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C53113" w:rsidP="001C65B1">
      <w:pPr>
        <w:pStyle w:val="omg-body"/>
      </w:pPr>
      <w:hyperlink r:id="rId446" w:anchor="rule_11-35" w:history="1">
        <w:r w:rsidR="001C65B1">
          <w:rPr>
            <w:color w:val="0000FF"/>
            <w:u w:val="single"/>
          </w:rPr>
          <w:t>Rule 11-35</w:t>
        </w:r>
      </w:hyperlink>
      <w:r w:rsidR="001C65B1">
        <w:t xml:space="preserve">, Different version means different view (REF, EXT): </w:t>
      </w:r>
      <w:hyperlink r:id="rId447"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C53113" w:rsidP="001C65B1">
      <w:pPr>
        <w:pStyle w:val="omg-body"/>
      </w:pPr>
      <w:hyperlink r:id="rId448" w:anchor="rule_11-37" w:history="1">
        <w:r w:rsidR="001C65B1">
          <w:rPr>
            <w:color w:val="0000FF"/>
            <w:u w:val="single"/>
          </w:rPr>
          <w:t>Rule 11-37</w:t>
        </w:r>
      </w:hyperlink>
      <w:r w:rsidR="001C65B1">
        <w:t>, Extension schema document imports reference or extension schema (SET): </w:t>
      </w:r>
      <w:hyperlink r:id="rId449"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C53113" w:rsidP="001C65B1">
      <w:pPr>
        <w:pStyle w:val="omg-body"/>
      </w:pPr>
      <w:hyperlink r:id="rId450" w:anchor="rule_11-38" w:history="1">
        <w:r w:rsidR="001C65B1">
          <w:rPr>
            <w:color w:val="0000FF"/>
            <w:u w:val="single"/>
          </w:rPr>
          <w:t>Rule 11-38</w:t>
        </w:r>
      </w:hyperlink>
      <w:r w:rsidR="001C65B1">
        <w:t>, Structures imported as conformant (REF, EXT): </w:t>
      </w:r>
      <w:hyperlink r:id="rId451"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C53113" w:rsidP="001C65B1">
      <w:pPr>
        <w:pStyle w:val="omg-body"/>
      </w:pPr>
      <w:hyperlink r:id="rId452" w:anchor="rule_11-39" w:history="1">
        <w:r w:rsidR="001C65B1">
          <w:rPr>
            <w:color w:val="0000FF"/>
            <w:u w:val="single"/>
          </w:rPr>
          <w:t>Rule 11-39</w:t>
        </w:r>
      </w:hyperlink>
      <w:r w:rsidR="001C65B1">
        <w:t>, XML namespace imported as conformant (REF, EXT): </w:t>
      </w:r>
      <w:hyperlink r:id="rId453"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C53113" w:rsidP="001C65B1">
      <w:pPr>
        <w:pStyle w:val="omg-body"/>
      </w:pPr>
      <w:hyperlink r:id="rId454" w:anchor="rule_11-40" w:history="1">
        <w:r w:rsidR="001C65B1">
          <w:rPr>
            <w:color w:val="0000FF"/>
            <w:u w:val="single"/>
          </w:rPr>
          <w:t>Rule 11-40</w:t>
        </w:r>
      </w:hyperlink>
      <w:r w:rsidR="001C65B1">
        <w:t xml:space="preserve">, Each namespace may have only a single root schema in a schema set (SET): </w:t>
      </w:r>
      <w:hyperlink r:id="rId455"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C53113" w:rsidP="001C65B1">
      <w:pPr>
        <w:pStyle w:val="omg-body"/>
      </w:pPr>
      <w:hyperlink r:id="rId456" w:anchor="rule_11-41" w:history="1">
        <w:r w:rsidR="001C65B1">
          <w:rPr>
            <w:color w:val="0000FF"/>
            <w:u w:val="single"/>
          </w:rPr>
          <w:t>Rule 11-41</w:t>
        </w:r>
      </w:hyperlink>
      <w:r w:rsidR="001C65B1">
        <w:t xml:space="preserve">, Consistently marked namespace imports (REF, EXT): </w:t>
      </w:r>
      <w:hyperlink r:id="rId457"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C53113" w:rsidP="001C65B1">
      <w:pPr>
        <w:pStyle w:val="omg-body"/>
      </w:pPr>
      <w:hyperlink r:id="rId458"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9"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C53113" w:rsidP="001C65B1">
      <w:pPr>
        <w:pStyle w:val="omg-body"/>
      </w:pPr>
      <w:hyperlink r:id="rId460"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1"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C53113" w:rsidP="001C65B1">
      <w:pPr>
        <w:pStyle w:val="omg-body"/>
      </w:pPr>
      <w:hyperlink r:id="rId462"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3"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C53113" w:rsidP="001C65B1">
      <w:pPr>
        <w:pStyle w:val="omg-body"/>
      </w:pPr>
      <w:hyperlink r:id="rId464"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5"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C53113" w:rsidP="001C65B1">
      <w:pPr>
        <w:pStyle w:val="omg-body"/>
      </w:pPr>
      <w:hyperlink r:id="rId466"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7"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C53113" w:rsidP="001C65B1">
      <w:pPr>
        <w:pStyle w:val="omg-body"/>
      </w:pPr>
      <w:hyperlink r:id="rId468" w:anchor="rule_12-1" w:history="1">
        <w:r w:rsidR="001C65B1">
          <w:rPr>
            <w:color w:val="0000FF"/>
            <w:u w:val="single"/>
          </w:rPr>
          <w:t>Rule 12-1</w:t>
        </w:r>
      </w:hyperlink>
      <w:r w:rsidR="001C65B1">
        <w:t>, Instance must be schema-valid (INS): </w:t>
      </w:r>
      <w:hyperlink r:id="rId469"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C53113" w:rsidP="001C65B1">
      <w:pPr>
        <w:pStyle w:val="omg-body"/>
      </w:pPr>
      <w:hyperlink r:id="rId470" w:anchor="rule_12-2" w:history="1">
        <w:r w:rsidR="001C65B1">
          <w:rPr>
            <w:color w:val="0000FF"/>
            <w:u w:val="single"/>
          </w:rPr>
          <w:t>Rule 12-2</w:t>
        </w:r>
      </w:hyperlink>
      <w:r w:rsidR="001C65B1">
        <w:t>, Element with structures:ref does not have content (INS): </w:t>
      </w:r>
      <w:hyperlink r:id="rId471"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C53113" w:rsidP="001C65B1">
      <w:pPr>
        <w:pStyle w:val="omg-body"/>
      </w:pPr>
      <w:hyperlink r:id="rId472"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3"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C53113" w:rsidP="001C65B1">
      <w:pPr>
        <w:pStyle w:val="omg-body"/>
      </w:pPr>
      <w:hyperlink r:id="rId474" w:anchor="rule_12-4" w:history="1">
        <w:r w:rsidR="001C65B1">
          <w:rPr>
            <w:color w:val="0000FF"/>
            <w:u w:val="single"/>
          </w:rPr>
          <w:t>Rule 12-4</w:t>
        </w:r>
      </w:hyperlink>
      <w:r w:rsidR="001C65B1">
        <w:t>, Linked elements have same validation root (INS): </w:t>
      </w:r>
      <w:hyperlink r:id="rId475"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C53113" w:rsidP="001C65B1">
      <w:pPr>
        <w:pStyle w:val="omg-body"/>
      </w:pPr>
      <w:hyperlink r:id="rId476" w:anchor="rule_12-5" w:history="1">
        <w:r w:rsidR="001C65B1">
          <w:rPr>
            <w:color w:val="0000FF"/>
            <w:u w:val="single"/>
          </w:rPr>
          <w:t>Rule 12-5</w:t>
        </w:r>
      </w:hyperlink>
      <w:r w:rsidR="001C65B1">
        <w:t>, Attribute structures:ref references element of correct type (INS): </w:t>
      </w:r>
      <w:hyperlink r:id="rId477"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C53113" w:rsidP="001C65B1">
      <w:pPr>
        <w:pStyle w:val="omg-body"/>
      </w:pPr>
      <w:hyperlink r:id="rId478" w:anchor="rule_12-6" w:history="1">
        <w:r w:rsidR="001C65B1">
          <w:rPr>
            <w:color w:val="0000FF"/>
            <w:u w:val="single"/>
          </w:rPr>
          <w:t>Rule 12-6</w:t>
        </w:r>
      </w:hyperlink>
      <w:r w:rsidR="001C65B1">
        <w:t>, Reference and content elements have the same meaning (INS): </w:t>
      </w:r>
      <w:hyperlink r:id="rId479"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C53113" w:rsidP="001C65B1">
      <w:pPr>
        <w:pStyle w:val="omg-body"/>
      </w:pPr>
      <w:hyperlink r:id="rId480" w:anchor="rule_12-7" w:history="1">
        <w:r w:rsidR="001C65B1">
          <w:rPr>
            <w:color w:val="0000FF"/>
            <w:u w:val="single"/>
          </w:rPr>
          <w:t>Rule 12-7</w:t>
        </w:r>
      </w:hyperlink>
      <w:r w:rsidR="001C65B1">
        <w:t>, Empty content has no meaning (INS): </w:t>
      </w:r>
      <w:hyperlink r:id="rId481"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C53113" w:rsidP="001C65B1">
      <w:pPr>
        <w:pStyle w:val="omg-body"/>
      </w:pPr>
      <w:hyperlink r:id="rId482" w:anchor="rule_12-8" w:history="1">
        <w:r w:rsidR="001C65B1">
          <w:rPr>
            <w:color w:val="0000FF"/>
            <w:u w:val="single"/>
          </w:rPr>
          <w:t>Rule 12-8</w:t>
        </w:r>
      </w:hyperlink>
      <w:r w:rsidR="001C65B1">
        <w:t>, Metadata applies to referring entity (INS): </w:t>
      </w:r>
      <w:hyperlink r:id="rId483"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C53113" w:rsidP="001C65B1">
      <w:pPr>
        <w:pStyle w:val="omg-body"/>
      </w:pPr>
      <w:hyperlink r:id="rId484"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5"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C53113" w:rsidP="001C65B1">
      <w:pPr>
        <w:pStyle w:val="omg-body"/>
      </w:pPr>
      <w:hyperlink r:id="rId486" w:anchor="rule_4-1" w:history="1">
        <w:r w:rsidR="001C65B1">
          <w:rPr>
            <w:color w:val="0000FF"/>
            <w:u w:val="single"/>
          </w:rPr>
          <w:t>Rule 4-1</w:t>
        </w:r>
      </w:hyperlink>
      <w:r w:rsidR="001C65B1">
        <w:t>, Schema marked as reference schema document must conform (SET): </w:t>
      </w:r>
      <w:hyperlink r:id="rId487"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C53113" w:rsidP="001C65B1">
      <w:pPr>
        <w:pStyle w:val="omg-body"/>
      </w:pPr>
      <w:hyperlink r:id="rId488" w:anchor="rule_4-2" w:history="1">
        <w:r w:rsidR="001C65B1">
          <w:rPr>
            <w:color w:val="0000FF"/>
            <w:u w:val="single"/>
          </w:rPr>
          <w:t>Rule 4-2</w:t>
        </w:r>
      </w:hyperlink>
      <w:r w:rsidR="001C65B1">
        <w:t>, Schema marked as extension schema document must conform (SET): </w:t>
      </w:r>
      <w:hyperlink r:id="rId489"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C53113" w:rsidP="001C65B1">
      <w:pPr>
        <w:pStyle w:val="omg-body"/>
      </w:pPr>
      <w:hyperlink r:id="rId490" w:anchor="rule_4-3" w:history="1">
        <w:r w:rsidR="001C65B1">
          <w:rPr>
            <w:color w:val="0000FF"/>
            <w:u w:val="single"/>
          </w:rPr>
          <w:t>Rule 4-3</w:t>
        </w:r>
      </w:hyperlink>
      <w:r w:rsidR="001C65B1">
        <w:t>, Schema is CTAS-conformant (REF, EXT): </w:t>
      </w:r>
      <w:hyperlink r:id="rId491"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C53113" w:rsidP="001C65B1">
      <w:pPr>
        <w:pStyle w:val="omg-body"/>
      </w:pPr>
      <w:hyperlink r:id="rId492"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3"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C53113" w:rsidP="001C65B1">
      <w:pPr>
        <w:pStyle w:val="omg-body"/>
      </w:pPr>
      <w:hyperlink r:id="rId494" w:anchor="rule_4-5" w:history="1">
        <w:r w:rsidR="001C65B1">
          <w:rPr>
            <w:color w:val="0000FF"/>
            <w:u w:val="single"/>
          </w:rPr>
          <w:t>Rule 4-5</w:t>
        </w:r>
      </w:hyperlink>
      <w:r w:rsidR="001C65B1">
        <w:t>, Schema claims reference schema conformance target (REF): </w:t>
      </w:r>
      <w:hyperlink r:id="rId495"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C53113" w:rsidP="001C65B1">
      <w:pPr>
        <w:pStyle w:val="omg-body"/>
      </w:pPr>
      <w:hyperlink r:id="rId496" w:anchor="rule_4-6" w:history="1">
        <w:r w:rsidR="001C65B1">
          <w:rPr>
            <w:color w:val="0000FF"/>
            <w:u w:val="single"/>
          </w:rPr>
          <w:t>Rule 4-6</w:t>
        </w:r>
      </w:hyperlink>
      <w:r w:rsidR="001C65B1">
        <w:t>, Schema claims extension conformance target (EXT): </w:t>
      </w:r>
      <w:hyperlink r:id="rId497"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C53113" w:rsidP="001C65B1">
      <w:pPr>
        <w:pStyle w:val="omg-body"/>
      </w:pPr>
      <w:hyperlink r:id="rId498" w:anchor="rule_7-1" w:history="1">
        <w:r w:rsidR="001C65B1">
          <w:rPr>
            <w:color w:val="0000FF"/>
            <w:u w:val="single"/>
          </w:rPr>
          <w:t>Rule 7-1</w:t>
        </w:r>
      </w:hyperlink>
      <w:r w:rsidR="001C65B1">
        <w:t>, Document is an XML document (REF, EXT, INS): </w:t>
      </w:r>
      <w:hyperlink r:id="rId499"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C53113" w:rsidP="001C65B1">
      <w:pPr>
        <w:pStyle w:val="omg-body"/>
      </w:pPr>
      <w:hyperlink r:id="rId500" w:anchor="rule_9-11" w:history="1">
        <w:r w:rsidR="001C65B1">
          <w:rPr>
            <w:color w:val="0000FF"/>
            <w:u w:val="single"/>
          </w:rPr>
          <w:t>Rule 9-11</w:t>
        </w:r>
      </w:hyperlink>
      <w:r w:rsidR="001C65B1">
        <w:t>, No simple type disallowed derivation (REF): </w:t>
      </w:r>
      <w:hyperlink r:id="rId501"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C53113" w:rsidP="001C65B1">
      <w:pPr>
        <w:pStyle w:val="omg-body"/>
      </w:pPr>
      <w:hyperlink r:id="rId502" w:anchor="rule_9-30" w:history="1">
        <w:r w:rsidR="001C65B1">
          <w:rPr>
            <w:color w:val="0000FF"/>
            <w:u w:val="single"/>
          </w:rPr>
          <w:t>Rule 9-30</w:t>
        </w:r>
      </w:hyperlink>
      <w:r w:rsidR="001C65B1">
        <w:t>, Base type of complex type with complex content must have complex content (REF, EXT): </w:t>
      </w:r>
      <w:hyperlink r:id="rId503"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C53113" w:rsidP="001C65B1">
      <w:pPr>
        <w:pStyle w:val="omg-body"/>
      </w:pPr>
      <w:hyperlink r:id="rId504" w:anchor="rule_9-31" w:history="1">
        <w:r w:rsidR="001C65B1">
          <w:rPr>
            <w:color w:val="0000FF"/>
            <w:u w:val="single"/>
          </w:rPr>
          <w:t>Rule 9-31</w:t>
        </w:r>
      </w:hyperlink>
      <w:r w:rsidR="001C65B1">
        <w:t>, Base type of complex type with complex content must have complex content (SET): </w:t>
      </w:r>
      <w:hyperlink r:id="rId505"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C53113" w:rsidP="001C65B1">
      <w:pPr>
        <w:pStyle w:val="omg-body"/>
      </w:pPr>
      <w:hyperlink r:id="rId506" w:anchor="rule_9-33" w:history="1">
        <w:r w:rsidR="001C65B1">
          <w:rPr>
            <w:color w:val="0000FF"/>
            <w:u w:val="single"/>
          </w:rPr>
          <w:t>Rule 9-33</w:t>
        </w:r>
      </w:hyperlink>
      <w:r w:rsidR="001C65B1">
        <w:t>, No complex type disallowed substitutions (REF): </w:t>
      </w:r>
      <w:hyperlink r:id="rId507"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C53113" w:rsidP="001C65B1">
      <w:pPr>
        <w:pStyle w:val="omg-body"/>
      </w:pPr>
      <w:hyperlink r:id="rId508" w:anchor="rule_9-34" w:history="1">
        <w:r w:rsidR="001C65B1">
          <w:rPr>
            <w:color w:val="0000FF"/>
            <w:u w:val="single"/>
          </w:rPr>
          <w:t>Rule 9-34</w:t>
        </w:r>
      </w:hyperlink>
      <w:r w:rsidR="001C65B1">
        <w:t>, No complex type disallowed derivation (REF): </w:t>
      </w:r>
      <w:hyperlink r:id="rId509"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C53113" w:rsidP="001C65B1">
      <w:pPr>
        <w:pStyle w:val="omg-body"/>
      </w:pPr>
      <w:hyperlink r:id="rId510" w:anchor="rule_9-35" w:history="1">
        <w:r w:rsidR="001C65B1">
          <w:rPr>
            <w:color w:val="0000FF"/>
            <w:u w:val="single"/>
          </w:rPr>
          <w:t>Rule 9-35</w:t>
        </w:r>
      </w:hyperlink>
      <w:r w:rsidR="001C65B1">
        <w:t xml:space="preserve">, Element declaration is top-level (REF, EXT): </w:t>
      </w:r>
      <w:hyperlink r:id="rId511"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C53113" w:rsidP="001C65B1">
      <w:pPr>
        <w:pStyle w:val="omg-body"/>
      </w:pPr>
      <w:hyperlink r:id="rId512" w:anchor="rule_9-39" w:history="1">
        <w:r w:rsidR="001C65B1">
          <w:rPr>
            <w:color w:val="0000FF"/>
            <w:u w:val="single"/>
          </w:rPr>
          <w:t>Rule 9-39</w:t>
        </w:r>
      </w:hyperlink>
      <w:r w:rsidR="001C65B1">
        <w:t>, Element type not in the XML Schema namespace (REF, EXT): </w:t>
      </w:r>
      <w:hyperlink r:id="rId513"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C53113" w:rsidP="001C65B1">
      <w:pPr>
        <w:pStyle w:val="omg-body"/>
      </w:pPr>
      <w:hyperlink r:id="rId514" w:anchor="rule_9-41" w:history="1">
        <w:r w:rsidR="001C65B1">
          <w:rPr>
            <w:color w:val="0000FF"/>
            <w:u w:val="single"/>
          </w:rPr>
          <w:t>Rule 9-41</w:t>
        </w:r>
      </w:hyperlink>
      <w:r w:rsidR="001C65B1">
        <w:t>, Element type is not simple type (REF, EXT): </w:t>
      </w:r>
      <w:hyperlink r:id="rId515"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C53113" w:rsidP="001C65B1">
      <w:pPr>
        <w:pStyle w:val="omg-body"/>
      </w:pPr>
      <w:hyperlink r:id="rId516" w:anchor="rule_9-42" w:history="1">
        <w:r w:rsidR="001C65B1">
          <w:rPr>
            <w:color w:val="0000FF"/>
            <w:u w:val="single"/>
          </w:rPr>
          <w:t>Rule 9-42</w:t>
        </w:r>
      </w:hyperlink>
      <w:r w:rsidR="001C65B1">
        <w:t>, No element disallowed substitutions (REF): </w:t>
      </w:r>
      <w:hyperlink r:id="rId517"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C53113" w:rsidP="001C65B1">
      <w:pPr>
        <w:pStyle w:val="omg-body"/>
      </w:pPr>
      <w:hyperlink r:id="rId518" w:anchor="rule_9-47" w:history="1">
        <w:r w:rsidR="001C65B1">
          <w:rPr>
            <w:color w:val="0000FF"/>
            <w:u w:val="single"/>
          </w:rPr>
          <w:t>Rule 9-47</w:t>
        </w:r>
      </w:hyperlink>
      <w:r w:rsidR="001C65B1">
        <w:t xml:space="preserve">, Attribute declaration is top-level (REF, EXT): </w:t>
      </w:r>
      <w:hyperlink r:id="rId519"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C53113" w:rsidP="001C65B1">
      <w:pPr>
        <w:pStyle w:val="omg-body"/>
      </w:pPr>
      <w:hyperlink r:id="rId520" w:anchor="rule_9-49" w:history="1">
        <w:r w:rsidR="001C65B1">
          <w:rPr>
            <w:color w:val="0000FF"/>
            <w:u w:val="single"/>
          </w:rPr>
          <w:t>Rule 9-49</w:t>
        </w:r>
      </w:hyperlink>
      <w:r w:rsidR="001C65B1">
        <w:t>, Attribute declaration has type (REF, EXT): </w:t>
      </w:r>
      <w:hyperlink r:id="rId521"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C53113" w:rsidP="001C65B1">
      <w:pPr>
        <w:pStyle w:val="omg-body"/>
      </w:pPr>
      <w:hyperlink r:id="rId522"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3"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C53113" w:rsidP="001C65B1">
      <w:pPr>
        <w:pStyle w:val="omg-body"/>
      </w:pPr>
      <w:hyperlink r:id="rId524"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5"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C53113" w:rsidP="001C65B1">
      <w:pPr>
        <w:pStyle w:val="omg-body"/>
      </w:pPr>
      <w:hyperlink r:id="rId526"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7"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C53113" w:rsidP="001C65B1">
      <w:pPr>
        <w:pStyle w:val="omg-body"/>
      </w:pPr>
      <w:hyperlink r:id="rId528"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9"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C53113" w:rsidP="001C65B1">
      <w:pPr>
        <w:pStyle w:val="omg-body"/>
      </w:pPr>
      <w:hyperlink r:id="rId530" w:anchor="rule_9-65" w:history="1">
        <w:r w:rsidR="001C65B1">
          <w:rPr>
            <w:color w:val="0000FF"/>
            <w:u w:val="single"/>
          </w:rPr>
          <w:t>Rule 9-65</w:t>
        </w:r>
      </w:hyperlink>
      <w:r w:rsidR="001C65B1">
        <w:t>, Sequence has minimum cardinality 1 (REF, EXT): </w:t>
      </w:r>
      <w:hyperlink r:id="rId531"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C53113" w:rsidP="001C65B1">
      <w:pPr>
        <w:pStyle w:val="omg-body"/>
      </w:pPr>
      <w:hyperlink r:id="rId532" w:anchor="rule_9-66" w:history="1">
        <w:r w:rsidR="001C65B1">
          <w:rPr>
            <w:color w:val="0000FF"/>
            <w:u w:val="single"/>
          </w:rPr>
          <w:t>Rule 9-66</w:t>
        </w:r>
      </w:hyperlink>
      <w:r w:rsidR="001C65B1">
        <w:t>, Sequence has maximum cardinality 1 (REF, EXT): </w:t>
      </w:r>
      <w:hyperlink r:id="rId533"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C53113" w:rsidP="001C65B1">
      <w:pPr>
        <w:pStyle w:val="omg-body"/>
      </w:pPr>
      <w:hyperlink r:id="rId534" w:anchor="rule_9-67" w:history="1">
        <w:r w:rsidR="001C65B1">
          <w:rPr>
            <w:color w:val="0000FF"/>
            <w:u w:val="single"/>
          </w:rPr>
          <w:t>Rule 9-67</w:t>
        </w:r>
      </w:hyperlink>
      <w:r w:rsidR="001C65B1">
        <w:t xml:space="preserve">, Choice has minimum cardinality 1 (EXT): </w:t>
      </w:r>
      <w:hyperlink r:id="rId535"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C53113" w:rsidP="001C65B1">
      <w:pPr>
        <w:pStyle w:val="omg-body"/>
      </w:pPr>
      <w:hyperlink r:id="rId536" w:anchor="rule_9-68" w:history="1">
        <w:r w:rsidR="001C65B1">
          <w:rPr>
            <w:color w:val="0000FF"/>
            <w:u w:val="single"/>
          </w:rPr>
          <w:t>Rule 9-68</w:t>
        </w:r>
      </w:hyperlink>
      <w:r w:rsidR="001C65B1">
        <w:t xml:space="preserve">, Choice has maximum cardinality 1 (EXT): </w:t>
      </w:r>
      <w:hyperlink r:id="rId537"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C53113" w:rsidP="001C65B1">
      <w:pPr>
        <w:pStyle w:val="omg-body"/>
      </w:pPr>
      <w:hyperlink r:id="rId538"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9"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C53113" w:rsidP="001C65B1">
      <w:pPr>
        <w:pStyle w:val="omg-body"/>
      </w:pPr>
      <w:hyperlink r:id="rId540"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1"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C53113" w:rsidP="001C65B1">
      <w:pPr>
        <w:pStyle w:val="omg-body"/>
      </w:pPr>
      <w:hyperlink r:id="rId542"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3"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C53113" w:rsidP="001C65B1">
      <w:pPr>
        <w:pStyle w:val="omg-body"/>
      </w:pPr>
      <w:hyperlink r:id="rId544"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5"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C53113" w:rsidP="001C65B1">
      <w:pPr>
        <w:pStyle w:val="omg-body"/>
      </w:pPr>
      <w:hyperlink r:id="rId546"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7"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C53113" w:rsidP="001C65B1">
      <w:pPr>
        <w:pStyle w:val="omg-body"/>
      </w:pPr>
      <w:hyperlink r:id="rId548"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9"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C53113" w:rsidP="001C65B1">
      <w:pPr>
        <w:pStyle w:val="omg-body"/>
      </w:pPr>
      <w:hyperlink r:id="rId550" w:anchor="rule_9-75" w:history="1">
        <w:r w:rsidR="001C65B1">
          <w:rPr>
            <w:color w:val="0000FF"/>
            <w:u w:val="single"/>
          </w:rPr>
          <w:t>Rule 9-75</w:t>
        </w:r>
      </w:hyperlink>
      <w:r w:rsidR="001C65B1">
        <w:t>, No definition of attribute groups (REF, EXT): </w:t>
      </w:r>
      <w:hyperlink r:id="rId551"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C53113" w:rsidP="001C65B1">
      <w:pPr>
        <w:pStyle w:val="omg-body"/>
      </w:pPr>
      <w:hyperlink r:id="rId552" w:anchor="rule_9-76" w:history="1">
        <w:r w:rsidR="001C65B1">
          <w:rPr>
            <w:color w:val="0000FF"/>
            <w:u w:val="single"/>
          </w:rPr>
          <w:t>Rule 9-76</w:t>
        </w:r>
      </w:hyperlink>
      <w:r w:rsidR="001C65B1">
        <w:t xml:space="preserve">, Comment is not recommended (REF, EXT): </w:t>
      </w:r>
      <w:hyperlink r:id="rId553"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C53113" w:rsidP="001C65B1">
      <w:pPr>
        <w:pStyle w:val="omg-body"/>
      </w:pPr>
      <w:hyperlink r:id="rId554" w:anchor="rule_9-77" w:history="1">
        <w:r w:rsidR="001C65B1">
          <w:rPr>
            <w:color w:val="0000FF"/>
            <w:u w:val="single"/>
          </w:rPr>
          <w:t>Rule 9-77</w:t>
        </w:r>
      </w:hyperlink>
      <w:r w:rsidR="001C65B1">
        <w:t xml:space="preserve">, Documentation element has no element children (REF, EXT): </w:t>
      </w:r>
      <w:hyperlink r:id="rId555"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C53113" w:rsidP="001C65B1">
      <w:pPr>
        <w:pStyle w:val="omg-body"/>
      </w:pPr>
      <w:hyperlink r:id="rId556"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7"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C53113" w:rsidP="001C65B1">
      <w:pPr>
        <w:pStyle w:val="omg-body"/>
      </w:pPr>
      <w:hyperlink r:id="rId558" w:anchor="rule_9-79" w:history="1">
        <w:r w:rsidR="001C65B1">
          <w:rPr>
            <w:color w:val="0000FF"/>
            <w:u w:val="single"/>
          </w:rPr>
          <w:t>Rule 9-79</w:t>
        </w:r>
      </w:hyperlink>
      <w:r w:rsidR="001C65B1">
        <w:t>, Appinfo child elements have namespaces (REF, EXT): </w:t>
      </w:r>
      <w:hyperlink r:id="rId559"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C53113" w:rsidP="001C65B1">
      <w:pPr>
        <w:pStyle w:val="omg-body"/>
      </w:pPr>
      <w:hyperlink r:id="rId560" w:anchor="rule_9-80" w:history="1">
        <w:r w:rsidR="001C65B1">
          <w:rPr>
            <w:color w:val="0000FF"/>
            <w:u w:val="single"/>
          </w:rPr>
          <w:t>Rule 9-80</w:t>
        </w:r>
      </w:hyperlink>
      <w:r w:rsidR="001C65B1">
        <w:t>, Appinfo descendants are not XML Schema elements (REF, EXT): </w:t>
      </w:r>
      <w:hyperlink r:id="rId561"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C53113" w:rsidP="001C65B1">
      <w:pPr>
        <w:pStyle w:val="omg-body"/>
      </w:pPr>
      <w:hyperlink r:id="rId562" w:anchor="rule_9-81" w:history="1">
        <w:r w:rsidR="001C65B1">
          <w:rPr>
            <w:color w:val="0000FF"/>
            <w:u w:val="single"/>
          </w:rPr>
          <w:t>Rule 9-81</w:t>
        </w:r>
      </w:hyperlink>
      <w:r w:rsidR="001C65B1">
        <w:t>, Schema has data definition (REF, EXT): </w:t>
      </w:r>
      <w:hyperlink r:id="rId563"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C53113" w:rsidP="001C65B1">
      <w:pPr>
        <w:pStyle w:val="omg-body"/>
      </w:pPr>
      <w:hyperlink r:id="rId564" w:anchor="rule_9-85" w:history="1">
        <w:r w:rsidR="001C65B1">
          <w:rPr>
            <w:color w:val="0000FF"/>
            <w:u w:val="single"/>
          </w:rPr>
          <w:t>Rule 9-85</w:t>
        </w:r>
      </w:hyperlink>
      <w:r w:rsidR="001C65B1">
        <w:t>, No disallowed substitutions (REF): </w:t>
      </w:r>
      <w:hyperlink r:id="rId565"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C53113" w:rsidP="001C65B1">
      <w:pPr>
        <w:pStyle w:val="omg-body"/>
      </w:pPr>
      <w:hyperlink r:id="rId566" w:anchor="rule_9-86" w:history="1">
        <w:r w:rsidR="001C65B1">
          <w:rPr>
            <w:color w:val="0000FF"/>
            <w:u w:val="single"/>
          </w:rPr>
          <w:t>Rule 9-86</w:t>
        </w:r>
      </w:hyperlink>
      <w:r w:rsidR="001C65B1">
        <w:t>, No disallowed derivations (REF): </w:t>
      </w:r>
      <w:hyperlink r:id="rId567"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C53113" w:rsidP="001C65B1">
      <w:pPr>
        <w:pStyle w:val="omg-body"/>
      </w:pPr>
      <w:hyperlink r:id="rId568"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9"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C53113" w:rsidP="001C65B1">
      <w:pPr>
        <w:pStyle w:val="omg-body"/>
      </w:pPr>
      <w:hyperlink r:id="rId570"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1"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501" w:name="_Toc426452272"/>
      <w:r w:rsidRPr="00792921">
        <w:t xml:space="preserve">&lt;Stereotype&gt; </w:t>
      </w:r>
      <w:bookmarkStart w:id="502" w:name="_2da26d153c0374af43f1186eb7b8bc65"/>
      <w:r w:rsidRPr="00792921">
        <w:t>ReferenceName</w:t>
      </w:r>
      <w:bookmarkEnd w:id="501"/>
      <w:bookmarkEnd w:id="502"/>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503" w:name="_Toc426452273"/>
      <w:r w:rsidRPr="00792921">
        <w:t xml:space="preserve">&lt;Stereotype&gt; </w:t>
      </w:r>
      <w:bookmarkStart w:id="504" w:name="_648c0d453d1db791aba631928aa50005"/>
      <w:r w:rsidRPr="00792921">
        <w:t>RoleOf</w:t>
      </w:r>
      <w:bookmarkEnd w:id="503"/>
      <w:bookmarkEnd w:id="504"/>
    </w:p>
    <w:p w14:paraId="64DA7CD5" w14:textId="77777777" w:rsidR="001C65B1" w:rsidRPr="00F21036" w:rsidRDefault="001C65B1" w:rsidP="001C65B1">
      <w:pPr>
        <w:pStyle w:val="Heading5"/>
      </w:pPr>
      <w:r>
        <w:t>Description</w:t>
      </w:r>
    </w:p>
    <w:p w14:paraId="2CF3D125" w14:textId="6C076716" w:rsidR="001C65B1" w:rsidRDefault="001C65B1" w:rsidP="001C65B1">
      <w:pPr>
        <w:pStyle w:val="omg-body"/>
      </w:pPr>
      <w:r>
        <w:t xml:space="preserve">The RoleOf stereotype is applied to a Property of a Class representing a NIEM role type, whose type identifies the base type of that role type. </w:t>
      </w:r>
      <w:commentRangeStart w:id="505"/>
      <w:del w:id="506" w:author="Steve Cook" w:date="2016-05-16T14:35:00Z">
        <w:r w:rsidDel="007437F3">
          <w:delText>A RoleOf Property must be a reference (i.e., have aggregation=none)</w:delText>
        </w:r>
      </w:del>
      <w:commentRangeEnd w:id="505"/>
      <w:r w:rsidR="007437F3">
        <w:rPr>
          <w:rStyle w:val="CommentReference"/>
          <w:color w:val="auto"/>
        </w:rPr>
        <w:commentReference w:id="505"/>
      </w:r>
      <w:del w:id="507" w:author="Steve Cook" w:date="2016-05-16T14:35:00Z">
        <w:r w:rsidDel="007437F3">
          <w:delText xml:space="preserve">. </w:delText>
        </w:r>
      </w:del>
      <w:r>
        <w:t>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C53113" w:rsidP="001C65B1">
      <w:pPr>
        <w:pStyle w:val="omg-body"/>
      </w:pPr>
      <w:hyperlink r:id="rId572" w:anchor="rule_10-3" w:history="1">
        <w:r w:rsidR="001C65B1">
          <w:rPr>
            <w:color w:val="0000FF"/>
            <w:u w:val="single"/>
          </w:rPr>
          <w:t>Rule 10-3</w:t>
        </w:r>
      </w:hyperlink>
      <w:r w:rsidR="001C65B1">
        <w:t xml:space="preserve">, RoleOf element type is an object type (REF, EXT): </w:t>
      </w:r>
      <w:hyperlink r:id="rId573"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508" w:name="_Toc426452274"/>
      <w:r w:rsidRPr="00792921">
        <w:t xml:space="preserve">&lt;Stereotype&gt; </w:t>
      </w:r>
      <w:bookmarkStart w:id="509" w:name="_8793a0f4acd9a4ae54c85323629be721"/>
      <w:r w:rsidRPr="00792921">
        <w:t>RolePlayedBy</w:t>
      </w:r>
      <w:bookmarkEnd w:id="508"/>
      <w:bookmarkEnd w:id="509"/>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C53113" w:rsidP="001C65B1">
      <w:pPr>
        <w:pStyle w:val="omg-body"/>
      </w:pPr>
      <w:hyperlink r:id="rId574" w:anchor="rule_10-3" w:history="1">
        <w:r w:rsidR="001C65B1">
          <w:rPr>
            <w:color w:val="0000FF"/>
            <w:u w:val="single"/>
          </w:rPr>
          <w:t>Rule 10-3</w:t>
        </w:r>
      </w:hyperlink>
      <w:r w:rsidR="001C65B1">
        <w:t>, RoleOf element type is an object type (REF, EXT): </w:t>
      </w:r>
      <w:hyperlink r:id="rId575"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510" w:name="_Toc426452275"/>
      <w:r w:rsidRPr="00792921">
        <w:t xml:space="preserve">&lt;Stereotype&gt; </w:t>
      </w:r>
      <w:bookmarkStart w:id="511" w:name="_9c82075d00d9b39547d9afa6c913ef7f"/>
      <w:r w:rsidRPr="00792921">
        <w:t>Subsets</w:t>
      </w:r>
      <w:bookmarkEnd w:id="510"/>
      <w:bookmarkEnd w:id="511"/>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C53113"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512" w:name="_Toc426452276"/>
      <w:r>
        <w:t>&lt;Enumeration&gt;</w:t>
      </w:r>
      <w:r w:rsidRPr="00792921">
        <w:t xml:space="preserve"> </w:t>
      </w:r>
      <w:bookmarkStart w:id="513" w:name="_4b2f5b68c9069dda1904776486664fb6"/>
      <w:r w:rsidRPr="00792921">
        <w:t>DefaultPurposeCode</w:t>
      </w:r>
      <w:bookmarkEnd w:id="512"/>
      <w:bookmarkEnd w:id="513"/>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6"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7"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8"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9"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80"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514" w:name="_Ref411852785"/>
      <w:bookmarkStart w:id="515" w:name="_Toc426452277"/>
      <w:r>
        <w:lastRenderedPageBreak/>
        <w:t>Profile : NIEM_PSM_Profile</w:t>
      </w:r>
      <w:bookmarkEnd w:id="514"/>
      <w:bookmarkEnd w:id="515"/>
      <w:r>
        <w:t xml:space="preserve"> </w:t>
      </w:r>
    </w:p>
    <w:p w14:paraId="4DE2AE08" w14:textId="77777777" w:rsidR="00A119F7" w:rsidRDefault="00A119F7" w:rsidP="00A119F7">
      <w:pPr>
        <w:pStyle w:val="Heading3"/>
      </w:pPr>
      <w:bookmarkStart w:id="516" w:name="_Toc426452278"/>
      <w:r>
        <w:t>Overview</w:t>
      </w:r>
      <w:bookmarkEnd w:id="516"/>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fldSimple w:instr=" STYLEREF 1 \s ">
        <w:r w:rsidR="00B81ED7">
          <w:rPr>
            <w:noProof/>
          </w:rPr>
          <w:t>8</w:t>
        </w:r>
      </w:fldSimple>
      <w:r w:rsidR="00464209">
        <w:noBreakHyphen/>
      </w:r>
      <w:fldSimple w:instr=" SEQ Figure \* ARABIC \s 1 ">
        <w:r w:rsidR="00B81ED7">
          <w:rPr>
            <w:noProof/>
          </w:rPr>
          <w:t>4</w:t>
        </w:r>
      </w:fldSimple>
      <w:r>
        <w:t xml:space="preserve"> NIEM PSM Profile</w:t>
      </w:r>
    </w:p>
    <w:p w14:paraId="33BA9E2D" w14:textId="77777777" w:rsidR="00A119F7" w:rsidRPr="00792921" w:rsidRDefault="00A119F7" w:rsidP="00A119F7">
      <w:pPr>
        <w:pStyle w:val="Heading3"/>
      </w:pPr>
      <w:bookmarkStart w:id="517" w:name="_Toc426452279"/>
      <w:r w:rsidRPr="00792921">
        <w:t xml:space="preserve">&lt;Stereotype&gt; </w:t>
      </w:r>
      <w:bookmarkStart w:id="518" w:name="_592b854febaf5d00d830ef91173335e3"/>
      <w:r w:rsidRPr="00792921">
        <w:t>XSDAnyProperty</w:t>
      </w:r>
      <w:bookmarkEnd w:id="517"/>
      <w:bookmarkEnd w:id="518"/>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519" w:name="_Toc426452280"/>
      <w:r w:rsidRPr="00792921">
        <w:t xml:space="preserve">&lt;Stereotype&gt; </w:t>
      </w:r>
      <w:bookmarkStart w:id="520" w:name="_fe37b7788f1a1dcf7c9a73e489c79423"/>
      <w:r w:rsidRPr="00792921">
        <w:t>XSDDeclaration</w:t>
      </w:r>
      <w:bookmarkEnd w:id="519"/>
      <w:bookmarkEnd w:id="520"/>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C53113"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521" w:name="_Toc426452281"/>
      <w:r w:rsidRPr="00792921">
        <w:t xml:space="preserve">&lt;Stereotype&gt; </w:t>
      </w:r>
      <w:bookmarkStart w:id="522" w:name="_ef2da866bc4fca08abc4202c19cac9e0"/>
      <w:r w:rsidRPr="00792921">
        <w:t>XSDProperty</w:t>
      </w:r>
      <w:bookmarkEnd w:id="521"/>
      <w:bookmarkEnd w:id="522"/>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C53113" w:rsidP="00A119F7">
      <w:pPr>
        <w:pStyle w:val="omg-body"/>
      </w:pPr>
      <w:hyperlink r:id="rId582" w:anchor="rule_10-10" w:history="1">
        <w:r w:rsidR="00A119F7">
          <w:rPr>
            <w:color w:val="0000FF"/>
            <w:u w:val="single"/>
          </w:rPr>
          <w:t>Rule 10-10</w:t>
        </w:r>
      </w:hyperlink>
      <w:r w:rsidR="00A119F7">
        <w:t xml:space="preserve">, Element use from external adapter type defined by external schema documents (REF, EXT): </w:t>
      </w:r>
      <w:hyperlink r:id="rId583"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C53113" w:rsidP="00A119F7">
      <w:pPr>
        <w:pStyle w:val="omg-body"/>
      </w:pPr>
      <w:hyperlink r:id="rId584" w:anchor="rule_10-13" w:history="1">
        <w:r w:rsidR="00A119F7">
          <w:rPr>
            <w:color w:val="0000FF"/>
            <w:u w:val="single"/>
          </w:rPr>
          <w:t>Rule 10-13</w:t>
        </w:r>
      </w:hyperlink>
      <w:r w:rsidR="00A119F7">
        <w:t xml:space="preserve">, External attribute use only in external adapter type (REF): </w:t>
      </w:r>
      <w:hyperlink r:id="rId585"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C53113" w:rsidP="00A119F7">
      <w:pPr>
        <w:pStyle w:val="omg-body"/>
      </w:pPr>
      <w:hyperlink r:id="rId586" w:anchor="rule_10-14" w:history="1">
        <w:r w:rsidR="00A119F7">
          <w:rPr>
            <w:color w:val="0000FF"/>
            <w:u w:val="single"/>
          </w:rPr>
          <w:t>Rule 10-14</w:t>
        </w:r>
      </w:hyperlink>
      <w:r w:rsidR="00A119F7">
        <w:t xml:space="preserve">, External attribute use has data definition (REF, EXT): </w:t>
      </w:r>
      <w:hyperlink r:id="rId587"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C53113" w:rsidP="00A119F7">
      <w:pPr>
        <w:pStyle w:val="omg-body"/>
      </w:pPr>
      <w:hyperlink r:id="rId588" w:anchor="rule_10-15" w:history="1">
        <w:r w:rsidR="00A119F7">
          <w:rPr>
            <w:color w:val="0000FF"/>
            <w:u w:val="single"/>
          </w:rPr>
          <w:t>Rule 10-15</w:t>
        </w:r>
      </w:hyperlink>
      <w:r w:rsidR="00A119F7">
        <w:t xml:space="preserve">, External attribute use not an ID (SET): </w:t>
      </w:r>
      <w:hyperlink r:id="rId589"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C53113" w:rsidP="00A119F7">
      <w:pPr>
        <w:pStyle w:val="omg-body"/>
      </w:pPr>
      <w:hyperlink r:id="rId590" w:anchor="rule_10-16" w:history="1">
        <w:r w:rsidR="00A119F7">
          <w:rPr>
            <w:color w:val="0000FF"/>
            <w:u w:val="single"/>
          </w:rPr>
          <w:t>Rule 10-16</w:t>
        </w:r>
      </w:hyperlink>
      <w:r w:rsidR="00A119F7">
        <w:t xml:space="preserve">, External element use has data definition (REF, EXT): </w:t>
      </w:r>
      <w:hyperlink r:id="rId591"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C53113" w:rsidP="00A119F7">
      <w:pPr>
        <w:pStyle w:val="omg-body"/>
      </w:pPr>
      <w:hyperlink r:id="rId592" w:anchor="rule_10-20" w:history="1">
        <w:r w:rsidR="00A119F7">
          <w:rPr>
            <w:color w:val="0000FF"/>
            <w:u w:val="single"/>
          </w:rPr>
          <w:t>Rule 10-20</w:t>
        </w:r>
      </w:hyperlink>
      <w:r w:rsidR="00A119F7">
        <w:t xml:space="preserve">, Association element type is an association type (REF, EXT): </w:t>
      </w:r>
      <w:hyperlink r:id="rId593"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C53113" w:rsidP="00A119F7">
      <w:pPr>
        <w:pStyle w:val="omg-body"/>
      </w:pPr>
      <w:hyperlink r:id="rId594" w:anchor="rule_10-34" w:history="1">
        <w:r w:rsidR="00A119F7">
          <w:rPr>
            <w:color w:val="0000FF"/>
            <w:u w:val="single"/>
          </w:rPr>
          <w:t>Rule 10-34</w:t>
        </w:r>
      </w:hyperlink>
      <w:r w:rsidR="00A119F7">
        <w:t xml:space="preserve">, Augmentation element type is an augmentation type (REF, EXT): </w:t>
      </w:r>
      <w:hyperlink r:id="rId595"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C53113" w:rsidP="00A119F7">
      <w:pPr>
        <w:pStyle w:val="omg-body"/>
      </w:pPr>
      <w:hyperlink r:id="rId596" w:anchor="rule_10-35" w:history="1">
        <w:r w:rsidR="00A119F7">
          <w:rPr>
            <w:color w:val="0000FF"/>
            <w:u w:val="single"/>
          </w:rPr>
          <w:t>Rule 10-35</w:t>
        </w:r>
      </w:hyperlink>
      <w:r w:rsidR="00A119F7">
        <w:t xml:space="preserve">, Augmentation elements are not used directly (REF, SET): </w:t>
      </w:r>
      <w:hyperlink r:id="rId597"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C53113" w:rsidP="00A119F7">
      <w:pPr>
        <w:pStyle w:val="omg-body"/>
      </w:pPr>
      <w:hyperlink r:id="rId598" w:anchor="rule_10-39" w:history="1">
        <w:r w:rsidR="00A119F7">
          <w:rPr>
            <w:color w:val="0000FF"/>
            <w:u w:val="single"/>
          </w:rPr>
          <w:t>Rule 10-39</w:t>
        </w:r>
      </w:hyperlink>
      <w:r w:rsidR="00A119F7">
        <w:t xml:space="preserve">, Metadata element declaration type is a metadata type (REF, EXT): </w:t>
      </w:r>
      <w:hyperlink r:id="rId599"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C53113" w:rsidP="00A119F7">
      <w:pPr>
        <w:pStyle w:val="omg-body"/>
      </w:pPr>
      <w:hyperlink r:id="rId600" w:anchor="rule_10-40" w:history="1">
        <w:r w:rsidR="00A119F7">
          <w:rPr>
            <w:color w:val="0000FF"/>
            <w:u w:val="single"/>
          </w:rPr>
          <w:t>Rule 10-40</w:t>
        </w:r>
      </w:hyperlink>
      <w:r w:rsidR="00A119F7">
        <w:t xml:space="preserve">, Metadata element has applicable elements (REF, EXT, SET): </w:t>
      </w:r>
      <w:hyperlink r:id="rId601"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C53113" w:rsidP="00A119F7">
      <w:pPr>
        <w:pStyle w:val="omg-body"/>
      </w:pPr>
      <w:hyperlink r:id="rId602" w:anchor="rule_10-47" w:history="1">
        <w:r w:rsidR="00A119F7">
          <w:rPr>
            <w:color w:val="0000FF"/>
            <w:u w:val="single"/>
          </w:rPr>
          <w:t>Rule 10-47</w:t>
        </w:r>
      </w:hyperlink>
      <w:r w:rsidR="00A119F7">
        <w:t xml:space="preserve">, Attribute name begins with lower case letter (REF, EXT): </w:t>
      </w:r>
      <w:hyperlink r:id="rId603"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C53113" w:rsidP="00A119F7">
      <w:pPr>
        <w:pStyle w:val="omg-body"/>
      </w:pPr>
      <w:hyperlink r:id="rId604" w:anchor="rule_10-48" w:history="1">
        <w:r w:rsidR="00A119F7">
          <w:rPr>
            <w:color w:val="0000FF"/>
            <w:u w:val="single"/>
          </w:rPr>
          <w:t>Rule 10-48</w:t>
        </w:r>
      </w:hyperlink>
      <w:r w:rsidR="00A119F7">
        <w:t xml:space="preserve">, Name of schema component other than attribute begins with upper case letter (REF, EXT): </w:t>
      </w:r>
      <w:hyperlink r:id="rId605"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C53113" w:rsidP="00A119F7">
      <w:pPr>
        <w:pStyle w:val="omg-body"/>
      </w:pPr>
      <w:hyperlink r:id="rId606" w:anchor="rule_10-49" w:history="1">
        <w:r w:rsidR="00A119F7">
          <w:rPr>
            <w:color w:val="0000FF"/>
            <w:u w:val="single"/>
          </w:rPr>
          <w:t>Rule 10-49</w:t>
        </w:r>
      </w:hyperlink>
      <w:r w:rsidR="00A119F7">
        <w:t xml:space="preserve">, Names use common abbreviations (REF, EXT): </w:t>
      </w:r>
      <w:hyperlink r:id="rId607"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C53113" w:rsidP="00A119F7">
      <w:pPr>
        <w:pStyle w:val="omg-body"/>
      </w:pPr>
      <w:hyperlink r:id="rId608" w:anchor="rule_10-62" w:history="1">
        <w:r w:rsidR="00A119F7">
          <w:rPr>
            <w:color w:val="0000FF"/>
            <w:u w:val="single"/>
          </w:rPr>
          <w:t>Rule 10-62</w:t>
        </w:r>
      </w:hyperlink>
      <w:r w:rsidR="00A119F7">
        <w:t xml:space="preserve">, Element with simple content has representation term (REF, EXT): </w:t>
      </w:r>
      <w:hyperlink r:id="rId609"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C53113" w:rsidP="00A119F7">
      <w:pPr>
        <w:pStyle w:val="omg-body"/>
      </w:pPr>
      <w:hyperlink r:id="rId610" w:anchor="rule_10-63" w:history="1">
        <w:r w:rsidR="00A119F7">
          <w:rPr>
            <w:color w:val="0000FF"/>
            <w:u w:val="single"/>
          </w:rPr>
          <w:t>Rule 10-63</w:t>
        </w:r>
      </w:hyperlink>
      <w:r w:rsidR="00A119F7">
        <w:t xml:space="preserve">, Name has representation term when appropriate (REF, EXT): </w:t>
      </w:r>
      <w:hyperlink r:id="rId611"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C53113" w:rsidP="00A119F7">
      <w:pPr>
        <w:pStyle w:val="omg-body"/>
      </w:pPr>
      <w:hyperlink r:id="rId612" w:anchor="rule_10-64" w:history="1">
        <w:r w:rsidR="00A119F7">
          <w:rPr>
            <w:color w:val="0000FF"/>
            <w:u w:val="single"/>
          </w:rPr>
          <w:t>Rule 10-64</w:t>
        </w:r>
      </w:hyperlink>
      <w:r w:rsidR="00A119F7">
        <w:t xml:space="preserve">, Name has representation term only when appropriate (REF, EXT): </w:t>
      </w:r>
      <w:hyperlink r:id="rId613"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C53113" w:rsidP="00A119F7">
      <w:pPr>
        <w:pStyle w:val="omg-body"/>
      </w:pPr>
      <w:hyperlink r:id="rId614" w:anchor="rule_11-12" w:history="1">
        <w:r w:rsidR="00A119F7">
          <w:rPr>
            <w:color w:val="0000FF"/>
            <w:u w:val="single"/>
          </w:rPr>
          <w:t>Rule 11-12</w:t>
        </w:r>
      </w:hyperlink>
      <w:r w:rsidR="00A119F7">
        <w:t>, Element name is upper camel case (REF, EXT): </w:t>
      </w:r>
      <w:hyperlink r:id="rId615"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C53113" w:rsidP="00A119F7">
      <w:pPr>
        <w:pStyle w:val="omg-body"/>
      </w:pPr>
      <w:hyperlink r:id="rId616" w:anchor="rule_11-13" w:history="1">
        <w:r w:rsidR="00A119F7">
          <w:rPr>
            <w:color w:val="0000FF"/>
            <w:u w:val="single"/>
          </w:rPr>
          <w:t>Rule 11-13</w:t>
        </w:r>
      </w:hyperlink>
      <w:r w:rsidR="00A119F7">
        <w:t>, Element type does not have a simple type name (REF, EXT): </w:t>
      </w:r>
      <w:hyperlink r:id="rId617"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C53113" w:rsidP="00A119F7">
      <w:pPr>
        <w:pStyle w:val="omg-body"/>
      </w:pPr>
      <w:hyperlink r:id="rId618" w:anchor="rule_11-14" w:history="1">
        <w:r w:rsidR="00A119F7">
          <w:rPr>
            <w:color w:val="0000FF"/>
            <w:u w:val="single"/>
          </w:rPr>
          <w:t>Rule 11-14</w:t>
        </w:r>
      </w:hyperlink>
      <w:r w:rsidR="00A119F7">
        <w:t>, Element type is from conformant namespace (REF, EXT): </w:t>
      </w:r>
      <w:hyperlink r:id="rId619"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C53113" w:rsidP="00A119F7">
      <w:pPr>
        <w:pStyle w:val="omg-body"/>
      </w:pPr>
      <w:hyperlink r:id="rId620" w:anchor="rule_11-15" w:history="1">
        <w:r w:rsidR="00A119F7">
          <w:rPr>
            <w:color w:val="0000FF"/>
            <w:u w:val="single"/>
          </w:rPr>
          <w:t>Rule 11-15</w:t>
        </w:r>
      </w:hyperlink>
      <w:r w:rsidR="00A119F7">
        <w:t>, Name of element that ends in Abstract is abstract (REF, EXT): </w:t>
      </w:r>
      <w:hyperlink r:id="rId621"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C53113" w:rsidP="00A119F7">
      <w:pPr>
        <w:pStyle w:val="omg-body"/>
      </w:pPr>
      <w:hyperlink r:id="rId622" w:anchor="rule_11-16" w:history="1">
        <w:r w:rsidR="00A119F7">
          <w:rPr>
            <w:color w:val="0000FF"/>
            <w:u w:val="single"/>
          </w:rPr>
          <w:t>Rule 11-16</w:t>
        </w:r>
      </w:hyperlink>
      <w:r w:rsidR="00A119F7">
        <w:t>, Name of element declaration with simple content has representation term (REF, EXT): </w:t>
      </w:r>
      <w:hyperlink r:id="rId623"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C53113" w:rsidP="00A119F7">
      <w:pPr>
        <w:pStyle w:val="omg-body"/>
      </w:pPr>
      <w:hyperlink r:id="rId624" w:anchor="rule_11-17" w:history="1">
        <w:r w:rsidR="00A119F7">
          <w:rPr>
            <w:color w:val="0000FF"/>
            <w:u w:val="single"/>
          </w:rPr>
          <w:t>Rule 11-17</w:t>
        </w:r>
      </w:hyperlink>
      <w:r w:rsidR="00A119F7">
        <w:t>, Name of element declaration with simple content has representation term (SET): </w:t>
      </w:r>
      <w:hyperlink r:id="rId625"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C53113" w:rsidP="00A119F7">
      <w:pPr>
        <w:pStyle w:val="omg-body"/>
      </w:pPr>
      <w:hyperlink r:id="rId626" w:anchor="rule_11-18" w:history="1">
        <w:r w:rsidR="00A119F7">
          <w:rPr>
            <w:color w:val="0000FF"/>
            <w:u w:val="single"/>
          </w:rPr>
          <w:t>Rule 11-18</w:t>
        </w:r>
      </w:hyperlink>
      <w:r w:rsidR="00A119F7">
        <w:t>, Element substitution group defined by conformant schema (REF, EXT): </w:t>
      </w:r>
      <w:hyperlink r:id="rId627"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C53113" w:rsidP="00A119F7">
      <w:pPr>
        <w:pStyle w:val="omg-body"/>
      </w:pPr>
      <w:hyperlink r:id="rId628" w:anchor="rule_11-19" w:history="1">
        <w:r w:rsidR="00A119F7">
          <w:rPr>
            <w:color w:val="0000FF"/>
            <w:u w:val="single"/>
          </w:rPr>
          <w:t>Rule 11-19</w:t>
        </w:r>
      </w:hyperlink>
      <w:r w:rsidR="00A119F7">
        <w:t>, Attribute type defined by conformant schema (REF, EXT): </w:t>
      </w:r>
      <w:hyperlink r:id="rId629"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C53113" w:rsidP="00A119F7">
      <w:pPr>
        <w:pStyle w:val="omg-body"/>
      </w:pPr>
      <w:hyperlink r:id="rId630" w:anchor="rule_11-20" w:history="1">
        <w:r w:rsidR="00A119F7">
          <w:rPr>
            <w:color w:val="0000FF"/>
            <w:u w:val="single"/>
          </w:rPr>
          <w:t>Rule 11-20</w:t>
        </w:r>
      </w:hyperlink>
      <w:r w:rsidR="00A119F7">
        <w:t>, Attribute name uses representation term (REF, EXT): </w:t>
      </w:r>
      <w:hyperlink r:id="rId631"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C53113" w:rsidP="00831C67">
      <w:pPr>
        <w:pStyle w:val="omg-body"/>
        <w:ind w:right="-563"/>
      </w:pPr>
      <w:hyperlink r:id="rId632" w:anchor="rule_11-21" w:history="1">
        <w:r w:rsidR="00A119F7">
          <w:rPr>
            <w:color w:val="0000FF"/>
            <w:u w:val="single"/>
          </w:rPr>
          <w:t>Rule 11-21</w:t>
        </w:r>
      </w:hyperlink>
      <w:r w:rsidR="00A119F7">
        <w:t>, Element or attribute declaration introduced only once into a type (REF, EXT): </w:t>
      </w:r>
      <w:hyperlink r:id="rId633"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C53113" w:rsidP="00A119F7">
      <w:pPr>
        <w:pStyle w:val="omg-body"/>
      </w:pPr>
      <w:hyperlink r:id="rId634" w:anchor="rule_11-22" w:history="1">
        <w:r w:rsidR="00A119F7">
          <w:rPr>
            <w:color w:val="0000FF"/>
            <w:u w:val="single"/>
          </w:rPr>
          <w:t>Rule 11-22</w:t>
        </w:r>
      </w:hyperlink>
      <w:r w:rsidR="00A119F7">
        <w:t>, Element reference defined by conformant schema (REF, EXT): </w:t>
      </w:r>
      <w:hyperlink r:id="rId635"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C53113" w:rsidP="00A119F7">
      <w:pPr>
        <w:pStyle w:val="omg-body"/>
      </w:pPr>
      <w:hyperlink r:id="rId636" w:anchor="rule_11-23" w:history="1">
        <w:r w:rsidR="00A119F7">
          <w:rPr>
            <w:color w:val="0000FF"/>
            <w:u w:val="single"/>
          </w:rPr>
          <w:t>Rule 11-23</w:t>
        </w:r>
      </w:hyperlink>
      <w:r w:rsidR="00A119F7">
        <w:t>, Referenced attribute defined by conformant schemas (REF, EXT): </w:t>
      </w:r>
      <w:hyperlink r:id="rId637"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C53113" w:rsidP="00A119F7">
      <w:pPr>
        <w:pStyle w:val="omg-body"/>
      </w:pPr>
      <w:hyperlink r:id="rId638" w:anchor="rule_11-31" w:history="1">
        <w:r w:rsidR="00A119F7">
          <w:rPr>
            <w:color w:val="0000FF"/>
            <w:u w:val="single"/>
          </w:rPr>
          <w:t>Rule 11-31</w:t>
        </w:r>
      </w:hyperlink>
      <w:r w:rsidR="00A119F7">
        <w:t>, Standard opening phrase for element (REF, EXT): </w:t>
      </w:r>
      <w:hyperlink r:id="rId639"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C53113" w:rsidP="00A119F7">
      <w:pPr>
        <w:pStyle w:val="omg-body"/>
      </w:pPr>
      <w:hyperlink r:id="rId640" w:anchor="rule_11-36" w:history="1">
        <w:r w:rsidR="00A119F7">
          <w:rPr>
            <w:color w:val="0000FF"/>
            <w:u w:val="single"/>
          </w:rPr>
          <w:t>Rule 11-36</w:t>
        </w:r>
      </w:hyperlink>
      <w:r w:rsidR="00A119F7">
        <w:t>, Reference schema imports reference schema (SET): </w:t>
      </w:r>
      <w:hyperlink r:id="rId641"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C53113" w:rsidP="00A119F7">
      <w:pPr>
        <w:pStyle w:val="omg-body"/>
      </w:pPr>
      <w:hyperlink r:id="rId642" w:anchor="rule_9-36" w:history="1">
        <w:r w:rsidR="00A119F7">
          <w:rPr>
            <w:color w:val="0000FF"/>
            <w:u w:val="single"/>
          </w:rPr>
          <w:t>Rule 9-36</w:t>
        </w:r>
      </w:hyperlink>
      <w:r w:rsidR="00A119F7">
        <w:t>, Element declaration has data definition (REF, EXT): </w:t>
      </w:r>
      <w:hyperlink r:id="rId643"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C53113" w:rsidP="00A119F7">
      <w:pPr>
        <w:pStyle w:val="omg-body"/>
      </w:pPr>
      <w:hyperlink r:id="rId644" w:anchor="rule_9-37" w:history="1">
        <w:r w:rsidR="00A119F7">
          <w:rPr>
            <w:color w:val="0000FF"/>
            <w:u w:val="single"/>
          </w:rPr>
          <w:t>Rule 9-37</w:t>
        </w:r>
      </w:hyperlink>
      <w:r w:rsidR="00A119F7">
        <w:t>, Untyped element is abstract (REF, EXT): </w:t>
      </w:r>
      <w:hyperlink r:id="rId645"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C53113" w:rsidP="00A119F7">
      <w:pPr>
        <w:pStyle w:val="omg-body"/>
      </w:pPr>
      <w:hyperlink r:id="rId646"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7"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C53113" w:rsidP="00A119F7">
      <w:pPr>
        <w:pStyle w:val="omg-body"/>
      </w:pPr>
      <w:hyperlink r:id="rId648" w:anchor="rule_9-40" w:history="1">
        <w:r w:rsidR="00A119F7">
          <w:rPr>
            <w:color w:val="0000FF"/>
            <w:u w:val="single"/>
          </w:rPr>
          <w:t>Rule 9-40</w:t>
        </w:r>
      </w:hyperlink>
      <w:r w:rsidR="00A119F7">
        <w:t>, Element type not in the XML namespace (REF, EXT): </w:t>
      </w:r>
      <w:hyperlink r:id="rId649"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C53113" w:rsidP="00A119F7">
      <w:pPr>
        <w:pStyle w:val="omg-body"/>
      </w:pPr>
      <w:hyperlink r:id="rId650" w:anchor="rule_9-43" w:history="1">
        <w:r w:rsidR="00A119F7">
          <w:rPr>
            <w:color w:val="0000FF"/>
            <w:u w:val="single"/>
          </w:rPr>
          <w:t>Rule 9-43</w:t>
        </w:r>
      </w:hyperlink>
      <w:r w:rsidR="00A119F7">
        <w:t>, No element disallowed derivation (REF): </w:t>
      </w:r>
      <w:hyperlink r:id="rId651"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C53113" w:rsidP="00A119F7">
      <w:pPr>
        <w:pStyle w:val="omg-body"/>
      </w:pPr>
      <w:hyperlink r:id="rId652" w:anchor="rule_9-46" w:history="1">
        <w:r w:rsidR="00A119F7">
          <w:rPr>
            <w:color w:val="0000FF"/>
            <w:u w:val="single"/>
          </w:rPr>
          <w:t>Rule 9-46</w:t>
        </w:r>
      </w:hyperlink>
      <w:r w:rsidR="00A119F7">
        <w:t>, Element declaration is nillable (REF): </w:t>
      </w:r>
      <w:hyperlink r:id="rId653"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C53113" w:rsidP="00A119F7">
      <w:pPr>
        <w:pStyle w:val="omg-body"/>
      </w:pPr>
      <w:hyperlink r:id="rId654" w:anchor="rule_9-48" w:history="1">
        <w:r w:rsidR="00A119F7">
          <w:rPr>
            <w:color w:val="0000FF"/>
            <w:u w:val="single"/>
          </w:rPr>
          <w:t>Rule 9-48</w:t>
        </w:r>
      </w:hyperlink>
      <w:r w:rsidR="00A119F7">
        <w:t>, Attribute declaration has data definition (REF, EXT): </w:t>
      </w:r>
      <w:hyperlink r:id="rId655"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C53113" w:rsidP="00A119F7">
      <w:pPr>
        <w:pStyle w:val="omg-body"/>
      </w:pPr>
      <w:hyperlink r:id="rId656"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7"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C53113" w:rsidP="00A119F7">
      <w:pPr>
        <w:pStyle w:val="omg-body"/>
      </w:pPr>
      <w:hyperlink r:id="rId658"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9"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C53113" w:rsidP="00A119F7">
      <w:pPr>
        <w:pStyle w:val="omg-body"/>
      </w:pPr>
      <w:hyperlink r:id="rId660"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1"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C53113" w:rsidP="00A119F7">
      <w:pPr>
        <w:pStyle w:val="omg-body"/>
      </w:pPr>
      <w:hyperlink r:id="rId662"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3"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C53113" w:rsidP="00A119F7">
      <w:pPr>
        <w:pStyle w:val="omg-body"/>
      </w:pPr>
      <w:hyperlink r:id="rId664"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5"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C53113" w:rsidP="00A119F7">
      <w:pPr>
        <w:pStyle w:val="omg-body"/>
      </w:pPr>
      <w:hyperlink r:id="rId666"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7"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C53113" w:rsidP="00A119F7">
      <w:pPr>
        <w:pStyle w:val="omg-body"/>
      </w:pPr>
      <w:hyperlink r:id="rId668" w:anchor="rule_9-56" w:history="1">
        <w:r w:rsidR="00A119F7">
          <w:rPr>
            <w:color w:val="0000FF"/>
            <w:u w:val="single"/>
          </w:rPr>
          <w:t>Rule 9-56</w:t>
        </w:r>
      </w:hyperlink>
      <w:r w:rsidR="00A119F7">
        <w:t>, No attribute default values (REF, EXT): </w:t>
      </w:r>
      <w:hyperlink r:id="rId669"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C53113" w:rsidP="00A119F7">
      <w:pPr>
        <w:pStyle w:val="omg-body"/>
      </w:pPr>
      <w:hyperlink r:id="rId670" w:anchor="rule_9-57" w:history="1">
        <w:r w:rsidR="00A119F7">
          <w:rPr>
            <w:color w:val="0000FF"/>
            <w:u w:val="single"/>
          </w:rPr>
          <w:t>Rule 9-57</w:t>
        </w:r>
      </w:hyperlink>
      <w:r w:rsidR="00A119F7">
        <w:t>, No attribute fixed values (REF, EXT): </w:t>
      </w:r>
      <w:hyperlink r:id="rId671"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523" w:name="_Toc426452282"/>
      <w:r w:rsidRPr="00792921">
        <w:t xml:space="preserve">&lt;Stereotype&gt; </w:t>
      </w:r>
      <w:bookmarkStart w:id="524" w:name="_c8fef7fb3c39b93b2966597e780b26b2"/>
      <w:r w:rsidRPr="00792921">
        <w:t>XSDRepresentationRestriction</w:t>
      </w:r>
      <w:bookmarkEnd w:id="523"/>
      <w:bookmarkEnd w:id="524"/>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525" w:name="_Toc426452283"/>
      <w:r w:rsidRPr="00792921">
        <w:t xml:space="preserve">&lt;Stereotype&gt; </w:t>
      </w:r>
      <w:bookmarkStart w:id="526" w:name="_2382969db62499e782e09fe85837f61b"/>
      <w:r w:rsidRPr="00792921">
        <w:t>XSDSimpleContent</w:t>
      </w:r>
      <w:bookmarkEnd w:id="525"/>
      <w:bookmarkEnd w:id="526"/>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2" w:history="1">
        <w:r>
          <w:rPr>
            <w:color w:val="0000FF"/>
            <w:u w:val="single"/>
          </w:rPr>
          <w:t>XML Schema Structures</w:t>
        </w:r>
      </w:hyperlink>
      <w:r>
        <w:t xml:space="preserve"> addresses simple content types in XML Schema; </w:t>
      </w:r>
      <w:hyperlink r:id="rId673"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527" w:name="_Toc426452284"/>
      <w:r>
        <w:t>&lt;Enumeration&gt;</w:t>
      </w:r>
      <w:r w:rsidRPr="00792921">
        <w:t xml:space="preserve"> </w:t>
      </w:r>
      <w:bookmarkStart w:id="528" w:name="_6057dd3a5a78e3c24dd275e3132ced75"/>
      <w:r w:rsidRPr="00792921">
        <w:t>XSDProcessContentsCode</w:t>
      </w:r>
      <w:bookmarkEnd w:id="527"/>
      <w:bookmarkEnd w:id="528"/>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529" w:name="_Toc426452285"/>
      <w:r>
        <w:t>&lt;Enumeration&gt;</w:t>
      </w:r>
      <w:r w:rsidRPr="00792921">
        <w:t xml:space="preserve"> </w:t>
      </w:r>
      <w:bookmarkStart w:id="530" w:name="_c99713ce9776ea74e37055d9ba6c7754"/>
      <w:r w:rsidRPr="00792921">
        <w:t>XSDPropertyKindCode</w:t>
      </w:r>
      <w:bookmarkEnd w:id="529"/>
      <w:bookmarkEnd w:id="530"/>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531" w:name="_Toc426452286"/>
      <w:r>
        <w:t>&lt;Enumeration&gt;</w:t>
      </w:r>
      <w:r w:rsidRPr="00792921">
        <w:t xml:space="preserve"> </w:t>
      </w:r>
      <w:bookmarkStart w:id="532" w:name="_7b3de59b6bd2d58d0e6f7cf6d38f5a89"/>
      <w:r w:rsidRPr="00792921">
        <w:t>XSDWhiteSpaceCode</w:t>
      </w:r>
      <w:bookmarkEnd w:id="531"/>
      <w:bookmarkEnd w:id="532"/>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533" w:name="_Ref411852845"/>
      <w:bookmarkStart w:id="534" w:name="_Toc426452287"/>
      <w:r>
        <w:lastRenderedPageBreak/>
        <w:t>Profile : Model_Package_Description_Profile</w:t>
      </w:r>
      <w:bookmarkEnd w:id="533"/>
      <w:bookmarkEnd w:id="534"/>
      <w:r>
        <w:t xml:space="preserve"> </w:t>
      </w:r>
    </w:p>
    <w:p w14:paraId="18082F74" w14:textId="77777777" w:rsidR="001C65B1" w:rsidRDefault="001C65B1" w:rsidP="001C65B1">
      <w:pPr>
        <w:pStyle w:val="Heading3"/>
      </w:pPr>
      <w:bookmarkStart w:id="535" w:name="_Toc426452288"/>
      <w:r>
        <w:t>Overview</w:t>
      </w:r>
      <w:bookmarkEnd w:id="535"/>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fldSimple w:instr=" STYLEREF 1 \s ">
        <w:r w:rsidR="00B81ED7">
          <w:rPr>
            <w:noProof/>
          </w:rPr>
          <w:t>8</w:t>
        </w:r>
      </w:fldSimple>
      <w:r w:rsidR="00464209">
        <w:noBreakHyphen/>
      </w:r>
      <w:fldSimple w:instr=" SEQ Figure \* ARABIC \s 1 ">
        <w:r w:rsidR="00B81ED7">
          <w:rPr>
            <w:noProof/>
          </w:rPr>
          <w:t>5</w:t>
        </w:r>
      </w:fldSimple>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6</w:t>
        </w:r>
      </w:fldSimple>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fldSimple w:instr=" STYLEREF 1 \s ">
        <w:r w:rsidR="00B81ED7">
          <w:rPr>
            <w:noProof/>
          </w:rPr>
          <w:t>8</w:t>
        </w:r>
      </w:fldSimple>
      <w:r w:rsidR="00464209">
        <w:noBreakHyphen/>
      </w:r>
      <w:fldSimple w:instr=" SEQ Figure \* ARABIC \s 1 ">
        <w:r w:rsidR="00B81ED7">
          <w:rPr>
            <w:noProof/>
          </w:rPr>
          <w:t>7</w:t>
        </w:r>
      </w:fldSimple>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8</w:t>
        </w:r>
      </w:fldSimple>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fldSimple w:instr=" STYLEREF 1 \s ">
        <w:r w:rsidR="00B81ED7">
          <w:rPr>
            <w:noProof/>
          </w:rPr>
          <w:t>8</w:t>
        </w:r>
      </w:fldSimple>
      <w:r w:rsidR="00464209">
        <w:noBreakHyphen/>
      </w:r>
      <w:fldSimple w:instr=" SEQ Figure \* ARABIC \s 1 ">
        <w:r w:rsidR="00B81ED7">
          <w:rPr>
            <w:noProof/>
          </w:rPr>
          <w:t>9</w:t>
        </w:r>
      </w:fldSimple>
      <w:r>
        <w:t xml:space="preserve"> MPD Profile Art</w:t>
      </w:r>
      <w:r w:rsidR="00464209">
        <w:t>ifacts for files and documents</w:t>
      </w:r>
    </w:p>
    <w:p w14:paraId="6D57C0B9" w14:textId="77777777" w:rsidR="001C65B1" w:rsidRPr="00792921" w:rsidRDefault="001C65B1" w:rsidP="001C65B1">
      <w:pPr>
        <w:pStyle w:val="Heading3"/>
      </w:pPr>
      <w:bookmarkStart w:id="536" w:name="_Toc426452289"/>
      <w:r w:rsidRPr="00792921">
        <w:t xml:space="preserve">&lt;Stereotype&gt; </w:t>
      </w:r>
      <w:bookmarkStart w:id="537" w:name="_e5ec7e3e9d1d1d1d3b6e0dfe82c98d0f"/>
      <w:r w:rsidRPr="00792921">
        <w:t>ApplicationInfo</w:t>
      </w:r>
      <w:bookmarkEnd w:id="536"/>
      <w:bookmarkEnd w:id="537"/>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538" w:name="_Toc426452290"/>
      <w:r w:rsidRPr="00792921">
        <w:t xml:space="preserve">&lt;Stereotype&gt; </w:t>
      </w:r>
      <w:bookmarkStart w:id="539" w:name="_a87115cbcc21d0c435988ee891218e74"/>
      <w:r w:rsidRPr="00792921">
        <w:t>BusinessRulesArtifact</w:t>
      </w:r>
      <w:bookmarkEnd w:id="538"/>
      <w:bookmarkEnd w:id="539"/>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540" w:name="_Toc426452291"/>
      <w:r w:rsidRPr="00792921">
        <w:lastRenderedPageBreak/>
        <w:t xml:space="preserve">&lt;Stereotype&gt; </w:t>
      </w:r>
      <w:bookmarkStart w:id="541" w:name="_d7f0afacf8acfe2a0ea2d846197421e4"/>
      <w:r w:rsidRPr="00792921">
        <w:t>ChangeInformationType</w:t>
      </w:r>
      <w:bookmarkEnd w:id="540"/>
      <w:bookmarkEnd w:id="541"/>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542" w:name="_Toc426452292"/>
      <w:r w:rsidRPr="00792921">
        <w:t xml:space="preserve">&lt;Stereotype&gt; </w:t>
      </w:r>
      <w:bookmarkStart w:id="543" w:name="_e3caf14bcc1716f393a7ba2f5642f78d"/>
      <w:r w:rsidRPr="00792921">
        <w:t>ChangeLogType</w:t>
      </w:r>
      <w:bookmarkEnd w:id="542"/>
      <w:bookmarkEnd w:id="543"/>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544" w:name="_Toc426452293"/>
      <w:r w:rsidRPr="00792921">
        <w:t xml:space="preserve">&lt;Stereotype&gt; </w:t>
      </w:r>
      <w:bookmarkStart w:id="545" w:name="_3eccbf35ee76685007d7e674d56bc322"/>
      <w:r w:rsidRPr="00792921">
        <w:t>ConformanceAssertion</w:t>
      </w:r>
      <w:bookmarkEnd w:id="544"/>
      <w:bookmarkEnd w:id="545"/>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546" w:name="_Toc426452294"/>
      <w:r w:rsidRPr="00792921">
        <w:t xml:space="preserve">&lt;Stereotype&gt; </w:t>
      </w:r>
      <w:bookmarkStart w:id="547" w:name="_73c4286659ba2418e50e7e7b2925c53a"/>
      <w:r w:rsidRPr="00792921">
        <w:t>ConformanceReport</w:t>
      </w:r>
      <w:bookmarkEnd w:id="546"/>
      <w:bookmarkEnd w:id="547"/>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548" w:name="_Toc426452295"/>
      <w:r w:rsidRPr="00792921">
        <w:t xml:space="preserve">&lt;Stereotype&gt; </w:t>
      </w:r>
      <w:bookmarkStart w:id="549" w:name="_7f60db331c02abe2c1ece306f640a550"/>
      <w:r w:rsidRPr="00792921">
        <w:t>Documentation</w:t>
      </w:r>
      <w:bookmarkEnd w:id="548"/>
      <w:bookmarkEnd w:id="549"/>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550" w:name="_Toc426452296"/>
      <w:r w:rsidRPr="00792921">
        <w:t xml:space="preserve">&lt;Stereotype&gt; </w:t>
      </w:r>
      <w:bookmarkStart w:id="551" w:name="_a359a1e478997f8e27994502878bf6db"/>
      <w:r w:rsidRPr="00792921">
        <w:t>ExtensionSchemaDocument</w:t>
      </w:r>
      <w:bookmarkEnd w:id="550"/>
      <w:bookmarkEnd w:id="551"/>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C53113"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552" w:name="_Toc426452297"/>
      <w:r w:rsidRPr="00792921">
        <w:lastRenderedPageBreak/>
        <w:t xml:space="preserve">&lt;Stereotype&gt; </w:t>
      </w:r>
      <w:bookmarkStart w:id="553" w:name="_2b4a400e6fc31f5a6947a6896141e605"/>
      <w:r w:rsidRPr="00792921">
        <w:t>ExternalSchemaDocument</w:t>
      </w:r>
      <w:bookmarkEnd w:id="552"/>
      <w:bookmarkEnd w:id="553"/>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C53113"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554" w:name="_Toc426452298"/>
      <w:r w:rsidRPr="00792921">
        <w:t xml:space="preserve">&lt;Stereotype&gt; </w:t>
      </w:r>
      <w:bookmarkStart w:id="555" w:name="_101c1dbd4d8fec57fc8c836e27ba2008"/>
      <w:r w:rsidRPr="00792921">
        <w:t>File</w:t>
      </w:r>
      <w:bookmarkEnd w:id="554"/>
      <w:bookmarkEnd w:id="555"/>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556" w:name="_Toc426452299"/>
      <w:r w:rsidRPr="00792921">
        <w:t xml:space="preserve">&lt;Stereotype&gt; </w:t>
      </w:r>
      <w:bookmarkStart w:id="557" w:name="_1adfac21ca9bec3d93546a3277176cea"/>
      <w:r w:rsidRPr="00792921">
        <w:t>FileType</w:t>
      </w:r>
      <w:bookmarkEnd w:id="556"/>
      <w:bookmarkEnd w:id="557"/>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9"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558" w:name="_Toc426452300"/>
      <w:r w:rsidRPr="00792921">
        <w:lastRenderedPageBreak/>
        <w:t xml:space="preserve">&lt;Stereotype&gt; </w:t>
      </w:r>
      <w:bookmarkStart w:id="559" w:name="_0b065f020b6b1c58eef43ec5340783b8"/>
      <w:r w:rsidRPr="00792921">
        <w:t>IEPSampleXMLDocument</w:t>
      </w:r>
      <w:bookmarkEnd w:id="558"/>
      <w:bookmarkEnd w:id="559"/>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560" w:name="_Toc426452301"/>
      <w:r w:rsidRPr="00792921">
        <w:t xml:space="preserve">&lt;Stereotype&gt; </w:t>
      </w:r>
      <w:bookmarkStart w:id="561" w:name="_6631c2d4ec13321e24b2860a929aeed1"/>
      <w:r w:rsidRPr="00792921">
        <w:t>ModelPackageDescriptionRelationship</w:t>
      </w:r>
      <w:bookmarkEnd w:id="560"/>
      <w:bookmarkEnd w:id="561"/>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562" w:name="_Toc426452302"/>
      <w:r w:rsidRPr="00792921">
        <w:t xml:space="preserve">&lt;Stereotype&gt; </w:t>
      </w:r>
      <w:bookmarkStart w:id="563" w:name="_9e604fe0a2af271aa458b2d5e936b76d"/>
      <w:r w:rsidRPr="00792921">
        <w:t>MPDChangeLog</w:t>
      </w:r>
      <w:bookmarkEnd w:id="562"/>
      <w:bookmarkEnd w:id="563"/>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564" w:name="_Toc426452303"/>
      <w:r w:rsidRPr="00792921">
        <w:t xml:space="preserve">&lt;Stereotype&gt; </w:t>
      </w:r>
      <w:bookmarkStart w:id="565" w:name="_b0bf4f77ddc6d1a16bdfc679a5d772fb"/>
      <w:r w:rsidRPr="00792921">
        <w:t>qualifiedName</w:t>
      </w:r>
      <w:bookmarkEnd w:id="564"/>
      <w:bookmarkEnd w:id="565"/>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C53113" w:rsidP="001C65B1">
      <w:pPr>
        <w:pStyle w:val="omg-body"/>
      </w:pPr>
      <w:hyperlink r:id="rId680" w:anchor="rule_5-42" w:history="1">
        <w:r w:rsidR="001C65B1">
          <w:rPr>
            <w:color w:val="0000FF"/>
            <w:u w:val="single"/>
          </w:rPr>
          <w:t>Rule 5-42</w:t>
        </w:r>
      </w:hyperlink>
      <w:r w:rsidR="001C65B1">
        <w:t xml:space="preserve">, Identifying the Document Element of an IEP: </w:t>
      </w:r>
      <w:hyperlink r:id="rId681"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566" w:name="_Toc426452304"/>
      <w:r w:rsidRPr="00792921">
        <w:t xml:space="preserve">&lt;Stereotype&gt; </w:t>
      </w:r>
      <w:bookmarkStart w:id="567" w:name="_38627e1c300a22a5b6feea21e20a588f"/>
      <w:r w:rsidRPr="00792921">
        <w:t>ReadMe</w:t>
      </w:r>
      <w:bookmarkEnd w:id="566"/>
      <w:bookmarkEnd w:id="567"/>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568" w:name="_Toc426452305"/>
      <w:r w:rsidRPr="00792921">
        <w:lastRenderedPageBreak/>
        <w:t xml:space="preserve">&lt;Stereotype&gt; </w:t>
      </w:r>
      <w:bookmarkStart w:id="569" w:name="_aa336ea37aec2bf19d8fca590d898258"/>
      <w:r w:rsidRPr="00792921">
        <w:t>ReferenceSchemaDocument</w:t>
      </w:r>
      <w:bookmarkEnd w:id="568"/>
      <w:bookmarkEnd w:id="569"/>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C53113"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570" w:name="_Toc426452306"/>
      <w:r w:rsidRPr="00792921">
        <w:t xml:space="preserve">&lt;Stereotype&gt; </w:t>
      </w:r>
      <w:bookmarkStart w:id="571" w:name="_3e6f2893d6456f759d2d79c2851d9e36"/>
      <w:r w:rsidRPr="00792921">
        <w:t>RelaxNGSchema</w:t>
      </w:r>
      <w:bookmarkEnd w:id="570"/>
      <w:bookmarkEnd w:id="571"/>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572" w:name="_Toc426452307"/>
      <w:r w:rsidRPr="00792921">
        <w:t xml:space="preserve">&lt;Stereotype&gt; </w:t>
      </w:r>
      <w:bookmarkStart w:id="573" w:name="_eeb8344a90187b9895263f3d68de6591"/>
      <w:r w:rsidRPr="00792921">
        <w:t>RequiredFile</w:t>
      </w:r>
      <w:bookmarkEnd w:id="572"/>
      <w:bookmarkEnd w:id="573"/>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574" w:name="_Toc426452308"/>
      <w:r w:rsidRPr="00792921">
        <w:t xml:space="preserve">&lt;Stereotype&gt; </w:t>
      </w:r>
      <w:bookmarkStart w:id="575" w:name="_8f9fefb70f4508be82a701ff1c5d584f"/>
      <w:r w:rsidRPr="00792921">
        <w:t>SchematronSchema</w:t>
      </w:r>
      <w:bookmarkEnd w:id="574"/>
      <w:bookmarkEnd w:id="575"/>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576" w:name="_Toc426452309"/>
      <w:r w:rsidRPr="00792921">
        <w:t xml:space="preserve">&lt;Stereotype&gt; </w:t>
      </w:r>
      <w:bookmarkStart w:id="577" w:name="_217d779dd71fb99067a76ecd975a1d3b"/>
      <w:r w:rsidRPr="00792921">
        <w:t>SubsetSchemaDocument</w:t>
      </w:r>
      <w:bookmarkEnd w:id="576"/>
      <w:bookmarkEnd w:id="577"/>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C53113"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578" w:name="_Toc426452310"/>
      <w:r w:rsidRPr="00792921">
        <w:lastRenderedPageBreak/>
        <w:t xml:space="preserve">&lt;Stereotype&gt; </w:t>
      </w:r>
      <w:bookmarkStart w:id="579" w:name="_3d2e6f85c03cd167477627b5151affef"/>
      <w:r w:rsidRPr="00792921">
        <w:t>Wantlist</w:t>
      </w:r>
      <w:bookmarkEnd w:id="578"/>
      <w:bookmarkEnd w:id="579"/>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2"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580" w:name="_Toc426452311"/>
      <w:r w:rsidRPr="00792921">
        <w:t xml:space="preserve">&lt;Stereotype&gt; </w:t>
      </w:r>
      <w:bookmarkStart w:id="581" w:name="_781c1f78e93c2aecd3d28c5abeddd019"/>
      <w:r w:rsidRPr="00792921">
        <w:t>XMLCatalog</w:t>
      </w:r>
      <w:bookmarkEnd w:id="580"/>
      <w:bookmarkEnd w:id="581"/>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582" w:name="_Toc426452312"/>
      <w:r w:rsidRPr="00792921">
        <w:t xml:space="preserve">&lt;Stereotype&gt; </w:t>
      </w:r>
      <w:bookmarkStart w:id="583" w:name="_b02fa05d43cb5f5cace47c9181b17443"/>
      <w:r w:rsidRPr="00792921">
        <w:t>XMLSchemaDocument</w:t>
      </w:r>
      <w:bookmarkEnd w:id="582"/>
      <w:bookmarkEnd w:id="583"/>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C53113"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584" w:name="_Toc426452313"/>
      <w:r>
        <w:t>&lt;Artifact&gt;</w:t>
      </w:r>
      <w:r w:rsidRPr="00792921">
        <w:t xml:space="preserve"> </w:t>
      </w:r>
      <w:bookmarkStart w:id="585" w:name="_db7585560e9f04d9f4eaefd6a5b723fc"/>
      <w:r w:rsidRPr="00792921">
        <w:t>ArtifactOrArtifactSet</w:t>
      </w:r>
      <w:bookmarkEnd w:id="584"/>
      <w:bookmarkEnd w:id="585"/>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586" w:name="_Toc426452314"/>
      <w:r>
        <w:t>&lt;Artifact&gt;</w:t>
      </w:r>
      <w:r w:rsidRPr="00792921">
        <w:t xml:space="preserve"> </w:t>
      </w:r>
      <w:bookmarkStart w:id="587" w:name="_a50ba294484866fba55ab0c5578e47e8"/>
      <w:r w:rsidRPr="00792921">
        <w:t>ConformanceTargetType</w:t>
      </w:r>
      <w:bookmarkEnd w:id="586"/>
      <w:bookmarkEnd w:id="587"/>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C53113"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588" w:name="_Toc426452315"/>
      <w:r>
        <w:t>&lt;Artifact&gt;</w:t>
      </w:r>
      <w:r w:rsidRPr="00792921">
        <w:t xml:space="preserve"> </w:t>
      </w:r>
      <w:bookmarkStart w:id="589" w:name="_7f9b0d0490e59a1f3dd8335ee3079827"/>
      <w:r w:rsidRPr="00792921">
        <w:t>ConstraintSchemaDocumentSet</w:t>
      </w:r>
      <w:bookmarkEnd w:id="588"/>
      <w:bookmarkEnd w:id="589"/>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C53113"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590" w:name="_Toc426452316"/>
      <w:r>
        <w:t>&lt;Artifact&gt;</w:t>
      </w:r>
      <w:r w:rsidRPr="00792921">
        <w:t xml:space="preserve"> </w:t>
      </w:r>
      <w:bookmarkStart w:id="591" w:name="_7dae1480fbe360bd468c61d841d9ded7"/>
      <w:r w:rsidRPr="00792921">
        <w:t>ContactInformationType</w:t>
      </w:r>
      <w:bookmarkEnd w:id="590"/>
      <w:bookmarkEnd w:id="591"/>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592" w:name="_Toc426452317"/>
      <w:r>
        <w:t>&lt;Artifact&gt;</w:t>
      </w:r>
      <w:r w:rsidRPr="00792921">
        <w:t xml:space="preserve"> </w:t>
      </w:r>
      <w:bookmarkStart w:id="593" w:name="_decd4bb0486b2d193f0fe691f9f3e96f"/>
      <w:r w:rsidRPr="00792921">
        <w:t>DescribedType</w:t>
      </w:r>
      <w:bookmarkEnd w:id="592"/>
      <w:bookmarkEnd w:id="593"/>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594" w:name="_Toc426452318"/>
      <w:r>
        <w:t>&lt;Artifact&gt;</w:t>
      </w:r>
      <w:r w:rsidRPr="00792921">
        <w:t xml:space="preserve"> </w:t>
      </w:r>
      <w:bookmarkStart w:id="595" w:name="_b5992f81868b11b29878271a69332828"/>
      <w:r w:rsidRPr="00792921">
        <w:t>EntityRepresentation</w:t>
      </w:r>
      <w:bookmarkEnd w:id="594"/>
      <w:bookmarkEnd w:id="595"/>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596" w:name="_Toc426452319"/>
      <w:r>
        <w:t>&lt;Artifact&gt;</w:t>
      </w:r>
      <w:r w:rsidRPr="00792921">
        <w:t xml:space="preserve"> </w:t>
      </w:r>
      <w:bookmarkStart w:id="597" w:name="_98143a7f2c08dc26cca7b7eaf80061ac"/>
      <w:r w:rsidRPr="00792921">
        <w:t>EXIXMLSchemaType</w:t>
      </w:r>
      <w:bookmarkEnd w:id="596"/>
      <w:bookmarkEnd w:id="597"/>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C53113"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598" w:name="_Toc426452320"/>
      <w:r>
        <w:t>&lt;Artifact&gt;</w:t>
      </w:r>
      <w:r w:rsidRPr="00792921">
        <w:t xml:space="preserve"> </w:t>
      </w:r>
      <w:bookmarkStart w:id="599" w:name="_30030dcd7015232d13e92ab474c42ed5"/>
      <w:r w:rsidRPr="00792921">
        <w:t>FileSet</w:t>
      </w:r>
      <w:bookmarkEnd w:id="598"/>
      <w:bookmarkEnd w:id="599"/>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C53113"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600" w:name="_Toc426452321"/>
      <w:r>
        <w:t>&lt;Artifact&gt;</w:t>
      </w:r>
      <w:r w:rsidRPr="00792921">
        <w:t xml:space="preserve"> </w:t>
      </w:r>
      <w:bookmarkStart w:id="601" w:name="_f9ab110d19d406069517dfa76824683e"/>
      <w:r w:rsidRPr="00792921">
        <w:t>FileSetType</w:t>
      </w:r>
      <w:bookmarkEnd w:id="600"/>
      <w:bookmarkEnd w:id="601"/>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C53113"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602" w:name="_Toc426452322"/>
      <w:r>
        <w:t>&lt;Artifact&gt;</w:t>
      </w:r>
      <w:r w:rsidRPr="00792921">
        <w:t xml:space="preserve"> </w:t>
      </w:r>
      <w:bookmarkStart w:id="603" w:name="_d9384fc253b8677c36bd42a24a6e670a"/>
      <w:r w:rsidRPr="00792921">
        <w:t>IEPConformanceTargetType</w:t>
      </w:r>
      <w:bookmarkEnd w:id="602"/>
      <w:bookmarkEnd w:id="603"/>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C53113"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C53113" w:rsidP="001C65B1">
      <w:pPr>
        <w:pStyle w:val="omg-body"/>
      </w:pPr>
      <w:hyperlink r:id="rId683" w:anchor="rule_5-45" w:history="1">
        <w:r w:rsidR="001C65B1">
          <w:rPr>
            <w:color w:val="0000FF"/>
            <w:u w:val="single"/>
          </w:rPr>
          <w:t xml:space="preserve">Rule 5-45, </w:t>
        </w:r>
      </w:hyperlink>
      <w:r w:rsidR="001C65B1">
        <w:t xml:space="preserve">Validating an IEP Sample XML Document: </w:t>
      </w:r>
      <w:hyperlink r:id="rId684"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604" w:name="_Toc426452323"/>
      <w:r>
        <w:t>&lt;Artifact&gt;</w:t>
      </w:r>
      <w:r w:rsidRPr="00792921">
        <w:t xml:space="preserve"> </w:t>
      </w:r>
      <w:bookmarkStart w:id="605" w:name="_cb5967a836f94243e179329cb199a401"/>
      <w:r w:rsidRPr="00792921">
        <w:t>ModelPackageDescription</w:t>
      </w:r>
      <w:bookmarkEnd w:id="604"/>
      <w:bookmarkEnd w:id="605"/>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5"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C53113" w:rsidP="001C65B1">
      <w:pPr>
        <w:pStyle w:val="omg-body"/>
      </w:pPr>
      <w:hyperlink r:id="rId686" w:anchor="rule_3-2" w:history="1">
        <w:r w:rsidR="001C65B1">
          <w:rPr>
            <w:color w:val="0000FF"/>
            <w:u w:val="single"/>
          </w:rPr>
          <w:t>Rule 3-2</w:t>
        </w:r>
      </w:hyperlink>
      <w:r w:rsidR="001C65B1">
        <w:t xml:space="preserve">, MPD with MPD class of IEPD is an IEPD: </w:t>
      </w:r>
      <w:hyperlink r:id="rId687"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C53113" w:rsidP="001C65B1">
      <w:pPr>
        <w:pStyle w:val="omg-body"/>
      </w:pPr>
      <w:hyperlink r:id="rId688" w:anchor="rule_3-3" w:history="1">
        <w:r w:rsidR="001C65B1">
          <w:rPr>
            <w:color w:val="0000FF"/>
            <w:u w:val="single"/>
          </w:rPr>
          <w:t>Rule 3-3</w:t>
        </w:r>
      </w:hyperlink>
      <w:r w:rsidR="001C65B1">
        <w:t xml:space="preserve">, IEPD Conformance Target Identifier: </w:t>
      </w:r>
      <w:hyperlink r:id="rId689"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90" w:anchor="rule_4-1" w:history="1">
        <w:r>
          <w:rPr>
            <w:color w:val="0000FF"/>
            <w:u w:val="single"/>
          </w:rPr>
          <w:t>Rule 4-1</w:t>
        </w:r>
      </w:hyperlink>
      <w:r>
        <w:t xml:space="preserve">, Fundamental NIEM Subset Rule: </w:t>
      </w:r>
      <w:hyperlink r:id="rId691"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C53113" w:rsidP="001C65B1">
      <w:pPr>
        <w:pStyle w:val="omg-body"/>
      </w:pPr>
      <w:hyperlink r:id="rId692" w:anchor="rule_5-10" w:history="1">
        <w:r w:rsidR="001C65B1">
          <w:rPr>
            <w:color w:val="0000FF"/>
            <w:u w:val="single"/>
          </w:rPr>
          <w:t>Rule 5-10</w:t>
        </w:r>
      </w:hyperlink>
      <w:r w:rsidR="001C65B1">
        <w:t xml:space="preserve">, MPD Version Number Syntax: </w:t>
      </w:r>
      <w:hyperlink r:id="rId693"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C53113" w:rsidP="001C65B1">
      <w:pPr>
        <w:pStyle w:val="omg-body"/>
      </w:pPr>
      <w:hyperlink r:id="rId694" w:anchor="rule_5-11" w:history="1">
        <w:r w:rsidR="001C65B1">
          <w:rPr>
            <w:color w:val="0000FF"/>
            <w:u w:val="single"/>
          </w:rPr>
          <w:t>Rule 5-11</w:t>
        </w:r>
      </w:hyperlink>
      <w:r w:rsidR="001C65B1">
        <w:t xml:space="preserve">, MPD URI Is Absolute: </w:t>
      </w:r>
      <w:hyperlink r:id="rId695"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C53113" w:rsidP="001C65B1">
      <w:pPr>
        <w:pStyle w:val="omg-body"/>
      </w:pPr>
      <w:hyperlink r:id="rId696" w:anchor="rule_5-12" w:history="1">
        <w:r w:rsidR="001C65B1">
          <w:rPr>
            <w:color w:val="0000FF"/>
            <w:u w:val="single"/>
          </w:rPr>
          <w:t>Rule 5-12</w:t>
        </w:r>
      </w:hyperlink>
      <w:r w:rsidR="001C65B1">
        <w:t xml:space="preserve">, MPD URI Supports Fragment: </w:t>
      </w:r>
      <w:hyperlink r:id="rId697"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C53113" w:rsidP="001C65B1">
      <w:pPr>
        <w:pStyle w:val="omg-body"/>
      </w:pPr>
      <w:hyperlink r:id="rId698" w:anchor="rule_5-13" w:history="1">
        <w:r w:rsidR="001C65B1">
          <w:rPr>
            <w:color w:val="0000FF"/>
            <w:u w:val="single"/>
          </w:rPr>
          <w:t>Rule 5-13</w:t>
        </w:r>
      </w:hyperlink>
      <w:r w:rsidR="001C65B1">
        <w:t xml:space="preserve">, MPD URI Has No Fragment: </w:t>
      </w:r>
      <w:hyperlink r:id="rId699"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C53113" w:rsidP="001C65B1">
      <w:pPr>
        <w:pStyle w:val="omg-body"/>
      </w:pPr>
      <w:hyperlink r:id="rId700" w:anchor="rule_5-14" w:history="1">
        <w:r w:rsidR="001C65B1">
          <w:rPr>
            <w:color w:val="0000FF"/>
            <w:u w:val="single"/>
          </w:rPr>
          <w:t>Rule 5-14</w:t>
        </w:r>
      </w:hyperlink>
      <w:r w:rsidR="001C65B1">
        <w:t xml:space="preserve">, MPD Artifact URI Syntax: </w:t>
      </w:r>
      <w:hyperlink r:id="rId701"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C53113" w:rsidP="001C65B1">
      <w:pPr>
        <w:pStyle w:val="omg-body"/>
      </w:pPr>
      <w:hyperlink r:id="rId702"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C53113" w:rsidP="001C65B1">
      <w:pPr>
        <w:pStyle w:val="omg-body"/>
      </w:pPr>
      <w:hyperlink r:id="rId704"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C53113" w:rsidP="001C65B1">
      <w:pPr>
        <w:pStyle w:val="omg-body"/>
      </w:pPr>
      <w:hyperlink r:id="rId706"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C53113" w:rsidP="001C65B1">
      <w:pPr>
        <w:pStyle w:val="omg-body"/>
      </w:pPr>
      <w:hyperlink r:id="rId708"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C53113" w:rsidP="001C65B1">
      <w:pPr>
        <w:pStyle w:val="omg-body"/>
      </w:pPr>
      <w:hyperlink r:id="rId710"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2"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3"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C53113" w:rsidP="001C65B1">
      <w:pPr>
        <w:pStyle w:val="omg-body"/>
      </w:pPr>
      <w:hyperlink r:id="rId714"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C53113" w:rsidP="001C65B1">
      <w:pPr>
        <w:pStyle w:val="omg-body"/>
      </w:pPr>
      <w:hyperlink r:id="rId716"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C53113" w:rsidP="001C65B1">
      <w:pPr>
        <w:pStyle w:val="omg-body"/>
      </w:pPr>
      <w:hyperlink r:id="rId718"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C53113" w:rsidP="001C65B1">
      <w:pPr>
        <w:pStyle w:val="omg-body"/>
      </w:pPr>
      <w:hyperlink r:id="rId720"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C53113" w:rsidP="001C65B1">
      <w:pPr>
        <w:pStyle w:val="omg-body"/>
      </w:pPr>
      <w:hyperlink r:id="rId722"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C53113" w:rsidP="001C65B1">
      <w:pPr>
        <w:pStyle w:val="omg-body"/>
      </w:pPr>
      <w:hyperlink r:id="rId724"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C53113" w:rsidP="001C65B1">
      <w:pPr>
        <w:pStyle w:val="omg-body"/>
      </w:pPr>
      <w:hyperlink r:id="rId726"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C53113" w:rsidP="001C65B1">
      <w:pPr>
        <w:pStyle w:val="omg-body"/>
      </w:pPr>
      <w:hyperlink r:id="rId728"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C53113" w:rsidP="001C65B1">
      <w:pPr>
        <w:pStyle w:val="omg-body"/>
      </w:pPr>
      <w:hyperlink r:id="rId730"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C53113" w:rsidP="001C65B1">
      <w:pPr>
        <w:pStyle w:val="omg-body"/>
      </w:pPr>
      <w:hyperlink r:id="rId732"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C53113" w:rsidP="001C65B1">
      <w:pPr>
        <w:pStyle w:val="omg-body"/>
      </w:pPr>
      <w:hyperlink r:id="rId734" w:anchor="rule_5-2" w:history="1">
        <w:r w:rsidR="001C65B1">
          <w:rPr>
            <w:color w:val="0000FF"/>
            <w:u w:val="single"/>
          </w:rPr>
          <w:t>Rule 5-2</w:t>
        </w:r>
      </w:hyperlink>
      <w:r w:rsidR="001C65B1">
        <w:t xml:space="preserve">, MPD Catalog Document Valid to mpd-catalog-3.0.xsd: </w:t>
      </w:r>
      <w:hyperlink r:id="rId735"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C53113" w:rsidP="001C65B1">
      <w:pPr>
        <w:pStyle w:val="omg-body"/>
      </w:pPr>
      <w:hyperlink r:id="rId736"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C53113" w:rsidP="001C65B1">
      <w:pPr>
        <w:pStyle w:val="omg-body"/>
      </w:pPr>
      <w:hyperlink r:id="rId738" w:anchor="rule_5-31" w:history="1">
        <w:r w:rsidR="001C65B1">
          <w:rPr>
            <w:color w:val="0000FF"/>
            <w:u w:val="single"/>
          </w:rPr>
          <w:t>Rule 5-31</w:t>
        </w:r>
      </w:hyperlink>
      <w:r w:rsidR="001C65B1">
        <w:t xml:space="preserve">: </w:t>
      </w:r>
      <w:hyperlink r:id="rId73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C53113" w:rsidP="001C65B1">
      <w:pPr>
        <w:pStyle w:val="omg-body"/>
      </w:pPr>
      <w:hyperlink r:id="rId740" w:anchor="rule_5-32" w:history="1">
        <w:r w:rsidR="001C65B1">
          <w:rPr>
            <w:color w:val="0000FF"/>
            <w:u w:val="single"/>
          </w:rPr>
          <w:t>Rule 5-32</w:t>
        </w:r>
      </w:hyperlink>
      <w:r w:rsidR="001C65B1">
        <w:t xml:space="preserve">, Resolve MPD URI with Fragment: </w:t>
      </w:r>
      <w:hyperlink r:id="rId741"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C53113" w:rsidP="001C65B1">
      <w:pPr>
        <w:pStyle w:val="omg-body"/>
      </w:pPr>
      <w:hyperlink r:id="rId742"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3"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C53113" w:rsidP="001C65B1">
      <w:pPr>
        <w:pStyle w:val="omg-body"/>
      </w:pPr>
      <w:hyperlink r:id="rId744"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5"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C53113" w:rsidP="001C65B1">
      <w:pPr>
        <w:pStyle w:val="omg-body"/>
      </w:pPr>
      <w:hyperlink r:id="rId746" w:anchor="rule_5-35" w:history="1">
        <w:r w:rsidR="001C65B1">
          <w:rPr>
            <w:color w:val="0000FF"/>
            <w:u w:val="single"/>
          </w:rPr>
          <w:t>Rule 5-35</w:t>
        </w:r>
      </w:hyperlink>
      <w:r w:rsidR="001C65B1">
        <w:t xml:space="preserve">, IEPD Has a Change Log: </w:t>
      </w:r>
      <w:hyperlink r:id="rId747"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C53113" w:rsidP="001C65B1">
      <w:pPr>
        <w:pStyle w:val="omg-body"/>
      </w:pPr>
      <w:hyperlink r:id="rId748" w:anchor="rule_5-36" w:history="1">
        <w:r w:rsidR="001C65B1">
          <w:rPr>
            <w:color w:val="0000FF"/>
            <w:u w:val="single"/>
          </w:rPr>
          <w:t>Rule 5-36</w:t>
        </w:r>
      </w:hyperlink>
      <w:r w:rsidR="001C65B1">
        <w:t xml:space="preserve">, Readme Describes Purpose, Scope, Business Value, etc.: </w:t>
      </w:r>
      <w:hyperlink r:id="rId749"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C53113" w:rsidP="001C65B1">
      <w:pPr>
        <w:pStyle w:val="omg-body"/>
      </w:pPr>
      <w:hyperlink r:id="rId750" w:anchor="rule_5-37" w:history="1">
        <w:r w:rsidR="001C65B1">
          <w:rPr>
            <w:color w:val="0000FF"/>
            <w:u w:val="single"/>
          </w:rPr>
          <w:t>Rule 5-37</w:t>
        </w:r>
      </w:hyperlink>
      <w:r w:rsidR="001C65B1">
        <w:t xml:space="preserve">, IEPD Has a ReadMe Artifact: </w:t>
      </w:r>
      <w:hyperlink r:id="rId751"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C53113" w:rsidP="001C65B1">
      <w:pPr>
        <w:pStyle w:val="omg-body"/>
      </w:pPr>
      <w:hyperlink r:id="rId752" w:anchor="rule_5-38" w:history="1">
        <w:r w:rsidR="001C65B1">
          <w:rPr>
            <w:color w:val="0000FF"/>
            <w:u w:val="single"/>
          </w:rPr>
          <w:t>Rule 5-38</w:t>
        </w:r>
      </w:hyperlink>
      <w:r w:rsidR="001C65B1">
        <w:t xml:space="preserve">, Conformance Target Identifier: </w:t>
      </w:r>
      <w:hyperlink r:id="rId753"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C53113" w:rsidP="001C65B1">
      <w:pPr>
        <w:pStyle w:val="omg-body"/>
      </w:pPr>
      <w:hyperlink r:id="rId754"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5"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C53113" w:rsidP="001C65B1">
      <w:pPr>
        <w:pStyle w:val="omg-body"/>
      </w:pPr>
      <w:hyperlink r:id="rId756" w:anchor="rule_5-3" w:history="1">
        <w:r w:rsidR="001C65B1">
          <w:rPr>
            <w:color w:val="0000FF"/>
            <w:u w:val="single"/>
          </w:rPr>
          <w:t>Rule 5-3</w:t>
        </w:r>
      </w:hyperlink>
      <w:r w:rsidR="001C65B1">
        <w:t xml:space="preserve">, MPD Catalog Extension XML Catalog Document in Root Directory: </w:t>
      </w:r>
      <w:hyperlink r:id="rId757"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C53113" w:rsidP="001C65B1">
      <w:pPr>
        <w:pStyle w:val="omg-body"/>
      </w:pPr>
      <w:hyperlink r:id="rId758" w:anchor="rule_5-40" w:history="1">
        <w:r w:rsidR="001C65B1">
          <w:rPr>
            <w:color w:val="0000FF"/>
            <w:u w:val="single"/>
          </w:rPr>
          <w:t>Rule 5-40</w:t>
        </w:r>
      </w:hyperlink>
      <w:r w:rsidR="001C65B1">
        <w:t xml:space="preserve">, IEPD Declares One or More IEP Conformance Targets: </w:t>
      </w:r>
      <w:hyperlink r:id="rId759"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C53113" w:rsidP="001C65B1">
      <w:pPr>
        <w:pStyle w:val="omg-body"/>
      </w:pPr>
      <w:hyperlink r:id="rId760" w:anchor="rule_5-41" w:history="1">
        <w:r w:rsidR="001C65B1">
          <w:rPr>
            <w:color w:val="0000FF"/>
            <w:u w:val="single"/>
          </w:rPr>
          <w:t>Rule 5-41</w:t>
        </w:r>
      </w:hyperlink>
      <w:r w:rsidR="001C65B1">
        <w:t xml:space="preserve">: </w:t>
      </w:r>
      <w:hyperlink r:id="rId761"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C53113" w:rsidP="001C65B1">
      <w:pPr>
        <w:pStyle w:val="omg-body"/>
      </w:pPr>
      <w:hyperlink r:id="rId762" w:anchor="rule_5-43" w:history="1">
        <w:r w:rsidR="001C65B1">
          <w:rPr>
            <w:color w:val="0000FF"/>
            <w:u w:val="single"/>
          </w:rPr>
          <w:t>Rule 5-43</w:t>
        </w:r>
      </w:hyperlink>
      <w:r w:rsidR="001C65B1">
        <w:t xml:space="preserve">, Validating an XPath Expression: </w:t>
      </w:r>
      <w:hyperlink r:id="rId763"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C53113" w:rsidP="001C65B1">
      <w:pPr>
        <w:pStyle w:val="omg-body"/>
      </w:pPr>
      <w:hyperlink r:id="rId764"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5"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C53113" w:rsidP="001C65B1">
      <w:pPr>
        <w:pStyle w:val="omg-body"/>
      </w:pPr>
      <w:hyperlink r:id="rId766" w:anchor="rule_5-46" w:history="1">
        <w:r w:rsidR="001C65B1">
          <w:rPr>
            <w:color w:val="0000FF"/>
            <w:u w:val="single"/>
          </w:rPr>
          <w:t>Rule 5-46</w:t>
        </w:r>
      </w:hyperlink>
      <w:r w:rsidR="001C65B1">
        <w:t xml:space="preserve">, IEPD Has Conformance Assertion: </w:t>
      </w:r>
      <w:hyperlink r:id="rId767"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C53113" w:rsidP="001C65B1">
      <w:pPr>
        <w:pStyle w:val="omg-body"/>
      </w:pPr>
      <w:hyperlink r:id="rId768"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9"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C53113" w:rsidP="001C65B1">
      <w:pPr>
        <w:pStyle w:val="omg-body"/>
      </w:pPr>
      <w:hyperlink r:id="rId770" w:anchor="rule_5-5" w:history="1">
        <w:r w:rsidR="001C65B1">
          <w:rPr>
            <w:color w:val="0000FF"/>
            <w:u w:val="single"/>
          </w:rPr>
          <w:t>Rule 5-5</w:t>
        </w:r>
      </w:hyperlink>
      <w:r w:rsidR="001C65B1">
        <w:t xml:space="preserve">, MPD Catalog Extension XML Catalog Document Resolves Namespaces to URIs: </w:t>
      </w:r>
      <w:hyperlink r:id="rId771"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C53113" w:rsidP="001C65B1">
      <w:pPr>
        <w:pStyle w:val="omg-body"/>
      </w:pPr>
      <w:hyperlink r:id="rId772" w:anchor="rule_5-6" w:history="1">
        <w:r w:rsidR="001C65B1">
          <w:rPr>
            <w:color w:val="0000FF"/>
            <w:u w:val="single"/>
          </w:rPr>
          <w:t>Rule 5-6</w:t>
        </w:r>
      </w:hyperlink>
      <w:r w:rsidR="001C65B1">
        <w:t xml:space="preserve">, MPD Catalog Extension Schema Document Conforms to NDR Extension Rules: </w:t>
      </w:r>
      <w:hyperlink r:id="rId773"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C53113" w:rsidP="001C65B1">
      <w:pPr>
        <w:pStyle w:val="omg-body"/>
      </w:pPr>
      <w:hyperlink r:id="rId774" w:anchor="rule_5-7" w:history="1">
        <w:r w:rsidR="001C65B1">
          <w:rPr>
            <w:color w:val="0000FF"/>
            <w:u w:val="single"/>
          </w:rPr>
          <w:t>Rule 5-7</w:t>
        </w:r>
      </w:hyperlink>
      <w:r w:rsidR="001C65B1">
        <w:t xml:space="preserve">, MPD Catalog Schema and Its Extensions Conform to NDR Schema Set Rules: </w:t>
      </w:r>
      <w:hyperlink r:id="rId775"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C53113" w:rsidP="001C65B1">
      <w:pPr>
        <w:pStyle w:val="omg-body"/>
      </w:pPr>
      <w:hyperlink r:id="rId776" w:anchor="rule_5-8" w:history="1">
        <w:r w:rsidR="001C65B1">
          <w:rPr>
            <w:color w:val="0000FF"/>
            <w:u w:val="single"/>
          </w:rPr>
          <w:t>Rule 5-8</w:t>
        </w:r>
      </w:hyperlink>
      <w:r w:rsidR="001C65B1">
        <w:t xml:space="preserve">, MPD Schema Document Extension Support Schemas Are Supersets of Spec Subsets: </w:t>
      </w:r>
      <w:hyperlink r:id="rId777"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C53113" w:rsidP="001C65B1">
      <w:pPr>
        <w:pStyle w:val="omg-body"/>
      </w:pPr>
      <w:hyperlink r:id="rId778"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9"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C53113" w:rsidP="001C65B1">
      <w:pPr>
        <w:pStyle w:val="omg-body"/>
      </w:pPr>
      <w:hyperlink r:id="rId780" w:anchor="rule_6-1" w:history="1">
        <w:r w:rsidR="001C65B1">
          <w:rPr>
            <w:color w:val="0000FF"/>
            <w:u w:val="single"/>
          </w:rPr>
          <w:t>Rule 6-1</w:t>
        </w:r>
      </w:hyperlink>
      <w:r w:rsidR="001C65B1">
        <w:t xml:space="preserve">, Wantlist Location: </w:t>
      </w:r>
      <w:hyperlink r:id="rId781"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C53113" w:rsidP="001C65B1">
      <w:pPr>
        <w:pStyle w:val="omg-body"/>
      </w:pPr>
      <w:hyperlink r:id="rId782" w:anchor="rule_7-1" w:history="1">
        <w:r w:rsidR="001C65B1">
          <w:rPr>
            <w:color w:val="0000FF"/>
            <w:u w:val="single"/>
          </w:rPr>
          <w:t>Rule 7-1</w:t>
        </w:r>
      </w:hyperlink>
      <w:r w:rsidR="001C65B1">
        <w:t xml:space="preserve">, MPD Is a ZIP File: </w:t>
      </w:r>
      <w:hyperlink r:id="rId783"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C53113" w:rsidP="001C65B1">
      <w:pPr>
        <w:pStyle w:val="omg-body"/>
      </w:pPr>
      <w:hyperlink r:id="rId784" w:anchor="rule_7-2" w:history="1">
        <w:r w:rsidR="001C65B1">
          <w:rPr>
            <w:color w:val="0000FF"/>
            <w:u w:val="single"/>
          </w:rPr>
          <w:t>Rule 7-2</w:t>
        </w:r>
      </w:hyperlink>
      <w:r w:rsidR="001C65B1">
        <w:t xml:space="preserve">, XSD and XML Documents Conform to Applicable NDR Conformance Targets: </w:t>
      </w:r>
      <w:hyperlink r:id="rId785"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C53113" w:rsidP="001C65B1">
      <w:pPr>
        <w:pStyle w:val="omg-body"/>
      </w:pPr>
      <w:hyperlink r:id="rId786" w:anchor="rule_7-3" w:history="1">
        <w:r w:rsidR="001C65B1">
          <w:rPr>
            <w:color w:val="0000FF"/>
            <w:u w:val="single"/>
          </w:rPr>
          <w:t>Rule 7-3</w:t>
        </w:r>
      </w:hyperlink>
      <w:r w:rsidR="001C65B1">
        <w:t xml:space="preserve">, MPD Archive Uncompresses to a Single Root Directory: </w:t>
      </w:r>
      <w:hyperlink r:id="rId787"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C53113" w:rsidP="001C65B1">
      <w:pPr>
        <w:pStyle w:val="omg-body"/>
      </w:pPr>
      <w:hyperlink r:id="rId788" w:anchor="rule_7-5" w:history="1">
        <w:r w:rsidR="001C65B1">
          <w:rPr>
            <w:color w:val="0000FF"/>
            <w:u w:val="single"/>
          </w:rPr>
          <w:t>Rule 7-5</w:t>
        </w:r>
      </w:hyperlink>
      <w:r w:rsidR="001C65B1">
        <w:t xml:space="preserve">, IEPD File Name Syntax: </w:t>
      </w:r>
      <w:hyperlink r:id="rId789"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C53113" w:rsidP="001C65B1">
      <w:pPr>
        <w:pStyle w:val="omg-body"/>
      </w:pPr>
      <w:hyperlink r:id="rId790" w:anchor="rule_7-6" w:history="1">
        <w:r w:rsidR="001C65B1">
          <w:rPr>
            <w:color w:val="0000FF"/>
            <w:u w:val="single"/>
          </w:rPr>
          <w:t>Rule 7-6</w:t>
        </w:r>
      </w:hyperlink>
      <w:r w:rsidR="001C65B1">
        <w:t xml:space="preserve">, MPD Reference to Resource Uses Common URI Scheme: </w:t>
      </w:r>
      <w:hyperlink r:id="rId791"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C53113" w:rsidP="001C65B1">
      <w:pPr>
        <w:pStyle w:val="omg-body"/>
      </w:pPr>
      <w:hyperlink r:id="rId792" w:anchor="rule_7-7" w:history="1">
        <w:r w:rsidR="001C65B1">
          <w:rPr>
            <w:color w:val="0000FF"/>
            <w:u w:val="single"/>
          </w:rPr>
          <w:t>Rule 7-7</w:t>
        </w:r>
      </w:hyperlink>
      <w:r w:rsidR="001C65B1">
        <w:t xml:space="preserve">, IEPD Completeness: </w:t>
      </w:r>
      <w:hyperlink r:id="rId793"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C53113" w:rsidP="001C65B1">
      <w:pPr>
        <w:pStyle w:val="omg-body"/>
      </w:pPr>
      <w:hyperlink r:id="rId794" w:anchor="rule_7-8" w:history="1">
        <w:r w:rsidR="001C65B1">
          <w:rPr>
            <w:color w:val="0000FF"/>
            <w:u w:val="single"/>
          </w:rPr>
          <w:t>Rule 7-8</w:t>
        </w:r>
      </w:hyperlink>
      <w:r w:rsidR="001C65B1">
        <w:t xml:space="preserve">, MPD External Schema Documents Are Local Resources: </w:t>
      </w:r>
      <w:hyperlink r:id="rId795"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C53113" w:rsidP="001C65B1">
      <w:pPr>
        <w:pStyle w:val="omg-body"/>
      </w:pPr>
      <w:hyperlink r:id="rId796" w:anchor="rule_7-9" w:history="1">
        <w:r w:rsidR="001C65B1">
          <w:rPr>
            <w:color w:val="0000FF"/>
            <w:u w:val="single"/>
          </w:rPr>
          <w:t>Rule 7-9</w:t>
        </w:r>
      </w:hyperlink>
      <w:r w:rsidR="001C65B1">
        <w:t xml:space="preserve">, Key MPD Resources Are Local Resources: </w:t>
      </w:r>
      <w:hyperlink r:id="rId797"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606" w:name="_Toc426452324"/>
      <w:r>
        <w:lastRenderedPageBreak/>
        <w:t>&lt;Artifact&gt;</w:t>
      </w:r>
      <w:r w:rsidRPr="00792921">
        <w:t xml:space="preserve"> </w:t>
      </w:r>
      <w:bookmarkStart w:id="607" w:name="_9e5e3792b05eaa89037072cf187ea5a3"/>
      <w:r w:rsidRPr="00792921">
        <w:t>OrganizationType</w:t>
      </w:r>
      <w:bookmarkEnd w:id="606"/>
      <w:bookmarkEnd w:id="607"/>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C53113"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608" w:name="_Toc426452325"/>
      <w:r>
        <w:t>&lt;Artifact&gt;</w:t>
      </w:r>
      <w:r w:rsidRPr="00792921">
        <w:t xml:space="preserve"> </w:t>
      </w:r>
      <w:bookmarkStart w:id="609" w:name="_c13d446160fd08efc7b471ace1b401f2"/>
      <w:r w:rsidRPr="00792921">
        <w:t>PersonType</w:t>
      </w:r>
      <w:bookmarkEnd w:id="608"/>
      <w:bookmarkEnd w:id="609"/>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C53113"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610" w:name="_Toc426452326"/>
      <w:r>
        <w:t>&lt;Artifact&gt;</w:t>
      </w:r>
      <w:r w:rsidRPr="00792921">
        <w:t xml:space="preserve"> </w:t>
      </w:r>
      <w:bookmarkStart w:id="611" w:name="_791eceae6b47d8ad81d2fe6c4dfccc60"/>
      <w:r w:rsidRPr="00792921">
        <w:t>QualifiedNamesType</w:t>
      </w:r>
      <w:bookmarkEnd w:id="610"/>
      <w:bookmarkEnd w:id="611"/>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C53113"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612" w:name="_Toc426452327"/>
      <w:r>
        <w:t>&lt;Artifact&gt;</w:t>
      </w:r>
      <w:r w:rsidRPr="00792921">
        <w:t xml:space="preserve"> </w:t>
      </w:r>
      <w:bookmarkStart w:id="613" w:name="_f27689b94a45f8fa6e44dbf83830f403"/>
      <w:r w:rsidRPr="00792921">
        <w:t>RelaxNGValidationType</w:t>
      </w:r>
      <w:bookmarkEnd w:id="612"/>
      <w:bookmarkEnd w:id="613"/>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C53113"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614" w:name="_Toc426452328"/>
      <w:r>
        <w:t>&lt;Artifact&gt;</w:t>
      </w:r>
      <w:r w:rsidRPr="00792921">
        <w:t xml:space="preserve"> </w:t>
      </w:r>
      <w:bookmarkStart w:id="615" w:name="_655c98e4012da39f545c761c140df3a5"/>
      <w:r w:rsidRPr="00792921">
        <w:t>SchemaDocumentSet</w:t>
      </w:r>
      <w:bookmarkEnd w:id="614"/>
      <w:bookmarkEnd w:id="615"/>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C53113"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616" w:name="_Toc426452329"/>
      <w:r>
        <w:t>&lt;Artifact&gt;</w:t>
      </w:r>
      <w:r w:rsidRPr="00792921">
        <w:t xml:space="preserve"> </w:t>
      </w:r>
      <w:bookmarkStart w:id="617" w:name="_03c988919690710762e6cd5069e6c488"/>
      <w:r w:rsidRPr="00792921">
        <w:t>SchemaDocumentSetType</w:t>
      </w:r>
      <w:bookmarkEnd w:id="616"/>
      <w:bookmarkEnd w:id="617"/>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C53113"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C53113" w:rsidP="001C65B1">
      <w:pPr>
        <w:pStyle w:val="omg-body"/>
      </w:pPr>
      <w:hyperlink r:id="rId798"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9"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618" w:name="_Toc426452330"/>
      <w:r>
        <w:t>&lt;Artifact&gt;</w:t>
      </w:r>
      <w:r w:rsidRPr="00792921">
        <w:t xml:space="preserve"> </w:t>
      </w:r>
      <w:bookmarkStart w:id="619" w:name="_872765b097ba96ae7fbfa6a1033c18f7"/>
      <w:r w:rsidRPr="00792921">
        <w:t>SchematronValidationType</w:t>
      </w:r>
      <w:bookmarkEnd w:id="618"/>
      <w:bookmarkEnd w:id="619"/>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C53113"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620" w:name="_Toc426452331"/>
      <w:r>
        <w:lastRenderedPageBreak/>
        <w:t>&lt;Artifact&gt;</w:t>
      </w:r>
      <w:r w:rsidRPr="00792921">
        <w:t xml:space="preserve"> </w:t>
      </w:r>
      <w:bookmarkStart w:id="621" w:name="_cba3cc9d607874f9cf56eb2d996e7440"/>
      <w:r w:rsidRPr="00792921">
        <w:t>TextRuleType</w:t>
      </w:r>
      <w:bookmarkEnd w:id="620"/>
      <w:bookmarkEnd w:id="621"/>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C53113"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622" w:name="_Toc426452332"/>
      <w:r>
        <w:t>&lt;Artifact&gt;</w:t>
      </w:r>
      <w:r w:rsidRPr="00792921">
        <w:t xml:space="preserve"> </w:t>
      </w:r>
      <w:bookmarkStart w:id="623" w:name="_9863680455d9ae6e5de2db10c1a2edbc"/>
      <w:r w:rsidRPr="00792921">
        <w:t>ValidityConstraintType</w:t>
      </w:r>
      <w:bookmarkEnd w:id="622"/>
      <w:bookmarkEnd w:id="623"/>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C53113"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624" w:name="_Toc426452333"/>
      <w:r>
        <w:t>&lt;Artifact&gt;</w:t>
      </w:r>
      <w:r w:rsidRPr="00792921">
        <w:t xml:space="preserve"> </w:t>
      </w:r>
      <w:bookmarkStart w:id="625" w:name="_dc6a1ac72032832f049a1273df5c4b46"/>
      <w:r w:rsidRPr="00792921">
        <w:t>ValidityConstraintWithContextType</w:t>
      </w:r>
      <w:bookmarkEnd w:id="624"/>
      <w:bookmarkEnd w:id="625"/>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C53113"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626" w:name="_Toc426452334"/>
      <w:r>
        <w:t>&lt;Artifact&gt;</w:t>
      </w:r>
      <w:r w:rsidRPr="00792921">
        <w:t xml:space="preserve"> </w:t>
      </w:r>
      <w:bookmarkStart w:id="627" w:name="_7edeea2403c320db2be8b8f5239f6642"/>
      <w:r w:rsidRPr="00792921">
        <w:t>ValidityContextType</w:t>
      </w:r>
      <w:bookmarkEnd w:id="626"/>
      <w:bookmarkEnd w:id="627"/>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C53113"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628" w:name="_Toc426452335"/>
      <w:r>
        <w:t>&lt;Artifact&gt;</w:t>
      </w:r>
      <w:r w:rsidRPr="00792921">
        <w:t xml:space="preserve"> </w:t>
      </w:r>
      <w:bookmarkStart w:id="629" w:name="_5e48a7ce22c2dd0be5cc1ed17c6e3f38"/>
      <w:r w:rsidRPr="00792921">
        <w:t>XMLSchemaType</w:t>
      </w:r>
      <w:bookmarkEnd w:id="628"/>
      <w:bookmarkEnd w:id="629"/>
    </w:p>
    <w:p w14:paraId="4411F25D" w14:textId="77777777" w:rsidR="001C65B1" w:rsidRPr="00F21036" w:rsidRDefault="001C65B1" w:rsidP="001C65B1">
      <w:pPr>
        <w:pStyle w:val="Heading5"/>
      </w:pPr>
      <w:r>
        <w:t>Description</w:t>
      </w:r>
    </w:p>
    <w:p w14:paraId="7F8BC1A2" w14:textId="7B421028" w:rsidR="001C65B1" w:rsidRDefault="001C65B1" w:rsidP="001C65B1">
      <w:pPr>
        <w:pStyle w:val="omg-body"/>
      </w:pPr>
      <w:r>
        <w:t xml:space="preserve">A data type for a validity constraint that </w:t>
      </w:r>
      <w:commentRangeStart w:id="630"/>
      <w:del w:id="631" w:author="Steve Cook" w:date="2016-05-16T14:27:00Z">
        <w:r w:rsidDel="00361BD0">
          <w:delText>indicating</w:delText>
        </w:r>
      </w:del>
      <w:commentRangeEnd w:id="630"/>
      <w:r w:rsidR="00361BD0">
        <w:rPr>
          <w:rStyle w:val="CommentReference"/>
          <w:color w:val="auto"/>
        </w:rPr>
        <w:commentReference w:id="630"/>
      </w:r>
      <w:del w:id="632" w:author="Steve Cook" w:date="2016-05-16T14:27:00Z">
        <w:r w:rsidDel="00361BD0">
          <w:delText xml:space="preserve"> </w:delText>
        </w:r>
      </w:del>
      <w:ins w:id="633" w:author="Steve Cook" w:date="2016-05-16T14:27:00Z">
        <w:r w:rsidR="00361BD0">
          <w:t xml:space="preserve">indicates </w:t>
        </w:r>
      </w:ins>
      <w:r>
        <w:t>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C53113"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634" w:name="_Toc426452336"/>
      <w:r>
        <w:t>&lt;Artifact&gt;</w:t>
      </w:r>
      <w:r w:rsidRPr="00792921">
        <w:t xml:space="preserve"> </w:t>
      </w:r>
      <w:bookmarkStart w:id="635" w:name="_d9cef304ec90b0b2215e77012b9a3829"/>
      <w:r w:rsidRPr="00792921">
        <w:t>XPathType</w:t>
      </w:r>
      <w:bookmarkEnd w:id="634"/>
      <w:bookmarkEnd w:id="635"/>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C53113"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636" w:name="_Toc426452337"/>
      <w:r>
        <w:t>&lt;Enumeration&gt;</w:t>
      </w:r>
      <w:r w:rsidRPr="00792921">
        <w:t xml:space="preserve"> </w:t>
      </w:r>
      <w:bookmarkStart w:id="637" w:name="_4da536014dc3338ea6d5abb73de4cfd6"/>
      <w:r w:rsidRPr="00792921">
        <w:t>ChangeCodeSimpleType</w:t>
      </w:r>
      <w:bookmarkEnd w:id="636"/>
      <w:bookmarkEnd w:id="637"/>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638" w:name="_Toc426452338"/>
      <w:r>
        <w:lastRenderedPageBreak/>
        <w:t>&lt;Enumeration&gt;</w:t>
      </w:r>
      <w:r w:rsidRPr="00792921">
        <w:t xml:space="preserve"> </w:t>
      </w:r>
      <w:bookmarkStart w:id="639" w:name="_ed6920419309a280640605a48ca910a1"/>
      <w:r w:rsidRPr="00792921">
        <w:t>ModelPackageDescriptionClassCode</w:t>
      </w:r>
      <w:bookmarkEnd w:id="638"/>
      <w:bookmarkEnd w:id="639"/>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lastRenderedPageBreak/>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640" w:name="_Toc426452339"/>
      <w:r>
        <w:t>&lt;Enumeration&gt;</w:t>
      </w:r>
      <w:r w:rsidRPr="00792921">
        <w:t xml:space="preserve"> </w:t>
      </w:r>
      <w:bookmarkStart w:id="641" w:name="_9fa33413ed68ab4977db181d70e0d689"/>
      <w:r w:rsidRPr="00792921">
        <w:t>RelationshipCode</w:t>
      </w:r>
      <w:bookmarkEnd w:id="640"/>
      <w:bookmarkEnd w:id="641"/>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800" w:anchor="section_5.2.4.4" w:history="1">
        <w:r>
          <w:rPr>
            <w:color w:val="0000FF"/>
            <w:u w:val="single"/>
          </w:rPr>
          <w:t>Section 5.2.4.4</w:t>
        </w:r>
      </w:hyperlink>
      <w:r>
        <w:t xml:space="preserve"> and </w:t>
      </w:r>
      <w:hyperlink r:id="rId801"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lastRenderedPageBreak/>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642" w:name="_Ref325073644"/>
      <w:bookmarkStart w:id="643" w:name="_Toc364003793"/>
      <w:bookmarkStart w:id="644" w:name="_Toc426452340"/>
      <w:r>
        <w:lastRenderedPageBreak/>
        <w:t>NIEM-UML Transformation Reference</w:t>
      </w:r>
      <w:bookmarkEnd w:id="642"/>
      <w:bookmarkEnd w:id="643"/>
      <w:bookmarkEnd w:id="644"/>
    </w:p>
    <w:p w14:paraId="0E96334E" w14:textId="77777777" w:rsidR="000A71CF" w:rsidRPr="007B4D6D" w:rsidRDefault="000A71CF" w:rsidP="000A71CF">
      <w:pPr>
        <w:pStyle w:val="Heading2"/>
      </w:pPr>
      <w:bookmarkStart w:id="645" w:name="aRefHeading91"/>
      <w:bookmarkStart w:id="646" w:name="_Toc364003794"/>
      <w:bookmarkStart w:id="647" w:name="_Toc426452341"/>
      <w:r w:rsidRPr="007B4D6D">
        <w:t>Introduction</w:t>
      </w:r>
      <w:bookmarkStart w:id="648" w:name="a170324a0131132731629974487333307743"/>
      <w:bookmarkEnd w:id="645"/>
      <w:bookmarkEnd w:id="646"/>
      <w:bookmarkEnd w:id="647"/>
      <w:bookmarkEnd w:id="648"/>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81ED7">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81ED7">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649" w:name="aRefHeading911"/>
      <w:bookmarkStart w:id="650" w:name="_Toc198724010"/>
      <w:bookmarkStart w:id="651" w:name="_Toc364003795"/>
      <w:bookmarkStart w:id="652" w:name="_Ref407180085"/>
      <w:bookmarkStart w:id="653" w:name="_Ref407180588"/>
      <w:bookmarkStart w:id="654" w:name="_Toc426452342"/>
      <w:bookmarkStart w:id="655" w:name="aRefHeading95"/>
      <w:r w:rsidRPr="00E041D4">
        <w:t xml:space="preserve">NIEM </w:t>
      </w:r>
      <w:bookmarkStart w:id="656" w:name="a170324a01311329677689454545336120"/>
      <w:bookmarkEnd w:id="649"/>
      <w:bookmarkEnd w:id="656"/>
      <w:r>
        <w:t>Provisioning Context</w:t>
      </w:r>
      <w:bookmarkEnd w:id="650"/>
      <w:bookmarkEnd w:id="651"/>
      <w:bookmarkEnd w:id="652"/>
      <w:bookmarkEnd w:id="653"/>
      <w:bookmarkEnd w:id="654"/>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657" w:name="d3e13136"/>
      <w:bookmarkEnd w:id="657"/>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34AED435"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w:t>
      </w:r>
      <w:commentRangeStart w:id="658"/>
      <w:ins w:id="659" w:author="Steve Cook" w:date="2016-05-16T14:26:00Z">
        <w:r w:rsidR="00361BD0">
          <w:rPr>
            <w:rFonts w:eastAsia="Times"/>
          </w:rPr>
          <w:t>i</w:t>
        </w:r>
        <w:commentRangeEnd w:id="658"/>
        <w:r w:rsidR="00361BD0">
          <w:rPr>
            <w:rStyle w:val="CommentReference"/>
          </w:rPr>
          <w:commentReference w:id="658"/>
        </w:r>
      </w:ins>
      <w:r>
        <w:rPr>
          <w:rFonts w:eastAsia="Times"/>
        </w:rPr>
        <w:t>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660" w:name="_Ref325072186"/>
      <w:r>
        <w:t xml:space="preserve">Figure </w:t>
      </w:r>
      <w:fldSimple w:instr=" STYLEREF 1 \s ">
        <w:r w:rsidR="00B81ED7">
          <w:rPr>
            <w:noProof/>
          </w:rPr>
          <w:t>9</w:t>
        </w:r>
      </w:fldSimple>
      <w:r w:rsidR="00464209">
        <w:noBreakHyphen/>
      </w:r>
      <w:fldSimple w:instr=" SEQ Figure \* ARABIC \s 1 ">
        <w:r w:rsidR="00B81ED7">
          <w:rPr>
            <w:noProof/>
          </w:rPr>
          <w:t>1</w:t>
        </w:r>
      </w:fldSimple>
      <w:bookmarkEnd w:id="660"/>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fldSimple w:instr=" STYLEREF 1 \s ">
        <w:r w:rsidR="00B81ED7">
          <w:rPr>
            <w:noProof/>
          </w:rPr>
          <w:t>9</w:t>
        </w:r>
      </w:fldSimple>
      <w:r w:rsidR="00464209">
        <w:noBreakHyphen/>
      </w:r>
      <w:fldSimple w:instr=" SEQ Figure \* ARABIC \s 1 ">
        <w:r w:rsidR="00B81ED7">
          <w:rPr>
            <w:noProof/>
          </w:rPr>
          <w:t>2</w:t>
        </w:r>
      </w:fldSimple>
      <w:r w:rsidRPr="00744E1A">
        <w:t xml:space="preserve"> NIEM Transformations</w:t>
      </w:r>
    </w:p>
    <w:p w14:paraId="3586F521" w14:textId="77777777" w:rsidR="000A71CF" w:rsidRPr="00E041D4" w:rsidRDefault="000A71CF" w:rsidP="000A71CF">
      <w:pPr>
        <w:pStyle w:val="Heading3"/>
      </w:pPr>
      <w:bookmarkStart w:id="661" w:name="_Toc325071365"/>
      <w:bookmarkStart w:id="662" w:name="_Toc325071366"/>
      <w:bookmarkStart w:id="663" w:name="_Toc325071367"/>
      <w:bookmarkStart w:id="664" w:name="_Toc325071375"/>
      <w:bookmarkStart w:id="665" w:name="_Toc325071384"/>
      <w:bookmarkStart w:id="666" w:name="_Toc325071385"/>
      <w:bookmarkStart w:id="667" w:name="_Toc325071386"/>
      <w:bookmarkStart w:id="668" w:name="aRefHeading912"/>
      <w:bookmarkStart w:id="669" w:name="_Toc198724011"/>
      <w:bookmarkStart w:id="670" w:name="_Toc364003796"/>
      <w:bookmarkStart w:id="671" w:name="_Toc426452343"/>
      <w:bookmarkEnd w:id="661"/>
      <w:bookmarkEnd w:id="662"/>
      <w:bookmarkEnd w:id="663"/>
      <w:bookmarkEnd w:id="664"/>
      <w:bookmarkEnd w:id="665"/>
      <w:bookmarkEnd w:id="666"/>
      <w:bookmarkEnd w:id="667"/>
      <w:r w:rsidRPr="00E041D4">
        <w:t>Transformation Notation</w:t>
      </w:r>
      <w:bookmarkStart w:id="672" w:name="a170324a013113296778780172006536250"/>
      <w:bookmarkEnd w:id="668"/>
      <w:bookmarkEnd w:id="669"/>
      <w:bookmarkEnd w:id="670"/>
      <w:bookmarkEnd w:id="671"/>
      <w:bookmarkEnd w:id="672"/>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81ED7">
        <w:t xml:space="preserve">Figure </w:t>
      </w:r>
      <w:r w:rsidR="00B81ED7">
        <w:rPr>
          <w:noProof/>
        </w:rPr>
        <w:t>9</w:t>
      </w:r>
      <w:r w:rsidR="00B81ED7">
        <w:noBreakHyphen/>
      </w:r>
      <w:r w:rsidR="00B81ED7">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73" w:name="a170324a013113290568561369935507246"/>
    </w:p>
    <w:p w14:paraId="49A7301C" w14:textId="1827FC7E" w:rsidR="000A71CF" w:rsidRDefault="000A71CF" w:rsidP="000A71CF">
      <w:pPr>
        <w:pStyle w:val="Caption"/>
      </w:pPr>
      <w:bookmarkStart w:id="674" w:name="_Ref193446611"/>
      <w:r>
        <w:t xml:space="preserve">Figure </w:t>
      </w:r>
      <w:fldSimple w:instr=" STYLEREF 1 \s ">
        <w:r w:rsidR="00B81ED7">
          <w:rPr>
            <w:noProof/>
          </w:rPr>
          <w:t>9</w:t>
        </w:r>
      </w:fldSimple>
      <w:r w:rsidR="00464209">
        <w:noBreakHyphen/>
      </w:r>
      <w:fldSimple w:instr=" SEQ Figure \* ARABIC \s 1 ">
        <w:r w:rsidR="00B81ED7">
          <w:rPr>
            <w:noProof/>
          </w:rPr>
          <w:t>3</w:t>
        </w:r>
      </w:fldSimple>
      <w:bookmarkEnd w:id="674"/>
      <w:r>
        <w:t xml:space="preserve"> NIEM Transformation Disjunction and Inheritance</w:t>
      </w:r>
      <w:bookmarkEnd w:id="673"/>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75" w:name="a170324a013113291523573893743826886"/>
    </w:p>
    <w:p w14:paraId="40DACAD2" w14:textId="5181C0BF" w:rsidR="000A71CF" w:rsidRDefault="000A71CF" w:rsidP="000A71CF">
      <w:pPr>
        <w:pStyle w:val="Caption"/>
      </w:pPr>
      <w:bookmarkStart w:id="676" w:name="_Ref193446673"/>
      <w:r>
        <w:t xml:space="preserve">Figure </w:t>
      </w:r>
      <w:fldSimple w:instr=" STYLEREF 1 \s ">
        <w:r w:rsidR="00B81ED7">
          <w:rPr>
            <w:noProof/>
          </w:rPr>
          <w:t>9</w:t>
        </w:r>
      </w:fldSimple>
      <w:r w:rsidR="00464209">
        <w:noBreakHyphen/>
      </w:r>
      <w:fldSimple w:instr=" SEQ Figure \* ARABIC \s 1 ">
        <w:r w:rsidR="00B81ED7">
          <w:rPr>
            <w:noProof/>
          </w:rPr>
          <w:t>4</w:t>
        </w:r>
      </w:fldSimple>
      <w:bookmarkEnd w:id="676"/>
      <w:r>
        <w:t xml:space="preserve"> NIEM Transformation Mapping Notation Overviews</w:t>
      </w:r>
      <w:bookmarkEnd w:id="675"/>
    </w:p>
    <w:p w14:paraId="24A3C18B" w14:textId="77777777" w:rsidR="000A71CF" w:rsidRPr="00E041D4" w:rsidRDefault="000A71CF" w:rsidP="000A71CF">
      <w:pPr>
        <w:pStyle w:val="Heading3"/>
      </w:pPr>
      <w:bookmarkStart w:id="677" w:name="aRefHeading913"/>
      <w:bookmarkStart w:id="678" w:name="_Toc198724012"/>
      <w:bookmarkStart w:id="679" w:name="_Toc364003797"/>
      <w:bookmarkStart w:id="680" w:name="_Toc426452344"/>
      <w:r w:rsidRPr="00E041D4">
        <w:lastRenderedPageBreak/>
        <w:t>Platf</w:t>
      </w:r>
      <w:r>
        <w:t>o</w:t>
      </w:r>
      <w:r w:rsidRPr="00E041D4">
        <w:t>rm</w:t>
      </w:r>
      <w:r>
        <w:t xml:space="preserve"> </w:t>
      </w:r>
      <w:r w:rsidRPr="00E041D4">
        <w:t>Binding</w:t>
      </w:r>
      <w:bookmarkStart w:id="681" w:name="a170324a013113296780126887883706251"/>
      <w:bookmarkEnd w:id="677"/>
      <w:bookmarkEnd w:id="678"/>
      <w:bookmarkEnd w:id="679"/>
      <w:bookmarkEnd w:id="680"/>
      <w:bookmarkEnd w:id="681"/>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682" w:name="aRefHeading92"/>
      <w:bookmarkStart w:id="683" w:name="_Toc198724013"/>
      <w:bookmarkStart w:id="684" w:name="_Toc364003798"/>
      <w:bookmarkStart w:id="685" w:name="_Toc426452345"/>
      <w:r w:rsidRPr="00E041D4">
        <w:t>NIEM PIM to NIEM PSM</w:t>
      </w:r>
      <w:bookmarkStart w:id="686" w:name="a170324a01311327235795617629748300100"/>
      <w:bookmarkEnd w:id="682"/>
      <w:bookmarkEnd w:id="683"/>
      <w:bookmarkEnd w:id="684"/>
      <w:bookmarkEnd w:id="685"/>
      <w:bookmarkEnd w:id="686"/>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81ED7">
        <w:t xml:space="preserve">Figure </w:t>
      </w:r>
      <w:r w:rsidR="00B81ED7">
        <w:rPr>
          <w:noProof/>
        </w:rPr>
        <w:t>9</w:t>
      </w:r>
      <w:r w:rsidR="00B81ED7">
        <w:noBreakHyphen/>
      </w:r>
      <w:r w:rsidR="00B81ED7">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687"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688" w:name="_Ref193447000"/>
      <w:r>
        <w:t xml:space="preserve">Figure </w:t>
      </w:r>
      <w:fldSimple w:instr=" STYLEREF 1 \s ">
        <w:r w:rsidR="00B81ED7">
          <w:rPr>
            <w:noProof/>
          </w:rPr>
          <w:t>9</w:t>
        </w:r>
      </w:fldSimple>
      <w:r w:rsidR="00464209">
        <w:noBreakHyphen/>
      </w:r>
      <w:fldSimple w:instr=" SEQ Figure \* ARABIC \s 1 ">
        <w:r w:rsidR="00B81ED7">
          <w:rPr>
            <w:noProof/>
          </w:rPr>
          <w:t>5</w:t>
        </w:r>
      </w:fldSimple>
      <w:bookmarkEnd w:id="688"/>
      <w:r>
        <w:t xml:space="preserve"> NIEM PIM to NIEM PSM - Model Package Description Profile Mapping Overview</w:t>
      </w:r>
      <w:bookmarkEnd w:id="687"/>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689" w:name="a170324a01311327329909890723697301334"/>
    </w:p>
    <w:p w14:paraId="351F658E" w14:textId="01E4119F" w:rsidR="000A71CF" w:rsidRDefault="00E11948" w:rsidP="000A71CF">
      <w:pPr>
        <w:pStyle w:val="BodyText"/>
      </w:pPr>
      <w:r>
        <w:rPr>
          <w:noProof/>
          <w:lang w:val="en-GB" w:eastAsia="en-GB"/>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7"/>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690" w:name="_Ref193447048"/>
      <w:r>
        <w:t xml:space="preserve">Figure </w:t>
      </w:r>
      <w:fldSimple w:instr=" STYLEREF 1 \s ">
        <w:r w:rsidR="00B81ED7">
          <w:rPr>
            <w:noProof/>
          </w:rPr>
          <w:t>9</w:t>
        </w:r>
      </w:fldSimple>
      <w:r w:rsidR="00464209">
        <w:noBreakHyphen/>
      </w:r>
      <w:fldSimple w:instr=" SEQ Figure \* ARABIC \s 1 ">
        <w:r w:rsidR="00B81ED7">
          <w:rPr>
            <w:noProof/>
          </w:rPr>
          <w:t>6</w:t>
        </w:r>
      </w:fldSimple>
      <w:bookmarkEnd w:id="690"/>
      <w:r>
        <w:t xml:space="preserve"> NIEM PIM to NIEM PSM - PSM Profile Mapping Overview</w:t>
      </w:r>
      <w:bookmarkEnd w:id="689"/>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B81ED7">
        <w:t xml:space="preserve">Figure </w:t>
      </w:r>
      <w:r w:rsidR="00B81ED7">
        <w:rPr>
          <w:noProof/>
        </w:rPr>
        <w:t>9</w:t>
      </w:r>
      <w:r w:rsidR="00B81ED7">
        <w:noBreakHyphen/>
      </w:r>
      <w:r w:rsidR="00B81ED7">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691"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692" w:name="_Ref193447091"/>
      <w:r>
        <w:t xml:space="preserve">Figure </w:t>
      </w:r>
      <w:fldSimple w:instr=" STYLEREF 1 \s ">
        <w:r w:rsidR="00B81ED7">
          <w:rPr>
            <w:noProof/>
          </w:rPr>
          <w:t>9</w:t>
        </w:r>
      </w:fldSimple>
      <w:r w:rsidR="00464209">
        <w:noBreakHyphen/>
      </w:r>
      <w:fldSimple w:instr=" SEQ Figure \* ARABIC \s 1 ">
        <w:r w:rsidR="00B81ED7">
          <w:rPr>
            <w:noProof/>
          </w:rPr>
          <w:t>7</w:t>
        </w:r>
      </w:fldSimple>
      <w:bookmarkEnd w:id="692"/>
      <w:r>
        <w:t xml:space="preserve"> NIEM PIM to NIEM PSM - PSM Profile Mapping Overview</w:t>
      </w:r>
      <w:bookmarkEnd w:id="691"/>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693"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9"/>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8</w:t>
        </w:r>
      </w:fldSimple>
      <w:r>
        <w:t xml:space="preserve"> NIEM PIM to NIEM PSM - PIM Profile Mapping Overview</w:t>
      </w:r>
      <w:bookmarkEnd w:id="693"/>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694"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9</w:t>
        </w:r>
      </w:fldSimple>
      <w:r>
        <w:t xml:space="preserve"> NIEM PIM to NIEM PSM - Common Profile Mapping Overview</w:t>
      </w:r>
      <w:bookmarkEnd w:id="694"/>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81ED7">
        <w:t xml:space="preserve">Figure </w:t>
      </w:r>
      <w:r w:rsidR="00B81ED7">
        <w:rPr>
          <w:noProof/>
        </w:rPr>
        <w:t>9</w:t>
      </w:r>
      <w:r w:rsidR="00B81ED7">
        <w:noBreakHyphen/>
      </w:r>
      <w:r w:rsidR="00B81ED7">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81ED7">
        <w:t xml:space="preserve">Figure </w:t>
      </w:r>
      <w:r w:rsidR="00B81ED7">
        <w:rPr>
          <w:noProof/>
        </w:rPr>
        <w:t>9</w:t>
      </w:r>
      <w:r w:rsidR="00B81ED7">
        <w:noBreakHyphen/>
      </w:r>
      <w:r w:rsidR="00B81ED7">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81ED7">
        <w:t xml:space="preserve">Figure </w:t>
      </w:r>
      <w:r w:rsidR="00B81ED7">
        <w:rPr>
          <w:noProof/>
        </w:rPr>
        <w:t>9</w:t>
      </w:r>
      <w:r w:rsidR="00B81ED7">
        <w:noBreakHyphen/>
      </w:r>
      <w:r w:rsidR="00B81ED7">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695" w:name="a170324a01311327236296004609268300145"/>
    </w:p>
    <w:p w14:paraId="7512E54D" w14:textId="77777777" w:rsidR="000A71CF" w:rsidRDefault="000A71CF" w:rsidP="00996FB1">
      <w:pPr>
        <w:pStyle w:val="BodyText"/>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696" w:name="_Ref193447343"/>
      <w:r>
        <w:t xml:space="preserve">Figure </w:t>
      </w:r>
      <w:fldSimple w:instr=" STYLEREF 1 \s ">
        <w:r w:rsidR="00B81ED7">
          <w:rPr>
            <w:noProof/>
          </w:rPr>
          <w:t>9</w:t>
        </w:r>
      </w:fldSimple>
      <w:r w:rsidR="00464209">
        <w:noBreakHyphen/>
      </w:r>
      <w:fldSimple w:instr=" SEQ Figure \* ARABIC \s 1 ">
        <w:r w:rsidR="00B81ED7">
          <w:rPr>
            <w:noProof/>
          </w:rPr>
          <w:t>10</w:t>
        </w:r>
      </w:fldSimple>
      <w:bookmarkEnd w:id="696"/>
      <w:r>
        <w:t xml:space="preserve"> NIEM PIM to NIEM PSM Disjunction</w:t>
      </w:r>
      <w:bookmarkEnd w:id="695"/>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697" w:name="a170324a01311327239192215210666304118"/>
    </w:p>
    <w:p w14:paraId="56A4B371" w14:textId="77777777" w:rsidR="000A71CF" w:rsidRDefault="000A71CF" w:rsidP="00996FB1">
      <w:pPr>
        <w:pStyle w:val="BodyText"/>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698" w:name="_Ref193447482"/>
      <w:r>
        <w:t xml:space="preserve">Figure </w:t>
      </w:r>
      <w:fldSimple w:instr=" STYLEREF 1 \s ">
        <w:r w:rsidR="00B81ED7">
          <w:rPr>
            <w:noProof/>
          </w:rPr>
          <w:t>9</w:t>
        </w:r>
      </w:fldSimple>
      <w:r w:rsidR="00464209">
        <w:noBreakHyphen/>
      </w:r>
      <w:fldSimple w:instr=" SEQ Figure \* ARABIC \s 1 ">
        <w:r w:rsidR="00B81ED7">
          <w:rPr>
            <w:noProof/>
          </w:rPr>
          <w:t>11</w:t>
        </w:r>
      </w:fldSimple>
      <w:bookmarkEnd w:id="698"/>
      <w:r>
        <w:t xml:space="preserve"> NIEM PIM to NIEM PSM Inheritance</w:t>
      </w:r>
      <w:bookmarkEnd w:id="697"/>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699"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700" w:name="_Ref193447484"/>
      <w:r>
        <w:t xml:space="preserve">Figure </w:t>
      </w:r>
      <w:fldSimple w:instr=" STYLEREF 1 \s ">
        <w:r w:rsidR="00B81ED7">
          <w:rPr>
            <w:noProof/>
          </w:rPr>
          <w:t>9</w:t>
        </w:r>
      </w:fldSimple>
      <w:r w:rsidR="00464209">
        <w:noBreakHyphen/>
      </w:r>
      <w:fldSimple w:instr=" SEQ Figure \* ARABIC \s 1 ">
        <w:r w:rsidR="00B81ED7">
          <w:rPr>
            <w:noProof/>
          </w:rPr>
          <w:t>12</w:t>
        </w:r>
      </w:fldSimple>
      <w:bookmarkEnd w:id="700"/>
      <w:r>
        <w:t xml:space="preserve"> NIEM PIM to NIEM PSM Inheritance (</w:t>
      </w:r>
      <w:bookmarkEnd w:id="699"/>
      <w:r>
        <w:t>2)</w:t>
      </w:r>
    </w:p>
    <w:p w14:paraId="5285F81B" w14:textId="77777777" w:rsidR="000A71CF" w:rsidRPr="00E041D4" w:rsidRDefault="000A71CF" w:rsidP="000A71CF">
      <w:pPr>
        <w:pStyle w:val="Heading2"/>
      </w:pPr>
      <w:bookmarkStart w:id="701" w:name="aRefHeading93"/>
      <w:bookmarkStart w:id="702" w:name="_Toc198724014"/>
      <w:bookmarkStart w:id="703" w:name="_Toc364003799"/>
      <w:bookmarkStart w:id="704" w:name="_Toc426452346"/>
      <w:r w:rsidRPr="00E041D4">
        <w:t>NIEM PSM to NIEM-Conforming XML Schema</w:t>
      </w:r>
      <w:bookmarkStart w:id="705" w:name="a170324a013113281219487652032451790"/>
      <w:bookmarkEnd w:id="701"/>
      <w:bookmarkEnd w:id="702"/>
      <w:bookmarkEnd w:id="703"/>
      <w:bookmarkEnd w:id="704"/>
      <w:bookmarkEnd w:id="705"/>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81ED7">
        <w:t xml:space="preserve">Figure </w:t>
      </w:r>
      <w:r w:rsidR="00B81ED7">
        <w:rPr>
          <w:noProof/>
        </w:rPr>
        <w:t>9</w:t>
      </w:r>
      <w:r w:rsidR="00B81ED7">
        <w:noBreakHyphen/>
      </w:r>
      <w:r w:rsidR="00B81ED7">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706" w:name="_Ref325072655"/>
      <w:r>
        <w:t xml:space="preserve">Figure </w:t>
      </w:r>
      <w:fldSimple w:instr=" STYLEREF 1 \s ">
        <w:r w:rsidR="00B81ED7">
          <w:rPr>
            <w:noProof/>
          </w:rPr>
          <w:t>9</w:t>
        </w:r>
      </w:fldSimple>
      <w:r w:rsidR="00464209">
        <w:noBreakHyphen/>
      </w:r>
      <w:fldSimple w:instr=" SEQ Figure \* ARABIC \s 1 ">
        <w:r w:rsidR="00B81ED7">
          <w:rPr>
            <w:noProof/>
          </w:rPr>
          <w:t>13</w:t>
        </w:r>
      </w:fldSimple>
      <w:bookmarkEnd w:id="706"/>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707" w:name="_Ref325072729"/>
      <w:r>
        <w:t xml:space="preserve">Figure </w:t>
      </w:r>
      <w:fldSimple w:instr=" STYLEREF 1 \s ">
        <w:r w:rsidR="00B81ED7">
          <w:rPr>
            <w:noProof/>
          </w:rPr>
          <w:t>9</w:t>
        </w:r>
      </w:fldSimple>
      <w:r w:rsidR="00464209">
        <w:noBreakHyphen/>
      </w:r>
      <w:fldSimple w:instr=" SEQ Figure \* ARABIC \s 1 ">
        <w:r w:rsidR="00B81ED7">
          <w:rPr>
            <w:noProof/>
          </w:rPr>
          <w:t>14</w:t>
        </w:r>
      </w:fldSimple>
      <w:bookmarkEnd w:id="707"/>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81ED7">
        <w:t xml:space="preserve">Figure </w:t>
      </w:r>
      <w:r w:rsidR="00B81ED7">
        <w:rPr>
          <w:noProof/>
        </w:rPr>
        <w:t>9</w:t>
      </w:r>
      <w:r w:rsidR="00B81ED7">
        <w:noBreakHyphen/>
      </w:r>
      <w:r w:rsidR="00B81ED7">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708" w:name="_Ref325072833"/>
      <w:r>
        <w:t xml:space="preserve">Figure </w:t>
      </w:r>
      <w:fldSimple w:instr=" STYLEREF 1 \s ">
        <w:r w:rsidR="00B81ED7">
          <w:rPr>
            <w:noProof/>
          </w:rPr>
          <w:t>9</w:t>
        </w:r>
      </w:fldSimple>
      <w:r w:rsidR="00464209">
        <w:noBreakHyphen/>
      </w:r>
      <w:fldSimple w:instr=" SEQ Figure \* ARABIC \s 1 ">
        <w:r w:rsidR="00B81ED7">
          <w:rPr>
            <w:noProof/>
          </w:rPr>
          <w:t>15</w:t>
        </w:r>
      </w:fldSimple>
      <w:bookmarkEnd w:id="708"/>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81ED7">
        <w:t xml:space="preserve">Figure </w:t>
      </w:r>
      <w:r w:rsidR="00B81ED7">
        <w:rPr>
          <w:noProof/>
        </w:rPr>
        <w:t>9</w:t>
      </w:r>
      <w:r w:rsidR="00B81ED7">
        <w:noBreakHyphen/>
      </w:r>
      <w:r w:rsidR="00B81ED7">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709" w:name="_Ref325068674"/>
      <w:bookmarkStart w:id="710" w:name="_Ref325068649"/>
      <w:r>
        <w:t xml:space="preserve">Figure </w:t>
      </w:r>
      <w:fldSimple w:instr=" STYLEREF 1 \s ">
        <w:r w:rsidR="00B81ED7">
          <w:rPr>
            <w:noProof/>
          </w:rPr>
          <w:t>9</w:t>
        </w:r>
      </w:fldSimple>
      <w:r w:rsidR="00464209">
        <w:noBreakHyphen/>
      </w:r>
      <w:fldSimple w:instr=" SEQ Figure \* ARABIC \s 1 ">
        <w:r w:rsidR="00B81ED7">
          <w:rPr>
            <w:noProof/>
          </w:rPr>
          <w:t>16</w:t>
        </w:r>
      </w:fldSimple>
      <w:bookmarkEnd w:id="709"/>
      <w:r>
        <w:t xml:space="preserve"> NIEM PSM to MPD Schema Artifacts - Common Profile Facet Mapping Overview</w:t>
      </w:r>
      <w:bookmarkEnd w:id="710"/>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81ED7">
        <w:t xml:space="preserve">Figure </w:t>
      </w:r>
      <w:r w:rsidR="00B81ED7">
        <w:rPr>
          <w:noProof/>
        </w:rPr>
        <w:t>9</w:t>
      </w:r>
      <w:r w:rsidR="00B81ED7">
        <w:noBreakHyphen/>
      </w:r>
      <w:r w:rsidR="00B81ED7">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711" w:name="_Ref325068704"/>
      <w:r>
        <w:t xml:space="preserve">Figure </w:t>
      </w:r>
      <w:fldSimple w:instr=" STYLEREF 1 \s ">
        <w:r w:rsidR="00B81ED7">
          <w:rPr>
            <w:noProof/>
          </w:rPr>
          <w:t>9</w:t>
        </w:r>
      </w:fldSimple>
      <w:r w:rsidR="00464209">
        <w:noBreakHyphen/>
      </w:r>
      <w:fldSimple w:instr=" SEQ Figure \* ARABIC \s 1 ">
        <w:r w:rsidR="00B81ED7">
          <w:rPr>
            <w:noProof/>
          </w:rPr>
          <w:t>17</w:t>
        </w:r>
      </w:fldSimple>
      <w:bookmarkEnd w:id="711"/>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B81ED7">
        <w:t xml:space="preserve">Figure </w:t>
      </w:r>
      <w:r w:rsidR="00B81ED7">
        <w:rPr>
          <w:noProof/>
        </w:rPr>
        <w:t>9</w:t>
      </w:r>
      <w:r w:rsidR="00B81ED7">
        <w:noBreakHyphen/>
      </w:r>
      <w:r w:rsidR="00B81ED7">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712" w:name="_Ref325068751"/>
      <w:r>
        <w:t xml:space="preserve">Figure </w:t>
      </w:r>
      <w:fldSimple w:instr=" STYLEREF 1 \s ">
        <w:r w:rsidR="00B81ED7">
          <w:rPr>
            <w:noProof/>
          </w:rPr>
          <w:t>9</w:t>
        </w:r>
      </w:fldSimple>
      <w:r w:rsidR="00464209">
        <w:noBreakHyphen/>
      </w:r>
      <w:fldSimple w:instr=" SEQ Figure \* ARABIC \s 1 ">
        <w:r w:rsidR="00B81ED7">
          <w:rPr>
            <w:noProof/>
          </w:rPr>
          <w:t>18</w:t>
        </w:r>
      </w:fldSimple>
      <w:bookmarkEnd w:id="712"/>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81ED7">
        <w:t xml:space="preserve">Figure </w:t>
      </w:r>
      <w:r w:rsidR="00B81ED7">
        <w:rPr>
          <w:noProof/>
        </w:rPr>
        <w:t>9</w:t>
      </w:r>
      <w:r w:rsidR="00B81ED7">
        <w:noBreakHyphen/>
      </w:r>
      <w:r w:rsidR="00B81ED7">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713" w:name="_Ref325068770"/>
      <w:r>
        <w:t xml:space="preserve">Figure </w:t>
      </w:r>
      <w:fldSimple w:instr=" STYLEREF 1 \s ">
        <w:r w:rsidR="00B81ED7">
          <w:rPr>
            <w:noProof/>
          </w:rPr>
          <w:t>9</w:t>
        </w:r>
      </w:fldSimple>
      <w:r w:rsidR="00464209">
        <w:noBreakHyphen/>
      </w:r>
      <w:fldSimple w:instr=" SEQ Figure \* ARABIC \s 1 ">
        <w:r w:rsidR="00B81ED7">
          <w:rPr>
            <w:noProof/>
          </w:rPr>
          <w:t>19</w:t>
        </w:r>
      </w:fldSimple>
      <w:bookmarkEnd w:id="713"/>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81ED7">
        <w:t xml:space="preserve">Figure </w:t>
      </w:r>
      <w:r w:rsidR="00B81ED7">
        <w:rPr>
          <w:noProof/>
        </w:rPr>
        <w:t>9</w:t>
      </w:r>
      <w:r w:rsidR="00B81ED7">
        <w:noBreakHyphen/>
      </w:r>
      <w:r w:rsidR="00B81ED7">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81ED7">
        <w:t xml:space="preserve">Figure </w:t>
      </w:r>
      <w:r w:rsidR="00B81ED7">
        <w:rPr>
          <w:noProof/>
        </w:rPr>
        <w:t>9</w:t>
      </w:r>
      <w:r w:rsidR="00B81ED7">
        <w:noBreakHyphen/>
      </w:r>
      <w:r w:rsidR="00B81ED7">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81ED7">
        <w:t xml:space="preserve">Figure </w:t>
      </w:r>
      <w:r w:rsidR="00B81ED7">
        <w:rPr>
          <w:noProof/>
        </w:rPr>
        <w:t>9</w:t>
      </w:r>
      <w:r w:rsidR="00B81ED7">
        <w:noBreakHyphen/>
      </w:r>
      <w:r w:rsidR="00B81ED7">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714" w:name="_Ref325070855"/>
      <w:r>
        <w:t xml:space="preserve">Figure </w:t>
      </w:r>
      <w:fldSimple w:instr=" STYLEREF 1 \s ">
        <w:r w:rsidR="00B81ED7">
          <w:rPr>
            <w:noProof/>
          </w:rPr>
          <w:t>9</w:t>
        </w:r>
      </w:fldSimple>
      <w:r w:rsidR="00464209">
        <w:noBreakHyphen/>
      </w:r>
      <w:fldSimple w:instr=" SEQ Figure \* ARABIC \s 1 ">
        <w:r w:rsidR="00B81ED7">
          <w:rPr>
            <w:noProof/>
          </w:rPr>
          <w:t>20</w:t>
        </w:r>
      </w:fldSimple>
      <w:bookmarkEnd w:id="714"/>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715" w:name="_Ref325070858"/>
      <w:r>
        <w:t xml:space="preserve">Figure </w:t>
      </w:r>
      <w:fldSimple w:instr=" STYLEREF 1 \s ">
        <w:r w:rsidR="00B81ED7">
          <w:rPr>
            <w:noProof/>
          </w:rPr>
          <w:t>9</w:t>
        </w:r>
      </w:fldSimple>
      <w:r w:rsidR="00464209">
        <w:noBreakHyphen/>
      </w:r>
      <w:fldSimple w:instr=" SEQ Figure \* ARABIC \s 1 ">
        <w:r w:rsidR="00B81ED7">
          <w:rPr>
            <w:noProof/>
          </w:rPr>
          <w:t>21</w:t>
        </w:r>
      </w:fldSimple>
      <w:bookmarkEnd w:id="715"/>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716" w:name="_Ref325071114"/>
      <w:r>
        <w:t xml:space="preserve">Figure </w:t>
      </w:r>
      <w:fldSimple w:instr=" STYLEREF 1 \s ">
        <w:r w:rsidR="00B81ED7">
          <w:rPr>
            <w:noProof/>
          </w:rPr>
          <w:t>9</w:t>
        </w:r>
      </w:fldSimple>
      <w:r w:rsidR="00464209">
        <w:noBreakHyphen/>
      </w:r>
      <w:fldSimple w:instr=" SEQ Figure \* ARABIC \s 1 ">
        <w:r w:rsidR="00B81ED7">
          <w:rPr>
            <w:noProof/>
          </w:rPr>
          <w:t>22</w:t>
        </w:r>
      </w:fldSimple>
      <w:bookmarkEnd w:id="716"/>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717" w:name="aRefHeading94"/>
      <w:bookmarkStart w:id="718" w:name="_Toc198724015"/>
      <w:bookmarkStart w:id="719" w:name="_Toc364003800"/>
      <w:bookmarkStart w:id="720" w:name="_Toc426452347"/>
      <w:r w:rsidRPr="00E041D4">
        <w:t>NIEM MPD Model to N</w:t>
      </w:r>
      <w:r>
        <w:t>IEM MPD A</w:t>
      </w:r>
      <w:r w:rsidRPr="00E041D4">
        <w:t>rtifact</w:t>
      </w:r>
      <w:bookmarkStart w:id="721" w:name="a170324a013113294848758137885425944"/>
      <w:bookmarkEnd w:id="717"/>
      <w:bookmarkEnd w:id="718"/>
      <w:bookmarkEnd w:id="719"/>
      <w:bookmarkEnd w:id="720"/>
      <w:bookmarkEnd w:id="721"/>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81ED7">
        <w:t xml:space="preserve">Figure </w:t>
      </w:r>
      <w:r w:rsidR="00B81ED7">
        <w:rPr>
          <w:noProof/>
        </w:rPr>
        <w:t>9</w:t>
      </w:r>
      <w:r w:rsidR="00B81ED7">
        <w:noBreakHyphen/>
      </w:r>
      <w:r w:rsidR="00B81ED7">
        <w:rPr>
          <w:noProof/>
        </w:rPr>
        <w:t>23</w:t>
      </w:r>
      <w:r w:rsidR="00B81ED7">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722" w:name="_Ref325071463"/>
      <w:r>
        <w:t xml:space="preserve">Figure </w:t>
      </w:r>
      <w:fldSimple w:instr=" STYLEREF 1 \s ">
        <w:r w:rsidR="00B81ED7">
          <w:rPr>
            <w:noProof/>
          </w:rPr>
          <w:t>9</w:t>
        </w:r>
      </w:fldSimple>
      <w:r w:rsidR="00464209">
        <w:noBreakHyphen/>
      </w:r>
      <w:fldSimple w:instr=" SEQ Figure \* ARABIC \s 1 ">
        <w:r w:rsidR="00B81ED7">
          <w:rPr>
            <w:noProof/>
          </w:rPr>
          <w:t>23</w:t>
        </w:r>
      </w:fldSimple>
      <w:r>
        <w:t xml:space="preserve"> NIEM MPD Model to NIEM MPD Artifact Mapping Overview</w:t>
      </w:r>
      <w:bookmarkEnd w:id="722"/>
    </w:p>
    <w:p w14:paraId="1B3B7866" w14:textId="77777777" w:rsidR="000A71CF" w:rsidRPr="00E041D4" w:rsidRDefault="000A71CF" w:rsidP="000A71CF">
      <w:pPr>
        <w:pStyle w:val="Heading2"/>
      </w:pPr>
      <w:bookmarkStart w:id="723" w:name="_Toc193452023"/>
      <w:bookmarkStart w:id="724" w:name="_Toc364003801"/>
      <w:bookmarkStart w:id="725" w:name="_Ref410728718"/>
      <w:bookmarkStart w:id="726" w:name="_Toc426452348"/>
      <w:r w:rsidRPr="00E041D4">
        <w:lastRenderedPageBreak/>
        <w:t xml:space="preserve">NIEM MPD </w:t>
      </w:r>
      <w:r>
        <w:t>Artifact</w:t>
      </w:r>
      <w:r w:rsidRPr="00E041D4">
        <w:t xml:space="preserve"> to NIEM </w:t>
      </w:r>
      <w:bookmarkEnd w:id="723"/>
      <w:r>
        <w:t>MPD Model</w:t>
      </w:r>
      <w:bookmarkEnd w:id="724"/>
      <w:bookmarkEnd w:id="725"/>
      <w:bookmarkEnd w:id="726"/>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81ED7">
        <w:t xml:space="preserve">Figure </w:t>
      </w:r>
      <w:r w:rsidR="00B81ED7">
        <w:rPr>
          <w:noProof/>
        </w:rPr>
        <w:t>9</w:t>
      </w:r>
      <w:r w:rsidR="00B81ED7">
        <w:noBreakHyphen/>
      </w:r>
      <w:r w:rsidR="00B81ED7">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727" w:name="_Ref325071397"/>
      <w:r>
        <w:t xml:space="preserve">Figure </w:t>
      </w:r>
      <w:fldSimple w:instr=" STYLEREF 1 \s ">
        <w:r w:rsidR="00B81ED7">
          <w:rPr>
            <w:noProof/>
          </w:rPr>
          <w:t>9</w:t>
        </w:r>
      </w:fldSimple>
      <w:r w:rsidR="00464209">
        <w:noBreakHyphen/>
      </w:r>
      <w:fldSimple w:instr=" SEQ Figure \* ARABIC \s 1 ">
        <w:r w:rsidR="00B81ED7">
          <w:rPr>
            <w:noProof/>
          </w:rPr>
          <w:t>24</w:t>
        </w:r>
      </w:fldSimple>
      <w:bookmarkEnd w:id="727"/>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lastRenderedPageBreak/>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728" w:name="_Ref325071575"/>
      <w:r>
        <w:t xml:space="preserve">Figure </w:t>
      </w:r>
      <w:fldSimple w:instr=" STYLEREF 1 \s ">
        <w:r w:rsidR="00B81ED7">
          <w:rPr>
            <w:noProof/>
          </w:rPr>
          <w:t>9</w:t>
        </w:r>
      </w:fldSimple>
      <w:r w:rsidR="00464209">
        <w:noBreakHyphen/>
      </w:r>
      <w:fldSimple w:instr=" SEQ Figure \* ARABIC \s 1 ">
        <w:r w:rsidR="00B81ED7">
          <w:rPr>
            <w:noProof/>
          </w:rPr>
          <w:t>25</w:t>
        </w:r>
      </w:fldSimple>
      <w:bookmarkEnd w:id="728"/>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lastRenderedPageBreak/>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729" w:name="_Ref325071607"/>
      <w:r>
        <w:t xml:space="preserve">Figure </w:t>
      </w:r>
      <w:fldSimple w:instr=" STYLEREF 1 \s ">
        <w:r w:rsidR="00B81ED7">
          <w:rPr>
            <w:noProof/>
          </w:rPr>
          <w:t>9</w:t>
        </w:r>
      </w:fldSimple>
      <w:r w:rsidR="00464209">
        <w:noBreakHyphen/>
      </w:r>
      <w:fldSimple w:instr=" SEQ Figure \* ARABIC \s 1 ">
        <w:r w:rsidR="00B81ED7">
          <w:rPr>
            <w:noProof/>
          </w:rPr>
          <w:t>26</w:t>
        </w:r>
      </w:fldSimple>
      <w:bookmarkEnd w:id="729"/>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81ED7">
        <w:t xml:space="preserve">Figure </w:t>
      </w:r>
      <w:r w:rsidR="00B81ED7">
        <w:rPr>
          <w:noProof/>
        </w:rPr>
        <w:t>9</w:t>
      </w:r>
      <w:r w:rsidR="00B81ED7">
        <w:noBreakHyphen/>
      </w:r>
      <w:r w:rsidR="00B81ED7">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730" w:name="_Ref325071631"/>
      <w:r>
        <w:t xml:space="preserve">Figure </w:t>
      </w:r>
      <w:fldSimple w:instr=" STYLEREF 1 \s ">
        <w:r w:rsidR="00B81ED7">
          <w:rPr>
            <w:noProof/>
          </w:rPr>
          <w:t>9</w:t>
        </w:r>
      </w:fldSimple>
      <w:r w:rsidR="00464209">
        <w:noBreakHyphen/>
      </w:r>
      <w:fldSimple w:instr=" SEQ Figure \* ARABIC \s 1 ">
        <w:r w:rsidR="00B81ED7">
          <w:rPr>
            <w:noProof/>
          </w:rPr>
          <w:t>27</w:t>
        </w:r>
      </w:fldSimple>
      <w:bookmarkEnd w:id="730"/>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81ED7">
        <w:t xml:space="preserve">Figure </w:t>
      </w:r>
      <w:r w:rsidR="00B81ED7">
        <w:rPr>
          <w:noProof/>
        </w:rPr>
        <w:t>9</w:t>
      </w:r>
      <w:r w:rsidR="00B81ED7">
        <w:noBreakHyphen/>
      </w:r>
      <w:r w:rsidR="00B81ED7">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731" w:name="_Ref325071643"/>
      <w:r>
        <w:t xml:space="preserve">Figure </w:t>
      </w:r>
      <w:fldSimple w:instr=" STYLEREF 1 \s ">
        <w:r w:rsidR="00B81ED7">
          <w:rPr>
            <w:noProof/>
          </w:rPr>
          <w:t>9</w:t>
        </w:r>
      </w:fldSimple>
      <w:r w:rsidR="00464209">
        <w:noBreakHyphen/>
      </w:r>
      <w:fldSimple w:instr=" SEQ Figure \* ARABIC \s 1 ">
        <w:r w:rsidR="00B81ED7">
          <w:rPr>
            <w:noProof/>
          </w:rPr>
          <w:t>28</w:t>
        </w:r>
      </w:fldSimple>
      <w:bookmarkEnd w:id="731"/>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81ED7">
        <w:t xml:space="preserve">Figure </w:t>
      </w:r>
      <w:r w:rsidR="00B81ED7">
        <w:rPr>
          <w:noProof/>
        </w:rPr>
        <w:t>9</w:t>
      </w:r>
      <w:r w:rsidR="00B81ED7">
        <w:noBreakHyphen/>
      </w:r>
      <w:r w:rsidR="00B81ED7">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732" w:name="_Ref325073025"/>
      <w:r>
        <w:t xml:space="preserve">Figure </w:t>
      </w:r>
      <w:fldSimple w:instr=" STYLEREF 1 \s ">
        <w:r w:rsidR="00B81ED7">
          <w:rPr>
            <w:noProof/>
          </w:rPr>
          <w:t>9</w:t>
        </w:r>
      </w:fldSimple>
      <w:r w:rsidR="00464209">
        <w:noBreakHyphen/>
      </w:r>
      <w:fldSimple w:instr=" SEQ Figure \* ARABIC \s 1 ">
        <w:r w:rsidR="00B81ED7">
          <w:rPr>
            <w:noProof/>
          </w:rPr>
          <w:t>29</w:t>
        </w:r>
      </w:fldSimple>
      <w:bookmarkEnd w:id="732"/>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B81ED7" w:rsidRPr="00806BCC">
        <w:t xml:space="preserve">Figure </w:t>
      </w:r>
      <w:r w:rsidR="00B81ED7">
        <w:rPr>
          <w:noProof/>
        </w:rPr>
        <w:t>9</w:t>
      </w:r>
      <w:r w:rsidR="00B81ED7">
        <w:noBreakHyphen/>
      </w:r>
      <w:r w:rsidR="00B81ED7">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733" w:name="_Ref325073086"/>
      <w:r w:rsidRPr="00806BCC">
        <w:t xml:space="preserve">Figure </w:t>
      </w:r>
      <w:fldSimple w:instr=" STYLEREF 1 \s ">
        <w:r w:rsidR="00B81ED7">
          <w:rPr>
            <w:noProof/>
          </w:rPr>
          <w:t>9</w:t>
        </w:r>
      </w:fldSimple>
      <w:r w:rsidR="00464209">
        <w:noBreakHyphen/>
      </w:r>
      <w:fldSimple w:instr=" SEQ Figure \* ARABIC \s 1 ">
        <w:r w:rsidR="00B81ED7">
          <w:rPr>
            <w:noProof/>
          </w:rPr>
          <w:t>30</w:t>
        </w:r>
      </w:fldSimple>
      <w:bookmarkEnd w:id="733"/>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B81ED7" w:rsidRPr="006274DD">
        <w:t xml:space="preserve">Figure </w:t>
      </w:r>
      <w:r w:rsidR="00B81ED7">
        <w:rPr>
          <w:noProof/>
        </w:rPr>
        <w:t>9</w:t>
      </w:r>
      <w:r w:rsidR="00B81ED7" w:rsidRPr="006274DD">
        <w:noBreakHyphen/>
      </w:r>
      <w:r w:rsidR="00B81ED7">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2"/>
          <w:footerReference w:type="default" r:id="rId833"/>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734" w:name="_Ref325073160"/>
      <w:r w:rsidRPr="006274DD">
        <w:t xml:space="preserve">Figure </w:t>
      </w:r>
      <w:fldSimple w:instr=" STYLEREF 1 \s ">
        <w:r w:rsidR="00B81ED7">
          <w:rPr>
            <w:noProof/>
          </w:rPr>
          <w:t>9</w:t>
        </w:r>
      </w:fldSimple>
      <w:r w:rsidR="00464209" w:rsidRPr="006274DD">
        <w:noBreakHyphen/>
      </w:r>
      <w:fldSimple w:instr=" SEQ Figure \* ARABIC \s 1 ">
        <w:r w:rsidR="00B81ED7">
          <w:rPr>
            <w:noProof/>
          </w:rPr>
          <w:t>31</w:t>
        </w:r>
      </w:fldSimple>
      <w:bookmarkEnd w:id="734"/>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81ED7">
        <w:t xml:space="preserve">Figure </w:t>
      </w:r>
      <w:r w:rsidR="00B81ED7">
        <w:rPr>
          <w:noProof/>
        </w:rPr>
        <w:t>9</w:t>
      </w:r>
      <w:r w:rsidR="00B81ED7">
        <w:noBreakHyphen/>
      </w:r>
      <w:r w:rsidR="00B81ED7">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735" w:name="_Ref325071654"/>
      <w:r>
        <w:t xml:space="preserve">Figure </w:t>
      </w:r>
      <w:fldSimple w:instr=" STYLEREF 1 \s ">
        <w:r w:rsidR="00B81ED7">
          <w:rPr>
            <w:noProof/>
          </w:rPr>
          <w:t>9</w:t>
        </w:r>
      </w:fldSimple>
      <w:r w:rsidR="00464209">
        <w:noBreakHyphen/>
      </w:r>
      <w:fldSimple w:instr=" SEQ Figure \* ARABIC \s 1 ">
        <w:r w:rsidR="00B81ED7">
          <w:rPr>
            <w:noProof/>
          </w:rPr>
          <w:t>32</w:t>
        </w:r>
      </w:fldSimple>
      <w:bookmarkEnd w:id="735"/>
      <w:r>
        <w:t xml:space="preserve"> NIEM MPD Artifact to NIEM MPD Model - Disjunction</w:t>
      </w:r>
    </w:p>
    <w:p w14:paraId="7637FB1F" w14:textId="77777777" w:rsidR="000A71CF" w:rsidRPr="00210790" w:rsidRDefault="000A71CF" w:rsidP="000A71CF">
      <w:pPr>
        <w:pStyle w:val="BodyText"/>
      </w:pPr>
      <w:r w:rsidRPr="00210790">
        <w:lastRenderedPageBreak/>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81ED7">
        <w:t xml:space="preserve">Figure </w:t>
      </w:r>
      <w:r w:rsidR="00B81ED7">
        <w:rPr>
          <w:noProof/>
        </w:rPr>
        <w:t>9</w:t>
      </w:r>
      <w:r w:rsidR="00B81ED7">
        <w:noBreakHyphen/>
      </w:r>
      <w:r w:rsidR="00B81ED7">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736" w:name="_Ref325073227"/>
      <w:bookmarkStart w:id="737" w:name="_Ref325073210"/>
      <w:r>
        <w:t xml:space="preserve">Figure </w:t>
      </w:r>
      <w:fldSimple w:instr=" STYLEREF 1 \s ">
        <w:r w:rsidR="00B81ED7">
          <w:rPr>
            <w:noProof/>
          </w:rPr>
          <w:t>9</w:t>
        </w:r>
      </w:fldSimple>
      <w:r w:rsidR="00464209">
        <w:noBreakHyphen/>
      </w:r>
      <w:fldSimple w:instr=" SEQ Figure \* ARABIC \s 1 ">
        <w:r w:rsidR="00B81ED7">
          <w:rPr>
            <w:noProof/>
          </w:rPr>
          <w:t>33</w:t>
        </w:r>
      </w:fldSimple>
      <w:bookmarkEnd w:id="736"/>
      <w:r>
        <w:t xml:space="preserve"> NIEM MPD Artifact to NIEM MPD Model - Inheritance</w:t>
      </w:r>
      <w:bookmarkEnd w:id="737"/>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738" w:name="_Ref325073252"/>
      <w:r>
        <w:t xml:space="preserve">Figure </w:t>
      </w:r>
      <w:fldSimple w:instr=" STYLEREF 1 \s ">
        <w:r w:rsidR="00B81ED7">
          <w:rPr>
            <w:noProof/>
          </w:rPr>
          <w:t>9</w:t>
        </w:r>
      </w:fldSimple>
      <w:r w:rsidR="00464209">
        <w:noBreakHyphen/>
      </w:r>
      <w:fldSimple w:instr=" SEQ Figure \* ARABIC \s 1 ">
        <w:r w:rsidR="00B81ED7">
          <w:rPr>
            <w:noProof/>
          </w:rPr>
          <w:t>34</w:t>
        </w:r>
      </w:fldSimple>
      <w:bookmarkEnd w:id="738"/>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B81ED7">
          <w:rPr>
            <w:noProof/>
          </w:rPr>
          <w:t>9</w:t>
        </w:r>
      </w:fldSimple>
      <w:r>
        <w:noBreakHyphen/>
      </w:r>
      <w:fldSimple w:instr=" SEQ Table \* ARABIC \s 1 ">
        <w:r w:rsidR="00B81ED7">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lastRenderedPageBreak/>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lastRenderedPageBreak/>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lastRenderedPageBreak/>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lastRenderedPageBreak/>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739" w:name="a170324a013113286276757665564742690"/>
      <w:bookmarkEnd w:id="655"/>
      <w:bookmarkEnd w:id="739"/>
    </w:p>
    <w:p w14:paraId="72340281" w14:textId="252BAC81" w:rsidR="00A034BE" w:rsidRDefault="00A034BE" w:rsidP="00625D3A">
      <w:pPr>
        <w:pStyle w:val="Heading1"/>
      </w:pPr>
      <w:bookmarkStart w:id="740" w:name="_Ref317510614"/>
      <w:bookmarkStart w:id="741" w:name="_Toc364003802"/>
      <w:bookmarkStart w:id="742" w:name="_Toc426452349"/>
      <w:bookmarkEnd w:id="433"/>
      <w:r>
        <w:lastRenderedPageBreak/>
        <w:t>NIEM-UML PIM Example</w:t>
      </w:r>
      <w:r w:rsidR="007215BD">
        <w:t xml:space="preserve"> (informative)</w:t>
      </w:r>
      <w:bookmarkEnd w:id="740"/>
      <w:bookmarkEnd w:id="741"/>
      <w:bookmarkEnd w:id="742"/>
    </w:p>
    <w:p w14:paraId="4319991C" w14:textId="77777777" w:rsidR="00421202" w:rsidRDefault="00421202" w:rsidP="00625D3A">
      <w:pPr>
        <w:pStyle w:val="Heading2"/>
      </w:pPr>
      <w:bookmarkStart w:id="743" w:name="_Toc426452350"/>
      <w:bookmarkStart w:id="744" w:name="_Ref317510635"/>
      <w:r>
        <w:t>Example Description</w:t>
      </w:r>
      <w:bookmarkEnd w:id="743"/>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8"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745" w:name="_Toc426452351"/>
      <w:r>
        <w:t>Organization of NIEM Information Models and Classes</w:t>
      </w:r>
      <w:bookmarkEnd w:id="745"/>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746" w:name="_Ref410726842"/>
      <w:bookmarkStart w:id="747" w:name="_Ref317434330"/>
      <w:r>
        <w:t xml:space="preserve">Figure </w:t>
      </w:r>
      <w:fldSimple w:instr=" STYLEREF 1 \s ">
        <w:r w:rsidR="00B81ED7">
          <w:rPr>
            <w:noProof/>
          </w:rPr>
          <w:t>10</w:t>
        </w:r>
      </w:fldSimple>
      <w:r w:rsidR="00464209">
        <w:noBreakHyphen/>
      </w:r>
      <w:fldSimple w:instr=" SEQ Figure \* ARABIC \s 1 ">
        <w:r w:rsidR="00B81ED7">
          <w:rPr>
            <w:noProof/>
          </w:rPr>
          <w:t>1</w:t>
        </w:r>
      </w:fldSimple>
      <w:bookmarkEnd w:id="746"/>
      <w:r>
        <w:t xml:space="preserve"> Namespace Organization</w:t>
      </w:r>
    </w:p>
    <w:bookmarkEnd w:id="747"/>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81ED7">
        <w:t>10.21</w:t>
      </w:r>
      <w:r>
        <w:fldChar w:fldCharType="end"/>
      </w:r>
      <w:r w:rsidRPr="00531288">
        <w:t>.</w:t>
      </w:r>
    </w:p>
    <w:p w14:paraId="6D182513" w14:textId="219157D7" w:rsidR="0015038C" w:rsidRDefault="00421202" w:rsidP="00625D3A">
      <w:pPr>
        <w:pStyle w:val="Heading2"/>
      </w:pPr>
      <w:bookmarkStart w:id="748" w:name="_Toc426452352"/>
      <w:r>
        <w:t>High-</w:t>
      </w:r>
      <w:r w:rsidR="0015038C">
        <w:t>L</w:t>
      </w:r>
      <w:r>
        <w:t xml:space="preserve">evel </w:t>
      </w:r>
      <w:r w:rsidR="0015038C">
        <w:t>D</w:t>
      </w:r>
      <w:r>
        <w:t>esign</w:t>
      </w:r>
      <w:bookmarkEnd w:id="748"/>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fldSimple w:instr=" STYLEREF 1 \s ">
        <w:r w:rsidR="00B81ED7">
          <w:rPr>
            <w:noProof/>
          </w:rPr>
          <w:t>10</w:t>
        </w:r>
      </w:fldSimple>
      <w:r w:rsidR="00464209">
        <w:noBreakHyphen/>
      </w:r>
      <w:fldSimple w:instr=" SEQ Figure \* ARABIC \s 1 ">
        <w:r w:rsidR="00B81ED7">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749" w:name="_Toc426452353"/>
      <w:r>
        <w:t>Documenting Elements</w:t>
      </w:r>
      <w:bookmarkEnd w:id="749"/>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81ED7">
        <w:t xml:space="preserve">Figure </w:t>
      </w:r>
      <w:r w:rsidR="00B81ED7">
        <w:rPr>
          <w:noProof/>
        </w:rPr>
        <w:t>10</w:t>
      </w:r>
      <w:r w:rsidR="00B81ED7">
        <w:noBreakHyphen/>
      </w:r>
      <w:r w:rsidR="00B81ED7">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750" w:name="_Ref410651192"/>
      <w:r>
        <w:t xml:space="preserve">Figure </w:t>
      </w:r>
      <w:fldSimple w:instr=" STYLEREF 1 \s ">
        <w:r w:rsidR="00B81ED7">
          <w:rPr>
            <w:noProof/>
          </w:rPr>
          <w:t>10</w:t>
        </w:r>
      </w:fldSimple>
      <w:r w:rsidR="00464209">
        <w:noBreakHyphen/>
      </w:r>
      <w:fldSimple w:instr=" SEQ Figure \* ARABIC \s 1 ">
        <w:r w:rsidR="00B81ED7">
          <w:rPr>
            <w:noProof/>
          </w:rPr>
          <w:t>3</w:t>
        </w:r>
      </w:fldSimple>
      <w:bookmarkEnd w:id="750"/>
      <w:r>
        <w:t xml:space="preserve"> Documenting Elements</w:t>
      </w:r>
    </w:p>
    <w:p w14:paraId="4066B1B8" w14:textId="77777777" w:rsidR="00421202" w:rsidRDefault="00421202" w:rsidP="00625D3A">
      <w:pPr>
        <w:pStyle w:val="Heading2"/>
      </w:pPr>
      <w:bookmarkStart w:id="751" w:name="_Toc426452354"/>
      <w:r>
        <w:t>UML Associations Defining NIEM Properties</w:t>
      </w:r>
      <w:bookmarkEnd w:id="751"/>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752" w:name="_Toc426452355"/>
      <w:r>
        <w:t>UML Enumerations Defining NIEM Code Types</w:t>
      </w:r>
      <w:bookmarkEnd w:id="752"/>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81ED7">
        <w:t xml:space="preserve">Figure </w:t>
      </w:r>
      <w:r w:rsidR="00B81ED7">
        <w:rPr>
          <w:noProof/>
        </w:rPr>
        <w:t>10</w:t>
      </w:r>
      <w:r w:rsidR="00B81ED7">
        <w:noBreakHyphen/>
      </w:r>
      <w:r w:rsidR="00B81ED7">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753" w:name="_Ref317435359"/>
      <w:r>
        <w:t xml:space="preserve">Figure </w:t>
      </w:r>
      <w:fldSimple w:instr=" STYLEREF 1 \s ">
        <w:r w:rsidR="00B81ED7">
          <w:rPr>
            <w:noProof/>
          </w:rPr>
          <w:t>10</w:t>
        </w:r>
      </w:fldSimple>
      <w:r w:rsidR="00464209">
        <w:noBreakHyphen/>
      </w:r>
      <w:fldSimple w:instr=" SEQ Figure \* ARABIC \s 1 ">
        <w:r w:rsidR="00B81ED7">
          <w:rPr>
            <w:noProof/>
          </w:rPr>
          <w:t>4</w:t>
        </w:r>
      </w:fldSimple>
      <w:bookmarkEnd w:id="753"/>
      <w:r>
        <w:t xml:space="preserve"> Enumeration</w:t>
      </w:r>
    </w:p>
    <w:p w14:paraId="0FA1A371" w14:textId="77777777" w:rsidR="00421202" w:rsidRDefault="00421202" w:rsidP="00625D3A">
      <w:pPr>
        <w:pStyle w:val="Heading2"/>
      </w:pPr>
      <w:bookmarkStart w:id="754" w:name="_Toc426452356"/>
      <w:r>
        <w:t>Properties of Pet</w:t>
      </w:r>
      <w:bookmarkEnd w:id="754"/>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755" w:name="_Toc426452357"/>
      <w:r>
        <w:t>Properties Using Classes as Their Types</w:t>
      </w:r>
      <w:bookmarkEnd w:id="755"/>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81ED7">
        <w:t xml:space="preserve">Figure </w:t>
      </w:r>
      <w:r w:rsidR="00B81ED7">
        <w:rPr>
          <w:noProof/>
        </w:rPr>
        <w:t>10</w:t>
      </w:r>
      <w:r w:rsidR="00B81ED7">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756" w:name="_Ref317435419"/>
      <w:r>
        <w:t xml:space="preserve">Figure </w:t>
      </w:r>
      <w:fldSimple w:instr=" STYLEREF 1 \s ">
        <w:r w:rsidR="00B81ED7">
          <w:rPr>
            <w:noProof/>
          </w:rPr>
          <w:t>10</w:t>
        </w:r>
      </w:fldSimple>
      <w:r w:rsidR="00464209">
        <w:noBreakHyphen/>
      </w:r>
      <w:fldSimple w:instr=" SEQ Figure \* ARABIC \s 1 ">
        <w:r w:rsidR="00B81ED7">
          <w:rPr>
            <w:noProof/>
          </w:rPr>
          <w:t>6</w:t>
        </w:r>
      </w:fldSimple>
      <w:bookmarkEnd w:id="756"/>
      <w:r>
        <w:t xml:space="preserve"> Properties Using Identification Class</w:t>
      </w:r>
    </w:p>
    <w:p w14:paraId="2E50D95A" w14:textId="77777777" w:rsidR="00421202" w:rsidRDefault="00421202" w:rsidP="00625D3A">
      <w:pPr>
        <w:pStyle w:val="Heading2"/>
      </w:pPr>
      <w:bookmarkStart w:id="757" w:name="_Toc426452358"/>
      <w:r>
        <w:t>Finding Classes in Reference Namespaces</w:t>
      </w:r>
      <w:bookmarkEnd w:id="757"/>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81ED7">
        <w:t xml:space="preserve">Figure </w:t>
      </w:r>
      <w:r w:rsidR="00B81ED7">
        <w:rPr>
          <w:noProof/>
        </w:rPr>
        <w:t>10</w:t>
      </w:r>
      <w:r w:rsidR="00B81ED7">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758" w:name="_Ref317435436"/>
      <w:r>
        <w:t xml:space="preserve">Figure </w:t>
      </w:r>
      <w:fldSimple w:instr=" STYLEREF 1 \s ">
        <w:r w:rsidR="00B81ED7">
          <w:rPr>
            <w:noProof/>
          </w:rPr>
          <w:t>10</w:t>
        </w:r>
      </w:fldSimple>
      <w:r w:rsidR="00464209">
        <w:noBreakHyphen/>
      </w:r>
      <w:fldSimple w:instr=" SEQ Figure \* ARABIC \s 1 ">
        <w:r w:rsidR="00B81ED7">
          <w:rPr>
            <w:noProof/>
          </w:rPr>
          <w:t>7</w:t>
        </w:r>
      </w:fldSimple>
      <w:bookmarkEnd w:id="758"/>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81ED7">
        <w:t xml:space="preserve">Figure </w:t>
      </w:r>
      <w:r w:rsidR="00B81ED7">
        <w:rPr>
          <w:noProof/>
        </w:rPr>
        <w:t>10</w:t>
      </w:r>
      <w:r w:rsidR="00B81ED7">
        <w:noBreakHyphen/>
      </w:r>
      <w:r w:rsidR="00B81ED7">
        <w:rPr>
          <w:noProof/>
        </w:rPr>
        <w:t>9</w:t>
      </w:r>
      <w:r>
        <w:fldChar w:fldCharType="end"/>
      </w:r>
      <w:r>
        <w:t xml:space="preserve"> we see:</w:t>
      </w:r>
    </w:p>
    <w:p w14:paraId="2A837485" w14:textId="163FC914" w:rsidR="00421202" w:rsidRDefault="00053632" w:rsidP="00CF095C">
      <w:pPr>
        <w:keepNext/>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759" w:name="_Ref317435458"/>
      <w:r>
        <w:t xml:space="preserve">Figure </w:t>
      </w:r>
      <w:fldSimple w:instr=" STYLEREF 1 \s ">
        <w:r w:rsidR="00B81ED7">
          <w:rPr>
            <w:noProof/>
          </w:rPr>
          <w:t>10</w:t>
        </w:r>
      </w:fldSimple>
      <w:r w:rsidR="00464209">
        <w:noBreakHyphen/>
      </w:r>
      <w:fldSimple w:instr=" SEQ Figure \* ARABIC \s 1 ">
        <w:r w:rsidR="00B81ED7">
          <w:rPr>
            <w:noProof/>
          </w:rPr>
          <w:t>9</w:t>
        </w:r>
      </w:fldSimple>
      <w:bookmarkEnd w:id="759"/>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760" w:name="_Toc426452359"/>
      <w:r>
        <w:t xml:space="preserve">Defining a subset namespace with </w:t>
      </w:r>
      <w:r w:rsidR="006517CE">
        <w:rPr>
          <w:rFonts w:eastAsia="Times"/>
        </w:rPr>
        <w:t>«</w:t>
      </w:r>
      <w:r w:rsidR="000B0BC3">
        <w:t>Subsets</w:t>
      </w:r>
      <w:r w:rsidR="00C82FA9">
        <w:rPr>
          <w:rFonts w:eastAsia="Times"/>
        </w:rPr>
        <w:t>»</w:t>
      </w:r>
      <w:bookmarkEnd w:id="760"/>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761" w:name="_Ref410655213"/>
      <w:r>
        <w:t xml:space="preserve">Figure </w:t>
      </w:r>
      <w:fldSimple w:instr=" STYLEREF 1 \s ">
        <w:r w:rsidR="00B81ED7">
          <w:rPr>
            <w:noProof/>
          </w:rPr>
          <w:t>10</w:t>
        </w:r>
      </w:fldSimple>
      <w:r w:rsidR="00464209">
        <w:noBreakHyphen/>
      </w:r>
      <w:fldSimple w:instr=" SEQ Figure \* ARABIC \s 1 ">
        <w:r w:rsidR="00B81ED7">
          <w:rPr>
            <w:noProof/>
          </w:rPr>
          <w:t>12</w:t>
        </w:r>
      </w:fldSimple>
      <w:bookmarkEnd w:id="761"/>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81ED7">
        <w:t xml:space="preserve">Figure </w:t>
      </w:r>
      <w:r w:rsidR="00B81ED7">
        <w:rPr>
          <w:noProof/>
        </w:rPr>
        <w:t>10</w:t>
      </w:r>
      <w:r w:rsidR="00B81ED7">
        <w:noBreakHyphen/>
      </w:r>
      <w:r w:rsidR="00B81ED7">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81ED7">
        <w:t xml:space="preserve">Figure </w:t>
      </w:r>
      <w:r w:rsidR="00B81ED7">
        <w:rPr>
          <w:noProof/>
        </w:rPr>
        <w:t>10</w:t>
      </w:r>
      <w:r w:rsidR="00B81ED7">
        <w:noBreakHyphen/>
      </w:r>
      <w:r w:rsidR="00B81ED7">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762" w:name="_Toc426452360"/>
      <w:r>
        <w:t>Reusing Person</w:t>
      </w:r>
      <w:bookmarkEnd w:id="762"/>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81ED7">
        <w:t xml:space="preserve">Figure </w:t>
      </w:r>
      <w:r w:rsidR="00B81ED7">
        <w:rPr>
          <w:noProof/>
        </w:rPr>
        <w:t>10</w:t>
      </w:r>
      <w:r w:rsidR="00B81ED7">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763" w:name="_Ref317435525"/>
      <w:r>
        <w:t xml:space="preserve">Figure </w:t>
      </w:r>
      <w:fldSimple w:instr=" STYLEREF 1 \s ">
        <w:r w:rsidR="00B81ED7">
          <w:rPr>
            <w:noProof/>
          </w:rPr>
          <w:t>10</w:t>
        </w:r>
      </w:fldSimple>
      <w:r w:rsidR="00464209">
        <w:noBreakHyphen/>
      </w:r>
      <w:fldSimple w:instr=" SEQ Figure \* ARABIC \s 1 ">
        <w:r w:rsidR="00B81ED7">
          <w:rPr>
            <w:noProof/>
          </w:rPr>
          <w:t>14</w:t>
        </w:r>
      </w:fldSimple>
      <w:bookmarkEnd w:id="763"/>
      <w:r>
        <w:t xml:space="preserve"> Reuse of Person Class</w:t>
      </w:r>
    </w:p>
    <w:p w14:paraId="476AA757" w14:textId="77777777" w:rsidR="00421202" w:rsidRDefault="00421202" w:rsidP="00625D3A">
      <w:pPr>
        <w:pStyle w:val="Heading2"/>
      </w:pPr>
      <w:bookmarkStart w:id="764" w:name="_Toc426452361"/>
      <w:r>
        <w:t>Reusing Person Name</w:t>
      </w:r>
      <w:bookmarkEnd w:id="764"/>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15</w:t>
        </w:r>
      </w:fldSimple>
      <w:r>
        <w:t xml:space="preserve"> Reusing Person Name</w:t>
      </w:r>
    </w:p>
    <w:p w14:paraId="658F86AE" w14:textId="77777777" w:rsidR="00421202" w:rsidRDefault="00421202" w:rsidP="00625D3A">
      <w:pPr>
        <w:pStyle w:val="Heading2"/>
      </w:pPr>
      <w:bookmarkStart w:id="765" w:name="_Toc426452362"/>
      <w:r>
        <w:t>Contact Infor</w:t>
      </w:r>
      <w:r w:rsidRPr="00625D3A">
        <w:rPr>
          <w:rStyle w:val="Heading2Char"/>
        </w:rPr>
        <w:t>m</w:t>
      </w:r>
      <w:r>
        <w:t>ation</w:t>
      </w:r>
      <w:bookmarkEnd w:id="765"/>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766" w:name="_Ref317435559"/>
      <w:bookmarkStart w:id="767" w:name="_Ref317434312"/>
      <w:r>
        <w:t xml:space="preserve">Figure </w:t>
      </w:r>
      <w:fldSimple w:instr=" STYLEREF 1 \s ">
        <w:r w:rsidR="00B81ED7">
          <w:rPr>
            <w:noProof/>
          </w:rPr>
          <w:t>10</w:t>
        </w:r>
      </w:fldSimple>
      <w:r w:rsidR="00464209">
        <w:noBreakHyphen/>
      </w:r>
      <w:fldSimple w:instr=" SEQ Figure \* ARABIC \s 1 ">
        <w:r w:rsidR="00B81ED7">
          <w:rPr>
            <w:noProof/>
          </w:rPr>
          <w:t>16</w:t>
        </w:r>
      </w:fldSimple>
      <w:bookmarkEnd w:id="766"/>
      <w:r>
        <w:t xml:space="preserve"> Referencing Contact Information</w:t>
      </w:r>
      <w:bookmarkEnd w:id="767"/>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81ED7">
        <w:t xml:space="preserve">Figure </w:t>
      </w:r>
      <w:r w:rsidR="00B81ED7">
        <w:rPr>
          <w:noProof/>
        </w:rPr>
        <w:t>10</w:t>
      </w:r>
      <w:r w:rsidR="00B81ED7">
        <w:noBreakHyphen/>
      </w:r>
      <w:r w:rsidR="00B81ED7">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768" w:name="_Ref317435617"/>
      <w:r>
        <w:t xml:space="preserve">Figure </w:t>
      </w:r>
      <w:fldSimple w:instr=" STYLEREF 1 \s ">
        <w:r w:rsidR="00B81ED7">
          <w:rPr>
            <w:noProof/>
          </w:rPr>
          <w:t>10</w:t>
        </w:r>
      </w:fldSimple>
      <w:r w:rsidR="00464209">
        <w:noBreakHyphen/>
      </w:r>
      <w:fldSimple w:instr=" SEQ Figure \* ARABIC \s 1 ">
        <w:r w:rsidR="00B81ED7">
          <w:rPr>
            <w:noProof/>
          </w:rPr>
          <w:t>17</w:t>
        </w:r>
      </w:fldSimple>
      <w:bookmarkEnd w:id="768"/>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769" w:name="_Toc426452363"/>
      <w:r>
        <w:lastRenderedPageBreak/>
        <w:t>Augmenting Telephone Number</w:t>
      </w:r>
      <w:bookmarkEnd w:id="769"/>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81ED7">
        <w:t>Figure 10</w:t>
      </w:r>
      <w:r w:rsidR="00B81ED7">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770" w:name="_Ref317435699"/>
      <w:r>
        <w:t xml:space="preserve">Figure </w:t>
      </w:r>
      <w:fldSimple w:instr=" STYLEREF 1 \s ">
        <w:r w:rsidR="00B81ED7">
          <w:rPr>
            <w:noProof/>
          </w:rPr>
          <w:t>10</w:t>
        </w:r>
      </w:fldSimple>
      <w:r w:rsidR="00464209">
        <w:noBreakHyphen/>
      </w:r>
      <w:fldSimple w:instr=" SEQ Figure \* ARABIC \s 1 ">
        <w:r w:rsidR="00B81ED7">
          <w:rPr>
            <w:noProof/>
          </w:rPr>
          <w:t>18</w:t>
        </w:r>
      </w:fldSimple>
      <w:bookmarkEnd w:id="770"/>
      <w:r>
        <w:t xml:space="preserve"> Augmenting Telephone Number</w:t>
      </w:r>
    </w:p>
    <w:p w14:paraId="099D7E8F" w14:textId="77777777" w:rsidR="00421202" w:rsidRDefault="00421202" w:rsidP="00625D3A">
      <w:pPr>
        <w:pStyle w:val="Heading2"/>
      </w:pPr>
      <w:bookmarkStart w:id="771" w:name="_Toc426452364"/>
      <w:r>
        <w:t>Using a NIEM Association for Contact Information</w:t>
      </w:r>
      <w:bookmarkEnd w:id="771"/>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B81ED7">
        <w:t xml:space="preserve">Figure </w:t>
      </w:r>
      <w:r w:rsidR="00B81ED7">
        <w:rPr>
          <w:noProof/>
        </w:rPr>
        <w:t>10</w:t>
      </w:r>
      <w:r w:rsidR="00B81ED7">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772" w:name="_Ref317435722"/>
      <w:r>
        <w:t xml:space="preserve">Figure </w:t>
      </w:r>
      <w:fldSimple w:instr=" STYLEREF 1 \s ">
        <w:r w:rsidR="00B81ED7">
          <w:rPr>
            <w:noProof/>
          </w:rPr>
          <w:t>10</w:t>
        </w:r>
      </w:fldSimple>
      <w:r w:rsidR="00464209">
        <w:noBreakHyphen/>
      </w:r>
      <w:fldSimple w:instr=" SEQ Figure \* ARABIC \s 1 ">
        <w:r w:rsidR="00B81ED7">
          <w:rPr>
            <w:noProof/>
          </w:rPr>
          <w:t>19</w:t>
        </w:r>
      </w:fldSimple>
      <w:bookmarkEnd w:id="772"/>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773" w:name="_Toc426452365"/>
      <w:r>
        <w:t xml:space="preserve">Pet Adoptions as a </w:t>
      </w:r>
      <w:r w:rsidR="002015E6">
        <w:t>K</w:t>
      </w:r>
      <w:r>
        <w:t xml:space="preserve">ind of </w:t>
      </w:r>
      <w:r w:rsidR="002015E6">
        <w:t>A</w:t>
      </w:r>
      <w:r>
        <w:t>ctivity</w:t>
      </w:r>
      <w:bookmarkEnd w:id="773"/>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81ED7">
        <w:t>Figure 10</w:t>
      </w:r>
      <w:r w:rsidR="00B81ED7">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774" w:name="_Ref317435771"/>
      <w:r>
        <w:t xml:space="preserve">Figure </w:t>
      </w:r>
      <w:fldSimple w:instr=" STYLEREF 1 \s ">
        <w:r w:rsidR="00B81ED7">
          <w:rPr>
            <w:noProof/>
          </w:rPr>
          <w:t>10</w:t>
        </w:r>
      </w:fldSimple>
      <w:r w:rsidR="00464209">
        <w:noBreakHyphen/>
      </w:r>
      <w:fldSimple w:instr=" SEQ Figure \* ARABIC \s 1 ">
        <w:r w:rsidR="00B81ED7">
          <w:rPr>
            <w:noProof/>
          </w:rPr>
          <w:t>20</w:t>
        </w:r>
      </w:fldSimple>
      <w:bookmarkEnd w:id="774"/>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775" w:name="_Toc426452366"/>
      <w:r>
        <w:t xml:space="preserve">Pet Adoption Centers as a </w:t>
      </w:r>
      <w:r w:rsidR="002015E6">
        <w:t>R</w:t>
      </w:r>
      <w:r>
        <w:t xml:space="preserve">ole of an </w:t>
      </w:r>
      <w:r w:rsidR="002015E6">
        <w:t>O</w:t>
      </w:r>
      <w:r>
        <w:t>rganization</w:t>
      </w:r>
      <w:bookmarkEnd w:id="775"/>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81ED7">
        <w:t xml:space="preserve">Figure </w:t>
      </w:r>
      <w:r w:rsidR="00B81ED7">
        <w:rPr>
          <w:noProof/>
        </w:rPr>
        <w:t>10</w:t>
      </w:r>
      <w:r w:rsidR="00B81ED7">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776" w:name="_Ref317435815"/>
      <w:r>
        <w:t xml:space="preserve">Figure </w:t>
      </w:r>
      <w:fldSimple w:instr=" STYLEREF 1 \s ">
        <w:r w:rsidR="00B81ED7">
          <w:rPr>
            <w:noProof/>
          </w:rPr>
          <w:t>10</w:t>
        </w:r>
      </w:fldSimple>
      <w:r w:rsidR="00464209">
        <w:noBreakHyphen/>
      </w:r>
      <w:fldSimple w:instr=" SEQ Figure \* ARABIC \s 1 ">
        <w:r w:rsidR="00B81ED7">
          <w:rPr>
            <w:noProof/>
          </w:rPr>
          <w:t>22</w:t>
        </w:r>
      </w:fldSimple>
      <w:bookmarkEnd w:id="776"/>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81ED7">
        <w:t xml:space="preserve">Figure </w:t>
      </w:r>
      <w:r w:rsidR="00B81ED7">
        <w:rPr>
          <w:noProof/>
        </w:rPr>
        <w:t>10</w:t>
      </w:r>
      <w:r w:rsidR="00B81ED7">
        <w:noBreakHyphen/>
      </w:r>
      <w:r w:rsidR="00B81ED7">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777" w:name="_Ref317435840"/>
      <w:r>
        <w:t xml:space="preserve">Figure </w:t>
      </w:r>
      <w:fldSimple w:instr=" STYLEREF 1 \s ">
        <w:r w:rsidR="00B81ED7">
          <w:rPr>
            <w:noProof/>
          </w:rPr>
          <w:t>10</w:t>
        </w:r>
      </w:fldSimple>
      <w:r w:rsidR="00464209">
        <w:noBreakHyphen/>
      </w:r>
      <w:fldSimple w:instr=" SEQ Figure \* ARABIC \s 1 ">
        <w:r w:rsidR="00B81ED7">
          <w:rPr>
            <w:noProof/>
          </w:rPr>
          <w:t>23</w:t>
        </w:r>
      </w:fldSimple>
      <w:bookmarkEnd w:id="777"/>
      <w:r>
        <w:t xml:space="preserve"> Adoption Centers as a R</w:t>
      </w:r>
      <w:r w:rsidR="002015E6">
        <w:t xml:space="preserve">ole </w:t>
      </w:r>
      <w:r>
        <w:t>of an Organization</w:t>
      </w:r>
    </w:p>
    <w:p w14:paraId="07399D5F" w14:textId="644779C5" w:rsidR="00421202" w:rsidRDefault="00421202" w:rsidP="00625D3A">
      <w:pPr>
        <w:pStyle w:val="Heading2"/>
      </w:pPr>
      <w:bookmarkStart w:id="778" w:name="_Toc426452367"/>
      <w:r>
        <w:t xml:space="preserve">Putting </w:t>
      </w:r>
      <w:r w:rsidR="002015E6">
        <w:t>T</w:t>
      </w:r>
      <w:r>
        <w:t xml:space="preserve">ogether the </w:t>
      </w:r>
      <w:r w:rsidR="002015E6">
        <w:t>H</w:t>
      </w:r>
      <w:r>
        <w:t>igh-</w:t>
      </w:r>
      <w:r w:rsidR="00C7009E">
        <w:t>L</w:t>
      </w:r>
      <w:r>
        <w:t xml:space="preserve">evel </w:t>
      </w:r>
      <w:r w:rsidR="002015E6">
        <w:t>P</w:t>
      </w:r>
      <w:r>
        <w:t>icture</w:t>
      </w:r>
      <w:bookmarkEnd w:id="778"/>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81ED7">
        <w:t xml:space="preserve">Figure </w:t>
      </w:r>
      <w:r w:rsidR="00B81ED7">
        <w:rPr>
          <w:noProof/>
        </w:rPr>
        <w:t>10</w:t>
      </w:r>
      <w:r w:rsidR="00B81ED7">
        <w:noBreakHyphen/>
      </w:r>
      <w:r w:rsidR="00B81ED7">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779" w:name="_Ref204672128"/>
      <w:bookmarkStart w:id="780" w:name="_Ref204672124"/>
      <w:r>
        <w:t xml:space="preserve">Figure </w:t>
      </w:r>
      <w:fldSimple w:instr=" STYLEREF 1 \s ">
        <w:r w:rsidR="00B81ED7">
          <w:rPr>
            <w:noProof/>
          </w:rPr>
          <w:t>10</w:t>
        </w:r>
      </w:fldSimple>
      <w:r w:rsidR="00464209">
        <w:noBreakHyphen/>
      </w:r>
      <w:fldSimple w:instr=" SEQ Figure \* ARABIC \s 1 ">
        <w:r w:rsidR="00B81ED7">
          <w:rPr>
            <w:noProof/>
          </w:rPr>
          <w:t>24</w:t>
        </w:r>
      </w:fldSimple>
      <w:bookmarkEnd w:id="779"/>
      <w:r>
        <w:t xml:space="preserve"> Completed High Level Picture</w:t>
      </w:r>
      <w:bookmarkEnd w:id="780"/>
    </w:p>
    <w:p w14:paraId="4F5A9A2C" w14:textId="72273A15" w:rsidR="00213F5B" w:rsidRDefault="00213F5B" w:rsidP="00625D3A">
      <w:pPr>
        <w:pStyle w:val="Heading2"/>
      </w:pPr>
      <w:bookmarkStart w:id="781" w:name="_Toc426452368"/>
      <w:r>
        <w:t>Exchange Message</w:t>
      </w:r>
      <w:bookmarkEnd w:id="781"/>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fldSimple w:instr=" STYLEREF 1 \s ">
        <w:r w:rsidR="00B81ED7">
          <w:rPr>
            <w:noProof/>
          </w:rPr>
          <w:t>10</w:t>
        </w:r>
      </w:fldSimple>
      <w:r w:rsidR="00464209">
        <w:noBreakHyphen/>
      </w:r>
      <w:fldSimple w:instr=" SEQ Figure \* ARABIC \s 1 ">
        <w:r w:rsidR="00B81ED7">
          <w:rPr>
            <w:noProof/>
          </w:rPr>
          <w:t>25</w:t>
        </w:r>
      </w:fldSimple>
      <w:r>
        <w:t xml:space="preserve"> Exchange message type</w:t>
      </w:r>
    </w:p>
    <w:p w14:paraId="1B808565" w14:textId="77777777" w:rsidR="00421202" w:rsidRDefault="00421202" w:rsidP="00625D3A">
      <w:pPr>
        <w:pStyle w:val="Heading2"/>
      </w:pPr>
      <w:bookmarkStart w:id="782" w:name="_Toc426452369"/>
      <w:r>
        <w:t>Primitive types</w:t>
      </w:r>
      <w:bookmarkEnd w:id="782"/>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783" w:name="_Ref317340377"/>
      <w:bookmarkStart w:id="784" w:name="_Toc426452370"/>
      <w:r>
        <w:t>The Pet Adoption IEPD Model</w:t>
      </w:r>
      <w:bookmarkEnd w:id="783"/>
      <w:bookmarkEnd w:id="784"/>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B81ED7">
        <w:t xml:space="preserve">Figure </w:t>
      </w:r>
      <w:r w:rsidR="00B81ED7">
        <w:rPr>
          <w:noProof/>
        </w:rPr>
        <w:t>10</w:t>
      </w:r>
      <w:r w:rsidR="00B81ED7">
        <w:noBreakHyphen/>
      </w:r>
      <w:r w:rsidR="00B81ED7">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785" w:name="_Ref317435967"/>
      <w:r>
        <w:t xml:space="preserve">Figure </w:t>
      </w:r>
      <w:fldSimple w:instr=" STYLEREF 1 \s ">
        <w:r w:rsidR="00B81ED7">
          <w:rPr>
            <w:noProof/>
          </w:rPr>
          <w:t>10</w:t>
        </w:r>
      </w:fldSimple>
      <w:r w:rsidR="00464209">
        <w:noBreakHyphen/>
      </w:r>
      <w:fldSimple w:instr=" SEQ Figure \* ARABIC \s 1 ">
        <w:r w:rsidR="00B81ED7">
          <w:rPr>
            <w:noProof/>
          </w:rPr>
          <w:t>27</w:t>
        </w:r>
      </w:fldSimple>
      <w:bookmarkEnd w:id="785"/>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B81ED7">
        <w:t xml:space="preserve">Figure </w:t>
      </w:r>
      <w:r w:rsidR="00B81ED7">
        <w:rPr>
          <w:noProof/>
        </w:rPr>
        <w:t>10</w:t>
      </w:r>
      <w:r w:rsidR="00B81ED7">
        <w:noBreakHyphen/>
      </w:r>
      <w:r w:rsidR="00B81ED7">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3C37827E" w:rsidR="00CB7557" w:rsidRDefault="00CB7557" w:rsidP="00625D3A">
      <w:pPr>
        <w:pStyle w:val="Heading1-Annex"/>
        <w:ind w:right="-421"/>
      </w:pPr>
      <w:bookmarkStart w:id="786" w:name="_Toc364003810"/>
      <w:bookmarkStart w:id="787" w:name="_Ref193374192"/>
      <w:bookmarkStart w:id="788" w:name="_Ref193445333"/>
      <w:bookmarkStart w:id="789" w:name="_Ref193445340"/>
      <w:bookmarkStart w:id="790" w:name="_Toc364003812"/>
      <w:bookmarkStart w:id="791" w:name="_Toc426452371"/>
      <w:bookmarkEnd w:id="744"/>
      <w:bookmarkEnd w:id="786"/>
      <w:r>
        <w:lastRenderedPageBreak/>
        <w:t>Machine Readable Artifacts</w:t>
      </w:r>
      <w:bookmarkEnd w:id="787"/>
      <w:bookmarkEnd w:id="788"/>
      <w:bookmarkEnd w:id="789"/>
      <w:bookmarkEnd w:id="790"/>
      <w:bookmarkEnd w:id="791"/>
    </w:p>
    <w:p w14:paraId="54514E57" w14:textId="77777777" w:rsidR="00CB7557" w:rsidRDefault="00A13E16" w:rsidP="00A13E16">
      <w:pPr>
        <w:pStyle w:val="Heading2-Annex"/>
      </w:pPr>
      <w:bookmarkStart w:id="792" w:name="_Ref197411113"/>
      <w:bookmarkStart w:id="793" w:name="_Toc426452372"/>
      <w:r>
        <w:t>Normative</w:t>
      </w:r>
      <w:bookmarkEnd w:id="792"/>
      <w:bookmarkEnd w:id="793"/>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5"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6"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7"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4B66B6E5" w:rsidR="00A13E16" w:rsidRDefault="00361BD0" w:rsidP="00A13E16">
      <w:pPr>
        <w:pStyle w:val="BodyText"/>
      </w:pPr>
      <w:commentRangeStart w:id="794"/>
      <w:ins w:id="795" w:author="Steve Cook" w:date="2016-05-16T14:29:00Z">
        <w:r w:rsidRPr="00361BD0">
          <w:t xml:space="preserve">The NIEM-UML-Profile.xmi file contains the overall NIEM_UML_Profile, the NIEM-Common_Profile, and the three sub-profiles, as specified in Clause </w:t>
        </w:r>
      </w:ins>
      <w:ins w:id="796" w:author="Steve Cook" w:date="2016-05-16T14:30:00Z">
        <w:r>
          <w:fldChar w:fldCharType="begin"/>
        </w:r>
        <w:r>
          <w:instrText xml:space="preserve"> REF aRefHeading80 \r \h </w:instrText>
        </w:r>
      </w:ins>
      <w:r>
        <w:fldChar w:fldCharType="separate"/>
      </w:r>
      <w:ins w:id="797" w:author="Steve Cook" w:date="2016-05-16T14:30:00Z">
        <w:r>
          <w:t>8.1</w:t>
        </w:r>
        <w:r>
          <w:fldChar w:fldCharType="end"/>
        </w:r>
        <w:commentRangeEnd w:id="794"/>
        <w:r>
          <w:rPr>
            <w:rStyle w:val="CommentReference"/>
          </w:rPr>
          <w:commentReference w:id="794"/>
        </w:r>
      </w:ins>
      <w:del w:id="798" w:author="Steve Cook" w:date="2016-05-16T14:29:00Z">
        <w:r w:rsidR="00A13E16" w:rsidDel="00361BD0">
          <w:delText xml:space="preserve">The NIEM UML Profile model contains the overall NIEM UML Profile and the three sub-profiles, as specified in Clause </w:delText>
        </w:r>
        <w:r w:rsidR="00A13E16" w:rsidDel="00361BD0">
          <w:fldChar w:fldCharType="begin"/>
        </w:r>
        <w:r w:rsidR="00A13E16" w:rsidDel="00361BD0">
          <w:delInstrText xml:space="preserve"> REF _Ref317535815 \r \h </w:delInstrText>
        </w:r>
        <w:r w:rsidR="00A13E16" w:rsidDel="00361BD0">
          <w:fldChar w:fldCharType="separate"/>
        </w:r>
        <w:r w:rsidR="00B81ED7" w:rsidDel="00361BD0">
          <w:delText>8</w:delText>
        </w:r>
        <w:r w:rsidR="00A13E16" w:rsidDel="00361BD0">
          <w:fldChar w:fldCharType="end"/>
        </w:r>
      </w:del>
      <w:r w:rsidR="00A13E16">
        <w:t>. Each of these have specified namespace prefixes and</w:t>
      </w:r>
      <w:r w:rsidR="00C34161">
        <w:t xml:space="preserve"> URIs</w:t>
      </w:r>
      <w:r w:rsidR="00A13E16">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8"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2"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81ED7">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3"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4"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5"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6"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7"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8"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9"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80"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1"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2"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3"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4"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5"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6"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t>NIEM MPD Artifact to NIEM MPD</w:t>
      </w:r>
      <w:r w:rsidR="00D648FE">
        <w:rPr>
          <w:i/>
        </w:rPr>
        <w:t xml:space="preserve"> Model</w:t>
      </w:r>
    </w:p>
    <w:p w14:paraId="0B0B0F6D" w14:textId="176D99A5" w:rsidR="00895C6E" w:rsidRDefault="00895C6E" w:rsidP="00895C6E">
      <w:pPr>
        <w:pStyle w:val="CodeText"/>
      </w:pPr>
      <w:r w:rsidRPr="00A13E16">
        <w:tab/>
      </w:r>
      <w:hyperlink r:id="rId887"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8"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9"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90"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1"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2"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3"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4"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5"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6"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8"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9"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900"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1"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3A8AC209" w:rsidR="00A13E16" w:rsidRDefault="008C1008" w:rsidP="006647A5">
      <w:pPr>
        <w:pStyle w:val="Heading2-Annex"/>
      </w:pPr>
      <w:bookmarkStart w:id="799" w:name="_Toc426452373"/>
      <w:r>
        <w:t>Informative</w:t>
      </w:r>
      <w:bookmarkEnd w:id="799"/>
    </w:p>
    <w:p w14:paraId="6CE87EB9" w14:textId="15C856FA" w:rsidR="006647A5" w:rsidRDefault="006647A5" w:rsidP="006647A5">
      <w:pPr>
        <w:pStyle w:val="BodyText"/>
      </w:pPr>
      <w:r>
        <w:t>The following artifacts</w:t>
      </w:r>
      <w:r w:rsidR="008C1008">
        <w:t xml:space="preserve"> are MagicDraw files that may help with understanding and maintenance of this specification</w:t>
      </w:r>
      <w:r>
        <w:t>.</w:t>
      </w:r>
    </w:p>
    <w:p w14:paraId="2E526124" w14:textId="0181B39A" w:rsidR="006647A5" w:rsidRPr="00F06A1A" w:rsidRDefault="008C1008" w:rsidP="008C1008">
      <w:pPr>
        <w:pStyle w:val="BulletedText"/>
        <w:rPr>
          <w:i/>
        </w:rPr>
      </w:pPr>
      <w:r w:rsidRPr="008C1008">
        <w:rPr>
          <w:i/>
        </w:rPr>
        <w:t>MagicDraw implementation of NIEM-UML profile</w:t>
      </w:r>
    </w:p>
    <w:p w14:paraId="29656524" w14:textId="61D6D4C5" w:rsidR="006647A5" w:rsidRPr="00A13E16" w:rsidRDefault="006647A5" w:rsidP="00720DB0">
      <w:pPr>
        <w:pStyle w:val="CodeText"/>
      </w:pPr>
      <w:r w:rsidRPr="00A13E16">
        <w:tab/>
      </w:r>
      <w:hyperlink r:id="rId902" w:history="1">
        <w:r w:rsidR="008C1008">
          <w:rPr>
            <w:rStyle w:val="Hyperlink"/>
          </w:rPr>
          <w:t>http://www.omg.org/spec/NIEM-UML/20150201/NIEM-UML-Profile.mdzip</w:t>
        </w:r>
      </w:hyperlink>
      <w:r>
        <w:t xml:space="preserve"> </w:t>
      </w:r>
    </w:p>
    <w:p w14:paraId="31E5DF5C" w14:textId="15902987" w:rsidR="006647A5" w:rsidRPr="00F06A1A" w:rsidRDefault="008C1008" w:rsidP="008C1008">
      <w:pPr>
        <w:pStyle w:val="BulletedText"/>
        <w:rPr>
          <w:i/>
        </w:rPr>
      </w:pPr>
      <w:r w:rsidRPr="008C1008">
        <w:rPr>
          <w:i/>
        </w:rPr>
        <w:t>MagicDraw implementation of NIEM-UML libraries</w:t>
      </w:r>
    </w:p>
    <w:p w14:paraId="5AB6989F" w14:textId="6BEDF2CB" w:rsidR="006647A5" w:rsidRPr="00A13E16" w:rsidRDefault="006647A5" w:rsidP="00720DB0">
      <w:pPr>
        <w:pStyle w:val="CodeText"/>
      </w:pPr>
      <w:r w:rsidRPr="00A13E16">
        <w:tab/>
      </w:r>
      <w:hyperlink r:id="rId903" w:history="1">
        <w:r w:rsidR="008C1008">
          <w:rPr>
            <w:rStyle w:val="Hyperlink"/>
          </w:rPr>
          <w:t>http://www.omg.org/spec/NIEM-UML/20150201/ModelLibraryMD.zip</w:t>
        </w:r>
      </w:hyperlink>
    </w:p>
    <w:p w14:paraId="291A58C7" w14:textId="3F44C0BF" w:rsidR="008C1008" w:rsidRPr="00F06A1A" w:rsidRDefault="008C1008" w:rsidP="008C1008">
      <w:pPr>
        <w:pStyle w:val="BulletedText"/>
        <w:rPr>
          <w:i/>
        </w:rPr>
      </w:pPr>
      <w:r w:rsidRPr="008C1008">
        <w:rPr>
          <w:i/>
        </w:rPr>
        <w:t>MagicDraw implementation of PetAdoption example</w:t>
      </w:r>
    </w:p>
    <w:p w14:paraId="72CC8722" w14:textId="0133B0B4" w:rsidR="008C1008" w:rsidRDefault="008C1008" w:rsidP="008C1008">
      <w:pPr>
        <w:pStyle w:val="CodeText"/>
        <w:rPr>
          <w:ins w:id="800" w:author="Steve Cook" w:date="2016-05-18T15:45:00Z"/>
          <w:rStyle w:val="Hyperlink"/>
        </w:rPr>
      </w:pPr>
      <w:r w:rsidRPr="00A13E16">
        <w:tab/>
      </w:r>
      <w:hyperlink r:id="rId904" w:history="1">
        <w:r>
          <w:rPr>
            <w:rStyle w:val="Hyperlink"/>
          </w:rPr>
          <w:t>http://www.omg.org/spec/NIEM-UML/20150201/PetExample.mdzip</w:t>
        </w:r>
      </w:hyperlink>
    </w:p>
    <w:p w14:paraId="3E4EAEE5" w14:textId="7A750AE4" w:rsidR="00AA22B9" w:rsidRPr="00F06A1A" w:rsidRDefault="00AA22B9" w:rsidP="00AA22B9">
      <w:pPr>
        <w:pStyle w:val="BulletedText"/>
        <w:rPr>
          <w:ins w:id="801" w:author="Steve Cook" w:date="2016-05-18T15:45:00Z"/>
          <w:i/>
        </w:rPr>
      </w:pPr>
      <w:commentRangeStart w:id="802"/>
      <w:ins w:id="803" w:author="Steve Cook" w:date="2016-05-18T15:45:00Z">
        <w:r w:rsidRPr="008C1008">
          <w:rPr>
            <w:i/>
          </w:rPr>
          <w:t xml:space="preserve">MagicDraw implementation of </w:t>
        </w:r>
        <w:r>
          <w:rPr>
            <w:i/>
          </w:rPr>
          <w:t>profile and libraries with improved diagrams</w:t>
        </w:r>
      </w:ins>
    </w:p>
    <w:p w14:paraId="6B9864C6" w14:textId="673F6678" w:rsidR="00AA22B9" w:rsidRPr="00A13E16" w:rsidRDefault="00AA22B9" w:rsidP="00AA22B9">
      <w:pPr>
        <w:pStyle w:val="CodeText"/>
        <w:rPr>
          <w:ins w:id="804" w:author="Steve Cook" w:date="2016-05-18T15:45:00Z"/>
        </w:rPr>
      </w:pPr>
      <w:ins w:id="805" w:author="Steve Cook" w:date="2016-05-18T15:45:00Z">
        <w:r w:rsidRPr="00A13E16">
          <w:tab/>
        </w:r>
      </w:ins>
      <w:ins w:id="806" w:author="Steve Cook" w:date="2016-05-18T15:47:00Z">
        <w:r>
          <w:rPr>
            <w:rFonts w:cs="Times New Roman"/>
          </w:rPr>
          <w:fldChar w:fldCharType="begin"/>
        </w:r>
        <w:r>
          <w:rPr>
            <w:rFonts w:cs="Times New Roman"/>
          </w:rPr>
          <w:instrText>HYPERLINK "http://www.omg.org/spec/NIEM-UML/3.0/ModelsWithImprovedDiagrams.zip"</w:instrText>
        </w:r>
        <w:r>
          <w:rPr>
            <w:rFonts w:cs="Times New Roman"/>
          </w:rPr>
          <w:fldChar w:fldCharType="separate"/>
        </w:r>
      </w:ins>
      <w:ins w:id="807" w:author="Steve Cook" w:date="2016-05-18T15:45:00Z">
        <w:r w:rsidRPr="00AA22B9">
          <w:rPr>
            <w:rStyle w:val="Hyperlink"/>
          </w:rPr>
          <w:t>http://www.omg.org/spec/NIEM-UML/</w:t>
        </w:r>
      </w:ins>
      <w:ins w:id="808" w:author="Steve Cook" w:date="2016-05-18T15:46:00Z">
        <w:r w:rsidRPr="00AA22B9">
          <w:rPr>
            <w:rStyle w:val="Hyperlink"/>
          </w:rPr>
          <w:t>3.0</w:t>
        </w:r>
      </w:ins>
      <w:ins w:id="809" w:author="Steve Cook" w:date="2016-05-18T15:45:00Z">
        <w:r w:rsidRPr="00AA22B9">
          <w:rPr>
            <w:rStyle w:val="Hyperlink"/>
          </w:rPr>
          <w:t>/</w:t>
        </w:r>
      </w:ins>
      <w:ins w:id="810" w:author="Steve Cook" w:date="2016-05-18T15:46:00Z">
        <w:r w:rsidRPr="00AA22B9">
          <w:rPr>
            <w:rStyle w:val="Hyperlink"/>
          </w:rPr>
          <w:t>M</w:t>
        </w:r>
      </w:ins>
      <w:ins w:id="811" w:author="Steve Cook" w:date="2016-05-18T15:47:00Z">
        <w:r w:rsidRPr="00AA22B9">
          <w:rPr>
            <w:rStyle w:val="Hyperlink"/>
          </w:rPr>
          <w:t>odelsWithImprovedDiagrams.zip</w:t>
        </w:r>
        <w:r>
          <w:rPr>
            <w:rFonts w:cs="Times New Roman"/>
          </w:rPr>
          <w:fldChar w:fldCharType="end"/>
        </w:r>
      </w:ins>
      <w:commentRangeEnd w:id="802"/>
      <w:ins w:id="812" w:author="Steve Cook" w:date="2016-05-18T15:48:00Z">
        <w:r>
          <w:rPr>
            <w:rStyle w:val="CommentReference"/>
            <w:rFonts w:ascii="Times New Roman" w:hAnsi="Times New Roman" w:cs="Times New Roman"/>
          </w:rPr>
          <w:commentReference w:id="802"/>
        </w:r>
      </w:ins>
      <w:ins w:id="813" w:author="Steve Cook" w:date="2016-05-18T15:47:00Z">
        <w:r>
          <w:rPr>
            <w:rFonts w:cs="Times New Roman"/>
          </w:rPr>
          <w:t xml:space="preserve"> </w:t>
        </w:r>
      </w:ins>
    </w:p>
    <w:p w14:paraId="3548A0D4" w14:textId="77777777" w:rsidR="00AA22B9" w:rsidRPr="00A13E16" w:rsidRDefault="00AA22B9" w:rsidP="008C1008">
      <w:pPr>
        <w:pStyle w:val="CodeText"/>
      </w:pPr>
      <w:bookmarkStart w:id="814" w:name="_GoBack"/>
      <w:bookmarkEnd w:id="814"/>
    </w:p>
    <w:p w14:paraId="1BD5AF62" w14:textId="77777777" w:rsidR="00B9481F" w:rsidRDefault="00B9481F">
      <w:pPr>
        <w:pStyle w:val="CodeText"/>
      </w:pPr>
    </w:p>
    <w:p w14:paraId="47B51B20" w14:textId="1B054ADE" w:rsidR="008C1008" w:rsidDel="00E74852" w:rsidRDefault="008C1008" w:rsidP="008C1008">
      <w:pPr>
        <w:pStyle w:val="Heading2-Annex"/>
        <w:rPr>
          <w:del w:id="815" w:author="Steve Cook" w:date="2016-05-18T15:51:00Z"/>
        </w:rPr>
      </w:pPr>
      <w:bookmarkStart w:id="816" w:name="_Toc426452374"/>
      <w:commentRangeStart w:id="817"/>
      <w:del w:id="818" w:author="Steve Cook" w:date="2016-05-18T15:51:00Z">
        <w:r w:rsidDel="00E74852">
          <w:delText>Ancillary</w:delText>
        </w:r>
      </w:del>
      <w:bookmarkEnd w:id="816"/>
      <w:commentRangeEnd w:id="817"/>
      <w:r w:rsidR="00E74852">
        <w:rPr>
          <w:rStyle w:val="CommentReference"/>
          <w:rFonts w:ascii="Times New Roman" w:hAnsi="Times New Roman" w:cs="Times New Roman"/>
          <w:b w:val="0"/>
          <w:bCs w:val="0"/>
          <w:iCs w:val="0"/>
        </w:rPr>
        <w:commentReference w:id="817"/>
      </w:r>
    </w:p>
    <w:p w14:paraId="09DE6BC7" w14:textId="7E0AA438" w:rsidR="008C1008" w:rsidDel="00E74852" w:rsidRDefault="008C1008" w:rsidP="008C1008">
      <w:pPr>
        <w:pStyle w:val="BodyText"/>
        <w:rPr>
          <w:del w:id="819" w:author="Steve Cook" w:date="2016-05-18T15:51:00Z"/>
        </w:rPr>
      </w:pPr>
      <w:del w:id="820" w:author="Steve Cook" w:date="2016-05-18T15:51:00Z">
        <w:r w:rsidDel="00E74852">
          <w:delText>The following artifact is a MagicDraw file that may assist with future maintenance of this specification.</w:delText>
        </w:r>
      </w:del>
    </w:p>
    <w:p w14:paraId="28E3E285" w14:textId="1DD90F5D" w:rsidR="008C1008" w:rsidRPr="00F06A1A" w:rsidDel="00E74852" w:rsidRDefault="008C1008" w:rsidP="008C1008">
      <w:pPr>
        <w:pStyle w:val="BulletedText"/>
        <w:rPr>
          <w:del w:id="821" w:author="Steve Cook" w:date="2016-05-18T15:51:00Z"/>
          <w:i/>
        </w:rPr>
      </w:pPr>
      <w:del w:id="822" w:author="Steve Cook" w:date="2016-05-18T15:51:00Z">
        <w:r w:rsidRPr="008C1008" w:rsidDel="00E74852">
          <w:rPr>
            <w:i/>
          </w:rPr>
          <w:delText>MagicDraw implementation of Clause 7 examples</w:delText>
        </w:r>
      </w:del>
    </w:p>
    <w:p w14:paraId="370E917A" w14:textId="473BFB7E" w:rsidR="008C1008" w:rsidRPr="00A13E16" w:rsidRDefault="008C1008">
      <w:pPr>
        <w:pStyle w:val="CodeText"/>
      </w:pPr>
      <w:del w:id="823" w:author="Steve Cook" w:date="2016-05-18T15:51:00Z">
        <w:r w:rsidRPr="00A13E16" w:rsidDel="00E74852">
          <w:tab/>
        </w:r>
        <w:r w:rsidR="00C53113" w:rsidDel="00E74852">
          <w:fldChar w:fldCharType="begin"/>
        </w:r>
        <w:r w:rsidR="00C53113" w:rsidDel="00E74852">
          <w:delInstrText xml:space="preserve"> HYPERLINK "http://www.omg.org/spec/NIEM-UML/20150201/Examples-Clause7.mdzip" </w:delInstrText>
        </w:r>
        <w:r w:rsidR="00C53113" w:rsidDel="00E74852">
          <w:fldChar w:fldCharType="separate"/>
        </w:r>
        <w:r w:rsidDel="00E74852">
          <w:rPr>
            <w:rStyle w:val="Hyperlink"/>
          </w:rPr>
          <w:delText>http://www.omg.org/spec/NIEM-UML/20150201/Examples-Clause7.mdzip</w:delText>
        </w:r>
        <w:r w:rsidR="00C53113" w:rsidDel="00E74852">
          <w:rPr>
            <w:rStyle w:val="Hyperlink"/>
          </w:rPr>
          <w:fldChar w:fldCharType="end"/>
        </w:r>
        <w:r w:rsidDel="00E74852">
          <w:delText xml:space="preserve"> </w:delText>
        </w:r>
      </w:del>
    </w:p>
    <w:sectPr w:rsidR="008C1008" w:rsidRPr="00A13E16" w:rsidSect="00305589">
      <w:headerReference w:type="default" r:id="rId905"/>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Steve Cook" w:date="2016-05-16T12:38:00Z" w:initials="SC">
    <w:p w14:paraId="59CA9FC7" w14:textId="093ACA04" w:rsidR="0011329E" w:rsidRDefault="0011329E">
      <w:pPr>
        <w:pStyle w:val="CommentText"/>
      </w:pPr>
      <w:r>
        <w:rPr>
          <w:rStyle w:val="CommentReference"/>
        </w:rPr>
        <w:annotationRef/>
      </w:r>
      <w:r>
        <w:t>UMLNIEM3-10</w:t>
      </w:r>
    </w:p>
  </w:comment>
  <w:comment w:id="23" w:author="Steve Cook" w:date="2016-05-16T12:39:00Z" w:initials="SC">
    <w:p w14:paraId="2B0419B0" w14:textId="3B933C3D" w:rsidR="0011329E" w:rsidRDefault="0011329E">
      <w:pPr>
        <w:pStyle w:val="CommentText"/>
      </w:pPr>
      <w:r>
        <w:rPr>
          <w:rStyle w:val="CommentReference"/>
        </w:rPr>
        <w:annotationRef/>
      </w:r>
      <w:r>
        <w:t>UMLNIEM3-10</w:t>
      </w:r>
    </w:p>
  </w:comment>
  <w:comment w:id="29" w:author="Steve Cook" w:date="2016-05-16T12:33:00Z" w:initials="SC">
    <w:p w14:paraId="718EB5E4" w14:textId="130F3B7F" w:rsidR="00503AF4" w:rsidRDefault="00503AF4">
      <w:pPr>
        <w:pStyle w:val="CommentText"/>
      </w:pPr>
      <w:r>
        <w:rPr>
          <w:rStyle w:val="CommentReference"/>
        </w:rPr>
        <w:annotationRef/>
      </w:r>
      <w:r>
        <w:t>UMLNIEM3-8</w:t>
      </w:r>
    </w:p>
  </w:comment>
  <w:comment w:id="52" w:author="Steve Cook" w:date="2016-05-16T12:36:00Z" w:initials="SC">
    <w:p w14:paraId="0394F841" w14:textId="1B8D37B3" w:rsidR="0011329E" w:rsidRDefault="0011329E">
      <w:pPr>
        <w:pStyle w:val="CommentText"/>
      </w:pPr>
      <w:r>
        <w:rPr>
          <w:rStyle w:val="CommentReference"/>
        </w:rPr>
        <w:annotationRef/>
      </w:r>
      <w:r>
        <w:t>UMLNIEM3-9</w:t>
      </w:r>
    </w:p>
  </w:comment>
  <w:comment w:id="74" w:author="Steve Cook" w:date="2016-05-16T14:19:00Z" w:initials="SC">
    <w:p w14:paraId="5073E306" w14:textId="114B7F0B" w:rsidR="00B95C8A" w:rsidRDefault="00B95C8A">
      <w:pPr>
        <w:pStyle w:val="CommentText"/>
      </w:pPr>
      <w:r>
        <w:rPr>
          <w:rStyle w:val="CommentReference"/>
        </w:rPr>
        <w:annotationRef/>
      </w:r>
      <w:r>
        <w:t>UMLNIEM3-17</w:t>
      </w:r>
    </w:p>
  </w:comment>
  <w:comment w:id="84" w:author="Steve Cook" w:date="2016-05-16T12:57:00Z" w:initials="SC">
    <w:p w14:paraId="4EDCEAA7" w14:textId="342426B3" w:rsidR="0047241C" w:rsidRDefault="0047241C">
      <w:pPr>
        <w:pStyle w:val="CommentText"/>
      </w:pPr>
      <w:r>
        <w:rPr>
          <w:rStyle w:val="CommentReference"/>
        </w:rPr>
        <w:annotationRef/>
      </w:r>
      <w:r>
        <w:t>UMLNIEM3-13</w:t>
      </w:r>
    </w:p>
  </w:comment>
  <w:comment w:id="100" w:author="Steve Cook" w:date="2016-05-16T12:39:00Z" w:initials="SC">
    <w:p w14:paraId="6909878D" w14:textId="3FB4D89C" w:rsidR="0011329E" w:rsidRDefault="0011329E">
      <w:pPr>
        <w:pStyle w:val="CommentText"/>
      </w:pPr>
      <w:r>
        <w:rPr>
          <w:rStyle w:val="CommentReference"/>
        </w:rPr>
        <w:annotationRef/>
      </w:r>
      <w:r>
        <w:t>UMLNIEM3-10</w:t>
      </w:r>
    </w:p>
  </w:comment>
  <w:comment w:id="102" w:author="Steve Cook" w:date="2016-05-16T12:58:00Z" w:initials="SC">
    <w:p w14:paraId="4A784313" w14:textId="04D5FC8F" w:rsidR="0047241C" w:rsidRDefault="0047241C">
      <w:pPr>
        <w:pStyle w:val="CommentText"/>
      </w:pPr>
      <w:r>
        <w:rPr>
          <w:rStyle w:val="CommentReference"/>
        </w:rPr>
        <w:annotationRef/>
      </w:r>
      <w:r>
        <w:t>UMLNIEM3-13</w:t>
      </w:r>
    </w:p>
  </w:comment>
  <w:comment w:id="108" w:author="Steve Cook" w:date="2016-05-16T12:41:00Z" w:initials="SC">
    <w:p w14:paraId="7302767F" w14:textId="5F8922E2" w:rsidR="0011329E" w:rsidRDefault="0011329E">
      <w:pPr>
        <w:pStyle w:val="CommentText"/>
      </w:pPr>
      <w:r>
        <w:rPr>
          <w:rStyle w:val="CommentReference"/>
        </w:rPr>
        <w:annotationRef/>
      </w:r>
      <w:r>
        <w:t>UMLNIEM3-10</w:t>
      </w:r>
    </w:p>
  </w:comment>
  <w:comment w:id="130" w:author="Steve Cook" w:date="2016-05-16T12:42:00Z" w:initials="SC">
    <w:p w14:paraId="1807FA72" w14:textId="2CF83B4A" w:rsidR="0011329E" w:rsidRDefault="0011329E">
      <w:pPr>
        <w:pStyle w:val="CommentText"/>
      </w:pPr>
      <w:r>
        <w:rPr>
          <w:rStyle w:val="CommentReference"/>
        </w:rPr>
        <w:annotationRef/>
      </w:r>
      <w:r>
        <w:t>UMLNIEM3-10</w:t>
      </w:r>
    </w:p>
  </w:comment>
  <w:comment w:id="134" w:author="Steve Cook" w:date="2016-05-16T12:43:00Z" w:initials="SC">
    <w:p w14:paraId="39C14A32" w14:textId="37425CEB" w:rsidR="0011329E" w:rsidRDefault="0011329E">
      <w:pPr>
        <w:pStyle w:val="CommentText"/>
      </w:pPr>
      <w:r>
        <w:rPr>
          <w:rStyle w:val="CommentReference"/>
        </w:rPr>
        <w:annotationRef/>
      </w:r>
      <w:r>
        <w:t>UMLNIEM3-10</w:t>
      </w:r>
    </w:p>
  </w:comment>
  <w:comment w:id="138" w:author="Steve Cook" w:date="2016-05-16T12:35:00Z" w:initials="SC">
    <w:p w14:paraId="673C9EEA" w14:textId="4DCDF59E" w:rsidR="00503AF4" w:rsidRDefault="00503AF4">
      <w:pPr>
        <w:pStyle w:val="CommentText"/>
      </w:pPr>
      <w:r>
        <w:rPr>
          <w:rStyle w:val="CommentReference"/>
        </w:rPr>
        <w:annotationRef/>
      </w:r>
      <w:r>
        <w:t>UMLNIEM3-7</w:t>
      </w:r>
    </w:p>
  </w:comment>
  <w:comment w:id="142" w:author="Steve Cook" w:date="2016-05-16T12:43:00Z" w:initials="SC">
    <w:p w14:paraId="5F28A666" w14:textId="347E97C7" w:rsidR="0011329E" w:rsidRDefault="0011329E">
      <w:pPr>
        <w:pStyle w:val="CommentText"/>
      </w:pPr>
      <w:r>
        <w:rPr>
          <w:rStyle w:val="CommentReference"/>
        </w:rPr>
        <w:annotationRef/>
      </w:r>
      <w:r>
        <w:t>UMLNIEM3-10</w:t>
      </w:r>
    </w:p>
  </w:comment>
  <w:comment w:id="144" w:author="Steve Cook" w:date="2016-05-16T12:47:00Z" w:initials="SC">
    <w:p w14:paraId="4A0FADCD" w14:textId="3EAEE194" w:rsidR="006050A7" w:rsidRDefault="006050A7">
      <w:pPr>
        <w:pStyle w:val="CommentText"/>
      </w:pPr>
      <w:r>
        <w:rPr>
          <w:rStyle w:val="CommentReference"/>
        </w:rPr>
        <w:annotationRef/>
      </w:r>
      <w:r>
        <w:t>UMLNIEM3-10</w:t>
      </w:r>
    </w:p>
  </w:comment>
  <w:comment w:id="146" w:author="Steve Cook" w:date="2016-05-16T12:44:00Z" w:initials="SC">
    <w:p w14:paraId="39E5D294" w14:textId="7AF30700" w:rsidR="0011329E" w:rsidRDefault="0011329E">
      <w:pPr>
        <w:pStyle w:val="CommentText"/>
      </w:pPr>
      <w:r>
        <w:rPr>
          <w:rStyle w:val="CommentReference"/>
        </w:rPr>
        <w:annotationRef/>
      </w:r>
      <w:r>
        <w:t>UMLNIEM3-10</w:t>
      </w:r>
    </w:p>
  </w:comment>
  <w:comment w:id="153" w:author="Steve Cook" w:date="2016-05-16T12:45:00Z" w:initials="SC">
    <w:p w14:paraId="249FA195" w14:textId="65D1CC31" w:rsidR="0011329E" w:rsidRDefault="0011329E">
      <w:pPr>
        <w:pStyle w:val="CommentText"/>
      </w:pPr>
      <w:r>
        <w:rPr>
          <w:rStyle w:val="CommentReference"/>
        </w:rPr>
        <w:annotationRef/>
      </w:r>
      <w:r>
        <w:t>UMLNIEM3-10</w:t>
      </w:r>
    </w:p>
  </w:comment>
  <w:comment w:id="156" w:author="Steve Cook" w:date="2016-05-16T12:45:00Z" w:initials="SC">
    <w:p w14:paraId="24EC22C8" w14:textId="019AC102" w:rsidR="0011329E" w:rsidRDefault="0011329E">
      <w:pPr>
        <w:pStyle w:val="CommentText"/>
      </w:pPr>
      <w:r>
        <w:rPr>
          <w:rStyle w:val="CommentReference"/>
        </w:rPr>
        <w:annotationRef/>
      </w:r>
      <w:r>
        <w:t>UMLNIEM3-10</w:t>
      </w:r>
    </w:p>
  </w:comment>
  <w:comment w:id="180" w:author="Steve Cook" w:date="2016-05-16T12:49:00Z" w:initials="SC">
    <w:p w14:paraId="46533C6A" w14:textId="29ECEF6A" w:rsidR="006050A7" w:rsidRDefault="006050A7">
      <w:pPr>
        <w:pStyle w:val="CommentText"/>
      </w:pPr>
      <w:r>
        <w:rPr>
          <w:rStyle w:val="CommentReference"/>
        </w:rPr>
        <w:annotationRef/>
      </w:r>
      <w:r>
        <w:t>UMLNIEM3-11</w:t>
      </w:r>
    </w:p>
  </w:comment>
  <w:comment w:id="182" w:author="Steve Cook" w:date="2016-05-16T12:50:00Z" w:initials="SC">
    <w:p w14:paraId="56533F8D" w14:textId="435A3183" w:rsidR="006050A7" w:rsidRDefault="006050A7">
      <w:pPr>
        <w:pStyle w:val="CommentText"/>
      </w:pPr>
      <w:r>
        <w:rPr>
          <w:rStyle w:val="CommentReference"/>
        </w:rPr>
        <w:annotationRef/>
      </w:r>
      <w:r>
        <w:t>UMLNIEM3-11</w:t>
      </w:r>
    </w:p>
  </w:comment>
  <w:comment w:id="186" w:author="Steve Cook" w:date="2016-05-16T12:51:00Z" w:initials="SC">
    <w:p w14:paraId="68F918B9" w14:textId="3B6DC010" w:rsidR="006050A7" w:rsidRDefault="006050A7">
      <w:pPr>
        <w:pStyle w:val="CommentText"/>
      </w:pPr>
      <w:r>
        <w:rPr>
          <w:rStyle w:val="CommentReference"/>
        </w:rPr>
        <w:annotationRef/>
      </w:r>
      <w:r>
        <w:t>UMLNIEM3-11</w:t>
      </w:r>
    </w:p>
  </w:comment>
  <w:comment w:id="191" w:author="Steve Cook" w:date="2016-05-16T12:52:00Z" w:initials="SC">
    <w:p w14:paraId="7EE87A0B" w14:textId="67629CC2" w:rsidR="006050A7" w:rsidRDefault="006050A7">
      <w:pPr>
        <w:pStyle w:val="CommentText"/>
      </w:pPr>
      <w:r>
        <w:rPr>
          <w:rStyle w:val="CommentReference"/>
        </w:rPr>
        <w:annotationRef/>
      </w:r>
      <w:r>
        <w:t>UMLNIEM3-11</w:t>
      </w:r>
    </w:p>
  </w:comment>
  <w:comment w:id="194" w:author="Steve Cook" w:date="2016-05-16T12:52:00Z" w:initials="SC">
    <w:p w14:paraId="496EFFF3" w14:textId="27C2F836" w:rsidR="006050A7" w:rsidRDefault="006050A7">
      <w:pPr>
        <w:pStyle w:val="CommentText"/>
      </w:pPr>
      <w:r>
        <w:rPr>
          <w:rStyle w:val="CommentReference"/>
        </w:rPr>
        <w:annotationRef/>
      </w:r>
      <w:r>
        <w:t>UMLNIEM3-11</w:t>
      </w:r>
    </w:p>
  </w:comment>
  <w:comment w:id="197" w:author="Steve Cook" w:date="2016-05-16T12:53:00Z" w:initials="SC">
    <w:p w14:paraId="4E5F9BF7" w14:textId="27B2E185" w:rsidR="006050A7" w:rsidRDefault="006050A7">
      <w:pPr>
        <w:pStyle w:val="CommentText"/>
      </w:pPr>
      <w:r>
        <w:rPr>
          <w:rStyle w:val="CommentReference"/>
        </w:rPr>
        <w:annotationRef/>
      </w:r>
      <w:r>
        <w:t>UMLNIEM3-11</w:t>
      </w:r>
    </w:p>
  </w:comment>
  <w:comment w:id="200" w:author="Steve Cook" w:date="2016-05-16T12:54:00Z" w:initials="SC">
    <w:p w14:paraId="693AE53C" w14:textId="25B4A23C" w:rsidR="006050A7" w:rsidRDefault="006050A7">
      <w:pPr>
        <w:pStyle w:val="CommentText"/>
      </w:pPr>
      <w:r>
        <w:rPr>
          <w:rStyle w:val="CommentReference"/>
        </w:rPr>
        <w:annotationRef/>
      </w:r>
      <w:r>
        <w:t>UMLNIEM£-11</w:t>
      </w:r>
    </w:p>
  </w:comment>
  <w:comment w:id="203" w:author="Steve Cook" w:date="2016-05-16T12:54:00Z" w:initials="SC">
    <w:p w14:paraId="2C7D73D4" w14:textId="714EEA79" w:rsidR="006050A7" w:rsidRDefault="006050A7">
      <w:pPr>
        <w:pStyle w:val="CommentText"/>
      </w:pPr>
      <w:r>
        <w:rPr>
          <w:rStyle w:val="CommentReference"/>
        </w:rPr>
        <w:annotationRef/>
      </w:r>
      <w:r>
        <w:t>UMLNIEM3-11</w:t>
      </w:r>
    </w:p>
  </w:comment>
  <w:comment w:id="207" w:author="Steve Cook" w:date="2016-05-16T14:28:00Z" w:initials="SC">
    <w:p w14:paraId="48BC3285" w14:textId="2CD1CBCB" w:rsidR="00361BD0" w:rsidRDefault="00361BD0">
      <w:pPr>
        <w:pStyle w:val="CommentText"/>
      </w:pPr>
      <w:r>
        <w:rPr>
          <w:rStyle w:val="CommentReference"/>
        </w:rPr>
        <w:annotationRef/>
      </w:r>
      <w:r>
        <w:t>UMLNIEM3-18</w:t>
      </w:r>
    </w:p>
  </w:comment>
  <w:comment w:id="221" w:author="Steve Cook" w:date="2016-05-16T14:12:00Z" w:initials="SC">
    <w:p w14:paraId="5DE6E169" w14:textId="4255455B" w:rsidR="00B95C8A" w:rsidRDefault="00B95C8A">
      <w:pPr>
        <w:pStyle w:val="CommentText"/>
      </w:pPr>
      <w:r>
        <w:rPr>
          <w:rStyle w:val="CommentReference"/>
        </w:rPr>
        <w:annotationRef/>
      </w:r>
      <w:r>
        <w:t>UMLNIEM3-12</w:t>
      </w:r>
    </w:p>
  </w:comment>
  <w:comment w:id="237" w:author="Steve Cook" w:date="2016-05-16T14:24:00Z" w:initials="SC">
    <w:p w14:paraId="3AAC71D5" w14:textId="4FAA9D0A" w:rsidR="00361BD0" w:rsidRDefault="00361BD0">
      <w:pPr>
        <w:pStyle w:val="CommentText"/>
      </w:pPr>
      <w:r>
        <w:rPr>
          <w:rStyle w:val="CommentReference"/>
        </w:rPr>
        <w:annotationRef/>
      </w:r>
      <w:r>
        <w:t>UMLNIEM3-18</w:t>
      </w:r>
    </w:p>
  </w:comment>
  <w:comment w:id="249" w:author="Steve Cook" w:date="2016-05-16T14:14:00Z" w:initials="SC">
    <w:p w14:paraId="44428ADD" w14:textId="79FA6336" w:rsidR="00B95C8A" w:rsidRDefault="00B95C8A">
      <w:pPr>
        <w:pStyle w:val="CommentText"/>
      </w:pPr>
      <w:r>
        <w:rPr>
          <w:rStyle w:val="CommentReference"/>
        </w:rPr>
        <w:annotationRef/>
      </w:r>
      <w:r>
        <w:t>UMLNIEM3-12</w:t>
      </w:r>
    </w:p>
  </w:comment>
  <w:comment w:id="268" w:author="Steve Cook" w:date="2016-05-16T14:32:00Z" w:initials="SC">
    <w:p w14:paraId="5752B411" w14:textId="2534FAC3" w:rsidR="00361BD0" w:rsidRDefault="00361BD0">
      <w:pPr>
        <w:pStyle w:val="CommentText"/>
      </w:pPr>
      <w:r>
        <w:rPr>
          <w:rStyle w:val="CommentReference"/>
        </w:rPr>
        <w:annotationRef/>
      </w:r>
      <w:r>
        <w:t>UMLNIEM3-36</w:t>
      </w:r>
    </w:p>
  </w:comment>
  <w:comment w:id="356" w:author="Steve Cook" w:date="2016-05-16T14:34:00Z" w:initials="SC">
    <w:p w14:paraId="1E178268" w14:textId="33C6C885" w:rsidR="00361BD0" w:rsidRDefault="00361BD0">
      <w:pPr>
        <w:pStyle w:val="CommentText"/>
      </w:pPr>
      <w:r>
        <w:rPr>
          <w:rStyle w:val="CommentReference"/>
        </w:rPr>
        <w:annotationRef/>
      </w:r>
      <w:r w:rsidR="007437F3">
        <w:t>UMLNIEM3-36</w:t>
      </w:r>
    </w:p>
  </w:comment>
  <w:comment w:id="368" w:author="Steve Cook" w:date="2016-05-16T14:25:00Z" w:initials="SC">
    <w:p w14:paraId="39634B5C" w14:textId="378AB5B3" w:rsidR="00361BD0" w:rsidRDefault="00361BD0">
      <w:pPr>
        <w:pStyle w:val="CommentText"/>
      </w:pPr>
      <w:r>
        <w:rPr>
          <w:rStyle w:val="CommentReference"/>
        </w:rPr>
        <w:annotationRef/>
      </w:r>
      <w:r>
        <w:t>UMLNIEM3-18</w:t>
      </w:r>
    </w:p>
  </w:comment>
  <w:comment w:id="405" w:author="Steve Cook" w:date="2016-05-16T14:25:00Z" w:initials="SC">
    <w:p w14:paraId="66AC3D3B" w14:textId="743898F3" w:rsidR="00361BD0" w:rsidRDefault="00361BD0">
      <w:pPr>
        <w:pStyle w:val="CommentText"/>
      </w:pPr>
      <w:r>
        <w:rPr>
          <w:rStyle w:val="CommentReference"/>
        </w:rPr>
        <w:annotationRef/>
      </w:r>
      <w:r>
        <w:t>UMLNIEM3-18</w:t>
      </w:r>
    </w:p>
  </w:comment>
  <w:comment w:id="422" w:author="Steve Cook" w:date="2016-05-16T12:59:00Z" w:initials="SC">
    <w:p w14:paraId="0441BB47" w14:textId="4F377EF1" w:rsidR="0047241C" w:rsidRDefault="0047241C">
      <w:pPr>
        <w:pStyle w:val="CommentText"/>
      </w:pPr>
      <w:r>
        <w:rPr>
          <w:rStyle w:val="CommentReference"/>
        </w:rPr>
        <w:annotationRef/>
      </w:r>
      <w:r>
        <w:t>UMLNIEM3-13</w:t>
      </w:r>
    </w:p>
  </w:comment>
  <w:comment w:id="424" w:author="Steve Cook" w:date="2016-05-16T14:26:00Z" w:initials="SC">
    <w:p w14:paraId="2A09CB4B" w14:textId="36C16790" w:rsidR="00361BD0" w:rsidRDefault="00361BD0">
      <w:pPr>
        <w:pStyle w:val="CommentText"/>
      </w:pPr>
      <w:r>
        <w:rPr>
          <w:rStyle w:val="CommentReference"/>
        </w:rPr>
        <w:annotationRef/>
      </w:r>
      <w:r>
        <w:t>UMLNIEM3-18</w:t>
      </w:r>
    </w:p>
  </w:comment>
  <w:comment w:id="426" w:author="Steve Cook" w:date="2016-05-16T12:59:00Z" w:initials="SC">
    <w:p w14:paraId="39683BED" w14:textId="33E1F147" w:rsidR="0047241C" w:rsidRDefault="0047241C">
      <w:pPr>
        <w:pStyle w:val="CommentText"/>
      </w:pPr>
      <w:r>
        <w:rPr>
          <w:rStyle w:val="CommentReference"/>
        </w:rPr>
        <w:annotationRef/>
      </w:r>
      <w:r>
        <w:t>UMLNIEM3-13</w:t>
      </w:r>
    </w:p>
  </w:comment>
  <w:comment w:id="428" w:author="Steve Cook" w:date="2016-05-16T13:00:00Z" w:initials="SC">
    <w:p w14:paraId="4F577F60" w14:textId="23AA29D2" w:rsidR="0047241C" w:rsidRDefault="0047241C">
      <w:pPr>
        <w:pStyle w:val="CommentText"/>
      </w:pPr>
      <w:r>
        <w:rPr>
          <w:rStyle w:val="CommentReference"/>
        </w:rPr>
        <w:annotationRef/>
      </w:r>
      <w:r>
        <w:t>UMLNIEM3-13</w:t>
      </w:r>
    </w:p>
  </w:comment>
  <w:comment w:id="442" w:author="Steve Cook" w:date="2016-05-16T14:18:00Z" w:initials="SC">
    <w:p w14:paraId="1A35FB69" w14:textId="63EB65AB" w:rsidR="00B95C8A" w:rsidRDefault="00B95C8A">
      <w:pPr>
        <w:pStyle w:val="CommentText"/>
      </w:pPr>
      <w:r>
        <w:rPr>
          <w:rStyle w:val="CommentReference"/>
        </w:rPr>
        <w:annotationRef/>
      </w:r>
      <w:r>
        <w:t>UMLNIEM3-15</w:t>
      </w:r>
    </w:p>
  </w:comment>
  <w:comment w:id="505" w:author="Steve Cook" w:date="2016-05-16T14:35:00Z" w:initials="SC">
    <w:p w14:paraId="730AAFD9" w14:textId="03DAA3CC" w:rsidR="007437F3" w:rsidRDefault="007437F3">
      <w:pPr>
        <w:pStyle w:val="CommentText"/>
      </w:pPr>
      <w:r>
        <w:rPr>
          <w:rStyle w:val="CommentReference"/>
        </w:rPr>
        <w:annotationRef/>
      </w:r>
      <w:r>
        <w:t>UMLNIEM3-36</w:t>
      </w:r>
    </w:p>
  </w:comment>
  <w:comment w:id="630" w:author="Steve Cook" w:date="2016-05-16T14:27:00Z" w:initials="SC">
    <w:p w14:paraId="3072C4B2" w14:textId="54051D01" w:rsidR="00361BD0" w:rsidRDefault="00361BD0">
      <w:pPr>
        <w:pStyle w:val="CommentText"/>
      </w:pPr>
      <w:r>
        <w:rPr>
          <w:rStyle w:val="CommentReference"/>
        </w:rPr>
        <w:annotationRef/>
      </w:r>
      <w:r>
        <w:t>UMLNIEM3-18</w:t>
      </w:r>
    </w:p>
  </w:comment>
  <w:comment w:id="658" w:author="Steve Cook" w:date="2016-05-16T14:26:00Z" w:initials="SC">
    <w:p w14:paraId="320FC760" w14:textId="6CB643FA" w:rsidR="00361BD0" w:rsidRDefault="00361BD0">
      <w:pPr>
        <w:pStyle w:val="CommentText"/>
      </w:pPr>
      <w:r>
        <w:rPr>
          <w:rStyle w:val="CommentReference"/>
        </w:rPr>
        <w:annotationRef/>
      </w:r>
      <w:r>
        <w:t>UMLNIEM3-18</w:t>
      </w:r>
    </w:p>
  </w:comment>
  <w:comment w:id="794" w:author="Steve Cook" w:date="2016-05-16T14:30:00Z" w:initials="SC">
    <w:p w14:paraId="3E8341B0" w14:textId="45D742DF" w:rsidR="00361BD0" w:rsidRDefault="00361BD0">
      <w:pPr>
        <w:pStyle w:val="CommentText"/>
      </w:pPr>
      <w:r>
        <w:rPr>
          <w:rStyle w:val="CommentReference"/>
        </w:rPr>
        <w:annotationRef/>
      </w:r>
      <w:r>
        <w:t>UMLNIEM3-20</w:t>
      </w:r>
    </w:p>
  </w:comment>
  <w:comment w:id="802" w:author="Steve Cook" w:date="2016-05-18T15:48:00Z" w:initials="SC">
    <w:p w14:paraId="74B78B69" w14:textId="618EDB65" w:rsidR="00AA22B9" w:rsidRDefault="00AA22B9">
      <w:pPr>
        <w:pStyle w:val="CommentText"/>
      </w:pPr>
      <w:r>
        <w:rPr>
          <w:rStyle w:val="CommentReference"/>
        </w:rPr>
        <w:annotationRef/>
      </w:r>
      <w:r>
        <w:t>Editorial to identify additional information</w:t>
      </w:r>
    </w:p>
  </w:comment>
  <w:comment w:id="817" w:author="Steve Cook" w:date="2016-05-18T15:51:00Z" w:initials="SC">
    <w:p w14:paraId="632BF999" w14:textId="64592138" w:rsidR="00E74852" w:rsidRDefault="00E74852">
      <w:pPr>
        <w:pStyle w:val="CommentText"/>
      </w:pPr>
      <w:r>
        <w:rPr>
          <w:rStyle w:val="CommentReference"/>
        </w:rPr>
        <w:annotationRef/>
      </w:r>
      <w:r>
        <w:t>Editorial deletion.  This file is not in fact available at this URL. Ancillary files are not part of the spec.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CA9FC7" w15:done="0"/>
  <w15:commentEx w15:paraId="2B0419B0" w15:done="0"/>
  <w15:commentEx w15:paraId="718EB5E4" w15:done="0"/>
  <w15:commentEx w15:paraId="0394F841" w15:done="0"/>
  <w15:commentEx w15:paraId="5073E306" w15:done="0"/>
  <w15:commentEx w15:paraId="4EDCEAA7" w15:done="0"/>
  <w15:commentEx w15:paraId="6909878D" w15:done="0"/>
  <w15:commentEx w15:paraId="4A784313" w15:done="0"/>
  <w15:commentEx w15:paraId="7302767F" w15:done="0"/>
  <w15:commentEx w15:paraId="1807FA72" w15:done="0"/>
  <w15:commentEx w15:paraId="39C14A32" w15:done="0"/>
  <w15:commentEx w15:paraId="673C9EEA" w15:done="0"/>
  <w15:commentEx w15:paraId="5F28A666" w15:done="0"/>
  <w15:commentEx w15:paraId="4A0FADCD" w15:done="0"/>
  <w15:commentEx w15:paraId="39E5D294" w15:done="0"/>
  <w15:commentEx w15:paraId="249FA195" w15:done="0"/>
  <w15:commentEx w15:paraId="24EC22C8" w15:done="0"/>
  <w15:commentEx w15:paraId="46533C6A" w15:done="0"/>
  <w15:commentEx w15:paraId="56533F8D" w15:done="0"/>
  <w15:commentEx w15:paraId="68F918B9" w15:done="0"/>
  <w15:commentEx w15:paraId="7EE87A0B" w15:done="0"/>
  <w15:commentEx w15:paraId="496EFFF3" w15:done="0"/>
  <w15:commentEx w15:paraId="4E5F9BF7" w15:done="0"/>
  <w15:commentEx w15:paraId="693AE53C" w15:done="0"/>
  <w15:commentEx w15:paraId="2C7D73D4" w15:done="0"/>
  <w15:commentEx w15:paraId="48BC3285" w15:done="0"/>
  <w15:commentEx w15:paraId="5DE6E169" w15:done="0"/>
  <w15:commentEx w15:paraId="3AAC71D5" w15:done="0"/>
  <w15:commentEx w15:paraId="44428ADD" w15:done="0"/>
  <w15:commentEx w15:paraId="5752B411" w15:done="0"/>
  <w15:commentEx w15:paraId="1E178268" w15:done="0"/>
  <w15:commentEx w15:paraId="39634B5C" w15:done="0"/>
  <w15:commentEx w15:paraId="66AC3D3B" w15:done="0"/>
  <w15:commentEx w15:paraId="0441BB47" w15:done="0"/>
  <w15:commentEx w15:paraId="2A09CB4B" w15:done="0"/>
  <w15:commentEx w15:paraId="39683BED" w15:done="0"/>
  <w15:commentEx w15:paraId="4F577F60" w15:done="0"/>
  <w15:commentEx w15:paraId="1A35FB69" w15:done="0"/>
  <w15:commentEx w15:paraId="730AAFD9" w15:done="0"/>
  <w15:commentEx w15:paraId="3072C4B2" w15:done="0"/>
  <w15:commentEx w15:paraId="320FC760" w15:done="0"/>
  <w15:commentEx w15:paraId="3E8341B0" w15:done="0"/>
  <w15:commentEx w15:paraId="74B78B69" w15:done="0"/>
  <w15:commentEx w15:paraId="632BF99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E389B7" w14:textId="77777777" w:rsidR="00C53113" w:rsidRDefault="00C53113" w:rsidP="00287160">
      <w:pPr>
        <w:pStyle w:val="BodyText"/>
      </w:pPr>
      <w:r>
        <w:separator/>
      </w:r>
    </w:p>
  </w:endnote>
  <w:endnote w:type="continuationSeparator" w:id="0">
    <w:p w14:paraId="0646EFE0" w14:textId="77777777" w:rsidR="00C53113" w:rsidRDefault="00C53113"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503AF4" w:rsidRPr="006274DD" w:rsidRDefault="00503AF4"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E74852">
      <w:rPr>
        <w:rFonts w:ascii="Arial" w:hAnsi="Arial" w:cs="Arial"/>
        <w:b/>
        <w:noProof/>
      </w:rPr>
      <w:t>302</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AF159C" w14:textId="77777777" w:rsidR="00C53113" w:rsidRDefault="00C53113" w:rsidP="00287160">
      <w:pPr>
        <w:pStyle w:val="BodyText"/>
      </w:pPr>
      <w:r>
        <w:separator/>
      </w:r>
    </w:p>
  </w:footnote>
  <w:footnote w:type="continuationSeparator" w:id="0">
    <w:p w14:paraId="77AD2475" w14:textId="77777777" w:rsidR="00C53113" w:rsidRDefault="00C53113"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503AF4" w:rsidRPr="00287160" w:rsidRDefault="00503AF4"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503AF4" w:rsidRPr="00287160" w:rsidRDefault="00503AF4"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503AF4" w:rsidRPr="00CE15B7" w:rsidRDefault="00503AF4"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IdMacAtCleanup w:val="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83E"/>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29E"/>
    <w:rsid w:val="001135BF"/>
    <w:rsid w:val="00114498"/>
    <w:rsid w:val="00114A30"/>
    <w:rsid w:val="00117C29"/>
    <w:rsid w:val="00123B9A"/>
    <w:rsid w:val="00124D81"/>
    <w:rsid w:val="001277BA"/>
    <w:rsid w:val="00133505"/>
    <w:rsid w:val="001336D8"/>
    <w:rsid w:val="001343F0"/>
    <w:rsid w:val="001344CD"/>
    <w:rsid w:val="00136319"/>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1BD0"/>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241C"/>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3AF4"/>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0A7"/>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37F3"/>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39FC"/>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2B9"/>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95C8A"/>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3113"/>
    <w:rsid w:val="00C565A4"/>
    <w:rsid w:val="00C56616"/>
    <w:rsid w:val="00C57507"/>
    <w:rsid w:val="00C60E2D"/>
    <w:rsid w:val="00C665C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5CA"/>
    <w:rsid w:val="00CD1F77"/>
    <w:rsid w:val="00CD4B79"/>
    <w:rsid w:val="00CD74B4"/>
    <w:rsid w:val="00CD7667"/>
    <w:rsid w:val="00CE086A"/>
    <w:rsid w:val="00CE15B7"/>
    <w:rsid w:val="00CE43CE"/>
    <w:rsid w:val="00CE46D9"/>
    <w:rsid w:val="00CE51B0"/>
    <w:rsid w:val="00CE6897"/>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7"/>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4852"/>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671" Type="http://schemas.openxmlformats.org/officeDocument/2006/relationships/hyperlink" Target="http://reference.niem.gov/niem/specification/naming-and-design-rules/3.0/NIEM-NDR-3.0-2014-07-31.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4.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hyperlink" Target="http://www.omg.org/spec/NIEM-UML/20150201/ModelLibraryMD.zip" TargetMode="External"/><Relationship Id="rId32" Type="http://schemas.openxmlformats.org/officeDocument/2006/relationships/hyperlink" Target="http://www.omg.org/spec/NIEM-UML/20150201/NIEMReference/NIEM-Reference-codes-fips_5-2.xmi" TargetMode="External"/><Relationship Id="rId128" Type="http://schemas.openxmlformats.org/officeDocument/2006/relationships/image" Target="media/image20.png"/><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4.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image" Target="media/image29.png"/><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5.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Common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eader" Target="header1.xml"/><Relationship Id="rId130" Type="http://schemas.openxmlformats.org/officeDocument/2006/relationships/image" Target="media/image21.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specification/naming-and-design-rules/3.0/NIEM-NDR-3.0-2014-07-31.html"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image" Target="media/image45.png"/><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7.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7.png"/><Relationship Id="rId87" Type="http://schemas.openxmlformats.org/officeDocument/2006/relationships/hyperlink" Target="http://www.w3.org/TR/2006/REC-xml-names-20060816"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8.png"/><Relationship Id="rId152"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NIEM_PSM_Profile" TargetMode="External"/><Relationship Id="rId14" Type="http://schemas.openxmlformats.org/officeDocument/2006/relationships/hyperlink" Target="http://www.omg.org/spec/NIEM-UML/20150201/NIEMReference/NIEM-Reference-codes-ansi_d20.xmi" TargetMode="External"/><Relationship Id="rId317"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98" Type="http://schemas.openxmlformats.org/officeDocument/2006/relationships/image" Target="media/image4.png"/><Relationship Id="rId121" Type="http://schemas.openxmlformats.org/officeDocument/2006/relationships/image" Target="media/image15.png"/><Relationship Id="rId163" Type="http://schemas.openxmlformats.org/officeDocument/2006/relationships/image" Target="media/image44.png"/><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79.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8.png"/><Relationship Id="rId840" Type="http://schemas.openxmlformats.org/officeDocument/2006/relationships/image" Target="media/image87.png"/><Relationship Id="rId882" Type="http://schemas.openxmlformats.org/officeDocument/2006/relationships/hyperlink" Target="http://reference.niem.gov/niem/resource/mpd/catalog/3.0/"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footer" Target="footer2.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3.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8.png"/><Relationship Id="rId893" Type="http://schemas.openxmlformats.org/officeDocument/2006/relationships/hyperlink" Target="http://www.omg.org/spec/NIEM-UML/20150201/NIEMplatformBinding.qvto" TargetMode="External"/><Relationship Id="rId907" Type="http://schemas.microsoft.com/office/2011/relationships/people" Target="people.xm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59.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0.png"/><Relationship Id="rId862" Type="http://schemas.openxmlformats.org/officeDocument/2006/relationships/image" Target="media/image109.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2/"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image" Target="media/image38.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image" Target="media/image81.png"/><Relationship Id="rId873" Type="http://schemas.openxmlformats.org/officeDocument/2006/relationships/hyperlink" Target="http://www.omg.org/spec/NIEM-UML/20150201/NIEMpim2psm.qvto"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0.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89.png"/><Relationship Id="rId232" Type="http://schemas.openxmlformats.org/officeDocument/2006/relationships/hyperlink" Target="http://reference.niem.gov/niem/specification/naming-and-design-rules/3.0/"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niem.gov/niem/wantlist/2.2"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hyperlink" Target="http://www.omg.org/spec"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reference.niem.gov/niem/specification/model-package-description/3.0/"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1.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0.png"/><Relationship Id="rId895" Type="http://schemas.openxmlformats.org/officeDocument/2006/relationships/hyperlink" Target="http://www.eclipse.org/xsd/2002/XSD"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image" Target="media/image5.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reference.niem.gov/niem/specification/naming-and-design-rules/3.0/NIEM-NDR-3.0-2014-07-31.html" TargetMode="External"/><Relationship Id="rId145" Type="http://schemas.openxmlformats.org/officeDocument/2006/relationships/image" Target="media/image30.png"/><Relationship Id="rId187" Type="http://schemas.openxmlformats.org/officeDocument/2006/relationships/hyperlink" Target="http://www.w3.org/TR/2004/REC-xmlschema-1-20041028/"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2.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image" Target="media/image111.png"/><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0.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image" Target="media/image40.png"/><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footer" Target="footer3.xml"/><Relationship Id="rId875" Type="http://schemas.openxmlformats.org/officeDocument/2006/relationships/hyperlink" Target="http://www.omg.org/spec/NIEM-UML/20150201/NIEMpsm2xsd.qvto"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www.eclipse.org/xsd/2002/XSD" TargetMode="External"/><Relationship Id="rId125" Type="http://schemas.openxmlformats.org/officeDocument/2006/relationships/image" Target="media/image18.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image" Target="media/image46.png"/><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mda/"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www.iana.org/assignments/media-types" TargetMode="External"/><Relationship Id="rId802" Type="http://schemas.openxmlformats.org/officeDocument/2006/relationships/image" Target="media/image52.png"/><Relationship Id="rId844" Type="http://schemas.openxmlformats.org/officeDocument/2006/relationships/image" Target="media/image91.png"/><Relationship Id="rId886" Type="http://schemas.openxmlformats.org/officeDocument/2006/relationships/hyperlink" Target="urn:oasis:names:tc:entity:xmlns:xml:catalog"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6.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omg.org/spec/OCL/2.3.1"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3.png"/><Relationship Id="rId855"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atalog/3.0/" TargetMode="External"/><Relationship Id="rId105" Type="http://schemas.openxmlformats.org/officeDocument/2006/relationships/image" Target="media/image6.png"/><Relationship Id="rId147" Type="http://schemas.openxmlformats.org/officeDocument/2006/relationships/image" Target="media/image32.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4.png"/><Relationship Id="rId866" Type="http://schemas.openxmlformats.org/officeDocument/2006/relationships/hyperlink" Target="http://www.omg.org/spec/NIEM_UML_Profile/20150201/XMLPrimitiveTypes.xmi"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3.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eclipse.org/xsd/2002/XSD"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hyperlink" Target="http://www.omg.org/spec/NIEM-UML/20150201/NIEM-UML-Profile.mdzip" TargetMode="External"/><Relationship Id="rId31" Type="http://schemas.openxmlformats.org/officeDocument/2006/relationships/hyperlink" Target="http://www.omg.org/spec/NIEM-UML/20150201/NIEMReference/NIEM-Reference-codes-fips_10-4.xmi" TargetMode="External"/><Relationship Id="rId73" Type="http://schemas.openxmlformats.org/officeDocument/2006/relationships/comments" Target="comments.xm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4.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3.png"/><Relationship Id="rId888" Type="http://schemas.openxmlformats.org/officeDocument/2006/relationships/hyperlink" Target="http://www.omg.org/spec/UML/20131001"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ietf.org/rfc/rfc2119.txt" TargetMode="External"/><Relationship Id="rId138" Type="http://schemas.openxmlformats.org/officeDocument/2006/relationships/image" Target="media/image28.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5.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4.png"/><Relationship Id="rId899" Type="http://schemas.openxmlformats.org/officeDocument/2006/relationships/hyperlink" Target="http://release.niem.gov/niem/niem-core/3.0/"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4.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ference.niem.gov/niem/resource/mpd/catalog/3.0/" TargetMode="External"/><Relationship Id="rId160" Type="http://schemas.openxmlformats.org/officeDocument/2006/relationships/image" Target="media/image41.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6.png"/><Relationship Id="rId868" Type="http://schemas.openxmlformats.org/officeDocument/2006/relationships/hyperlink" Target="http://www.omg.org/spec/NIEM-UML/20150201"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www.w3.org/TR/2004/REC-xmlschema-1-20041028/"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3.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85.png"/><Relationship Id="rId879" Type="http://schemas.openxmlformats.org/officeDocument/2006/relationships/hyperlink" Target="http://www.omg.org/spec/UML/20131001"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NIEM-UML/20150201/NIEMglobals.qvto" TargetMode="External"/><Relationship Id="rId904" Type="http://schemas.openxmlformats.org/officeDocument/2006/relationships/hyperlink" Target="http://www.omg.org/spec/NIEM-UML/20150201/PetExample.mdzip" TargetMode="External"/><Relationship Id="rId33" Type="http://schemas.openxmlformats.org/officeDocument/2006/relationships/hyperlink" Target="http://www.omg.org/spec/NIEM-UML/20150201/NIEMReference/NIEM-Reference-codes-fips_6-4.xmi" TargetMode="External"/><Relationship Id="rId129" Type="http://schemas.openxmlformats.org/officeDocument/2006/relationships/hyperlink" Target="http://www.w3.org/TR/xmlschema-2/"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6.png"/><Relationship Id="rId848"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omg.org/spec/XMI/2.5" TargetMode="External"/><Relationship Id="rId151" Type="http://schemas.openxmlformats.org/officeDocument/2006/relationships/image" Target="media/image36.png"/><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7.png"/><Relationship Id="rId859" Type="http://schemas.openxmlformats.org/officeDocument/2006/relationships/image" Target="media/image106.png"/><Relationship Id="rId193" Type="http://schemas.openxmlformats.org/officeDocument/2006/relationships/hyperlink" Target="http://www.w3.org/TR/2004/REC-xmlschema-1-20041028/"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I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image" Target="media/image7.png"/><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www.w3.org/TR/2004/REC-xmlschema-1-20041028/"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8.png"/><Relationship Id="rId162" Type="http://schemas.openxmlformats.org/officeDocument/2006/relationships/image" Target="media/image43.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7.png"/><Relationship Id="rId881" Type="http://schemas.openxmlformats.org/officeDocument/2006/relationships/hyperlink" Target="http://release.niem.gov/niem/proxy/xsd/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1.xml"/><Relationship Id="rId131" Type="http://schemas.openxmlformats.org/officeDocument/2006/relationships/image" Target="media/image22.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7.png"/><Relationship Id="rId892" Type="http://schemas.openxmlformats.org/officeDocument/2006/relationships/hyperlink" Target="http://www.eclipse.org/xsd/2002/XSD" TargetMode="External"/><Relationship Id="rId906" Type="http://schemas.openxmlformats.org/officeDocument/2006/relationships/fontTable" Target="fontTable.xm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www.omg.org/spec/MOF/2.5"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8.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8.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XML/xml-names-19990114-errata" TargetMode="External"/><Relationship Id="rId111" Type="http://schemas.openxmlformats.org/officeDocument/2006/relationships/image" Target="media/image8.png"/><Relationship Id="rId153" Type="http://schemas.openxmlformats.org/officeDocument/2006/relationships/image" Target="media/image37.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69.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0.png"/><Relationship Id="rId872" Type="http://schemas.openxmlformats.org/officeDocument/2006/relationships/hyperlink" Target="http://www.omg.org/spec/NIEM-UML/20150201/Model_Package_Description_Profile"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image" Target="media/image16.png"/><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49.png"/><Relationship Id="rId841" Type="http://schemas.openxmlformats.org/officeDocument/2006/relationships/image" Target="media/image88.png"/><Relationship Id="rId883" Type="http://schemas.openxmlformats.org/officeDocument/2006/relationships/hyperlink" Target="http://reference.niem.gov/niem/resource/mpd/changelog/1.1/"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www.omg.org/" TargetMode="External"/><Relationship Id="rId133" Type="http://schemas.openxmlformats.org/officeDocument/2006/relationships/image" Target="media/image24.png"/><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0.png"/><Relationship Id="rId852" Type="http://schemas.openxmlformats.org/officeDocument/2006/relationships/image" Target="media/image99.png"/><Relationship Id="rId908" Type="http://schemas.openxmlformats.org/officeDocument/2006/relationships/theme" Target="theme/theme1.xml"/><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omg.org/spec/UML/20131001"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conformance/3.0/" TargetMode="External"/><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www.w3.org/TR/xmlschema-1/"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1.png"/><Relationship Id="rId863" Type="http://schemas.openxmlformats.org/officeDocument/2006/relationships/image" Target="media/image110.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9.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39.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header" Target="header2.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UML/20131001"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7.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s://www.niem.gov/"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model-package-description/3.0/model-package-description-3.0.html" TargetMode="External"/><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hyperlink" Target="http://reference.niem.gov/niem/specification/model-package-description/3.0/model-package-description-3.0.html"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image" Target="media/image51.png"/><Relationship Id="rId843" Type="http://schemas.openxmlformats.org/officeDocument/2006/relationships/image" Target="media/image90.png"/><Relationship Id="rId885" Type="http://schemas.openxmlformats.org/officeDocument/2006/relationships/hyperlink" Target="http://release.niem.gov/niem/niem-core/3.0/"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reference.niem.gov/niem/specification/naming-and-design-rules/3.0/" TargetMode="External"/><Relationship Id="rId135" Type="http://schemas.openxmlformats.org/officeDocument/2006/relationships/image" Target="media/image25.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2.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1.png"/><Relationship Id="rId896" Type="http://schemas.openxmlformats.org/officeDocument/2006/relationships/hyperlink" Target="http://release.niem.gov/niem/proxy/xsd/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image" Target="media/image31.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hyperlink" Target="http://www.ise.gov" TargetMode="External"/><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3.png"/><Relationship Id="rId865" Type="http://schemas.openxmlformats.org/officeDocument/2006/relationships/hyperlink" Target="http://www.omg.org/spec/NIEM-UML/20150201/NIEM-UML-Profile.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image" Target="media/image11.png"/><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www.w3.org/TR/2004/REC-xmlschema-1-20041028/"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2.png"/><Relationship Id="rId876" Type="http://schemas.openxmlformats.org/officeDocument/2006/relationships/hyperlink" Target="http://www.omg.org/spec/UML/20131001"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yperlink" Target="https://www.oasis-open.org/committees/entity/spec-2001-08-06.html" TargetMode="External"/><Relationship Id="rId30" Type="http://schemas.openxmlformats.org/officeDocument/2006/relationships/hyperlink" Target="http://www.omg.org/spec/NIEM-UML/20150201/NIEMReference/NIEM-Reference-codes-fbi_ucr.xmi" TargetMode="External"/><Relationship Id="rId126" Type="http://schemas.openxmlformats.org/officeDocument/2006/relationships/image" Target="media/image19.png"/><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github.com/NIEM/NIEM-U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3.png"/><Relationship Id="rId845"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NIEM-UML/20150201/NIEMmpdartifact2model.qvto" TargetMode="External"/><Relationship Id="rId137" Type="http://schemas.openxmlformats.org/officeDocument/2006/relationships/image" Target="media/image27.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omg.org/spec/QVT/1.1"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4.png"/><Relationship Id="rId856"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ference.niem.gov/niem/resource/mpd/changelog/1.1/"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image" Target="media/image3.emf"/><Relationship Id="rId148" Type="http://schemas.openxmlformats.org/officeDocument/2006/relationships/image" Target="media/image33.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5.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_UML_Profile/20150201/NIEMReference/"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hyperlink" Target="http://reference.niem.gov/niem/specification/model-package-description/3.0/model-package-description-3.0.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NIEM-UML/20150201/NIEMmpdmodel2artifact.qvto"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microsoft.com/office/2011/relationships/commentsExtended" Target="commentsExtended.xm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5.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eclipse.org/xsd/2002/XSD"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UML/2.5" TargetMode="External"/><Relationship Id="rId150" Type="http://schemas.openxmlformats.org/officeDocument/2006/relationships/image" Target="media/image35.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6.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lease.niem.gov/niem/niem-core/3.0/" TargetMode="External"/><Relationship Id="rId161" Type="http://schemas.openxmlformats.org/officeDocument/2006/relationships/image" Target="media/image42.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7.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naming-and-design-rules/3.0/NIEM-NDR-3.0-2014-07-31.html" TargetMode="External"/><Relationship Id="rId880" Type="http://schemas.openxmlformats.org/officeDocument/2006/relationships/hyperlink" Target="http://www.eclipse.org/xsd/2002/XSD"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image" Target="media/image14.png"/><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hyperlink" Target="https://github.com/NIEM/NIEM-UML/" TargetMode="External"/><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omg.org/spec/UML/20131001" TargetMode="External"/><Relationship Id="rId905" Type="http://schemas.openxmlformats.org/officeDocument/2006/relationships/header" Target="header3.xm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6.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hyperlink" Target="http://reference.niem.gov/niem/specification/naming-and-design-rules/3.0/NIEM-NDR-3.0-2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56" Type="http://schemas.openxmlformats.org/officeDocument/2006/relationships/hyperlink" Target="http://www.omg.org/spec/NIEM-UML/20150201/NIEMReference/NIEM-Reference-external-ogc.xmi" TargetMode="External"/><Relationship Id="rId359"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73" Type="http://schemas.openxmlformats.org/officeDocument/2006/relationships/hyperlink" Target="http://reference.niem.gov/niem/specification/model-package-description/3.0/model-package-description-3.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580852-10BA-4393-AD93-7E7C35796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6675</TotalTime>
  <Pages>311</Pages>
  <Words>100104</Words>
  <Characters>570596</Characters>
  <Application>Microsoft Office Word</Application>
  <DocSecurity>0</DocSecurity>
  <Lines>4754</Lines>
  <Paragraphs>1338</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669362</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189</cp:revision>
  <cp:lastPrinted>2015-08-04T13:07:00Z</cp:lastPrinted>
  <dcterms:created xsi:type="dcterms:W3CDTF">2014-05-27T11:13:00Z</dcterms:created>
  <dcterms:modified xsi:type="dcterms:W3CDTF">2016-05-18T14:53:00Z</dcterms:modified>
</cp:coreProperties>
</file>